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E4490"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МИНОБРНАУКИ</w:t>
      </w:r>
      <w:r w:rsidRPr="008D19C4">
        <w:rPr>
          <w:rFonts w:eastAsia="Times New Roman"/>
          <w:color w:val="auto"/>
          <w:szCs w:val="28"/>
          <w:lang w:eastAsia="ru-RU"/>
        </w:rPr>
        <w:t xml:space="preserve"> </w:t>
      </w:r>
      <w:r w:rsidRPr="008D19C4">
        <w:rPr>
          <w:rFonts w:eastAsia="Times New Roman"/>
          <w:color w:val="auto"/>
          <w:spacing w:val="-20"/>
          <w:szCs w:val="28"/>
          <w:lang w:eastAsia="ru-RU"/>
        </w:rPr>
        <w:t>РОССИИ</w:t>
      </w:r>
    </w:p>
    <w:p w14:paraId="5BC93B07"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ФЕДЕРАЛЬНОЕ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БЮДЖЕТНОЕ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ОБРАЗОВАТЕЛЬНОЕ</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УЧРЕЖДЕНИЕ ВЫСШЕГО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ОБРАЗОВАНИЯ</w:t>
      </w:r>
    </w:p>
    <w:p w14:paraId="51EA58FA"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«ВОРОНЕЖСКИЙ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ГОСУДАРСТВЕННЫЙ</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УНИВЕРСИТЕТ»</w:t>
      </w:r>
    </w:p>
    <w:p w14:paraId="26645C11" w14:textId="77777777" w:rsidR="008D19C4" w:rsidRPr="008D19C4" w:rsidRDefault="008D19C4" w:rsidP="008D19C4">
      <w:pPr>
        <w:spacing w:line="240" w:lineRule="auto"/>
        <w:ind w:firstLine="0"/>
        <w:jc w:val="center"/>
        <w:rPr>
          <w:rFonts w:eastAsia="Times New Roman"/>
          <w:color w:val="auto"/>
          <w:spacing w:val="-20"/>
          <w:szCs w:val="28"/>
          <w:lang w:eastAsia="ru-RU"/>
        </w:rPr>
      </w:pPr>
      <w:r w:rsidRPr="008D19C4">
        <w:rPr>
          <w:rFonts w:eastAsia="Times New Roman"/>
          <w:color w:val="auto"/>
          <w:spacing w:val="-20"/>
          <w:szCs w:val="28"/>
          <w:lang w:eastAsia="ru-RU"/>
        </w:rPr>
        <w:t>(ФГБОУ</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ВО</w:t>
      </w:r>
      <w:r w:rsidRPr="008D19C4">
        <w:rPr>
          <w:rFonts w:eastAsia="Times New Roman"/>
          <w:color w:val="auto"/>
          <w:spacing w:val="20"/>
          <w:szCs w:val="28"/>
          <w:lang w:eastAsia="ru-RU"/>
        </w:rPr>
        <w:t xml:space="preserve"> </w:t>
      </w:r>
      <w:r w:rsidRPr="008D19C4">
        <w:rPr>
          <w:rFonts w:eastAsia="Times New Roman"/>
          <w:color w:val="auto"/>
          <w:spacing w:val="-20"/>
          <w:szCs w:val="28"/>
          <w:lang w:eastAsia="ru-RU"/>
        </w:rPr>
        <w:t>«ВГУ»)</w:t>
      </w:r>
    </w:p>
    <w:p w14:paraId="732CCB91" w14:textId="77777777" w:rsidR="008D19C4" w:rsidRPr="008D19C4" w:rsidRDefault="008D19C4" w:rsidP="008D19C4">
      <w:pPr>
        <w:ind w:firstLine="0"/>
        <w:jc w:val="center"/>
        <w:outlineLvl w:val="0"/>
        <w:rPr>
          <w:rFonts w:eastAsia="Times New Roman"/>
          <w:color w:val="auto"/>
          <w:szCs w:val="28"/>
          <w:lang w:eastAsia="ru-RU"/>
        </w:rPr>
      </w:pPr>
    </w:p>
    <w:p w14:paraId="188A8040" w14:textId="77777777" w:rsidR="008D19C4" w:rsidRPr="008D19C4" w:rsidRDefault="008D19C4" w:rsidP="008D19C4">
      <w:pPr>
        <w:ind w:firstLine="0"/>
        <w:jc w:val="center"/>
        <w:outlineLvl w:val="0"/>
        <w:rPr>
          <w:rFonts w:eastAsia="Times New Roman"/>
          <w:color w:val="auto"/>
          <w:szCs w:val="28"/>
          <w:lang w:eastAsia="ru-RU"/>
        </w:rPr>
      </w:pPr>
    </w:p>
    <w:p w14:paraId="1466D36C" w14:textId="77777777" w:rsidR="008D19C4" w:rsidRPr="008D19C4" w:rsidRDefault="008D19C4" w:rsidP="008D19C4">
      <w:pPr>
        <w:ind w:firstLine="0"/>
        <w:jc w:val="center"/>
        <w:outlineLvl w:val="0"/>
        <w:rPr>
          <w:rFonts w:eastAsia="Times New Roman"/>
          <w:i/>
          <w:color w:val="auto"/>
          <w:szCs w:val="28"/>
          <w:lang w:eastAsia="ru-RU"/>
        </w:rPr>
      </w:pPr>
      <w:r w:rsidRPr="008D19C4">
        <w:rPr>
          <w:rFonts w:eastAsia="Times New Roman"/>
          <w:color w:val="auto"/>
          <w:szCs w:val="28"/>
          <w:lang w:eastAsia="ru-RU"/>
        </w:rPr>
        <w:t>Физический факультет</w:t>
      </w:r>
    </w:p>
    <w:p w14:paraId="47C9843D" w14:textId="77777777" w:rsidR="008D19C4" w:rsidRPr="008D19C4" w:rsidRDefault="008D19C4" w:rsidP="008D19C4">
      <w:pPr>
        <w:ind w:firstLine="0"/>
        <w:jc w:val="center"/>
        <w:outlineLvl w:val="0"/>
        <w:rPr>
          <w:rFonts w:eastAsia="Times New Roman"/>
          <w:color w:val="auto"/>
          <w:szCs w:val="28"/>
          <w:lang w:eastAsia="ru-RU"/>
        </w:rPr>
      </w:pPr>
      <w:r w:rsidRPr="008D19C4">
        <w:rPr>
          <w:rFonts w:eastAsia="Times New Roman"/>
          <w:color w:val="auto"/>
          <w:szCs w:val="28"/>
          <w:lang w:eastAsia="ru-RU"/>
        </w:rPr>
        <w:t>Кафедра электроники</w:t>
      </w:r>
    </w:p>
    <w:p w14:paraId="18E3063C" w14:textId="77777777" w:rsidR="008D19C4" w:rsidRPr="008D19C4" w:rsidRDefault="008D19C4" w:rsidP="008D19C4">
      <w:pPr>
        <w:ind w:firstLine="0"/>
        <w:jc w:val="center"/>
        <w:outlineLvl w:val="0"/>
        <w:rPr>
          <w:rFonts w:eastAsia="Times New Roman"/>
          <w:color w:val="auto"/>
          <w:szCs w:val="28"/>
          <w:lang w:eastAsia="ru-RU"/>
        </w:rPr>
      </w:pPr>
    </w:p>
    <w:p w14:paraId="5872D8C1" w14:textId="77777777" w:rsidR="008D19C4" w:rsidRPr="008D19C4" w:rsidRDefault="008D19C4" w:rsidP="008D19C4">
      <w:pPr>
        <w:ind w:firstLine="0"/>
        <w:jc w:val="center"/>
        <w:outlineLvl w:val="0"/>
        <w:rPr>
          <w:rFonts w:eastAsia="Times New Roman"/>
          <w:color w:val="auto"/>
          <w:szCs w:val="28"/>
          <w:lang w:eastAsia="ru-RU"/>
        </w:rPr>
      </w:pPr>
    </w:p>
    <w:p w14:paraId="48F23D5A" w14:textId="77777777" w:rsidR="008D19C4" w:rsidRPr="008D19C4" w:rsidRDefault="008D19C4" w:rsidP="008D19C4">
      <w:pPr>
        <w:ind w:firstLine="0"/>
        <w:jc w:val="center"/>
        <w:outlineLvl w:val="0"/>
        <w:rPr>
          <w:rFonts w:eastAsia="Times New Roman"/>
          <w:color w:val="auto"/>
          <w:szCs w:val="28"/>
          <w:lang w:eastAsia="ru-RU"/>
        </w:rPr>
      </w:pPr>
    </w:p>
    <w:p w14:paraId="7E9D0653" w14:textId="4185538B" w:rsidR="008D19C4" w:rsidRDefault="008D19C4" w:rsidP="008D19C4">
      <w:pPr>
        <w:suppressAutoHyphens/>
        <w:ind w:firstLine="0"/>
        <w:jc w:val="center"/>
        <w:rPr>
          <w:rFonts w:eastAsia="Times New Roman"/>
          <w:b/>
          <w:color w:val="auto"/>
          <w:szCs w:val="28"/>
          <w:lang w:eastAsia="ru-RU"/>
        </w:rPr>
      </w:pPr>
      <w:r w:rsidRPr="008D19C4">
        <w:rPr>
          <w:rFonts w:eastAsia="Times New Roman"/>
          <w:b/>
          <w:color w:val="auto"/>
          <w:szCs w:val="28"/>
          <w:lang w:eastAsia="ru-RU"/>
        </w:rPr>
        <w:t>Исследование методик формирования СКИ различных форм</w:t>
      </w:r>
    </w:p>
    <w:p w14:paraId="32E2CFB7" w14:textId="220BBF16" w:rsidR="008D19C4" w:rsidRPr="008D19C4" w:rsidRDefault="008D19C4" w:rsidP="008D19C4">
      <w:pPr>
        <w:suppressAutoHyphens/>
        <w:ind w:firstLine="0"/>
        <w:jc w:val="center"/>
        <w:rPr>
          <w:rFonts w:eastAsia="Times New Roman"/>
          <w:bCs/>
          <w:color w:val="auto"/>
          <w:szCs w:val="28"/>
          <w:lang w:eastAsia="ru-RU"/>
        </w:rPr>
      </w:pPr>
      <w:r w:rsidRPr="008D19C4">
        <w:rPr>
          <w:rFonts w:eastAsia="Times New Roman"/>
          <w:bCs/>
          <w:color w:val="auto"/>
          <w:szCs w:val="28"/>
          <w:lang w:eastAsia="ru-RU"/>
        </w:rPr>
        <w:t>Научно-исследовательская работа</w:t>
      </w:r>
    </w:p>
    <w:p w14:paraId="69088FBE" w14:textId="08D64397" w:rsidR="008D19C4" w:rsidRPr="008D19C4" w:rsidRDefault="008D19C4" w:rsidP="008D19C4">
      <w:pPr>
        <w:suppressAutoHyphens/>
        <w:ind w:firstLine="0"/>
        <w:jc w:val="center"/>
        <w:rPr>
          <w:rFonts w:ascii="Cambria Math" w:eastAsia="Times New Roman" w:hAnsi="Cambria Math" w:cs="Cambria Math"/>
          <w:color w:val="auto"/>
          <w:szCs w:val="28"/>
          <w:lang w:eastAsia="ru-RU"/>
        </w:rPr>
      </w:pPr>
      <w:r>
        <w:rPr>
          <w:rFonts w:eastAsia="Times New Roman"/>
          <w:color w:val="auto"/>
          <w:szCs w:val="28"/>
          <w:lang w:eastAsia="ru-RU"/>
        </w:rPr>
        <w:t>03.04.03</w:t>
      </w:r>
    </w:p>
    <w:p w14:paraId="087F53F4" w14:textId="7EE28002" w:rsidR="008D19C4" w:rsidRPr="008D19C4" w:rsidRDefault="008D19C4" w:rsidP="008D19C4">
      <w:pPr>
        <w:suppressAutoHyphens/>
        <w:ind w:firstLine="0"/>
        <w:jc w:val="center"/>
        <w:rPr>
          <w:rFonts w:eastAsia="Times New Roman"/>
          <w:color w:val="auto"/>
          <w:szCs w:val="28"/>
          <w:lang w:eastAsia="ru-RU"/>
        </w:rPr>
      </w:pPr>
      <w:r>
        <w:rPr>
          <w:rFonts w:eastAsia="Times New Roman"/>
          <w:color w:val="auto"/>
          <w:szCs w:val="28"/>
          <w:lang w:eastAsia="ru-RU"/>
        </w:rPr>
        <w:t>Системы телекоммуникаций и радиоэлектронной борьбы</w:t>
      </w:r>
    </w:p>
    <w:p w14:paraId="17C468A6" w14:textId="77777777" w:rsidR="008D19C4" w:rsidRPr="008D19C4" w:rsidRDefault="008D19C4" w:rsidP="008D19C4">
      <w:pPr>
        <w:ind w:firstLine="0"/>
        <w:jc w:val="left"/>
        <w:rPr>
          <w:rFonts w:eastAsia="Times New Roman"/>
          <w:color w:val="auto"/>
          <w:szCs w:val="28"/>
          <w:lang w:eastAsia="ru-RU"/>
        </w:rPr>
      </w:pPr>
    </w:p>
    <w:p w14:paraId="64EF53D6" w14:textId="77777777" w:rsidR="008D19C4" w:rsidRPr="008D19C4" w:rsidRDefault="008D19C4" w:rsidP="008D19C4">
      <w:pPr>
        <w:ind w:firstLine="0"/>
        <w:jc w:val="left"/>
        <w:rPr>
          <w:rFonts w:eastAsia="Times New Roman"/>
          <w:color w:val="auto"/>
          <w:szCs w:val="28"/>
          <w:lang w:eastAsia="ru-RU"/>
        </w:rPr>
      </w:pPr>
    </w:p>
    <w:p w14:paraId="4C702709" w14:textId="77777777" w:rsidR="008D19C4" w:rsidRPr="008D19C4" w:rsidRDefault="008D19C4" w:rsidP="008D19C4">
      <w:pPr>
        <w:ind w:firstLine="0"/>
        <w:jc w:val="left"/>
        <w:rPr>
          <w:rFonts w:eastAsia="Times New Roman"/>
          <w:color w:val="auto"/>
          <w:szCs w:val="28"/>
          <w:lang w:eastAsia="ru-RU"/>
        </w:rPr>
      </w:pPr>
    </w:p>
    <w:p w14:paraId="05966C80" w14:textId="77777777" w:rsidR="008D19C4" w:rsidRPr="008D19C4" w:rsidRDefault="008D19C4" w:rsidP="008D19C4">
      <w:pPr>
        <w:ind w:firstLine="0"/>
        <w:jc w:val="left"/>
        <w:rPr>
          <w:rFonts w:eastAsia="Times New Roman"/>
          <w:color w:val="auto"/>
          <w:szCs w:val="28"/>
          <w:lang w:eastAsia="ru-RU"/>
        </w:rPr>
      </w:pPr>
    </w:p>
    <w:tbl>
      <w:tblPr>
        <w:tblW w:w="9944" w:type="dxa"/>
        <w:tblCellSpacing w:w="56" w:type="dxa"/>
        <w:tblInd w:w="-34" w:type="dxa"/>
        <w:tblLook w:val="04A0" w:firstRow="1" w:lastRow="0" w:firstColumn="1" w:lastColumn="0" w:noHBand="0" w:noVBand="1"/>
      </w:tblPr>
      <w:tblGrid>
        <w:gridCol w:w="2112"/>
        <w:gridCol w:w="1403"/>
        <w:gridCol w:w="2542"/>
        <w:gridCol w:w="3887"/>
      </w:tblGrid>
      <w:tr w:rsidR="008D19C4" w:rsidRPr="008D19C4" w14:paraId="44AE3CDB" w14:textId="77777777" w:rsidTr="00416739">
        <w:trPr>
          <w:tblCellSpacing w:w="56" w:type="dxa"/>
        </w:trPr>
        <w:tc>
          <w:tcPr>
            <w:tcW w:w="1944" w:type="dxa"/>
            <w:shd w:val="clear" w:color="auto" w:fill="auto"/>
          </w:tcPr>
          <w:p w14:paraId="76CD110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Зав. кафедрой</w:t>
            </w:r>
          </w:p>
        </w:tc>
        <w:tc>
          <w:tcPr>
            <w:tcW w:w="1291" w:type="dxa"/>
            <w:shd w:val="clear" w:color="auto" w:fill="auto"/>
          </w:tcPr>
          <w:p w14:paraId="341287DE"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45F31927" w14:textId="1C7A9E11"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1A18CE47" w14:textId="057B300B" w:rsidR="008D19C4" w:rsidRPr="008D19C4" w:rsidRDefault="008D19C4" w:rsidP="008D19C4">
            <w:pPr>
              <w:tabs>
                <w:tab w:val="right" w:pos="2939"/>
              </w:tabs>
              <w:ind w:firstLine="0"/>
              <w:jc w:val="left"/>
              <w:rPr>
                <w:rFonts w:eastAsia="Times New Roman"/>
                <w:color w:val="auto"/>
                <w:szCs w:val="28"/>
                <w:lang w:eastAsia="ru-RU"/>
              </w:rPr>
            </w:pPr>
            <w:r>
              <w:rPr>
                <w:rFonts w:eastAsia="Times New Roman"/>
                <w:color w:val="auto"/>
                <w:szCs w:val="28"/>
                <w:lang w:eastAsia="ru-RU"/>
              </w:rPr>
              <w:t>Г.К. Усков</w:t>
            </w:r>
            <w:r w:rsidRPr="008D19C4">
              <w:rPr>
                <w:rFonts w:eastAsia="Times New Roman"/>
                <w:color w:val="auto"/>
                <w:szCs w:val="28"/>
                <w:lang w:eastAsia="ru-RU"/>
              </w:rPr>
              <w:t xml:space="preserve"> </w:t>
            </w:r>
            <w:r w:rsidRPr="008D19C4">
              <w:rPr>
                <w:rFonts w:ascii="Cambria Math" w:eastAsia="Times New Roman" w:hAnsi="Cambria Math" w:cs="Cambria Math"/>
                <w:color w:val="auto"/>
                <w:szCs w:val="28"/>
                <w:lang w:eastAsia="ru-RU"/>
              </w:rPr>
              <w:t>__</w:t>
            </w:r>
            <w:proofErr w:type="gramStart"/>
            <w:r w:rsidRPr="008D19C4">
              <w:rPr>
                <w:rFonts w:ascii="Cambria Math" w:eastAsia="Times New Roman" w:hAnsi="Cambria Math" w:cs="Cambria Math"/>
                <w:color w:val="auto"/>
                <w:szCs w:val="28"/>
                <w:lang w:eastAsia="ru-RU"/>
              </w:rPr>
              <w:t>_._</w:t>
            </w:r>
            <w:proofErr w:type="gramEnd"/>
            <w:r w:rsidRPr="008D19C4">
              <w:rPr>
                <w:rFonts w:ascii="Cambria Math" w:eastAsia="Times New Roman" w:hAnsi="Cambria Math" w:cs="Cambria Math"/>
                <w:color w:val="auto"/>
                <w:szCs w:val="28"/>
                <w:lang w:eastAsia="ru-RU"/>
              </w:rPr>
              <w:t>__.20___г.</w:t>
            </w:r>
          </w:p>
        </w:tc>
      </w:tr>
      <w:tr w:rsidR="008D19C4" w:rsidRPr="008D19C4" w14:paraId="671D5050" w14:textId="77777777" w:rsidTr="00416739">
        <w:trPr>
          <w:tblCellSpacing w:w="56" w:type="dxa"/>
        </w:trPr>
        <w:tc>
          <w:tcPr>
            <w:tcW w:w="1944" w:type="dxa"/>
            <w:shd w:val="clear" w:color="auto" w:fill="auto"/>
          </w:tcPr>
          <w:p w14:paraId="6B6166D6"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Обучающийся</w:t>
            </w:r>
          </w:p>
        </w:tc>
        <w:tc>
          <w:tcPr>
            <w:tcW w:w="1291" w:type="dxa"/>
            <w:shd w:val="clear" w:color="auto" w:fill="auto"/>
          </w:tcPr>
          <w:p w14:paraId="12B31250"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7AD23032" w14:textId="77777777" w:rsidR="008D19C4" w:rsidRPr="008D19C4" w:rsidRDefault="008D19C4" w:rsidP="008D19C4">
            <w:pPr>
              <w:ind w:firstLine="0"/>
              <w:jc w:val="left"/>
              <w:rPr>
                <w:rFonts w:eastAsia="Times New Roman"/>
                <w:color w:val="auto"/>
                <w:szCs w:val="28"/>
                <w:lang w:eastAsia="ru-RU"/>
              </w:rPr>
            </w:pPr>
          </w:p>
        </w:tc>
        <w:tc>
          <w:tcPr>
            <w:tcW w:w="3719" w:type="dxa"/>
            <w:shd w:val="clear" w:color="auto" w:fill="auto"/>
          </w:tcPr>
          <w:p w14:paraId="6C8FE3A6" w14:textId="637C6209"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А.С.</w:t>
            </w:r>
            <w:r w:rsidRPr="008D19C4">
              <w:rPr>
                <w:rFonts w:eastAsia="Times New Roman"/>
                <w:color w:val="auto"/>
                <w:szCs w:val="28"/>
                <w:lang w:eastAsia="ru-RU"/>
              </w:rPr>
              <w:t xml:space="preserve"> </w:t>
            </w:r>
            <w:proofErr w:type="spellStart"/>
            <w:r>
              <w:rPr>
                <w:rFonts w:eastAsia="Times New Roman"/>
                <w:color w:val="auto"/>
                <w:szCs w:val="28"/>
                <w:lang w:eastAsia="ru-RU"/>
              </w:rPr>
              <w:t>Величкина</w:t>
            </w:r>
            <w:proofErr w:type="spellEnd"/>
          </w:p>
        </w:tc>
      </w:tr>
      <w:tr w:rsidR="008D19C4" w:rsidRPr="008D19C4" w14:paraId="3C701094" w14:textId="77777777" w:rsidTr="00416739">
        <w:trPr>
          <w:tblCellSpacing w:w="56" w:type="dxa"/>
        </w:trPr>
        <w:tc>
          <w:tcPr>
            <w:tcW w:w="1944" w:type="dxa"/>
            <w:shd w:val="clear" w:color="auto" w:fill="auto"/>
          </w:tcPr>
          <w:p w14:paraId="6A9EF463"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Руководитель</w:t>
            </w:r>
          </w:p>
        </w:tc>
        <w:tc>
          <w:tcPr>
            <w:tcW w:w="1291" w:type="dxa"/>
            <w:shd w:val="clear" w:color="auto" w:fill="auto"/>
          </w:tcPr>
          <w:p w14:paraId="6F12664F" w14:textId="77777777" w:rsidR="008D19C4" w:rsidRPr="008D19C4" w:rsidRDefault="008D19C4" w:rsidP="008D19C4">
            <w:pPr>
              <w:ind w:firstLine="0"/>
              <w:jc w:val="left"/>
              <w:rPr>
                <w:rFonts w:eastAsia="Times New Roman"/>
                <w:color w:val="auto"/>
                <w:szCs w:val="28"/>
                <w:lang w:eastAsia="ru-RU"/>
              </w:rPr>
            </w:pPr>
            <w:r w:rsidRPr="008D19C4">
              <w:rPr>
                <w:rFonts w:eastAsia="Times New Roman"/>
                <w:color w:val="auto"/>
                <w:szCs w:val="28"/>
                <w:lang w:eastAsia="ru-RU"/>
              </w:rPr>
              <w:t>_______</w:t>
            </w:r>
          </w:p>
        </w:tc>
        <w:tc>
          <w:tcPr>
            <w:tcW w:w="2430" w:type="dxa"/>
            <w:shd w:val="clear" w:color="auto" w:fill="auto"/>
          </w:tcPr>
          <w:p w14:paraId="2FEBD791" w14:textId="2FE99BBC"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д.ф.-м.н., доцент</w:t>
            </w:r>
          </w:p>
        </w:tc>
        <w:tc>
          <w:tcPr>
            <w:tcW w:w="3719" w:type="dxa"/>
            <w:shd w:val="clear" w:color="auto" w:fill="auto"/>
          </w:tcPr>
          <w:p w14:paraId="05B99AB0" w14:textId="4925F1B6" w:rsidR="008D19C4" w:rsidRPr="008D19C4" w:rsidRDefault="008D19C4" w:rsidP="008D19C4">
            <w:pPr>
              <w:ind w:firstLine="0"/>
              <w:jc w:val="left"/>
              <w:rPr>
                <w:rFonts w:eastAsia="Times New Roman"/>
                <w:color w:val="auto"/>
                <w:szCs w:val="28"/>
                <w:lang w:eastAsia="ru-RU"/>
              </w:rPr>
            </w:pPr>
            <w:r>
              <w:rPr>
                <w:rFonts w:eastAsia="Times New Roman"/>
                <w:color w:val="auto"/>
                <w:szCs w:val="28"/>
                <w:lang w:eastAsia="ru-RU"/>
              </w:rPr>
              <w:t>Г. К. Усков</w:t>
            </w:r>
          </w:p>
        </w:tc>
      </w:tr>
    </w:tbl>
    <w:p w14:paraId="3238D1E9" w14:textId="77777777" w:rsidR="008D19C4" w:rsidRPr="008D19C4" w:rsidRDefault="008D19C4" w:rsidP="008D19C4">
      <w:pPr>
        <w:ind w:firstLine="0"/>
        <w:jc w:val="center"/>
        <w:rPr>
          <w:rFonts w:eastAsia="Times New Roman"/>
          <w:color w:val="auto"/>
          <w:szCs w:val="28"/>
          <w:lang w:eastAsia="ru-RU"/>
        </w:rPr>
      </w:pPr>
    </w:p>
    <w:p w14:paraId="48D9B0CF" w14:textId="77777777" w:rsidR="008D19C4" w:rsidRPr="008D19C4" w:rsidRDefault="008D19C4" w:rsidP="008D19C4">
      <w:pPr>
        <w:ind w:firstLine="0"/>
        <w:jc w:val="center"/>
        <w:rPr>
          <w:rFonts w:eastAsia="Times New Roman"/>
          <w:color w:val="auto"/>
          <w:szCs w:val="28"/>
          <w:lang w:eastAsia="ru-RU"/>
        </w:rPr>
      </w:pPr>
    </w:p>
    <w:p w14:paraId="6260D4E2" w14:textId="77777777" w:rsidR="008D19C4" w:rsidRPr="008D19C4" w:rsidRDefault="008D19C4" w:rsidP="008D19C4">
      <w:pPr>
        <w:ind w:firstLine="0"/>
        <w:jc w:val="center"/>
        <w:rPr>
          <w:rFonts w:eastAsia="Times New Roman"/>
          <w:color w:val="auto"/>
          <w:szCs w:val="28"/>
          <w:lang w:eastAsia="ru-RU"/>
        </w:rPr>
      </w:pPr>
    </w:p>
    <w:p w14:paraId="37D3BA38" w14:textId="77777777" w:rsidR="008D19C4" w:rsidRPr="008D19C4" w:rsidRDefault="008D19C4" w:rsidP="008D19C4">
      <w:pPr>
        <w:ind w:firstLine="0"/>
        <w:jc w:val="center"/>
        <w:rPr>
          <w:rFonts w:eastAsia="Times New Roman"/>
          <w:color w:val="auto"/>
          <w:szCs w:val="28"/>
          <w:lang w:eastAsia="ru-RU"/>
        </w:rPr>
      </w:pPr>
    </w:p>
    <w:p w14:paraId="509BC132" w14:textId="77777777" w:rsidR="008D19C4" w:rsidRPr="008D19C4" w:rsidRDefault="008D19C4" w:rsidP="008D19C4">
      <w:pPr>
        <w:ind w:firstLine="0"/>
        <w:jc w:val="center"/>
        <w:rPr>
          <w:rFonts w:eastAsia="Times New Roman"/>
          <w:color w:val="auto"/>
          <w:szCs w:val="28"/>
          <w:lang w:eastAsia="ru-RU"/>
        </w:rPr>
      </w:pPr>
    </w:p>
    <w:p w14:paraId="024F869E" w14:textId="252949E3" w:rsidR="008D19C4" w:rsidRDefault="008D19C4" w:rsidP="008D19C4">
      <w:pPr>
        <w:ind w:firstLine="0"/>
        <w:jc w:val="center"/>
        <w:rPr>
          <w:rFonts w:eastAsia="Times New Roman"/>
          <w:bCs/>
          <w:color w:val="auto"/>
          <w:szCs w:val="28"/>
          <w:lang w:eastAsia="ru-RU"/>
        </w:rPr>
      </w:pPr>
      <w:r w:rsidRPr="008D19C4">
        <w:rPr>
          <w:rFonts w:eastAsia="Times New Roman"/>
          <w:color w:val="auto"/>
          <w:szCs w:val="28"/>
          <w:lang w:eastAsia="ru-RU"/>
        </w:rPr>
        <w:t>Воронеж</w:t>
      </w:r>
      <w:r w:rsidRPr="008D19C4">
        <w:rPr>
          <w:rFonts w:eastAsia="Times New Roman"/>
          <w:b/>
          <w:bCs/>
          <w:color w:val="auto"/>
          <w:szCs w:val="28"/>
          <w:lang w:eastAsia="ru-RU"/>
        </w:rPr>
        <w:t xml:space="preserve"> </w:t>
      </w:r>
      <w:r>
        <w:rPr>
          <w:rFonts w:eastAsia="Times New Roman"/>
          <w:bCs/>
          <w:color w:val="auto"/>
          <w:szCs w:val="28"/>
          <w:lang w:eastAsia="ru-RU"/>
        </w:rPr>
        <w:t>2023</w:t>
      </w:r>
    </w:p>
    <w:p w14:paraId="0A425254" w14:textId="77777777" w:rsidR="008D19C4" w:rsidRDefault="008D19C4">
      <w:pPr>
        <w:spacing w:after="160" w:line="259" w:lineRule="auto"/>
        <w:ind w:firstLine="0"/>
        <w:jc w:val="left"/>
        <w:rPr>
          <w:rFonts w:eastAsia="Times New Roman"/>
          <w:bCs/>
          <w:color w:val="auto"/>
          <w:szCs w:val="28"/>
          <w:lang w:eastAsia="ru-RU"/>
        </w:rPr>
      </w:pPr>
      <w:r>
        <w:rPr>
          <w:rFonts w:eastAsia="Times New Roman"/>
          <w:bCs/>
          <w:color w:val="auto"/>
          <w:szCs w:val="28"/>
          <w:lang w:eastAsia="ru-RU"/>
        </w:rPr>
        <w:br w:type="page"/>
      </w:r>
    </w:p>
    <w:sdt>
      <w:sdtPr>
        <w:rPr>
          <w:sz w:val="28"/>
        </w:rPr>
        <w:id w:val="265581647"/>
        <w:docPartObj>
          <w:docPartGallery w:val="Table of Contents"/>
          <w:docPartUnique/>
        </w:docPartObj>
      </w:sdtPr>
      <w:sdtEndPr/>
      <w:sdtContent>
        <w:p w14:paraId="5747CA55" w14:textId="1641450D" w:rsidR="00BB25DC" w:rsidRDefault="00887CB9">
          <w:pPr>
            <w:pStyle w:val="af3"/>
            <w:rPr>
              <w:sz w:val="28"/>
              <w:szCs w:val="28"/>
            </w:rPr>
          </w:pPr>
          <w:r>
            <w:rPr>
              <w:sz w:val="28"/>
              <w:szCs w:val="28"/>
            </w:rPr>
            <w:t>Оглавление</w:t>
          </w:r>
        </w:p>
        <w:p w14:paraId="7829F199" w14:textId="1B04D687" w:rsidR="00BB25DC" w:rsidRDefault="00887CB9">
          <w:pPr>
            <w:pStyle w:val="24"/>
            <w:tabs>
              <w:tab w:val="right" w:leader="dot" w:pos="9345"/>
            </w:tabs>
            <w:rPr>
              <w:rFonts w:asciiTheme="minorHAnsi" w:eastAsiaTheme="minorEastAsia" w:hAnsiTheme="minorHAnsi" w:cstheme="minorBidi"/>
              <w:color w:val="auto"/>
              <w:sz w:val="22"/>
              <w:lang w:eastAsia="ru-RU"/>
            </w:rPr>
          </w:pPr>
          <w:r>
            <w:rPr>
              <w:szCs w:val="28"/>
            </w:rPr>
            <w:fldChar w:fldCharType="begin"/>
          </w:r>
          <w:r>
            <w:rPr>
              <w:szCs w:val="28"/>
            </w:rPr>
            <w:instrText xml:space="preserve"> TOC \o "1-3" \h \z \u </w:instrText>
          </w:r>
          <w:r>
            <w:rPr>
              <w:szCs w:val="28"/>
            </w:rPr>
            <w:fldChar w:fldCharType="separate"/>
          </w:r>
          <w:hyperlink w:anchor="_Toc125035517" w:tooltip="#_Toc125035517" w:history="1">
            <w:r>
              <w:rPr>
                <w:rStyle w:val="ac"/>
              </w:rPr>
              <w:t>Введение</w:t>
            </w:r>
            <w:r>
              <w:tab/>
            </w:r>
            <w:r>
              <w:fldChar w:fldCharType="begin"/>
            </w:r>
            <w:r>
              <w:instrText xml:space="preserve"> PAGEREF _Toc125035517 \h </w:instrText>
            </w:r>
            <w:r>
              <w:fldChar w:fldCharType="separate"/>
            </w:r>
            <w:r w:rsidR="00437284">
              <w:rPr>
                <w:noProof/>
              </w:rPr>
              <w:t>3</w:t>
            </w:r>
            <w:r>
              <w:fldChar w:fldCharType="end"/>
            </w:r>
          </w:hyperlink>
        </w:p>
        <w:p w14:paraId="7C2668CC" w14:textId="5D618002"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8" w:tooltip="#_Toc125035518" w:history="1">
            <w:r w:rsidR="00887CB9">
              <w:rPr>
                <w:rStyle w:val="ac"/>
                <w:iCs/>
              </w:rPr>
              <w:t>1.1.</w:t>
            </w:r>
            <w:r w:rsidR="00887CB9">
              <w:rPr>
                <w:rFonts w:asciiTheme="minorHAnsi" w:eastAsiaTheme="minorEastAsia" w:hAnsiTheme="minorHAnsi" w:cstheme="minorBidi"/>
                <w:color w:val="auto"/>
                <w:sz w:val="22"/>
                <w:lang w:eastAsia="ru-RU"/>
              </w:rPr>
              <w:tab/>
            </w:r>
            <w:r w:rsidR="00887CB9">
              <w:rPr>
                <w:rStyle w:val="ac"/>
              </w:rPr>
              <w:t>Формирование СШП импульсов квазигауссовой формы схемами на основе диодов с накоплением заряда</w:t>
            </w:r>
            <w:r w:rsidR="00887CB9">
              <w:tab/>
            </w:r>
            <w:r w:rsidR="00887CB9">
              <w:fldChar w:fldCharType="begin"/>
            </w:r>
            <w:r w:rsidR="00887CB9">
              <w:instrText xml:space="preserve"> PAGEREF _Toc125035518 \h </w:instrText>
            </w:r>
            <w:r w:rsidR="00887CB9">
              <w:fldChar w:fldCharType="separate"/>
            </w:r>
            <w:r w:rsidR="00437284">
              <w:rPr>
                <w:noProof/>
              </w:rPr>
              <w:t>5</w:t>
            </w:r>
            <w:r w:rsidR="00887CB9">
              <w:fldChar w:fldCharType="end"/>
            </w:r>
          </w:hyperlink>
        </w:p>
        <w:p w14:paraId="688F61CD" w14:textId="2F10E08E"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19" w:tooltip="#_Toc125035519" w:history="1">
            <w:r w:rsidR="00887CB9">
              <w:rPr>
                <w:rStyle w:val="ac"/>
                <w:iCs/>
              </w:rPr>
              <w:t>1.2.</w:t>
            </w:r>
            <w:r w:rsidR="00887CB9">
              <w:rPr>
                <w:rFonts w:asciiTheme="minorHAnsi" w:eastAsiaTheme="minorEastAsia" w:hAnsiTheme="minorHAnsi" w:cstheme="minorBidi"/>
                <w:color w:val="auto"/>
                <w:sz w:val="22"/>
                <w:lang w:eastAsia="ru-RU"/>
              </w:rPr>
              <w:tab/>
            </w:r>
            <w:r w:rsidR="00887CB9">
              <w:rPr>
                <w:rStyle w:val="ac"/>
              </w:rPr>
              <w:t>Физика работы генераторов в импульсном режиме</w:t>
            </w:r>
            <w:r w:rsidR="00887CB9">
              <w:tab/>
            </w:r>
            <w:r w:rsidR="00887CB9">
              <w:fldChar w:fldCharType="begin"/>
            </w:r>
            <w:r w:rsidR="00887CB9">
              <w:instrText xml:space="preserve"> PAGEREF _Toc125035519 \h </w:instrText>
            </w:r>
            <w:r w:rsidR="00887CB9">
              <w:fldChar w:fldCharType="separate"/>
            </w:r>
            <w:r w:rsidR="00437284">
              <w:rPr>
                <w:noProof/>
              </w:rPr>
              <w:t>5</w:t>
            </w:r>
            <w:r w:rsidR="00887CB9">
              <w:fldChar w:fldCharType="end"/>
            </w:r>
          </w:hyperlink>
        </w:p>
        <w:p w14:paraId="5FA7F3E0" w14:textId="11DDC634"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0" w:tooltip="#_Toc125035520" w:history="1">
            <w:r w:rsidR="00887CB9">
              <w:rPr>
                <w:rStyle w:val="ac"/>
                <w:iCs/>
              </w:rPr>
              <w:t>1.3.</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w:t>
            </w:r>
            <w:r w:rsidR="00887CB9">
              <w:tab/>
            </w:r>
            <w:r w:rsidR="00887CB9">
              <w:fldChar w:fldCharType="begin"/>
            </w:r>
            <w:r w:rsidR="00887CB9">
              <w:instrText xml:space="preserve"> PAGEREF _Toc125035520 \h </w:instrText>
            </w:r>
            <w:r w:rsidR="00887CB9">
              <w:fldChar w:fldCharType="separate"/>
            </w:r>
            <w:r w:rsidR="00437284">
              <w:rPr>
                <w:noProof/>
              </w:rPr>
              <w:t>11</w:t>
            </w:r>
            <w:r w:rsidR="00887CB9">
              <w:fldChar w:fldCharType="end"/>
            </w:r>
          </w:hyperlink>
        </w:p>
        <w:p w14:paraId="4943C2A0" w14:textId="7AF92803" w:rsidR="00BB25DC" w:rsidRDefault="0070313D">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1" w:tooltip="#_Toc125035521" w:history="1">
            <w:r w:rsidR="00887CB9">
              <w:rPr>
                <w:rStyle w:val="ac"/>
              </w:rPr>
              <w:t>2.</w:t>
            </w:r>
            <w:r w:rsidR="00887CB9">
              <w:rPr>
                <w:rFonts w:asciiTheme="minorHAnsi" w:eastAsiaTheme="minorEastAsia" w:hAnsiTheme="minorHAnsi" w:cstheme="minorBidi"/>
                <w:color w:val="auto"/>
                <w:sz w:val="22"/>
                <w:lang w:eastAsia="ru-RU"/>
              </w:rPr>
              <w:tab/>
            </w:r>
            <w:r w:rsidR="00887CB9">
              <w:rPr>
                <w:rStyle w:val="ac"/>
              </w:rPr>
              <w:t>Формирование импульсов в форме моноцикла и дуплета Гаусса</w:t>
            </w:r>
            <w:r w:rsidR="00887CB9">
              <w:tab/>
            </w:r>
            <w:r w:rsidR="00887CB9">
              <w:fldChar w:fldCharType="begin"/>
            </w:r>
            <w:r w:rsidR="00887CB9">
              <w:instrText xml:space="preserve"> PAGEREF _Toc125035521 \h </w:instrText>
            </w:r>
            <w:r w:rsidR="00887CB9">
              <w:fldChar w:fldCharType="separate"/>
            </w:r>
            <w:r w:rsidR="00437284">
              <w:rPr>
                <w:noProof/>
              </w:rPr>
              <w:t>12</w:t>
            </w:r>
            <w:r w:rsidR="00887CB9">
              <w:fldChar w:fldCharType="end"/>
            </w:r>
          </w:hyperlink>
        </w:p>
        <w:p w14:paraId="478E3D54" w14:textId="45972508"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2" w:tooltip="#_Toc125035522" w:history="1">
            <w:r w:rsidR="00887CB9">
              <w:rPr>
                <w:rStyle w:val="ac"/>
                <w:iCs/>
              </w:rPr>
              <w:t>2.1.</w:t>
            </w:r>
            <w:r w:rsidR="00887CB9">
              <w:rPr>
                <w:rFonts w:asciiTheme="minorHAnsi" w:eastAsiaTheme="minorEastAsia" w:hAnsiTheme="minorHAnsi" w:cstheme="minorBidi"/>
                <w:color w:val="auto"/>
                <w:sz w:val="22"/>
                <w:lang w:eastAsia="ru-RU"/>
              </w:rPr>
              <w:tab/>
            </w:r>
            <w:r w:rsidR="00887CB9">
              <w:rPr>
                <w:rStyle w:val="ac"/>
              </w:rPr>
              <w:t>Сумматор конструкции Уилкинсона и физика его работы</w:t>
            </w:r>
            <w:r w:rsidR="00887CB9">
              <w:tab/>
            </w:r>
            <w:r w:rsidR="00887CB9">
              <w:fldChar w:fldCharType="begin"/>
            </w:r>
            <w:r w:rsidR="00887CB9">
              <w:instrText xml:space="preserve"> PAGEREF _Toc125035522 \h </w:instrText>
            </w:r>
            <w:r w:rsidR="00887CB9">
              <w:fldChar w:fldCharType="separate"/>
            </w:r>
            <w:r w:rsidR="00437284">
              <w:rPr>
                <w:noProof/>
              </w:rPr>
              <w:t>12</w:t>
            </w:r>
            <w:r w:rsidR="00887CB9">
              <w:fldChar w:fldCharType="end"/>
            </w:r>
          </w:hyperlink>
        </w:p>
        <w:p w14:paraId="36D3AB1D" w14:textId="597080E9"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3" w:tooltip="#_Toc125035523" w:history="1">
            <w:r w:rsidR="00887CB9">
              <w:rPr>
                <w:rStyle w:val="ac"/>
                <w:iCs/>
              </w:rPr>
              <w:t>2.2.</w:t>
            </w:r>
            <w:r w:rsidR="00887CB9">
              <w:rPr>
                <w:rFonts w:asciiTheme="minorHAnsi" w:eastAsiaTheme="minorEastAsia" w:hAnsiTheme="minorHAnsi" w:cstheme="minorBidi"/>
                <w:color w:val="auto"/>
                <w:sz w:val="22"/>
                <w:lang w:eastAsia="ru-RU"/>
              </w:rPr>
              <w:tab/>
            </w:r>
            <w:r w:rsidR="00887CB9">
              <w:rPr>
                <w:rStyle w:val="ac"/>
              </w:rPr>
              <w:t>Многоступенчатые сумматоры конструкции Уилкинсона</w:t>
            </w:r>
            <w:r w:rsidR="00887CB9">
              <w:tab/>
            </w:r>
            <w:r w:rsidR="00887CB9">
              <w:fldChar w:fldCharType="begin"/>
            </w:r>
            <w:r w:rsidR="00887CB9">
              <w:instrText xml:space="preserve"> PAGEREF _Toc125035523 \h </w:instrText>
            </w:r>
            <w:r w:rsidR="00887CB9">
              <w:fldChar w:fldCharType="separate"/>
            </w:r>
            <w:r w:rsidR="00437284">
              <w:rPr>
                <w:noProof/>
              </w:rPr>
              <w:t>16</w:t>
            </w:r>
            <w:r w:rsidR="00887CB9">
              <w:fldChar w:fldCharType="end"/>
            </w:r>
          </w:hyperlink>
        </w:p>
        <w:p w14:paraId="71584B14" w14:textId="5E514D95"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4" w:tooltip="#_Toc125035524" w:history="1">
            <w:r w:rsidR="00887CB9">
              <w:rPr>
                <w:rStyle w:val="ac"/>
                <w:iCs/>
              </w:rPr>
              <w:t>2.3.</w:t>
            </w:r>
            <w:r w:rsidR="00887CB9">
              <w:rPr>
                <w:rFonts w:asciiTheme="minorHAnsi" w:eastAsiaTheme="minorEastAsia" w:hAnsiTheme="minorHAnsi" w:cstheme="minorBidi"/>
                <w:color w:val="auto"/>
                <w:sz w:val="22"/>
                <w:lang w:eastAsia="ru-RU"/>
              </w:rPr>
              <w:tab/>
            </w:r>
            <w:r w:rsidR="00887CB9">
              <w:rPr>
                <w:rStyle w:val="ac"/>
              </w:rPr>
              <w:t>Моделирование многоступенчатого сумматора конструкции Уилкинсона</w:t>
            </w:r>
            <w:r w:rsidR="00887CB9">
              <w:tab/>
            </w:r>
            <w:r w:rsidR="00887CB9">
              <w:fldChar w:fldCharType="begin"/>
            </w:r>
            <w:r w:rsidR="00887CB9">
              <w:instrText xml:space="preserve"> PAGEREF _Toc125035524 \h </w:instrText>
            </w:r>
            <w:r w:rsidR="00887CB9">
              <w:fldChar w:fldCharType="separate"/>
            </w:r>
            <w:r w:rsidR="00437284">
              <w:rPr>
                <w:noProof/>
              </w:rPr>
              <w:t>16</w:t>
            </w:r>
            <w:r w:rsidR="00887CB9">
              <w:fldChar w:fldCharType="end"/>
            </w:r>
          </w:hyperlink>
        </w:p>
        <w:p w14:paraId="63452C69" w14:textId="3932C8CA"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5" w:tooltip="#_Toc125035525" w:history="1">
            <w:r w:rsidR="00887CB9">
              <w:rPr>
                <w:rStyle w:val="ac"/>
                <w:iCs/>
                <w:lang w:eastAsia="ru-RU"/>
              </w:rPr>
              <w:t>2.4.</w:t>
            </w:r>
            <w:r w:rsidR="00887CB9">
              <w:rPr>
                <w:rFonts w:asciiTheme="minorHAnsi" w:eastAsiaTheme="minorEastAsia" w:hAnsiTheme="minorHAnsi" w:cstheme="minorBidi"/>
                <w:color w:val="auto"/>
                <w:sz w:val="22"/>
                <w:lang w:eastAsia="ru-RU"/>
              </w:rPr>
              <w:tab/>
            </w:r>
            <w:r w:rsidR="00887CB9">
              <w:rPr>
                <w:rStyle w:val="ac"/>
                <w:lang w:eastAsia="ru-RU"/>
              </w:rPr>
              <w:t>Экспериментальное формирование импульса в форме моноцикла Гаусса</w:t>
            </w:r>
            <w:r w:rsidR="00887CB9">
              <w:rPr>
                <w:rStyle w:val="ac"/>
                <w:lang w:eastAsia="ru-RU"/>
              </w:rPr>
              <w:tab/>
            </w:r>
            <w:r w:rsidR="00887CB9">
              <w:tab/>
            </w:r>
            <w:r w:rsidR="00887CB9">
              <w:fldChar w:fldCharType="begin"/>
            </w:r>
            <w:r w:rsidR="00887CB9">
              <w:instrText xml:space="preserve"> PAGEREF _Toc125035525 \h </w:instrText>
            </w:r>
            <w:r w:rsidR="00887CB9">
              <w:fldChar w:fldCharType="separate"/>
            </w:r>
            <w:r w:rsidR="00437284">
              <w:rPr>
                <w:noProof/>
              </w:rPr>
              <w:t>20</w:t>
            </w:r>
            <w:r w:rsidR="00887CB9">
              <w:fldChar w:fldCharType="end"/>
            </w:r>
          </w:hyperlink>
        </w:p>
        <w:p w14:paraId="6FC59295" w14:textId="7C908204"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6" w:tooltip="#_Toc125035526" w:history="1">
            <w:r w:rsidR="00887CB9">
              <w:rPr>
                <w:rStyle w:val="ac"/>
                <w:iCs/>
                <w:lang w:eastAsia="ru-RU"/>
              </w:rPr>
              <w:t>2.5.</w:t>
            </w:r>
            <w:r w:rsidR="00887CB9">
              <w:rPr>
                <w:rFonts w:asciiTheme="minorHAnsi" w:eastAsiaTheme="minorEastAsia" w:hAnsiTheme="minorHAnsi" w:cstheme="minorBidi"/>
                <w:color w:val="auto"/>
                <w:sz w:val="22"/>
                <w:lang w:eastAsia="ru-RU"/>
              </w:rPr>
              <w:tab/>
            </w:r>
            <w:r w:rsidR="00887CB9">
              <w:rPr>
                <w:rStyle w:val="ac"/>
                <w:lang w:eastAsia="ru-RU"/>
              </w:rPr>
              <w:t>Пятипортовый сумматор конструкции Уилкинсона</w:t>
            </w:r>
            <w:r w:rsidR="00887CB9">
              <w:tab/>
            </w:r>
            <w:r w:rsidR="00887CB9">
              <w:fldChar w:fldCharType="begin"/>
            </w:r>
            <w:r w:rsidR="00887CB9">
              <w:instrText xml:space="preserve"> PAGEREF _Toc125035526 \h </w:instrText>
            </w:r>
            <w:r w:rsidR="00887CB9">
              <w:fldChar w:fldCharType="separate"/>
            </w:r>
            <w:r w:rsidR="00437284">
              <w:rPr>
                <w:noProof/>
              </w:rPr>
              <w:t>24</w:t>
            </w:r>
            <w:r w:rsidR="00887CB9">
              <w:fldChar w:fldCharType="end"/>
            </w:r>
          </w:hyperlink>
        </w:p>
        <w:p w14:paraId="09954130" w14:textId="6FE91E04"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7" w:tooltip="#_Toc125035527" w:history="1">
            <w:r w:rsidR="00887CB9">
              <w:rPr>
                <w:rStyle w:val="ac"/>
                <w:iCs/>
              </w:rPr>
              <w:t>2.6.</w:t>
            </w:r>
            <w:r w:rsidR="00887CB9">
              <w:rPr>
                <w:rFonts w:asciiTheme="minorHAnsi" w:eastAsiaTheme="minorEastAsia" w:hAnsiTheme="minorHAnsi" w:cstheme="minorBidi"/>
                <w:color w:val="auto"/>
                <w:sz w:val="22"/>
                <w:lang w:eastAsia="ru-RU"/>
              </w:rPr>
              <w:tab/>
            </w:r>
            <w:r w:rsidR="00887CB9">
              <w:rPr>
                <w:rStyle w:val="ac"/>
              </w:rPr>
              <w:t>Экспериментальное формирование СКИ различной формы с помощью пятипортового сумматора</w:t>
            </w:r>
            <w:r w:rsidR="00887CB9">
              <w:tab/>
            </w:r>
            <w:r w:rsidR="00887CB9">
              <w:fldChar w:fldCharType="begin"/>
            </w:r>
            <w:r w:rsidR="00887CB9">
              <w:instrText xml:space="preserve"> PAGEREF _Toc125035527 \h </w:instrText>
            </w:r>
            <w:r w:rsidR="00887CB9">
              <w:fldChar w:fldCharType="separate"/>
            </w:r>
            <w:r w:rsidR="00437284">
              <w:rPr>
                <w:noProof/>
              </w:rPr>
              <w:t>26</w:t>
            </w:r>
            <w:r w:rsidR="00887CB9">
              <w:fldChar w:fldCharType="end"/>
            </w:r>
          </w:hyperlink>
        </w:p>
        <w:p w14:paraId="3DF28702" w14:textId="4D65D416" w:rsidR="00BB25DC" w:rsidRDefault="0070313D">
          <w:pPr>
            <w:pStyle w:val="24"/>
            <w:tabs>
              <w:tab w:val="left" w:pos="850"/>
              <w:tab w:val="right" w:leader="dot" w:pos="9345"/>
            </w:tabs>
            <w:rPr>
              <w:rFonts w:asciiTheme="minorHAnsi" w:eastAsiaTheme="minorEastAsia" w:hAnsiTheme="minorHAnsi" w:cstheme="minorBidi"/>
              <w:color w:val="auto"/>
              <w:sz w:val="22"/>
              <w:lang w:eastAsia="ru-RU"/>
            </w:rPr>
          </w:pPr>
          <w:hyperlink w:anchor="_Toc125035528" w:tooltip="#_Toc125035528" w:history="1">
            <w:r w:rsidR="00887CB9">
              <w:rPr>
                <w:rStyle w:val="ac"/>
              </w:rPr>
              <w:t>3.</w:t>
            </w:r>
            <w:r w:rsidR="00887CB9">
              <w:rPr>
                <w:rFonts w:asciiTheme="minorHAnsi" w:eastAsiaTheme="minorEastAsia" w:hAnsiTheme="minorHAnsi" w:cstheme="minorBidi"/>
                <w:color w:val="auto"/>
                <w:sz w:val="22"/>
                <w:lang w:eastAsia="ru-RU"/>
              </w:rPr>
              <w:tab/>
            </w:r>
            <w:r w:rsidR="00887CB9">
              <w:rPr>
                <w:rStyle w:val="ac"/>
              </w:rPr>
              <w:t>Программно-аппаратный комплекс по автоматизированному исследованию параметров сверхкоротких импульсов</w:t>
            </w:r>
            <w:r w:rsidR="00887CB9">
              <w:tab/>
            </w:r>
            <w:r w:rsidR="00887CB9">
              <w:fldChar w:fldCharType="begin"/>
            </w:r>
            <w:r w:rsidR="00887CB9">
              <w:instrText xml:space="preserve"> PAGEREF _Toc125035528 \h </w:instrText>
            </w:r>
            <w:r w:rsidR="00887CB9">
              <w:fldChar w:fldCharType="separate"/>
            </w:r>
            <w:r w:rsidR="00437284">
              <w:rPr>
                <w:noProof/>
              </w:rPr>
              <w:t>32</w:t>
            </w:r>
            <w:r w:rsidR="00887CB9">
              <w:fldChar w:fldCharType="end"/>
            </w:r>
          </w:hyperlink>
        </w:p>
        <w:p w14:paraId="1C3236E3" w14:textId="76DCA112"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29" w:tooltip="#_Toc125035529" w:history="1">
            <w:r w:rsidR="00887CB9">
              <w:rPr>
                <w:rStyle w:val="ac"/>
                <w:iCs/>
              </w:rPr>
              <w:t>3.1.</w:t>
            </w:r>
            <w:r w:rsidR="00887CB9">
              <w:rPr>
                <w:rFonts w:asciiTheme="minorHAnsi" w:eastAsiaTheme="minorEastAsia" w:hAnsiTheme="minorHAnsi" w:cstheme="minorBidi"/>
                <w:color w:val="auto"/>
                <w:sz w:val="22"/>
                <w:lang w:eastAsia="ru-RU"/>
              </w:rPr>
              <w:tab/>
            </w:r>
            <w:r w:rsidR="00887CB9">
              <w:rPr>
                <w:rStyle w:val="ac"/>
              </w:rPr>
              <w:t>Архитектура программно-аппаратного комплекса</w:t>
            </w:r>
            <w:r w:rsidR="00887CB9">
              <w:tab/>
            </w:r>
            <w:r w:rsidR="00887CB9">
              <w:fldChar w:fldCharType="begin"/>
            </w:r>
            <w:r w:rsidR="00887CB9">
              <w:instrText xml:space="preserve"> PAGEREF _Toc125035529 \h </w:instrText>
            </w:r>
            <w:r w:rsidR="00887CB9">
              <w:fldChar w:fldCharType="separate"/>
            </w:r>
            <w:r w:rsidR="00437284">
              <w:rPr>
                <w:noProof/>
              </w:rPr>
              <w:t>33</w:t>
            </w:r>
            <w:r w:rsidR="00887CB9">
              <w:fldChar w:fldCharType="end"/>
            </w:r>
          </w:hyperlink>
        </w:p>
        <w:p w14:paraId="4D70702A" w14:textId="170D5878"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0" w:tooltip="#_Toc125035530" w:history="1">
            <w:r w:rsidR="00887CB9">
              <w:rPr>
                <w:rStyle w:val="ac"/>
                <w:iCs/>
              </w:rPr>
              <w:t>3.2.</w:t>
            </w:r>
            <w:r w:rsidR="00887CB9">
              <w:rPr>
                <w:rFonts w:asciiTheme="minorHAnsi" w:eastAsiaTheme="minorEastAsia" w:hAnsiTheme="minorHAnsi" w:cstheme="minorBidi"/>
                <w:color w:val="auto"/>
                <w:sz w:val="22"/>
                <w:lang w:eastAsia="ru-RU"/>
              </w:rPr>
              <w:tab/>
            </w:r>
            <w:r w:rsidR="00887CB9">
              <w:rPr>
                <w:rStyle w:val="ac"/>
              </w:rPr>
              <w:t>Экспериментальные результаты применения программно-аппаратного комплекса</w:t>
            </w:r>
            <w:r w:rsidR="00887CB9">
              <w:tab/>
            </w:r>
            <w:r w:rsidR="00887CB9">
              <w:fldChar w:fldCharType="begin"/>
            </w:r>
            <w:r w:rsidR="00887CB9">
              <w:instrText xml:space="preserve"> PAGEREF _Toc125035530 \h </w:instrText>
            </w:r>
            <w:r w:rsidR="00887CB9">
              <w:fldChar w:fldCharType="separate"/>
            </w:r>
            <w:r w:rsidR="00437284">
              <w:rPr>
                <w:noProof/>
              </w:rPr>
              <w:t>38</w:t>
            </w:r>
            <w:r w:rsidR="00887CB9">
              <w:fldChar w:fldCharType="end"/>
            </w:r>
          </w:hyperlink>
        </w:p>
        <w:p w14:paraId="6D8BE2F5" w14:textId="1FEBC057" w:rsidR="00BB25DC" w:rsidRDefault="0070313D">
          <w:pPr>
            <w:pStyle w:val="24"/>
            <w:tabs>
              <w:tab w:val="left" w:pos="1134"/>
              <w:tab w:val="right" w:leader="dot" w:pos="9345"/>
            </w:tabs>
            <w:rPr>
              <w:rFonts w:asciiTheme="minorHAnsi" w:eastAsiaTheme="minorEastAsia" w:hAnsiTheme="minorHAnsi" w:cstheme="minorBidi"/>
              <w:color w:val="auto"/>
              <w:sz w:val="22"/>
              <w:lang w:eastAsia="ru-RU"/>
            </w:rPr>
          </w:pPr>
          <w:hyperlink w:anchor="_Toc125035531" w:tooltip="#_Toc125035531" w:history="1">
            <w:r w:rsidR="00887CB9">
              <w:rPr>
                <w:rStyle w:val="ac"/>
                <w:iCs/>
              </w:rPr>
              <w:t>3.3.</w:t>
            </w:r>
            <w:r w:rsidR="00887CB9">
              <w:rPr>
                <w:rFonts w:asciiTheme="minorHAnsi" w:eastAsiaTheme="minorEastAsia" w:hAnsiTheme="minorHAnsi" w:cstheme="minorBidi"/>
                <w:color w:val="auto"/>
                <w:sz w:val="22"/>
                <w:lang w:eastAsia="ru-RU"/>
              </w:rPr>
              <w:tab/>
            </w:r>
            <w:r w:rsidR="00887CB9">
              <w:rPr>
                <w:rStyle w:val="ac"/>
              </w:rPr>
              <w:t>Анализ полученных результатов</w:t>
            </w:r>
            <w:r w:rsidR="00887CB9">
              <w:tab/>
            </w:r>
            <w:r w:rsidR="00887CB9">
              <w:fldChar w:fldCharType="begin"/>
            </w:r>
            <w:r w:rsidR="00887CB9">
              <w:instrText xml:space="preserve"> PAGEREF _Toc125035531 \h </w:instrText>
            </w:r>
            <w:r w:rsidR="00887CB9">
              <w:fldChar w:fldCharType="separate"/>
            </w:r>
            <w:r w:rsidR="00437284">
              <w:rPr>
                <w:noProof/>
              </w:rPr>
              <w:t>40</w:t>
            </w:r>
            <w:r w:rsidR="00887CB9">
              <w:fldChar w:fldCharType="end"/>
            </w:r>
          </w:hyperlink>
        </w:p>
        <w:p w14:paraId="2A8EB9D5" w14:textId="25FA7624" w:rsidR="00BB25DC" w:rsidRDefault="0070313D">
          <w:pPr>
            <w:pStyle w:val="24"/>
            <w:tabs>
              <w:tab w:val="right" w:leader="dot" w:pos="9345"/>
            </w:tabs>
            <w:rPr>
              <w:rFonts w:asciiTheme="minorHAnsi" w:eastAsiaTheme="minorEastAsia" w:hAnsiTheme="minorHAnsi" w:cstheme="minorBidi"/>
              <w:color w:val="auto"/>
              <w:sz w:val="22"/>
              <w:lang w:eastAsia="ru-RU"/>
            </w:rPr>
          </w:pPr>
          <w:hyperlink w:anchor="_Toc125035532" w:tooltip="#_Toc125035532" w:history="1">
            <w:r w:rsidR="00887CB9">
              <w:rPr>
                <w:rStyle w:val="ac"/>
              </w:rPr>
              <w:t>Заключение</w:t>
            </w:r>
            <w:r w:rsidR="00887CB9">
              <w:tab/>
            </w:r>
            <w:r w:rsidR="00887CB9">
              <w:fldChar w:fldCharType="begin"/>
            </w:r>
            <w:r w:rsidR="00887CB9">
              <w:instrText xml:space="preserve"> PAGEREF _Toc125035532 \h </w:instrText>
            </w:r>
            <w:r w:rsidR="00887CB9">
              <w:fldChar w:fldCharType="separate"/>
            </w:r>
            <w:r w:rsidR="00437284">
              <w:rPr>
                <w:noProof/>
              </w:rPr>
              <w:t>41</w:t>
            </w:r>
            <w:r w:rsidR="00887CB9">
              <w:fldChar w:fldCharType="end"/>
            </w:r>
          </w:hyperlink>
        </w:p>
        <w:p w14:paraId="407BD85A" w14:textId="6A9B371C" w:rsidR="00BB25DC" w:rsidRDefault="0070313D">
          <w:pPr>
            <w:pStyle w:val="24"/>
            <w:tabs>
              <w:tab w:val="right" w:leader="dot" w:pos="9345"/>
            </w:tabs>
            <w:rPr>
              <w:rFonts w:asciiTheme="minorHAnsi" w:eastAsiaTheme="minorEastAsia" w:hAnsiTheme="minorHAnsi" w:cstheme="minorBidi"/>
              <w:color w:val="auto"/>
              <w:sz w:val="22"/>
              <w:lang w:eastAsia="ru-RU"/>
            </w:rPr>
          </w:pPr>
          <w:hyperlink w:anchor="_Toc125035533" w:tooltip="#_Toc125035533" w:history="1">
            <w:r w:rsidR="00887CB9">
              <w:rPr>
                <w:rStyle w:val="ac"/>
              </w:rPr>
              <w:t>Литература</w:t>
            </w:r>
            <w:r w:rsidR="00887CB9">
              <w:tab/>
            </w:r>
            <w:r w:rsidR="00887CB9">
              <w:fldChar w:fldCharType="begin"/>
            </w:r>
            <w:r w:rsidR="00887CB9">
              <w:instrText xml:space="preserve"> PAGEREF _Toc125035533 \h </w:instrText>
            </w:r>
            <w:r w:rsidR="00887CB9">
              <w:fldChar w:fldCharType="separate"/>
            </w:r>
            <w:r w:rsidR="00437284">
              <w:rPr>
                <w:noProof/>
              </w:rPr>
              <w:t>42</w:t>
            </w:r>
            <w:r w:rsidR="00887CB9">
              <w:fldChar w:fldCharType="end"/>
            </w:r>
          </w:hyperlink>
        </w:p>
        <w:p w14:paraId="6A27C278" w14:textId="77777777" w:rsidR="00BB25DC" w:rsidRDefault="00887CB9">
          <w:r>
            <w:rPr>
              <w:b/>
              <w:bCs/>
              <w:szCs w:val="28"/>
            </w:rPr>
            <w:fldChar w:fldCharType="end"/>
          </w:r>
        </w:p>
      </w:sdtContent>
    </w:sdt>
    <w:p w14:paraId="125C6444" w14:textId="77777777" w:rsidR="00BB25DC" w:rsidRDefault="00887CB9">
      <w:pPr>
        <w:pStyle w:val="2"/>
        <w:numPr>
          <w:ilvl w:val="0"/>
          <w:numId w:val="0"/>
        </w:numPr>
        <w:ind w:left="1066"/>
        <w:rPr>
          <w:lang w:val="en-US"/>
        </w:rPr>
      </w:pPr>
      <w:r>
        <w:br w:type="page" w:clear="all"/>
      </w:r>
    </w:p>
    <w:p w14:paraId="7D7F430A" w14:textId="77777777" w:rsidR="00BB25DC" w:rsidRDefault="00887CB9">
      <w:pPr>
        <w:pStyle w:val="2"/>
        <w:numPr>
          <w:ilvl w:val="0"/>
          <w:numId w:val="0"/>
        </w:numPr>
      </w:pPr>
      <w:bookmarkStart w:id="0" w:name="_Toc125035517"/>
      <w:r>
        <w:lastRenderedPageBreak/>
        <w:t>Введение</w:t>
      </w:r>
      <w:bookmarkEnd w:id="0"/>
    </w:p>
    <w:p w14:paraId="163BDBA2" w14:textId="77777777" w:rsidR="00BB25DC" w:rsidRDefault="00887CB9">
      <w:proofErr w:type="spellStart"/>
      <w:r>
        <w:t>Квазигауссовские</w:t>
      </w:r>
      <w:proofErr w:type="spellEnd"/>
      <w:r>
        <w:t xml:space="preserve">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11659937" w14:textId="77777777" w:rsidR="00BB25DC" w:rsidRDefault="00887CB9">
      <w:r>
        <w:t xml:space="preserve">Одним из вариантов проектирования генераторов сверхширокополосных </w:t>
      </w:r>
      <w:proofErr w:type="spellStart"/>
      <w:r>
        <w:t>квазигауссовских</w:t>
      </w:r>
      <w:proofErr w:type="spellEnd"/>
      <w:r>
        <w:t xml:space="preserve"> импульсов, позволяющих достичь оптимального отношения длительности импульса к его амплитуде, являются схемы, основанные на использовании </w:t>
      </w:r>
      <w:proofErr w:type="spellStart"/>
      <w:r>
        <w:t>токоразмыкающих</w:t>
      </w:r>
      <w:proofErr w:type="spellEnd"/>
      <w:r>
        <w:t xml:space="preserve"> элементов с быстрым переключением, таких как диоды с накоплением заряда (ДНЗ) [6].</w:t>
      </w:r>
    </w:p>
    <w:p w14:paraId="01B391C6" w14:textId="77777777" w:rsidR="00BB25DC" w:rsidRDefault="00887CB9">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w:t>
      </w:r>
      <w:proofErr w:type="spellStart"/>
      <w:r>
        <w:t>Уилкинсона</w:t>
      </w:r>
      <w:proofErr w:type="spellEnd"/>
      <w:r>
        <w:t xml:space="preserve">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0EC14A5" w14:textId="77777777" w:rsidR="00BB25DC" w:rsidRDefault="00887CB9">
      <w: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5BE0F53A" w14:textId="77777777" w:rsidR="00BB25DC" w:rsidRDefault="00887CB9">
      <w:r>
        <w:t>Для выполнения поставленной цели были поставлены и решены следующие задачи:</w:t>
      </w:r>
    </w:p>
    <w:p w14:paraId="602CA981" w14:textId="77777777" w:rsidR="00BB25DC" w:rsidRDefault="00887CB9">
      <w:pPr>
        <w:pStyle w:val="a1"/>
        <w:numPr>
          <w:ilvl w:val="0"/>
          <w:numId w:val="10"/>
        </w:numPr>
        <w:ind w:left="0" w:firstLine="1134"/>
      </w:pPr>
      <w:r>
        <w:t xml:space="preserve">анализ различных подходов к формированию импульсов и </w:t>
      </w:r>
      <w:proofErr w:type="gramStart"/>
      <w:r>
        <w:t>реализация наиболее оптимального решения</w:t>
      </w:r>
      <w:proofErr w:type="gramEnd"/>
      <w:r>
        <w:t xml:space="preserve"> наиболее подходящего для решения поставленной задачи способа генерации сверхкоротких гауссовских импульсов;</w:t>
      </w:r>
    </w:p>
    <w:p w14:paraId="2C6FA83C" w14:textId="77777777" w:rsidR="00BB25DC" w:rsidRDefault="00887CB9">
      <w:pPr>
        <w:pStyle w:val="a1"/>
        <w:numPr>
          <w:ilvl w:val="0"/>
          <w:numId w:val="10"/>
        </w:numPr>
        <w:ind w:left="0" w:firstLine="1134"/>
      </w:pPr>
      <w:r>
        <w:t xml:space="preserve">моделирование и изготовление сверхширокополосного сумматора конструкции </w:t>
      </w:r>
      <w:proofErr w:type="spellStart"/>
      <w:r>
        <w:t>Уилкинсона</w:t>
      </w:r>
      <w:proofErr w:type="spellEnd"/>
      <w:r>
        <w:t xml:space="preserve"> для формирования СКИ в форме производных от импульса в виде Гауссовского колокола;</w:t>
      </w:r>
    </w:p>
    <w:p w14:paraId="5295CEA0" w14:textId="77777777" w:rsidR="00BB25DC" w:rsidRDefault="00887CB9">
      <w:pPr>
        <w:pStyle w:val="a1"/>
        <w:numPr>
          <w:ilvl w:val="0"/>
          <w:numId w:val="10"/>
        </w:numPr>
        <w:ind w:left="0" w:firstLine="1134"/>
      </w:pPr>
      <w:r>
        <w:t>формирование СКИ различных форм и изучение их характеристик во временной и частотной областях.</w:t>
      </w:r>
    </w:p>
    <w:p w14:paraId="5824BF3E" w14:textId="77777777" w:rsidR="00BB25DC" w:rsidRDefault="00887CB9">
      <w:pPr>
        <w:spacing w:after="160" w:line="259" w:lineRule="auto"/>
        <w:ind w:firstLine="0"/>
        <w:jc w:val="left"/>
      </w:pPr>
      <w:r>
        <w:br w:type="page" w:clear="all"/>
      </w:r>
    </w:p>
    <w:p w14:paraId="14C995AD" w14:textId="77777777" w:rsidR="00BB25DC" w:rsidRDefault="00887CB9">
      <w:pPr>
        <w:pStyle w:val="2"/>
      </w:pPr>
      <w:bookmarkStart w:id="1" w:name="_Toc125035518"/>
      <w:r>
        <w:lastRenderedPageBreak/>
        <w:t xml:space="preserve">Формирование СШП импульсов </w:t>
      </w:r>
      <w:proofErr w:type="spellStart"/>
      <w:r>
        <w:t>квазигауссовой</w:t>
      </w:r>
      <w:proofErr w:type="spellEnd"/>
      <w:r>
        <w:t xml:space="preserve"> формы схемами на основе диодов с накоплением заряда</w:t>
      </w:r>
      <w:bookmarkEnd w:id="1"/>
    </w:p>
    <w:p w14:paraId="147FD3C2" w14:textId="77777777" w:rsidR="00BB25DC" w:rsidRDefault="00887CB9">
      <w:r>
        <w:t xml:space="preserve">Существует множество подходов к формированию импульсов </w:t>
      </w:r>
      <w:proofErr w:type="spellStart"/>
      <w:r>
        <w:t>квазигауссовской</w:t>
      </w:r>
      <w:proofErr w:type="spellEnd"/>
      <w:r>
        <w:t xml:space="preserve"> формы </w:t>
      </w:r>
      <w:proofErr w:type="spellStart"/>
      <w:r>
        <w:t>субнаносекундной</w:t>
      </w:r>
      <w:proofErr w:type="spellEnd"/>
      <w:r>
        <w:t xml:space="preserve">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06EB7F04" w14:textId="77777777" w:rsidR="00BB25DC" w:rsidRDefault="00887CB9">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13745F26" w14:textId="77777777" w:rsidR="00BB25DC" w:rsidRDefault="00887CB9">
      <w:pPr>
        <w:pStyle w:val="2"/>
      </w:pPr>
      <w:r>
        <w:t xml:space="preserve"> </w:t>
      </w:r>
      <w:bookmarkStart w:id="2" w:name="_Toc125035519"/>
      <w:r>
        <w:t>Физика работы генераторов в импульсном режиме</w:t>
      </w:r>
      <w:bookmarkEnd w:id="2"/>
    </w:p>
    <w:p w14:paraId="7272EC19" w14:textId="77777777" w:rsidR="00BB25DC" w:rsidRDefault="00887CB9">
      <w:r>
        <w:t xml:space="preserve">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w:t>
      </w:r>
      <w:proofErr w:type="spellStart"/>
      <w:r>
        <w:t>токоразмыкатель</w:t>
      </w:r>
      <w:proofErr w:type="spellEnd"/>
      <w:r>
        <w:t xml:space="preserve"> протекает прямой ток, что приводит к накоплению заряда в активной области ДНЗ.</w:t>
      </w:r>
    </w:p>
    <w:p w14:paraId="3DD87D3C" w14:textId="77777777" w:rsidR="00BB25DC" w:rsidRDefault="00887CB9">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35492DE8" w14:textId="77777777" w:rsidR="00BB25DC" w:rsidRDefault="00887CB9">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5372DF38" w14:textId="77777777" w:rsidR="00BB25DC" w:rsidRDefault="00887CB9">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78EA3B2F" w14:textId="77777777" w:rsidR="00BB25DC" w:rsidRDefault="00887CB9">
      <w:r>
        <w:t xml:space="preserve">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w:t>
      </w:r>
      <w:proofErr w:type="gramStart"/>
      <w:r>
        <w:t>обратный ток</w:t>
      </w:r>
      <w:proofErr w:type="gramEnd"/>
      <w:r>
        <w:t xml:space="preserve"> и он переключается.</w:t>
      </w:r>
    </w:p>
    <w:p w14:paraId="4CED8417" w14:textId="77777777" w:rsidR="00BB25DC" w:rsidRDefault="00887CB9">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области [73, 31]. В результате этого накапливается так называемый «паразитный заряд» [45, 112, 113]. В момент t1, когда на затвор транзистора VT1 приходит импульс с запускающего генератора </w:t>
      </w:r>
      <w:proofErr w:type="spellStart"/>
      <w:r>
        <w:t>Vзап</w:t>
      </w:r>
      <w:proofErr w:type="spellEnd"/>
      <w:r>
        <w:t xml:space="preserve">,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w:t>
      </w:r>
      <w:proofErr w:type="spellStart"/>
      <w:r>
        <w:t>Rн</w:t>
      </w:r>
      <w:proofErr w:type="spellEnd"/>
      <w:r>
        <w:t xml:space="preserve"> в виде сверхкороткого импульса отрицательной полярности. На основе схемы, изображенной на рисунке 2.3(б), была построена модель генератора. Для моделирования ДНЗ в режиме переключения была использована SPICE-модель на основе результатов работы [31].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[83]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[31]. При этом увеличивается и ширина генерируемого импульса.</w:t>
      </w:r>
    </w:p>
    <w:p w14:paraId="4EF156AC" w14:textId="77777777" w:rsidR="00BB25DC" w:rsidRDefault="00887CB9">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1B96E90A" w14:textId="77777777" w:rsidR="00BB25DC" w:rsidRDefault="00887CB9">
      <w:pPr>
        <w:pStyle w:val="a1"/>
        <w:numPr>
          <w:ilvl w:val="0"/>
          <w:numId w:val="11"/>
        </w:numPr>
      </w:pPr>
      <w:r>
        <w:t xml:space="preserve">длительность: 7 </w:t>
      </w:r>
      <w:proofErr w:type="spellStart"/>
      <w:r>
        <w:t>нс</w:t>
      </w:r>
      <w:proofErr w:type="spellEnd"/>
      <w:r>
        <w:t>;</w:t>
      </w:r>
    </w:p>
    <w:p w14:paraId="0776F556" w14:textId="77777777" w:rsidR="00BB25DC" w:rsidRDefault="00887CB9">
      <w:pPr>
        <w:pStyle w:val="a1"/>
        <w:numPr>
          <w:ilvl w:val="0"/>
          <w:numId w:val="11"/>
        </w:numPr>
      </w:pPr>
      <w:r>
        <w:t>амплитуда: 6 В;</w:t>
      </w:r>
    </w:p>
    <w:p w14:paraId="79AE8967" w14:textId="77777777" w:rsidR="00BB25DC" w:rsidRDefault="00887CB9">
      <w:pPr>
        <w:pStyle w:val="a1"/>
        <w:numPr>
          <w:ilvl w:val="0"/>
          <w:numId w:val="11"/>
        </w:numPr>
      </w:pPr>
      <w:r>
        <w:t xml:space="preserve">длительность фронтов: 3 </w:t>
      </w:r>
      <w:proofErr w:type="spellStart"/>
      <w:r>
        <w:t>нс</w:t>
      </w:r>
      <w:proofErr w:type="spellEnd"/>
      <w:r>
        <w:t>;</w:t>
      </w:r>
    </w:p>
    <w:p w14:paraId="37DA3838" w14:textId="77777777" w:rsidR="00BB25DC" w:rsidRDefault="00887CB9">
      <w:pPr>
        <w:pStyle w:val="a1"/>
        <w:numPr>
          <w:ilvl w:val="0"/>
          <w:numId w:val="11"/>
        </w:numPr>
      </w:pPr>
      <w:r>
        <w:t>частота повторения импульсов: 100 кГц</w:t>
      </w:r>
    </w:p>
    <w:p w14:paraId="49AB834D" w14:textId="77777777" w:rsidR="00BB25DC" w:rsidRDefault="00887CB9">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53D8FB56" w14:textId="77777777" w:rsidR="00BB25DC" w:rsidRDefault="00887CB9">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462EEE54" w14:textId="77777777" w:rsidR="00BB25DC" w:rsidRDefault="00BB25DC"/>
    <w:p w14:paraId="1179EF6D" w14:textId="77777777" w:rsidR="00BB25DC" w:rsidRDefault="00887CB9">
      <w:pPr>
        <w:pStyle w:val="afa"/>
      </w:pPr>
      <w:r>
        <w:rPr>
          <w:noProof/>
        </w:rPr>
        <w:lastRenderedPageBreak/>
        <mc:AlternateContent>
          <mc:Choice Requires="wpg">
            <w:drawing>
              <wp:inline distT="0" distB="0" distL="0" distR="0" wp14:anchorId="6F4DFB60" wp14:editId="1DB185F1">
                <wp:extent cx="5940425" cy="3511550"/>
                <wp:effectExtent l="0" t="0" r="3175"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a:stretch/>
                      </pic:blipFill>
                      <pic:spPr bwMode="auto">
                        <a:xfrm>
                          <a:off x="0" y="0"/>
                          <a:ext cx="5940425" cy="35115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76.5pt;mso-wrap-distance-left:0.0pt;mso-wrap-distance-top:0.0pt;mso-wrap-distance-right:0.0pt;mso-wrap-distance-bottom:0.0pt;" stroked="false">
                <v:path textboxrect="0,0,0,0"/>
                <v:imagedata r:id="rId11" o:title=""/>
              </v:shape>
            </w:pict>
          </mc:Fallback>
        </mc:AlternateContent>
      </w:r>
    </w:p>
    <w:p w14:paraId="0DE2D316" w14:textId="16BB33D1" w:rsidR="00BB25DC" w:rsidRDefault="00887CB9">
      <w:pPr>
        <w:pStyle w:val="afa"/>
      </w:pPr>
      <w:r>
        <w:t xml:space="preserve">Рис. </w:t>
      </w:r>
      <w:r>
        <w:fldChar w:fldCharType="begin"/>
      </w:r>
      <w:r>
        <w:instrText xml:space="preserve">SEQ Рисунок \* ARABIC </w:instrText>
      </w:r>
      <w:r>
        <w:fldChar w:fldCharType="separate"/>
      </w:r>
      <w:r w:rsidR="00437284">
        <w:rPr>
          <w:noProof/>
        </w:rPr>
        <w:t>1</w:t>
      </w:r>
      <w:r>
        <w:fldChar w:fldCharType="end"/>
      </w:r>
      <w:r>
        <w:t>. Схема генератора СКИ положительной полярности на основе ДНЗ.</w:t>
      </w:r>
    </w:p>
    <w:p w14:paraId="51C8A618" w14:textId="77777777" w:rsidR="00BB25DC" w:rsidRDefault="00887CB9">
      <w:pPr>
        <w:pStyle w:val="afa"/>
      </w:pPr>
      <w:r>
        <w:rPr>
          <w:noProof/>
        </w:rPr>
        <mc:AlternateContent>
          <mc:Choice Requires="wpg">
            <w:drawing>
              <wp:inline distT="0" distB="0" distL="0" distR="0" wp14:anchorId="3E6C2FF7" wp14:editId="5778E029">
                <wp:extent cx="5940425" cy="3213735"/>
                <wp:effectExtent l="0" t="0" r="3175" b="5715"/>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5940425" cy="32137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53.0pt;mso-wrap-distance-left:0.0pt;mso-wrap-distance-top:0.0pt;mso-wrap-distance-right:0.0pt;mso-wrap-distance-bottom:0.0pt;" stroked="false">
                <v:path textboxrect="0,0,0,0"/>
                <v:imagedata r:id="rId13" o:title=""/>
              </v:shape>
            </w:pict>
          </mc:Fallback>
        </mc:AlternateContent>
      </w:r>
    </w:p>
    <w:p w14:paraId="1998BBEA" w14:textId="77777777" w:rsidR="00BB25DC" w:rsidRDefault="00887CB9">
      <w:pPr>
        <w:pStyle w:val="afa"/>
      </w:pPr>
      <w:r>
        <w:t>Рис. 2. Схема генератора СКИ отрицательной полярности на основе ДНЗ.</w:t>
      </w:r>
    </w:p>
    <w:p w14:paraId="136DC7A4" w14:textId="77777777" w:rsidR="00BB25DC" w:rsidRDefault="00887CB9">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7590AAED" w14:textId="77777777" w:rsidR="00BB25DC" w:rsidRDefault="00887CB9">
      <w:r>
        <w:t xml:space="preserve">Реальные устройства были изготовлены на материале </w:t>
      </w:r>
      <w:proofErr w:type="spellStart"/>
      <w:r>
        <w:t>Rogers</w:t>
      </w:r>
      <w:proofErr w:type="spellEnd"/>
      <w:r>
        <w:t xml:space="preserve">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 xml:space="preserve">-044769 [30]. Разводка генератора была выполнена в пакете автоматизированного проектирования и представлена на </w:t>
      </w:r>
      <w:proofErr w:type="gramStart"/>
      <w:r>
        <w:t>рис. ?</w:t>
      </w:r>
      <w:proofErr w:type="gramEnd"/>
      <w:r>
        <w:t xml:space="preserve">??. </w:t>
      </w:r>
    </w:p>
    <w:p w14:paraId="49FA49D2" w14:textId="77777777" w:rsidR="00BB25DC" w:rsidRDefault="00887CB9">
      <w:pPr>
        <w:pStyle w:val="afa"/>
      </w:pPr>
      <w:r>
        <w:rPr>
          <w:noProof/>
        </w:rPr>
        <mc:AlternateContent>
          <mc:Choice Requires="wpg">
            <w:drawing>
              <wp:inline distT="0" distB="0" distL="0" distR="0" wp14:anchorId="533C5F08" wp14:editId="4E16A373">
                <wp:extent cx="5940425" cy="4111625"/>
                <wp:effectExtent l="0" t="0" r="3175" b="3175"/>
                <wp:docPr id="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5940425" cy="41116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23.8pt;mso-wrap-distance-left:0.0pt;mso-wrap-distance-top:0.0pt;mso-wrap-distance-right:0.0pt;mso-wrap-distance-bottom:0.0pt;" stroked="false">
                <v:path textboxrect="0,0,0,0"/>
                <v:imagedata r:id="rId15" o:title=""/>
              </v:shape>
            </w:pict>
          </mc:Fallback>
        </mc:AlternateContent>
      </w:r>
    </w:p>
    <w:p w14:paraId="21EEE3B8" w14:textId="77777777" w:rsidR="00BB25DC" w:rsidRDefault="00887CB9">
      <w:pPr>
        <w:pStyle w:val="afa"/>
      </w:pPr>
      <w:proofErr w:type="gramStart"/>
      <w:r>
        <w:t>Рис. ?</w:t>
      </w:r>
      <w:proofErr w:type="gramEnd"/>
      <w:r>
        <w:t>??. Разводка генератора СКИ на ДНЗ.</w:t>
      </w:r>
    </w:p>
    <w:p w14:paraId="64A2C8EE" w14:textId="77777777" w:rsidR="00BB25DC" w:rsidRDefault="00887CB9">
      <w:pPr>
        <w:pStyle w:val="afa"/>
      </w:pPr>
      <w:r>
        <w:rPr>
          <w:noProof/>
        </w:rPr>
        <mc:AlternateContent>
          <mc:Choice Requires="wpg">
            <w:drawing>
              <wp:inline distT="0" distB="0" distL="0" distR="0" wp14:anchorId="5589620B" wp14:editId="12833616">
                <wp:extent cx="3197428" cy="2683269"/>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6"/>
                        <a:stretch/>
                      </pic:blipFill>
                      <pic:spPr bwMode="auto">
                        <a:xfrm>
                          <a:off x="0" y="0"/>
                          <a:ext cx="3197428" cy="2683269"/>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51.8pt;height:211.3pt;mso-wrap-distance-left:0.0pt;mso-wrap-distance-top:0.0pt;mso-wrap-distance-right:0.0pt;mso-wrap-distance-bottom:0.0pt;">
                <v:path textboxrect="0,0,0,0"/>
                <v:imagedata r:id="rId17" o:title=""/>
              </v:shape>
            </w:pict>
          </mc:Fallback>
        </mc:AlternateContent>
      </w:r>
    </w:p>
    <w:p w14:paraId="5403506A" w14:textId="77777777" w:rsidR="00BB25DC" w:rsidRDefault="00887CB9">
      <w:pPr>
        <w:pStyle w:val="afa"/>
      </w:pPr>
      <w:proofErr w:type="gramStart"/>
      <w:r>
        <w:t>Рис. ?</w:t>
      </w:r>
      <w:proofErr w:type="gramEnd"/>
      <w:r>
        <w:t>??. Изображение платы генератора СКИ на основе ДНЗ.</w:t>
      </w:r>
    </w:p>
    <w:p w14:paraId="1E30D950" w14:textId="77777777" w:rsidR="00BB25DC" w:rsidRDefault="00887CB9">
      <w:pPr>
        <w:pStyle w:val="2"/>
        <w:ind w:left="0" w:firstLine="0"/>
      </w:pPr>
      <w:bookmarkStart w:id="3" w:name="_Toc125035520"/>
      <w:r>
        <w:lastRenderedPageBreak/>
        <w:t>Экспериментальные результаты</w:t>
      </w:r>
      <w:bookmarkEnd w:id="3"/>
    </w:p>
    <w:p w14:paraId="530D8DA1" w14:textId="77777777" w:rsidR="00BB25DC" w:rsidRDefault="00887CB9">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49FF42D6" w14:textId="77777777" w:rsidR="00BB25DC" w:rsidRDefault="00887CB9">
      <w:pPr>
        <w:rPr>
          <w:lang w:eastAsia="ru-RU"/>
        </w:rPr>
      </w:pPr>
      <w:r>
        <w:rPr>
          <w:lang w:eastAsia="ru-RU"/>
        </w:rPr>
        <w:t xml:space="preserve">Осциллограммы импульсов, полученных в ходе эксперимента, показаны на </w:t>
      </w:r>
      <w:proofErr w:type="gramStart"/>
      <w:r>
        <w:rPr>
          <w:lang w:eastAsia="ru-RU"/>
        </w:rPr>
        <w:t>рис. ?</w:t>
      </w:r>
      <w:proofErr w:type="gramEnd"/>
      <w:r>
        <w:rPr>
          <w:lang w:eastAsia="ru-RU"/>
        </w:rPr>
        <w:t>??.</w:t>
      </w:r>
    </w:p>
    <w:p w14:paraId="60B3F46A" w14:textId="77777777" w:rsidR="00BB25DC" w:rsidRDefault="00887CB9">
      <w:pPr>
        <w:pStyle w:val="afa"/>
        <w:rPr>
          <w:lang w:val="en-US"/>
        </w:rPr>
      </w:pPr>
      <w:r>
        <w:rPr>
          <w:noProof/>
          <w:lang w:val="en-US"/>
        </w:rPr>
        <mc:AlternateContent>
          <mc:Choice Requires="wpg">
            <w:drawing>
              <wp:inline distT="0" distB="0" distL="0" distR="0" wp14:anchorId="4EBEA7A8" wp14:editId="0332C4AE">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4974020" cy="373038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91.2pt;height:293.4pt;mso-wrap-distance-left:0.0pt;mso-wrap-distance-top:0.0pt;mso-wrap-distance-right:0.0pt;mso-wrap-distance-bottom:0.0pt;" stroked="false">
                <v:path textboxrect="0,0,0,0"/>
                <v:imagedata r:id="rId19" o:title=""/>
              </v:shape>
            </w:pict>
          </mc:Fallback>
        </mc:AlternateContent>
      </w:r>
    </w:p>
    <w:p w14:paraId="72B47D31" w14:textId="77777777" w:rsidR="00BB25DC" w:rsidRDefault="00887CB9">
      <w:pPr>
        <w:pStyle w:val="afa"/>
      </w:pPr>
      <w:proofErr w:type="gramStart"/>
      <w:r>
        <w:t>Рис. ?</w:t>
      </w:r>
      <w:proofErr w:type="gramEnd"/>
      <w:r>
        <w:t>??. Осциллограмма отрицательного импульса, полученного экспериментально.</w:t>
      </w:r>
    </w:p>
    <w:p w14:paraId="1133B637" w14:textId="77777777" w:rsidR="00BB25DC" w:rsidRDefault="00887CB9">
      <w:r>
        <w:t xml:space="preserve">В ходе эксперимента удалось сформировать импульс с амплитудой более 40 В и длительностью по полувысоте 180 </w:t>
      </w:r>
      <w:proofErr w:type="spellStart"/>
      <w:r>
        <w:t>пс</w:t>
      </w:r>
      <w:proofErr w:type="spellEnd"/>
      <w:r>
        <w:t xml:space="preserve">. </w:t>
      </w:r>
    </w:p>
    <w:p w14:paraId="07E227BD" w14:textId="77777777" w:rsidR="00BB25DC" w:rsidRDefault="00887CB9">
      <w:r>
        <w:br w:type="page" w:clear="all"/>
      </w:r>
    </w:p>
    <w:p w14:paraId="0A1B2347" w14:textId="77777777" w:rsidR="00BB25DC" w:rsidRDefault="00887CB9">
      <w:pPr>
        <w:pStyle w:val="2"/>
        <w:numPr>
          <w:ilvl w:val="0"/>
          <w:numId w:val="9"/>
        </w:numPr>
      </w:pPr>
      <w:bookmarkStart w:id="4" w:name="_Toc125035521"/>
      <w:r>
        <w:lastRenderedPageBreak/>
        <w:t>Формирование импульсов в форме моноцикла и дуплета Гаусса</w:t>
      </w:r>
      <w:bookmarkEnd w:id="4"/>
    </w:p>
    <w:p w14:paraId="4E251550" w14:textId="77777777" w:rsidR="00BB25DC" w:rsidRDefault="00887CB9">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7FAF7294" w14:textId="77777777" w:rsidR="00BB25DC" w:rsidRDefault="00887CB9">
      <w:r>
        <w:t xml:space="preserve">Существует несколько подходов к формированию таких импульсов: с помощью дифференцирующих линий и линий задержки [12], копланарных и </w:t>
      </w:r>
      <w:proofErr w:type="spellStart"/>
      <w:r>
        <w:t>микрополосковых</w:t>
      </w:r>
      <w:proofErr w:type="spellEnd"/>
      <w:r>
        <w:t xml:space="preserve"> линий [13-14], дифференцирующих </w:t>
      </w:r>
      <w:r>
        <w:rPr>
          <w:lang w:val="en-US"/>
        </w:rPr>
        <w:t>CMOS</w:t>
      </w:r>
      <w:r>
        <w:t xml:space="preserve">-пар [15] и с помощью сложения импульсов сверхширокополосными сумматорами конструкции </w:t>
      </w:r>
      <w:proofErr w:type="spellStart"/>
      <w:r>
        <w:t>Уилкинсона</w:t>
      </w:r>
      <w:proofErr w:type="spellEnd"/>
      <w:r>
        <w:t xml:space="preserve">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08CB93C7" w14:textId="77777777" w:rsidR="00BB25DC" w:rsidRDefault="00887CB9">
      <w:r>
        <w:t xml:space="preserve">Рассмотрим подробнее сумматоры </w:t>
      </w:r>
      <w:proofErr w:type="spellStart"/>
      <w:r>
        <w:t>констуркции</w:t>
      </w:r>
      <w:proofErr w:type="spellEnd"/>
      <w:r>
        <w:t xml:space="preserve"> </w:t>
      </w:r>
      <w:proofErr w:type="spellStart"/>
      <w:r>
        <w:t>Уилкинсона</w:t>
      </w:r>
      <w:proofErr w:type="spellEnd"/>
      <w:r>
        <w:t xml:space="preserve"> и подход к формированию моноциклов и дублетов Гаусса с их помощью. </w:t>
      </w:r>
    </w:p>
    <w:p w14:paraId="04F0DE16" w14:textId="77777777" w:rsidR="00BB25DC" w:rsidRDefault="00887CB9">
      <w:pPr>
        <w:pStyle w:val="2"/>
        <w:ind w:left="0" w:firstLine="0"/>
      </w:pPr>
      <w:bookmarkStart w:id="5" w:name="_Toc125035522"/>
      <w:r>
        <w:t xml:space="preserve">Сумматор конструкции </w:t>
      </w:r>
      <w:proofErr w:type="spellStart"/>
      <w:r>
        <w:t>Уилкинсона</w:t>
      </w:r>
      <w:proofErr w:type="spellEnd"/>
      <w:r>
        <w:t xml:space="preserve"> и физика его работы</w:t>
      </w:r>
      <w:bookmarkEnd w:id="5"/>
    </w:p>
    <w:p w14:paraId="2784AC97" w14:textId="77777777" w:rsidR="00BB25DC" w:rsidRDefault="00887CB9">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w:t>
      </w:r>
      <w:proofErr w:type="spellStart"/>
      <w:r>
        <w:t>Уилкинсоном</w:t>
      </w:r>
      <w:proofErr w:type="spellEnd"/>
      <w:r>
        <w:t xml:space="preserve"> [15]. </w:t>
      </w:r>
    </w:p>
    <w:p w14:paraId="27DDD1FB" w14:textId="77777777" w:rsidR="00BB25DC" w:rsidRDefault="00887CB9">
      <w:r>
        <w:t xml:space="preserve">Классическая конструкция имеет одно звено или ступень и ее изображение приведено на </w:t>
      </w:r>
      <w:proofErr w:type="gramStart"/>
      <w:r>
        <w:t>рис. ?</w:t>
      </w:r>
      <w:proofErr w:type="gramEnd"/>
      <w:r>
        <w:t>??.</w:t>
      </w:r>
    </w:p>
    <w:p w14:paraId="03CD5BB6" w14:textId="77777777" w:rsidR="00BB25DC" w:rsidRDefault="00887CB9">
      <w:pPr>
        <w:pStyle w:val="afa"/>
      </w:pPr>
      <w:r>
        <w:rPr>
          <w:noProof/>
        </w:rPr>
        <w:lastRenderedPageBreak/>
        <mc:AlternateContent>
          <mc:Choice Requires="wpg">
            <w:drawing>
              <wp:inline distT="0" distB="0" distL="0" distR="0" wp14:anchorId="4DB00939" wp14:editId="755EAA85">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5940425" cy="23996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88.9pt;mso-wrap-distance-left:0.0pt;mso-wrap-distance-top:0.0pt;mso-wrap-distance-right:0.0pt;mso-wrap-distance-bottom:0.0pt;" stroked="false">
                <v:path textboxrect="0,0,0,0"/>
                <v:imagedata r:id="rId21" o:title=""/>
              </v:shape>
            </w:pict>
          </mc:Fallback>
        </mc:AlternateContent>
      </w:r>
    </w:p>
    <w:p w14:paraId="7843FA34" w14:textId="77777777" w:rsidR="00BB25DC" w:rsidRDefault="00887CB9">
      <w:pPr>
        <w:pStyle w:val="afa"/>
      </w:pPr>
      <w:proofErr w:type="gramStart"/>
      <w:r>
        <w:t>Рис. ?</w:t>
      </w:r>
      <w:proofErr w:type="gramEnd"/>
      <w:r>
        <w:t xml:space="preserve">??. Электрическая схема (а) и топология (б) одноступенчатого сумматора конструкции </w:t>
      </w:r>
      <w:proofErr w:type="spellStart"/>
      <w:r>
        <w:t>Уилкинсона</w:t>
      </w:r>
      <w:proofErr w:type="spellEnd"/>
      <w:r>
        <w:t>.</w:t>
      </w:r>
    </w:p>
    <w:p w14:paraId="62E299B8" w14:textId="77777777" w:rsidR="00BB25DC" w:rsidRDefault="00887CB9">
      <w:r>
        <w:t xml:space="preserve">Чтобы достичь согласования в таких устройствах по входу и выходу, подбирают волновые сопротивления отрезков </w:t>
      </w:r>
      <w:proofErr w:type="spellStart"/>
      <w:r>
        <w:t>микрополосковых</w:t>
      </w:r>
      <w:proofErr w:type="spellEnd"/>
      <w:r>
        <w:t xml:space="preserve">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w:t>
      </w:r>
      <w:proofErr w:type="spellStart"/>
      <w:r>
        <w:t>Rб</w:t>
      </w:r>
      <w:proofErr w:type="spellEnd"/>
      <w:r>
        <w:t xml:space="preserve">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2A30195D" w14:textId="77777777" w:rsidR="00BB25DC" w:rsidRDefault="00887CB9">
      <w:pPr>
        <w:pStyle w:val="a1"/>
        <w:numPr>
          <w:ilvl w:val="0"/>
          <w:numId w:val="13"/>
        </w:numPr>
      </w:pPr>
      <w:r>
        <w:t xml:space="preserve">путь B-A-C, длинна которой равняется четверти длины волны; </w:t>
      </w:r>
    </w:p>
    <w:p w14:paraId="1249BF62" w14:textId="77777777" w:rsidR="00BB25DC" w:rsidRDefault="00887CB9">
      <w:pPr>
        <w:pStyle w:val="a1"/>
        <w:numPr>
          <w:ilvl w:val="0"/>
          <w:numId w:val="13"/>
        </w:numPr>
      </w:pPr>
      <w:r>
        <w:t xml:space="preserve">пути B-C, то есть через балластный резистор </w:t>
      </w:r>
      <w:proofErr w:type="spellStart"/>
      <w:r>
        <w:t>R</w:t>
      </w:r>
      <w:r>
        <w:rPr>
          <w:vertAlign w:val="subscript"/>
        </w:rPr>
        <w:t>б</w:t>
      </w:r>
      <w:proofErr w:type="spellEnd"/>
      <w:r>
        <w:t xml:space="preserve">. </w:t>
      </w:r>
    </w:p>
    <w:p w14:paraId="323FC7BA" w14:textId="77777777" w:rsidR="00BB25DC" w:rsidRDefault="00887CB9">
      <w:r>
        <w:t xml:space="preserve">Разность фаз сигналов, которые пройдут через эти два пути составит 180 градусов. Сопротивление балластного резистора </w:t>
      </w:r>
      <w:proofErr w:type="spellStart"/>
      <w:r>
        <w:t>R</w:t>
      </w:r>
      <w:r>
        <w:rPr>
          <w:vertAlign w:val="subscript"/>
        </w:rPr>
        <w:t>б</w:t>
      </w:r>
      <w:proofErr w:type="spellEnd"/>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3DDFC17" w14:textId="77777777" w:rsidR="00BB25DC" w:rsidRDefault="00887CB9">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061CF02D" w14:textId="77777777" w:rsidR="00BB25DC" w:rsidRDefault="00887CB9">
      <w:r>
        <w:t xml:space="preserve">Расчет ДСМ можно произвести с помощью методы зеркальных отображений. При таком подходе эквивалентный </w:t>
      </w:r>
      <w:proofErr w:type="spellStart"/>
      <w:r>
        <w:t>шестиполюстник</w:t>
      </w:r>
      <w:proofErr w:type="spellEnd"/>
      <w:r>
        <w:t xml:space="preserve">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1F369E74" w14:textId="77777777" w:rsidR="00BB25DC" w:rsidRDefault="00BB25DC"/>
    <w:p w14:paraId="0D699326" w14:textId="77777777" w:rsidR="00BB25DC" w:rsidRDefault="0070313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57743877" w14:textId="77777777" w:rsidR="00BB25DC" w:rsidRDefault="0070313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38A2B58A" w14:textId="77777777" w:rsidR="00BB25DC" w:rsidRDefault="00BB25DC"/>
    <w:p w14:paraId="551B399C" w14:textId="77777777" w:rsidR="00BB25DC" w:rsidRDefault="00887CB9">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w:t>
      </w:r>
      <w:proofErr w:type="spellStart"/>
      <w:r>
        <w:t>R</w:t>
      </w:r>
      <w:r>
        <w:rPr>
          <w:vertAlign w:val="subscript"/>
        </w:rPr>
        <w:t>б</w:t>
      </w:r>
      <w:proofErr w:type="spellEnd"/>
      <w:r>
        <w:t xml:space="preserve"> – нормированная проводимость активной нагрузки, умноженная на два. Y3 – нормированная проводимость короткого замыкания, </w:t>
      </w:r>
      <w:proofErr w:type="gramStart"/>
      <w:r>
        <w:t>предполагаем</w:t>
      </w:r>
      <w:proofErr w:type="gramEnd"/>
      <w:r>
        <w:t xml:space="preserve">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107E04A5" w14:textId="77777777" w:rsidR="00BB25DC" w:rsidRDefault="00887CB9">
      <w:r>
        <w:t>Матрица рассеяния состоит из S-параметров:</w:t>
      </w:r>
    </w:p>
    <w:p w14:paraId="4D84E1CB" w14:textId="77777777" w:rsidR="00BB25DC" w:rsidRDefault="00BB25DC"/>
    <w:p w14:paraId="7DD6F6E5" w14:textId="77777777" w:rsidR="00BB25DC" w:rsidRDefault="0070313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0A706C09" w14:textId="77777777" w:rsidR="00BB25DC" w:rsidRDefault="0070313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7A8673C5" w14:textId="77777777" w:rsidR="00BB25DC" w:rsidRDefault="0070313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440B8BA9" w14:textId="77777777" w:rsidR="00BB25DC" w:rsidRDefault="00BB25DC">
      <w:pPr>
        <w:pStyle w:val="afa"/>
      </w:pPr>
    </w:p>
    <w:p w14:paraId="09F9A139" w14:textId="77777777" w:rsidR="00BB25DC" w:rsidRDefault="00887CB9">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48AABE7B" w14:textId="77777777" w:rsidR="00BB25DC" w:rsidRDefault="00BB25DC"/>
    <w:p w14:paraId="595A460E" w14:textId="77777777" w:rsidR="00BB25DC" w:rsidRDefault="0070313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35B1E190" w14:textId="77777777" w:rsidR="00BB25DC" w:rsidRDefault="00BB25DC">
      <w:pPr>
        <w:jc w:val="center"/>
      </w:pPr>
    </w:p>
    <w:p w14:paraId="04271C3F" w14:textId="77777777" w:rsidR="00BB25DC" w:rsidRDefault="00887CB9">
      <w:r>
        <w:t>В таком случае матрица рассеяние для идеального делителя примет вид:</w:t>
      </w:r>
    </w:p>
    <w:p w14:paraId="6B734293" w14:textId="77777777" w:rsidR="00BB25DC" w:rsidRDefault="0070313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4907A80E" w14:textId="77777777" w:rsidR="00BB25DC" w:rsidRDefault="00BB25DC">
      <w:pPr>
        <w:pStyle w:val="afa"/>
      </w:pPr>
    </w:p>
    <w:p w14:paraId="45C6F30F" w14:textId="77777777" w:rsidR="00BB25DC" w:rsidRDefault="00887CB9">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7C675558" w14:textId="77777777" w:rsidR="00BB25DC" w:rsidRDefault="00887CB9">
      <w:pPr>
        <w:pStyle w:val="2"/>
        <w:ind w:left="0" w:firstLine="0"/>
      </w:pPr>
      <w:bookmarkStart w:id="6" w:name="_Toc125035523"/>
      <w:r>
        <w:t xml:space="preserve">Многоступенчатые сумматоры конструкции </w:t>
      </w:r>
      <w:proofErr w:type="spellStart"/>
      <w:r>
        <w:t>Уилкинсона</w:t>
      </w:r>
      <w:bookmarkEnd w:id="6"/>
      <w:proofErr w:type="spellEnd"/>
    </w:p>
    <w:p w14:paraId="23421B70" w14:textId="77777777" w:rsidR="00BB25DC" w:rsidRDefault="00887CB9">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3A2364F0" w14:textId="77777777" w:rsidR="00BB25DC" w:rsidRDefault="00887CB9">
      <w:r>
        <w:t xml:space="preserve">В связи с этим в стандартную конструкцию сумматора </w:t>
      </w:r>
      <w:proofErr w:type="spellStart"/>
      <w:r>
        <w:t>Уилкинсона</w:t>
      </w:r>
      <w:proofErr w:type="spellEnd"/>
      <w:r>
        <w:t xml:space="preserve">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w:t>
      </w:r>
      <w:proofErr w:type="gramStart"/>
      <w:r>
        <w:t>диапазонах[</w:t>
      </w:r>
      <w:proofErr w:type="gramEnd"/>
      <w:r>
        <w:t xml:space="preserve">] и может во много раз увеличить рабочую полосу частот устройства. </w:t>
      </w:r>
    </w:p>
    <w:p w14:paraId="7AE42F70" w14:textId="77777777" w:rsidR="00BB25DC" w:rsidRDefault="00BB25DC"/>
    <w:p w14:paraId="1EFCDD3E" w14:textId="77777777" w:rsidR="00BB25DC" w:rsidRDefault="00887CB9">
      <w:pPr>
        <w:pStyle w:val="2"/>
        <w:ind w:left="0" w:firstLine="0"/>
      </w:pPr>
      <w:bookmarkStart w:id="7" w:name="_Toc125035524"/>
      <w:r>
        <w:t xml:space="preserve">Моделирование многоступенчатого сумматора конструкции </w:t>
      </w:r>
      <w:proofErr w:type="spellStart"/>
      <w:r>
        <w:t>Уилкинсона</w:t>
      </w:r>
      <w:bookmarkEnd w:id="7"/>
      <w:proofErr w:type="spellEnd"/>
    </w:p>
    <w:p w14:paraId="65C0493F" w14:textId="77777777" w:rsidR="00BB25DC" w:rsidRDefault="00887CB9">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w:t>
      </w:r>
      <w:r>
        <w:lastRenderedPageBreak/>
        <w:t xml:space="preserve">топология. Каждое из трех колец было рассчитано для работы на разных частотах. </w:t>
      </w:r>
    </w:p>
    <w:p w14:paraId="1CC6D8CB" w14:textId="77777777" w:rsidR="00BB25DC" w:rsidRDefault="00887CB9">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1377B499" w14:textId="77777777" w:rsidR="00BB25DC" w:rsidRDefault="00887CB9">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proofErr w:type="gramStart"/>
      <w:r>
        <w:rPr>
          <w:lang w:val="en-US"/>
        </w:rPr>
        <w:t>Technique</w:t>
      </w:r>
      <w:r>
        <w:t>[</w:t>
      </w:r>
      <w:proofErr w:type="gramEnd"/>
      <w:r>
        <w:t xml:space="preserve">28]. При этом ставились следующие цели: </w:t>
      </w:r>
    </w:p>
    <w:p w14:paraId="725804AE" w14:textId="77777777" w:rsidR="00BB25DC" w:rsidRDefault="00887CB9">
      <w:pPr>
        <w:pStyle w:val="a"/>
        <w:numPr>
          <w:ilvl w:val="0"/>
          <w:numId w:val="15"/>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35B882C5"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027D8747" w14:textId="77777777" w:rsidR="00BB25DC" w:rsidRDefault="00887CB9">
      <w:pPr>
        <w:pStyle w:val="a"/>
        <w:numPr>
          <w:ilvl w:val="0"/>
          <w:numId w:val="15"/>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24BB5BC0" w14:textId="77777777" w:rsidR="00BB25DC" w:rsidRDefault="00BB25DC">
      <w:pPr>
        <w:pStyle w:val="a"/>
        <w:numPr>
          <w:ilvl w:val="0"/>
          <w:numId w:val="0"/>
        </w:numPr>
        <w:ind w:left="360" w:hanging="360"/>
        <w:rPr>
          <w:sz w:val="28"/>
          <w:szCs w:val="28"/>
        </w:rPr>
      </w:pPr>
    </w:p>
    <w:p w14:paraId="42BBADFE" w14:textId="77777777" w:rsidR="00BB25DC" w:rsidRDefault="00887CB9">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proofErr w:type="gramStart"/>
      <w:r>
        <w:rPr>
          <w:lang w:val="en-US"/>
        </w:rPr>
        <w:t>Algorithm</w:t>
      </w:r>
      <w:r>
        <w:t>[</w:t>
      </w:r>
      <w:proofErr w:type="gramEnd"/>
      <w:r>
        <w:t xml:space="preserve">29]. В качестве материала-подложки был выбран диэлектрик ФЛАН толщиной 2 мм и с диэлектрической проницаемостью 3.8. Толщина </w:t>
      </w:r>
      <w:proofErr w:type="spellStart"/>
      <w:r>
        <w:t>полосков</w:t>
      </w:r>
      <w:proofErr w:type="spellEnd"/>
      <w:r>
        <w:t xml:space="preserve">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proofErr w:type="gramStart"/>
      <w:r>
        <w:t>рис. ?</w:t>
      </w:r>
      <w:proofErr w:type="gramEnd"/>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w:t>
      </w:r>
      <w:proofErr w:type="spellStart"/>
      <w:r>
        <w:t>Keysight</w:t>
      </w:r>
      <w:proofErr w:type="spellEnd"/>
      <w:r>
        <w:t xml:space="preserve"> PNA-X N5242B. Удалось добиться достаточно хорошего совпадения экспериментальных результатов с результатами моделирования. </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BB25DC" w14:paraId="24AA0C46" w14:textId="77777777">
        <w:tc>
          <w:tcPr>
            <w:tcW w:w="4393" w:type="dxa"/>
          </w:tcPr>
          <w:p w14:paraId="350EC091" w14:textId="77777777" w:rsidR="00BB25DC" w:rsidRDefault="00887CB9">
            <w:pPr>
              <w:ind w:firstLine="0"/>
              <w:jc w:val="center"/>
            </w:pPr>
            <w:r>
              <w:rPr>
                <w:noProof/>
                <w:lang w:val="en-GB"/>
              </w:rPr>
              <w:lastRenderedPageBreak/>
              <mc:AlternateContent>
                <mc:Choice Requires="wpg">
                  <w:drawing>
                    <wp:inline distT="0" distB="0" distL="0" distR="0" wp14:anchorId="4BC0A6DA" wp14:editId="38CDE0D2">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2370249" cy="410496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86.3pt;height:322.6pt;mso-wrap-distance-left:0.0pt;mso-wrap-distance-top:0.0pt;mso-wrap-distance-right:0.0pt;mso-wrap-distance-bottom:0.0pt;" stroked="false">
                      <v:path textboxrect="0,0,0,0"/>
                      <v:imagedata r:id="rId23" o:title=""/>
                    </v:shape>
                  </w:pict>
                </mc:Fallback>
              </mc:AlternateContent>
            </w:r>
          </w:p>
        </w:tc>
        <w:tc>
          <w:tcPr>
            <w:tcW w:w="4962" w:type="dxa"/>
          </w:tcPr>
          <w:p w14:paraId="11FE459B" w14:textId="77777777" w:rsidR="00BB25DC" w:rsidRDefault="00BB25DC">
            <w:pPr>
              <w:ind w:firstLine="0"/>
              <w:rPr>
                <w:sz w:val="22"/>
                <w:szCs w:val="18"/>
              </w:rPr>
            </w:pPr>
          </w:p>
          <w:p w14:paraId="62C1175C" w14:textId="77777777" w:rsidR="00BB25DC" w:rsidRDefault="00887CB9">
            <w:pPr>
              <w:ind w:firstLine="0"/>
              <w:jc w:val="center"/>
            </w:pPr>
            <w:r>
              <w:rPr>
                <w:noProof/>
              </w:rPr>
              <mc:AlternateContent>
                <mc:Choice Requires="wpg">
                  <w:drawing>
                    <wp:inline distT="0" distB="0" distL="0" distR="0" wp14:anchorId="4D36BA25" wp14:editId="478FFFD2">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4"/>
                              <a:stretch/>
                            </pic:blipFill>
                            <pic:spPr bwMode="auto">
                              <a:xfrm rot="5400000">
                                <a:off x="0" y="0"/>
                                <a:ext cx="3890307" cy="301327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06.3pt;height:237.3pt;mso-wrap-distance-left:0.0pt;mso-wrap-distance-top:0.0pt;mso-wrap-distance-right:0.0pt;mso-wrap-distance-bottom:0.0pt;rotation:90;" stroked="f">
                      <v:path textboxrect="0,0,0,0"/>
                      <v:imagedata r:id="rId25" o:title=""/>
                    </v:shape>
                  </w:pict>
                </mc:Fallback>
              </mc:AlternateContent>
            </w:r>
          </w:p>
        </w:tc>
      </w:tr>
      <w:tr w:rsidR="00BB25DC" w14:paraId="7A1B20D3" w14:textId="77777777">
        <w:tc>
          <w:tcPr>
            <w:tcW w:w="4393" w:type="dxa"/>
          </w:tcPr>
          <w:p w14:paraId="2AA5A9D4" w14:textId="77777777" w:rsidR="00BB25DC" w:rsidRDefault="00887CB9">
            <w:pPr>
              <w:ind w:firstLine="0"/>
              <w:jc w:val="center"/>
            </w:pPr>
            <w:r>
              <w:t>а)</w:t>
            </w:r>
          </w:p>
        </w:tc>
        <w:tc>
          <w:tcPr>
            <w:tcW w:w="4962" w:type="dxa"/>
          </w:tcPr>
          <w:p w14:paraId="30710009" w14:textId="77777777" w:rsidR="00BB25DC" w:rsidRDefault="00887CB9">
            <w:pPr>
              <w:ind w:firstLine="0"/>
              <w:jc w:val="center"/>
            </w:pPr>
            <w:r>
              <w:t>б)</w:t>
            </w:r>
          </w:p>
        </w:tc>
      </w:tr>
    </w:tbl>
    <w:p w14:paraId="5CB26CAF" w14:textId="4CE45998" w:rsidR="00BB25DC" w:rsidRDefault="00887CB9" w:rsidP="007B5A35">
      <w:pPr>
        <w:pStyle w:val="afa"/>
      </w:pPr>
      <w:proofErr w:type="gramStart"/>
      <w:r>
        <w:t>Рис. ?</w:t>
      </w:r>
      <w:proofErr w:type="gramEnd"/>
      <w:r>
        <w:t xml:space="preserve">??. Топология разработанного многоступенчатого сумматора конструкции </w:t>
      </w:r>
      <w:proofErr w:type="spellStart"/>
      <w:r>
        <w:t>Уилкинсона</w:t>
      </w:r>
      <w:proofErr w:type="spellEnd"/>
      <w:r>
        <w:t>: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BB25DC" w14:paraId="596D8EA5"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00697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EDBBA2C" w14:textId="77777777" w:rsidR="00BB25DC" w:rsidRDefault="00887CB9">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821B0D" w14:textId="77777777" w:rsidR="00BB25DC" w:rsidRDefault="00887CB9">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549F3C" w14:textId="77777777" w:rsidR="00BB25DC" w:rsidRDefault="00887CB9">
            <w:pPr>
              <w:ind w:firstLine="0"/>
              <w:jc w:val="center"/>
              <w:rPr>
                <w:szCs w:val="28"/>
              </w:rPr>
            </w:pPr>
            <w:r>
              <w:rPr>
                <w:szCs w:val="28"/>
              </w:rPr>
              <w:t>Значение</w:t>
            </w:r>
          </w:p>
        </w:tc>
      </w:tr>
      <w:tr w:rsidR="00BB25DC" w14:paraId="634400E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064594" w14:textId="77777777" w:rsidR="00BB25DC" w:rsidRDefault="00887CB9">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AA81F5A" w14:textId="77777777" w:rsidR="00BB25DC" w:rsidRDefault="00887CB9">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EC77857" w14:textId="77777777" w:rsidR="00BB25DC" w:rsidRDefault="00887CB9">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6087BD" w14:textId="77777777" w:rsidR="00BB25DC" w:rsidRDefault="00887CB9">
            <w:pPr>
              <w:ind w:firstLine="0"/>
              <w:jc w:val="center"/>
              <w:rPr>
                <w:szCs w:val="28"/>
                <w:lang w:val="en-GB"/>
              </w:rPr>
            </w:pPr>
            <w:r>
              <w:rPr>
                <w:szCs w:val="28"/>
                <w:lang w:val="en-GB"/>
              </w:rPr>
              <w:t xml:space="preserve">1.25 </w:t>
            </w:r>
            <w:proofErr w:type="spellStart"/>
            <w:r>
              <w:rPr>
                <w:szCs w:val="28"/>
                <w:lang w:val="en-GB"/>
              </w:rPr>
              <w:t>мм</w:t>
            </w:r>
            <w:proofErr w:type="spellEnd"/>
          </w:p>
        </w:tc>
      </w:tr>
      <w:tr w:rsidR="00BB25DC" w14:paraId="6A10CFD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2E27973" w14:textId="77777777" w:rsidR="00BB25DC" w:rsidRDefault="00887CB9">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5A1616" w14:textId="77777777" w:rsidR="00BB25DC" w:rsidRDefault="00887CB9">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C0DED48" w14:textId="77777777" w:rsidR="00BB25DC" w:rsidRDefault="00887CB9">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D54D233" w14:textId="77777777" w:rsidR="00BB25DC" w:rsidRDefault="00887CB9">
            <w:pPr>
              <w:ind w:firstLine="0"/>
              <w:jc w:val="center"/>
              <w:rPr>
                <w:szCs w:val="28"/>
                <w:lang w:val="en-GB"/>
              </w:rPr>
            </w:pPr>
            <w:r>
              <w:rPr>
                <w:szCs w:val="28"/>
                <w:lang w:val="en-GB"/>
              </w:rPr>
              <w:t xml:space="preserve">2.17 </w:t>
            </w:r>
            <w:proofErr w:type="spellStart"/>
            <w:r>
              <w:rPr>
                <w:szCs w:val="28"/>
                <w:lang w:val="en-GB"/>
              </w:rPr>
              <w:t>мм</w:t>
            </w:r>
            <w:proofErr w:type="spellEnd"/>
          </w:p>
        </w:tc>
      </w:tr>
      <w:tr w:rsidR="00BB25DC" w14:paraId="3E81760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20302F7" w14:textId="77777777" w:rsidR="00BB25DC" w:rsidRDefault="00887CB9">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95819D" w14:textId="77777777" w:rsidR="00BB25DC" w:rsidRDefault="00887CB9">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9A539A" w14:textId="77777777" w:rsidR="00BB25DC" w:rsidRDefault="00887CB9">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86268B" w14:textId="77777777" w:rsidR="00BB25DC" w:rsidRDefault="00887CB9">
            <w:pPr>
              <w:ind w:firstLine="0"/>
              <w:jc w:val="center"/>
              <w:rPr>
                <w:szCs w:val="28"/>
                <w:lang w:val="en-GB"/>
              </w:rPr>
            </w:pPr>
            <w:r>
              <w:rPr>
                <w:szCs w:val="28"/>
                <w:lang w:val="en-GB"/>
              </w:rPr>
              <w:t xml:space="preserve">3.49 </w:t>
            </w:r>
            <w:proofErr w:type="spellStart"/>
            <w:r>
              <w:rPr>
                <w:szCs w:val="28"/>
                <w:lang w:val="en-GB"/>
              </w:rPr>
              <w:t>мм</w:t>
            </w:r>
            <w:proofErr w:type="spellEnd"/>
          </w:p>
        </w:tc>
      </w:tr>
      <w:tr w:rsidR="00BB25DC" w14:paraId="6971447B"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9A4BC8" w14:textId="77777777" w:rsidR="00BB25DC" w:rsidRDefault="00887CB9">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59EB95" w14:textId="77777777" w:rsidR="00BB25DC" w:rsidRDefault="00887CB9">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5AF8840" w14:textId="77777777" w:rsidR="00BB25DC" w:rsidRDefault="00887CB9">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A0ABFE9" w14:textId="77777777" w:rsidR="00BB25DC" w:rsidRDefault="00887CB9">
            <w:pPr>
              <w:ind w:firstLine="0"/>
              <w:jc w:val="center"/>
              <w:rPr>
                <w:szCs w:val="28"/>
                <w:lang w:val="en-GB"/>
              </w:rPr>
            </w:pPr>
            <w:r>
              <w:rPr>
                <w:szCs w:val="28"/>
                <w:lang w:val="en-GB"/>
              </w:rPr>
              <w:t xml:space="preserve">5 </w:t>
            </w:r>
            <w:proofErr w:type="spellStart"/>
            <w:r>
              <w:rPr>
                <w:szCs w:val="28"/>
                <w:lang w:val="en-GB"/>
              </w:rPr>
              <w:t>мм</w:t>
            </w:r>
            <w:proofErr w:type="spellEnd"/>
          </w:p>
        </w:tc>
      </w:tr>
      <w:tr w:rsidR="00BB25DC" w14:paraId="58FBB798"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95CFFAC" w14:textId="77777777" w:rsidR="00BB25DC" w:rsidRDefault="00887CB9">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FC92CEC" w14:textId="77777777" w:rsidR="00BB25DC" w:rsidRDefault="00887CB9">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3CD1F7F" w14:textId="77777777" w:rsidR="00BB25DC" w:rsidRDefault="00887CB9">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3E02BD" w14:textId="77777777" w:rsidR="00BB25DC" w:rsidRDefault="00887CB9">
            <w:pPr>
              <w:ind w:firstLine="0"/>
              <w:jc w:val="center"/>
              <w:rPr>
                <w:szCs w:val="28"/>
              </w:rPr>
            </w:pPr>
            <w:r>
              <w:rPr>
                <w:szCs w:val="28"/>
              </w:rPr>
              <w:t>132 Ом</w:t>
            </w:r>
          </w:p>
        </w:tc>
      </w:tr>
      <w:tr w:rsidR="00BB25DC" w14:paraId="5CCC7DD0"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BBF1F21" w14:textId="77777777" w:rsidR="00BB25DC" w:rsidRDefault="00887CB9">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E1A17D1" w14:textId="77777777" w:rsidR="00BB25DC" w:rsidRDefault="00887CB9">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A109D2B" w14:textId="77777777" w:rsidR="00BB25DC" w:rsidRDefault="00887CB9">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A6A585A" w14:textId="77777777" w:rsidR="00BB25DC" w:rsidRDefault="00887CB9">
            <w:pPr>
              <w:ind w:firstLine="0"/>
              <w:jc w:val="center"/>
              <w:rPr>
                <w:szCs w:val="28"/>
              </w:rPr>
            </w:pPr>
            <w:r>
              <w:rPr>
                <w:szCs w:val="28"/>
              </w:rPr>
              <w:t>185 Ом</w:t>
            </w:r>
          </w:p>
        </w:tc>
      </w:tr>
      <w:tr w:rsidR="00BB25DC" w14:paraId="7B9BDE89" w14:textId="77777777">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37DFD" w14:textId="77777777" w:rsidR="00BB25DC" w:rsidRDefault="00887CB9">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D051C31" w14:textId="77777777" w:rsidR="00BB25DC" w:rsidRDefault="00887CB9">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8175000" w14:textId="77777777" w:rsidR="00BB25DC" w:rsidRDefault="00887CB9">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6505C9" w14:textId="77777777" w:rsidR="00BB25DC" w:rsidRDefault="00887CB9">
            <w:pPr>
              <w:ind w:firstLine="0"/>
              <w:jc w:val="center"/>
              <w:rPr>
                <w:szCs w:val="28"/>
              </w:rPr>
            </w:pPr>
            <w:r>
              <w:rPr>
                <w:szCs w:val="28"/>
              </w:rPr>
              <w:t>250 Ом</w:t>
            </w:r>
          </w:p>
        </w:tc>
      </w:tr>
    </w:tbl>
    <w:p w14:paraId="25B52AE7" w14:textId="77777777" w:rsidR="00BB25DC" w:rsidRDefault="00887CB9">
      <w:pPr>
        <w:pStyle w:val="a7"/>
        <w:ind w:firstLine="283"/>
        <w:jc w:val="right"/>
        <w:rPr>
          <w:sz w:val="20"/>
          <w:szCs w:val="20"/>
        </w:rPr>
      </w:pPr>
      <w:r>
        <w:rPr>
          <w:sz w:val="28"/>
          <w:szCs w:val="28"/>
        </w:rPr>
        <w:t>Таблица 1. Параметры сумматора</w:t>
      </w:r>
    </w:p>
    <w:p w14:paraId="323BA095" w14:textId="77777777" w:rsidR="00BB25DC" w:rsidRDefault="00BB25DC"/>
    <w:p w14:paraId="348C449A" w14:textId="77777777" w:rsidR="00BB25DC" w:rsidRDefault="00BB25DC"/>
    <w:p w14:paraId="0430A4EF" w14:textId="77777777" w:rsidR="00BB25DC" w:rsidRDefault="00BB25DC"/>
    <w:p w14:paraId="59342842" w14:textId="77777777" w:rsidR="00BB25DC" w:rsidRDefault="00BB25DC"/>
    <w:p w14:paraId="40F95819" w14:textId="77777777" w:rsidR="00BB25DC" w:rsidRDefault="00BB25DC"/>
    <w:p w14:paraId="38B5950B" w14:textId="77777777" w:rsidR="00BB25DC" w:rsidRDefault="00BB25DC"/>
    <w:p w14:paraId="2923984C" w14:textId="77777777" w:rsidR="00BB25DC" w:rsidRDefault="00BB25DC"/>
    <w:p w14:paraId="55965228" w14:textId="77777777" w:rsidR="00BB25DC" w:rsidRDefault="00BB25DC"/>
    <w:p w14:paraId="02DAAB5E" w14:textId="77777777" w:rsidR="00BB25DC" w:rsidRDefault="00BB25DC"/>
    <w:p w14:paraId="19ECD8AB" w14:textId="77777777" w:rsidR="00BB25DC" w:rsidRDefault="00887CB9">
      <w:pPr>
        <w:pStyle w:val="afa"/>
        <w:rPr>
          <w:lang w:eastAsia="ru-RU"/>
        </w:rPr>
      </w:pPr>
      <w:r>
        <w:rPr>
          <w:noProof/>
          <w:lang w:eastAsia="ru-RU"/>
        </w:rPr>
        <w:lastRenderedPageBreak/>
        <mc:AlternateContent>
          <mc:Choice Requires="wpg">
            <w:drawing>
              <wp:inline distT="0" distB="0" distL="0" distR="0" wp14:anchorId="7A560815" wp14:editId="518103F1">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pic:blipFill>
                      <pic:spPr bwMode="auto">
                        <a:xfrm>
                          <a:off x="0" y="0"/>
                          <a:ext cx="6389571" cy="554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503.1pt;height:436.5pt;mso-wrap-distance-left:0.0pt;mso-wrap-distance-top:0.0pt;mso-wrap-distance-right:0.0pt;mso-wrap-distance-bottom:0.0pt;" stroked="false">
                <v:path textboxrect="0,0,0,0"/>
                <v:imagedata r:id="rId27" o:title=""/>
              </v:shape>
            </w:pict>
          </mc:Fallback>
        </mc:AlternateContent>
      </w:r>
    </w:p>
    <w:p w14:paraId="2E40CF59" w14:textId="77777777" w:rsidR="00BB25DC" w:rsidRDefault="00887CB9">
      <w:pPr>
        <w:pStyle w:val="afa"/>
        <w:rPr>
          <w:lang w:eastAsia="ru-RU"/>
        </w:rPr>
      </w:pPr>
      <w:proofErr w:type="gramStart"/>
      <w:r>
        <w:rPr>
          <w:lang w:eastAsia="ru-RU"/>
        </w:rPr>
        <w:t>Рис. ?</w:t>
      </w:r>
      <w:proofErr w:type="gramEnd"/>
      <w:r>
        <w:rPr>
          <w:lang w:eastAsia="ru-RU"/>
        </w:rPr>
        <w:t xml:space="preserve">??. </w:t>
      </w:r>
      <w:r>
        <w:rPr>
          <w:lang w:val="en-US" w:eastAsia="ru-RU"/>
        </w:rPr>
        <w:t>S</w:t>
      </w:r>
      <w:r>
        <w:rPr>
          <w:lang w:eastAsia="ru-RU"/>
        </w:rPr>
        <w:t xml:space="preserve">-параметры многоступенчатого сумматора конструкции </w:t>
      </w:r>
      <w:proofErr w:type="spellStart"/>
      <w:r>
        <w:rPr>
          <w:lang w:eastAsia="ru-RU"/>
        </w:rPr>
        <w:t>Уилкинсона</w:t>
      </w:r>
      <w:proofErr w:type="spellEnd"/>
      <w:r>
        <w:rPr>
          <w:lang w:eastAsia="ru-RU"/>
        </w:rPr>
        <w:t xml:space="preserve">: сплошная линия – модель, пунктирная – реальное устройство. </w:t>
      </w:r>
    </w:p>
    <w:p w14:paraId="075F4ECB" w14:textId="77777777" w:rsidR="00BB25DC" w:rsidRDefault="00887CB9">
      <w:pPr>
        <w:rPr>
          <w:lang w:eastAsia="ru-RU"/>
        </w:rPr>
      </w:pPr>
      <w:r>
        <w:rPr>
          <w:lang w:eastAsia="ru-RU"/>
        </w:rPr>
        <w:t xml:space="preserve">Полученные результаты можно сравнить с данными для однокольцевых сумматоров. Сравнение приведено на </w:t>
      </w:r>
      <w:proofErr w:type="gramStart"/>
      <w:r>
        <w:rPr>
          <w:lang w:eastAsia="ru-RU"/>
        </w:rPr>
        <w:t>рис. ?</w:t>
      </w:r>
      <w:proofErr w:type="gramEnd"/>
      <w:r>
        <w:rPr>
          <w:lang w:eastAsia="ru-RU"/>
        </w:rPr>
        <w:t xml:space="preserve">??. Видно, что у </w:t>
      </w:r>
      <w:proofErr w:type="spellStart"/>
      <w:r>
        <w:rPr>
          <w:lang w:eastAsia="ru-RU"/>
        </w:rPr>
        <w:t>трехкольцевого</w:t>
      </w:r>
      <w:proofErr w:type="spellEnd"/>
      <w:r>
        <w:rPr>
          <w:lang w:eastAsia="ru-RU"/>
        </w:rPr>
        <w:t xml:space="preserve">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B25DC" w14:paraId="4CB35462" w14:textId="77777777">
        <w:tc>
          <w:tcPr>
            <w:tcW w:w="4526" w:type="dxa"/>
            <w:shd w:val="clear" w:color="auto" w:fill="auto"/>
            <w:tcMar>
              <w:top w:w="100" w:type="dxa"/>
              <w:left w:w="100" w:type="dxa"/>
              <w:bottom w:w="100" w:type="dxa"/>
              <w:right w:w="100" w:type="dxa"/>
            </w:tcMar>
          </w:tcPr>
          <w:p w14:paraId="6E5E83D5" w14:textId="77777777" w:rsidR="00BB25DC" w:rsidRDefault="00887CB9">
            <w:pPr>
              <w:spacing w:line="240" w:lineRule="auto"/>
              <w:ind w:firstLine="0"/>
              <w:jc w:val="center"/>
            </w:pPr>
            <w:r>
              <w:rPr>
                <w:noProof/>
              </w:rPr>
              <w:lastRenderedPageBreak/>
              <mc:AlternateContent>
                <mc:Choice Requires="wpg">
                  <w:drawing>
                    <wp:inline distT="0" distB="0" distL="0" distR="0" wp14:anchorId="5D810732" wp14:editId="39FDF06A">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01.8pt;height:163.5pt;mso-wrap-distance-left:0.0pt;mso-wrap-distance-top:0.0pt;mso-wrap-distance-right:0.0pt;mso-wrap-distance-bottom:0.0pt;">
                      <v:path textboxrect="0,0,0,0"/>
                      <v:imagedata r:id="rId29" o:title=""/>
                    </v:shape>
                  </w:pict>
                </mc:Fallback>
              </mc:AlternateContent>
            </w:r>
          </w:p>
        </w:tc>
        <w:tc>
          <w:tcPr>
            <w:tcW w:w="4526" w:type="dxa"/>
            <w:shd w:val="clear" w:color="auto" w:fill="auto"/>
            <w:tcMar>
              <w:top w:w="100" w:type="dxa"/>
              <w:left w:w="100" w:type="dxa"/>
              <w:bottom w:w="100" w:type="dxa"/>
              <w:right w:w="100" w:type="dxa"/>
            </w:tcMar>
          </w:tcPr>
          <w:p w14:paraId="3AF46429" w14:textId="77777777" w:rsidR="00BB25DC" w:rsidRDefault="00887CB9">
            <w:pPr>
              <w:spacing w:line="240" w:lineRule="auto"/>
              <w:ind w:firstLine="0"/>
              <w:jc w:val="center"/>
            </w:pPr>
            <w:r>
              <w:rPr>
                <w:noProof/>
              </w:rPr>
              <mc:AlternateContent>
                <mc:Choice Requires="wpg">
                  <w:drawing>
                    <wp:inline distT="0" distB="0" distL="0" distR="0" wp14:anchorId="5DFCF7E2" wp14:editId="4CBE9016">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8"/>
                              <a:stretch/>
                            </pic:blipFill>
                            <pic:spPr bwMode="auto">
                              <a:xfrm>
                                <a:off x="0" y="0"/>
                                <a:ext cx="2563331" cy="2076031"/>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pt;height:163.5pt;mso-wrap-distance-left:0.0pt;mso-wrap-distance-top:0.0pt;mso-wrap-distance-right:0.0pt;mso-wrap-distance-bottom:0.0pt;">
                      <v:path textboxrect="0,0,0,0"/>
                      <v:imagedata r:id="rId29" o:title=""/>
                    </v:shape>
                  </w:pict>
                </mc:Fallback>
              </mc:AlternateContent>
            </w:r>
          </w:p>
        </w:tc>
      </w:tr>
      <w:tr w:rsidR="00BB25DC" w14:paraId="37D39DBC" w14:textId="77777777">
        <w:tc>
          <w:tcPr>
            <w:tcW w:w="4526" w:type="dxa"/>
            <w:shd w:val="clear" w:color="auto" w:fill="auto"/>
            <w:tcMar>
              <w:top w:w="100" w:type="dxa"/>
              <w:left w:w="100" w:type="dxa"/>
              <w:bottom w:w="100" w:type="dxa"/>
              <w:right w:w="100" w:type="dxa"/>
            </w:tcMar>
          </w:tcPr>
          <w:p w14:paraId="16B90520"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53066814"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BB25DC" w14:paraId="3C036001" w14:textId="77777777">
        <w:tc>
          <w:tcPr>
            <w:tcW w:w="4526" w:type="dxa"/>
            <w:shd w:val="clear" w:color="auto" w:fill="auto"/>
            <w:tcMar>
              <w:top w:w="100" w:type="dxa"/>
              <w:left w:w="100" w:type="dxa"/>
              <w:bottom w:w="100" w:type="dxa"/>
              <w:right w:w="100" w:type="dxa"/>
            </w:tcMar>
          </w:tcPr>
          <w:p w14:paraId="4C57004D" w14:textId="77777777" w:rsidR="00BB25DC" w:rsidRDefault="00887CB9">
            <w:pPr>
              <w:spacing w:line="240" w:lineRule="auto"/>
              <w:ind w:firstLine="0"/>
              <w:jc w:val="center"/>
            </w:pPr>
            <w:r>
              <w:rPr>
                <w:noProof/>
              </w:rPr>
              <mc:AlternateContent>
                <mc:Choice Requires="wpg">
                  <w:drawing>
                    <wp:inline distT="0" distB="0" distL="0" distR="0" wp14:anchorId="45AA86EA" wp14:editId="3A06A091">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0"/>
                              <a:stretch/>
                            </pic:blipFill>
                            <pic:spPr bwMode="auto">
                              <a:xfrm>
                                <a:off x="0" y="0"/>
                                <a:ext cx="2563200" cy="2098162"/>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01.8pt;height:165.2pt;mso-wrap-distance-left:0.0pt;mso-wrap-distance-top:0.0pt;mso-wrap-distance-right:0.0pt;mso-wrap-distance-bottom:0.0pt;">
                      <v:path textboxrect="0,0,0,0"/>
                      <v:imagedata r:id="rId31" o:title=""/>
                    </v:shape>
                  </w:pict>
                </mc:Fallback>
              </mc:AlternateContent>
            </w:r>
          </w:p>
        </w:tc>
        <w:tc>
          <w:tcPr>
            <w:tcW w:w="4526" w:type="dxa"/>
            <w:shd w:val="clear" w:color="auto" w:fill="auto"/>
            <w:tcMar>
              <w:top w:w="100" w:type="dxa"/>
              <w:left w:w="100" w:type="dxa"/>
              <w:bottom w:w="100" w:type="dxa"/>
              <w:right w:w="100" w:type="dxa"/>
            </w:tcMar>
          </w:tcPr>
          <w:p w14:paraId="40B35CFE" w14:textId="77777777" w:rsidR="00BB25DC" w:rsidRDefault="00887CB9">
            <w:pPr>
              <w:spacing w:line="240" w:lineRule="auto"/>
              <w:ind w:firstLine="0"/>
              <w:jc w:val="center"/>
            </w:pPr>
            <w:r>
              <w:rPr>
                <w:noProof/>
              </w:rPr>
              <mc:AlternateContent>
                <mc:Choice Requires="wpg">
                  <w:drawing>
                    <wp:inline distT="0" distB="0" distL="0" distR="0" wp14:anchorId="2B4AA12F" wp14:editId="69165EFD">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32"/>
                              <a:stretch/>
                            </pic:blipFill>
                            <pic:spPr bwMode="auto">
                              <a:xfrm>
                                <a:off x="0" y="0"/>
                                <a:ext cx="2733675" cy="22098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5.2pt;height:174.0pt;mso-wrap-distance-left:0.0pt;mso-wrap-distance-top:0.0pt;mso-wrap-distance-right:0.0pt;mso-wrap-distance-bottom:0.0pt;">
                      <v:path textboxrect="0,0,0,0"/>
                      <v:imagedata r:id="rId33" o:title=""/>
                    </v:shape>
                  </w:pict>
                </mc:Fallback>
              </mc:AlternateContent>
            </w:r>
          </w:p>
        </w:tc>
      </w:tr>
      <w:tr w:rsidR="00BB25DC" w14:paraId="26C4ECEF" w14:textId="77777777">
        <w:tc>
          <w:tcPr>
            <w:tcW w:w="4526" w:type="dxa"/>
            <w:shd w:val="clear" w:color="auto" w:fill="auto"/>
            <w:tcMar>
              <w:top w:w="100" w:type="dxa"/>
              <w:left w:w="100" w:type="dxa"/>
              <w:bottom w:w="100" w:type="dxa"/>
              <w:right w:w="100" w:type="dxa"/>
            </w:tcMar>
          </w:tcPr>
          <w:p w14:paraId="6886D722"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17F82C37" w14:textId="77777777" w:rsidR="00BB25DC" w:rsidRDefault="00887CB9">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BC25414" w14:textId="77777777" w:rsidR="00BB25DC" w:rsidRDefault="00887CB9">
      <w:pPr>
        <w:spacing w:before="240" w:after="240" w:line="240" w:lineRule="auto"/>
        <w:ind w:firstLine="0"/>
        <w:jc w:val="center"/>
      </w:pPr>
      <w:proofErr w:type="gramStart"/>
      <w:r>
        <w:rPr>
          <w:highlight w:val="yellow"/>
        </w:rPr>
        <w:t>Рис. ???</w:t>
      </w:r>
      <w:proofErr w:type="gramEnd"/>
      <w:r>
        <w:rPr>
          <w:highlight w:val="yellow"/>
        </w:rPr>
        <w:t xml:space="preserve"> </w:t>
      </w:r>
      <w:r>
        <w:t>S-параметры сумматора (сплошная линия – трехзвенный, пунктирная – однозвенный с радиусом 15 мм).</w:t>
      </w:r>
    </w:p>
    <w:p w14:paraId="19207981" w14:textId="77777777" w:rsidR="00BB25DC" w:rsidRDefault="00887CB9">
      <w:pPr>
        <w:pStyle w:val="2"/>
        <w:ind w:left="0" w:firstLine="0"/>
        <w:rPr>
          <w:lang w:eastAsia="ru-RU"/>
        </w:rPr>
      </w:pPr>
      <w:bookmarkStart w:id="8" w:name="_Toc124863584"/>
      <w:bookmarkStart w:id="9" w:name="_Toc125035525"/>
      <w:r>
        <w:rPr>
          <w:lang w:eastAsia="ru-RU"/>
        </w:rPr>
        <w:t>Экспериментальное формирование импульса в форме моноцикла Гаусса</w:t>
      </w:r>
      <w:bookmarkEnd w:id="8"/>
      <w:bookmarkEnd w:id="9"/>
    </w:p>
    <w:p w14:paraId="0DE2159F" w14:textId="77777777" w:rsidR="00BB25DC" w:rsidRDefault="00887CB9">
      <w:pPr>
        <w:rPr>
          <w:lang w:eastAsia="ru-RU"/>
        </w:rPr>
      </w:pPr>
      <w:r>
        <w:rPr>
          <w:lang w:eastAsia="ru-RU"/>
        </w:rPr>
        <w:t xml:space="preserve">Для экспериментального формирования СКИ в форме моноцикла Гаусса потребовалось сложить два </w:t>
      </w:r>
      <w:proofErr w:type="spellStart"/>
      <w:r>
        <w:rPr>
          <w:lang w:eastAsia="ru-RU"/>
        </w:rPr>
        <w:t>разнополярных</w:t>
      </w:r>
      <w:proofErr w:type="spellEnd"/>
      <w:r>
        <w:rPr>
          <w:lang w:eastAsia="ru-RU"/>
        </w:rPr>
        <w:t xml:space="preserve"> гауссовских импульса, сформированных схемами на основе ДНЗ, описанными в предыдущем разделе. Блок-схема экспериментальной установки изображена на </w:t>
      </w:r>
      <w:proofErr w:type="gramStart"/>
      <w:r>
        <w:rPr>
          <w:lang w:eastAsia="ru-RU"/>
        </w:rPr>
        <w:t>рис. ?</w:t>
      </w:r>
      <w:proofErr w:type="gramEnd"/>
      <w:r>
        <w:rPr>
          <w:lang w:eastAsia="ru-RU"/>
        </w:rPr>
        <w:t xml:space="preserve">??. Фотография части экспериментальной установки, состоящая из генераторов СКИ и сумматора приведена на </w:t>
      </w:r>
      <w:proofErr w:type="gramStart"/>
      <w:r>
        <w:rPr>
          <w:lang w:eastAsia="ru-RU"/>
        </w:rPr>
        <w:t>рис. ?</w:t>
      </w:r>
      <w:proofErr w:type="gramEnd"/>
      <w:r>
        <w:rPr>
          <w:lang w:eastAsia="ru-RU"/>
        </w:rPr>
        <w:t>??.</w:t>
      </w:r>
    </w:p>
    <w:p w14:paraId="35641A60" w14:textId="77777777" w:rsidR="00BB25DC" w:rsidRDefault="00887CB9">
      <w:pPr>
        <w:pStyle w:val="afa"/>
        <w:rPr>
          <w:lang w:eastAsia="ru-RU"/>
        </w:rPr>
      </w:pPr>
      <w:r>
        <w:rPr>
          <w:noProof/>
        </w:rPr>
        <w:lastRenderedPageBreak/>
        <mc:AlternateContent>
          <mc:Choice Requires="wpg">
            <w:drawing>
              <wp:inline distT="0" distB="0" distL="0" distR="0" wp14:anchorId="1A4704BA" wp14:editId="318D0DDE">
                <wp:extent cx="5940425" cy="3104515"/>
                <wp:effectExtent l="0" t="0" r="3175" b="635"/>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34"/>
                        <a:stretch/>
                      </pic:blipFill>
                      <pic:spPr bwMode="auto">
                        <a:xfrm>
                          <a:off x="0" y="0"/>
                          <a:ext cx="5940425" cy="31045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44.4pt;mso-wrap-distance-left:0.0pt;mso-wrap-distance-top:0.0pt;mso-wrap-distance-right:0.0pt;mso-wrap-distance-bottom:0.0pt;" stroked="f">
                <v:path textboxrect="0,0,0,0"/>
                <v:imagedata r:id="rId35" o:title=""/>
              </v:shape>
            </w:pict>
          </mc:Fallback>
        </mc:AlternateContent>
      </w:r>
    </w:p>
    <w:p w14:paraId="5C54B5C2" w14:textId="77777777" w:rsidR="00BB25DC" w:rsidRDefault="00887CB9">
      <w:pPr>
        <w:pStyle w:val="afa"/>
        <w:rPr>
          <w:lang w:eastAsia="ru-RU"/>
        </w:rPr>
      </w:pPr>
      <w:proofErr w:type="gramStart"/>
      <w:r>
        <w:rPr>
          <w:lang w:eastAsia="ru-RU"/>
        </w:rPr>
        <w:t>Рис. ?</w:t>
      </w:r>
      <w:proofErr w:type="gramEnd"/>
      <w:r>
        <w:rPr>
          <w:lang w:eastAsia="ru-RU"/>
        </w:rPr>
        <w:t>??. Схема проведения эксперимента по формированию импульса в форме моноцикла Гаусса.</w:t>
      </w:r>
    </w:p>
    <w:p w14:paraId="38CDA7FF" w14:textId="77777777" w:rsidR="00BB25DC" w:rsidRDefault="00887CB9">
      <w:pPr>
        <w:pStyle w:val="afa"/>
        <w:rPr>
          <w:lang w:eastAsia="ru-RU"/>
        </w:rPr>
      </w:pPr>
      <w:r>
        <w:rPr>
          <w:noProof/>
        </w:rPr>
        <mc:AlternateContent>
          <mc:Choice Requires="wpg">
            <w:drawing>
              <wp:inline distT="0" distB="0" distL="0" distR="0" wp14:anchorId="0B59BD44" wp14:editId="0CBE9559">
                <wp:extent cx="5940425" cy="2886710"/>
                <wp:effectExtent l="0" t="0" r="3175" b="889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6"/>
                        <a:stretch/>
                      </pic:blipFill>
                      <pic:spPr bwMode="auto">
                        <a:xfrm>
                          <a:off x="0" y="0"/>
                          <a:ext cx="5940425" cy="288671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27.3pt;mso-wrap-distance-left:0.0pt;mso-wrap-distance-top:0.0pt;mso-wrap-distance-right:0.0pt;mso-wrap-distance-bottom:0.0pt;" stroked="f">
                <v:path textboxrect="0,0,0,0"/>
                <v:imagedata r:id="rId37" o:title=""/>
              </v:shape>
            </w:pict>
          </mc:Fallback>
        </mc:AlternateContent>
      </w:r>
    </w:p>
    <w:p w14:paraId="44B2B748" w14:textId="77777777" w:rsidR="00BB25DC" w:rsidRDefault="00887CB9">
      <w:pPr>
        <w:pStyle w:val="afa"/>
        <w:rPr>
          <w:lang w:eastAsia="ru-RU"/>
        </w:rPr>
      </w:pPr>
      <w:proofErr w:type="gramStart"/>
      <w:r>
        <w:rPr>
          <w:lang w:eastAsia="ru-RU"/>
        </w:rPr>
        <w:t>Рис. ?</w:t>
      </w:r>
      <w:proofErr w:type="gramEnd"/>
      <w:r>
        <w:rPr>
          <w:lang w:eastAsia="ru-RU"/>
        </w:rPr>
        <w:t xml:space="preserve">??. Сумматор конструкции </w:t>
      </w:r>
      <w:proofErr w:type="spellStart"/>
      <w:r>
        <w:rPr>
          <w:lang w:eastAsia="ru-RU"/>
        </w:rPr>
        <w:t>Уилкинсона</w:t>
      </w:r>
      <w:proofErr w:type="spellEnd"/>
      <w:r>
        <w:rPr>
          <w:lang w:eastAsia="ru-RU"/>
        </w:rPr>
        <w:t>, соединенный с генераторами СКИ на основе ДНЗ.</w:t>
      </w:r>
    </w:p>
    <w:p w14:paraId="172E103D" w14:textId="77777777" w:rsidR="00BB25DC" w:rsidRDefault="00887CB9">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w:t>
      </w:r>
      <w:r>
        <w:rPr>
          <w:lang w:eastAsia="ru-RU"/>
        </w:rPr>
        <w:lastRenderedPageBreak/>
        <w:t xml:space="preserve">сумматора конструкции </w:t>
      </w:r>
      <w:proofErr w:type="spellStart"/>
      <w:r>
        <w:rPr>
          <w:lang w:eastAsia="ru-RU"/>
        </w:rPr>
        <w:t>Уилкинсона</w:t>
      </w:r>
      <w:proofErr w:type="spellEnd"/>
      <w:r>
        <w:rPr>
          <w:lang w:eastAsia="ru-RU"/>
        </w:rPr>
        <w:t xml:space="preserve">.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5D31A7C9" w14:textId="77777777" w:rsidR="00BB25DC" w:rsidRDefault="00887CB9">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54FEA9A1" w14:textId="77777777" w:rsidR="00BB25DC" w:rsidRDefault="00887CB9">
      <w:pPr>
        <w:rPr>
          <w:lang w:eastAsia="ru-RU"/>
        </w:rPr>
      </w:pPr>
      <w:r>
        <w:rPr>
          <w:lang w:eastAsia="ru-RU"/>
        </w:rPr>
        <w:t xml:space="preserve">Импульсы в форме гауссовского колокола до суммирования показаны на </w:t>
      </w:r>
      <w:proofErr w:type="gramStart"/>
      <w:r>
        <w:rPr>
          <w:lang w:eastAsia="ru-RU"/>
        </w:rPr>
        <w:t>рис. ?</w:t>
      </w:r>
      <w:proofErr w:type="gramEnd"/>
      <w:r>
        <w:rPr>
          <w:lang w:eastAsia="ru-RU"/>
        </w:rPr>
        <w:t xml:space="preserve">??. Их амплитуды до суммирования составляют порядка 26 В, а длительности по полувысоте составляют порядка 200 </w:t>
      </w:r>
      <w:proofErr w:type="spellStart"/>
      <w:r>
        <w:rPr>
          <w:lang w:eastAsia="ru-RU"/>
        </w:rPr>
        <w:t>пс</w:t>
      </w:r>
      <w:proofErr w:type="spellEnd"/>
      <w:r>
        <w:rPr>
          <w:lang w:eastAsia="ru-RU"/>
        </w:rPr>
        <w:t xml:space="preserve">. </w:t>
      </w:r>
    </w:p>
    <w:p w14:paraId="48BE56A3" w14:textId="77777777" w:rsidR="00BB25DC" w:rsidRDefault="00887CB9">
      <w:pPr>
        <w:rPr>
          <w:lang w:eastAsia="ru-RU"/>
        </w:rPr>
      </w:pPr>
      <w:r>
        <w:rPr>
          <w:lang w:eastAsia="ru-RU"/>
        </w:rPr>
        <w:t xml:space="preserve">В ходе эксперимента удалось сформировать импульс с размахом от положительного до отрицательного пика в 30 В, длительностью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В ходе моделирования были получены импульс с размахом 32 В, длительностью от пика до пика 300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 xml:space="preserve">. Получена хорошая сходимость результатов моделирования с экспериментальными результатами. </w:t>
      </w:r>
    </w:p>
    <w:p w14:paraId="490E7A30" w14:textId="3B2BCC48" w:rsidR="00BB25DC" w:rsidRDefault="0058655D">
      <w:pPr>
        <w:pStyle w:val="afa"/>
        <w:rPr>
          <w:lang w:eastAsia="ru-RU"/>
        </w:rPr>
      </w:pPr>
      <w:r>
        <w:rPr>
          <w:noProof/>
          <w:lang w:eastAsia="ru-RU"/>
        </w:rPr>
        <w:lastRenderedPageBreak/>
        <w:drawing>
          <wp:inline distT="0" distB="0" distL="0" distR="0" wp14:anchorId="1A48C88A" wp14:editId="044EB6A1">
            <wp:extent cx="4330101" cy="3060000"/>
            <wp:effectExtent l="0" t="0" r="0" b="7620"/>
            <wp:docPr id="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w:r>
      <w:r w:rsidR="00887CB9">
        <w:rPr>
          <w:noProof/>
          <w:lang w:eastAsia="ru-RU"/>
        </w:rPr>
        <mc:AlternateContent>
          <mc:Choice Requires="wpg">
            <w:drawing>
              <wp:inline distT="0" distB="0" distL="0" distR="0" wp14:anchorId="0674414A" wp14:editId="34F97213">
                <wp:extent cx="4330101" cy="3060000"/>
                <wp:effectExtent l="0" t="0" r="0" b="7620"/>
                <wp:docPr id="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pic:blipFill>
                      <pic:spPr bwMode="auto">
                        <a:xfrm>
                          <a:off x="0" y="0"/>
                          <a:ext cx="4330101"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41.0pt;height:240.9pt;mso-wrap-distance-left:0.0pt;mso-wrap-distance-top:0.0pt;mso-wrap-distance-right:0.0pt;mso-wrap-distance-bottom:0.0pt;" stroked="false">
                <v:path textboxrect="0,0,0,0"/>
                <v:imagedata r:id="rId39" o:title=""/>
              </v:shape>
            </w:pict>
          </mc:Fallback>
        </mc:AlternateContent>
      </w:r>
    </w:p>
    <w:p w14:paraId="4B726E82" w14:textId="77777777" w:rsidR="00BB25DC" w:rsidRDefault="00887CB9">
      <w:pPr>
        <w:pStyle w:val="afa"/>
        <w:rPr>
          <w:lang w:eastAsia="ru-RU"/>
        </w:rPr>
      </w:pPr>
      <w:proofErr w:type="gramStart"/>
      <w:r>
        <w:rPr>
          <w:lang w:eastAsia="ru-RU"/>
        </w:rPr>
        <w:t>Рис. ?</w:t>
      </w:r>
      <w:proofErr w:type="gramEnd"/>
      <w:r>
        <w:rPr>
          <w:lang w:eastAsia="ru-RU"/>
        </w:rPr>
        <w:t>??. СКИ в форме гауссовского колокола до суммирования: положительный импульс (сплошная линия) и отрицательный импульс (пунктирная линия).</w:t>
      </w:r>
    </w:p>
    <w:p w14:paraId="000660B9" w14:textId="77777777" w:rsidR="00BB25DC" w:rsidRDefault="00887CB9">
      <w:pPr>
        <w:pStyle w:val="afa"/>
        <w:rPr>
          <w:lang w:eastAsia="ru-RU"/>
        </w:rPr>
      </w:pPr>
      <w:r>
        <w:rPr>
          <w:noProof/>
          <w:lang w:eastAsia="ru-RU"/>
        </w:rPr>
        <w:lastRenderedPageBreak/>
        <mc:AlternateContent>
          <mc:Choice Requires="wpg">
            <w:drawing>
              <wp:inline distT="0" distB="0" distL="0" distR="0" wp14:anchorId="609A1399" wp14:editId="11EEC67A">
                <wp:extent cx="3931644" cy="3060000"/>
                <wp:effectExtent l="0" t="0" r="0" b="762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39316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09.6pt;height:240.9pt;mso-wrap-distance-left:0.0pt;mso-wrap-distance-top:0.0pt;mso-wrap-distance-right:0.0pt;mso-wrap-distance-bottom:0.0pt;" stroked="false">
                <v:path textboxrect="0,0,0,0"/>
                <v:imagedata r:id="rId41" o:title=""/>
              </v:shape>
            </w:pict>
          </mc:Fallback>
        </mc:AlternateContent>
      </w:r>
    </w:p>
    <w:p w14:paraId="0FB9577A" w14:textId="77777777" w:rsidR="00BB25DC" w:rsidRDefault="00887CB9">
      <w:pPr>
        <w:pStyle w:val="afa"/>
        <w:rPr>
          <w:lang w:eastAsia="ru-RU"/>
        </w:rPr>
      </w:pPr>
      <w:proofErr w:type="gramStart"/>
      <w:r>
        <w:rPr>
          <w:lang w:eastAsia="ru-RU"/>
        </w:rPr>
        <w:t>Рис. ?</w:t>
      </w:r>
      <w:proofErr w:type="gramEnd"/>
      <w:r>
        <w:rPr>
          <w:lang w:eastAsia="ru-RU"/>
        </w:rPr>
        <w:t>??. Импульс в форме моноцикла Гаусса полученный в результате моделирования (сплошная линия) и экспериментально (пунктирная линия).</w:t>
      </w:r>
    </w:p>
    <w:p w14:paraId="545D94A0" w14:textId="77777777" w:rsidR="00BB25DC" w:rsidRDefault="00887CB9">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w:t>
      </w:r>
      <w:proofErr w:type="gramStart"/>
      <w:r>
        <w:rPr>
          <w:lang w:eastAsia="ru-RU"/>
        </w:rPr>
        <w:t>рис. ?</w:t>
      </w:r>
      <w:proofErr w:type="gramEnd"/>
      <w:r>
        <w:rPr>
          <w:lang w:eastAsia="ru-RU"/>
        </w:rPr>
        <w:t xml:space="preserve">??. </w:t>
      </w:r>
    </w:p>
    <w:p w14:paraId="251B9330" w14:textId="77777777" w:rsidR="00BB25DC" w:rsidRDefault="00887CB9">
      <w:pPr>
        <w:pStyle w:val="afa"/>
        <w:rPr>
          <w:lang w:eastAsia="ru-RU"/>
        </w:rPr>
      </w:pPr>
      <w:r>
        <w:rPr>
          <w:noProof/>
          <w:lang w:eastAsia="ru-RU"/>
        </w:rPr>
        <mc:AlternateContent>
          <mc:Choice Requires="wpg">
            <w:drawing>
              <wp:inline distT="0" distB="0" distL="0" distR="0" wp14:anchorId="1040ED65" wp14:editId="25E00293">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2"/>
                        <a:stretch/>
                      </pic:blipFill>
                      <pic:spPr bwMode="auto">
                        <a:xfrm>
                          <a:off x="0" y="0"/>
                          <a:ext cx="4022244" cy="3060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16.7pt;height:240.9pt;mso-wrap-distance-left:0.0pt;mso-wrap-distance-top:0.0pt;mso-wrap-distance-right:0.0pt;mso-wrap-distance-bottom:0.0pt;" stroked="false">
                <v:path textboxrect="0,0,0,0"/>
                <v:imagedata r:id="rId43" o:title=""/>
              </v:shape>
            </w:pict>
          </mc:Fallback>
        </mc:AlternateContent>
      </w:r>
    </w:p>
    <w:p w14:paraId="2DEA70A1" w14:textId="77777777" w:rsidR="00BB25DC" w:rsidRDefault="00887CB9">
      <w:pPr>
        <w:pStyle w:val="afa"/>
        <w:rPr>
          <w:lang w:eastAsia="ru-RU"/>
        </w:rPr>
      </w:pPr>
      <w:proofErr w:type="gramStart"/>
      <w:r>
        <w:rPr>
          <w:lang w:eastAsia="ru-RU"/>
        </w:rPr>
        <w:t>Рис. ?</w:t>
      </w:r>
      <w:proofErr w:type="gramEnd"/>
      <w:r>
        <w:rPr>
          <w:lang w:eastAsia="ru-RU"/>
        </w:rPr>
        <w:t>??. Спектры СКИ в форме моноцикла Гаусса и в форме гауссовского колокола.</w:t>
      </w:r>
    </w:p>
    <w:p w14:paraId="15EFA250" w14:textId="77777777" w:rsidR="00BB25DC" w:rsidRDefault="00887CB9">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25329807" w14:textId="77777777" w:rsidR="00BB25DC" w:rsidRDefault="00887CB9">
      <w:pPr>
        <w:pStyle w:val="2"/>
        <w:ind w:left="0" w:firstLine="0"/>
        <w:rPr>
          <w:lang w:eastAsia="ru-RU"/>
        </w:rPr>
      </w:pPr>
      <w:bookmarkStart w:id="10" w:name="_Toc125035526"/>
      <w:proofErr w:type="spellStart"/>
      <w:r>
        <w:rPr>
          <w:lang w:eastAsia="ru-RU"/>
        </w:rPr>
        <w:t>Пятипортовый</w:t>
      </w:r>
      <w:proofErr w:type="spellEnd"/>
      <w:r>
        <w:rPr>
          <w:lang w:eastAsia="ru-RU"/>
        </w:rPr>
        <w:t xml:space="preserve"> сумматор конструкции </w:t>
      </w:r>
      <w:proofErr w:type="spellStart"/>
      <w:r>
        <w:rPr>
          <w:lang w:eastAsia="ru-RU"/>
        </w:rPr>
        <w:t>Уилкинсона</w:t>
      </w:r>
      <w:bookmarkEnd w:id="10"/>
      <w:proofErr w:type="spellEnd"/>
    </w:p>
    <w:p w14:paraId="20FF0A87" w14:textId="77777777" w:rsidR="00BB25DC" w:rsidRDefault="00887CB9">
      <w:pPr>
        <w:rPr>
          <w:lang w:eastAsia="ru-RU"/>
        </w:rPr>
      </w:pPr>
      <w:r>
        <w:rPr>
          <w:lang w:eastAsia="ru-RU"/>
        </w:rPr>
        <w:t xml:space="preserve">Для сложения более двух импульсов и формирования сигналов более сложной формы соответственно, </w:t>
      </w:r>
      <w:proofErr w:type="spellStart"/>
      <w:r>
        <w:rPr>
          <w:lang w:eastAsia="ru-RU"/>
        </w:rPr>
        <w:t>трехпортовый</w:t>
      </w:r>
      <w:proofErr w:type="spellEnd"/>
      <w:r>
        <w:rPr>
          <w:lang w:eastAsia="ru-RU"/>
        </w:rPr>
        <w:t xml:space="preserve"> сумматор </w:t>
      </w:r>
      <w:proofErr w:type="spellStart"/>
      <w:r>
        <w:rPr>
          <w:lang w:eastAsia="ru-RU"/>
        </w:rPr>
        <w:t>Уилкинсона</w:t>
      </w:r>
      <w:proofErr w:type="spellEnd"/>
      <w:r>
        <w:rPr>
          <w:lang w:eastAsia="ru-RU"/>
        </w:rPr>
        <w:t xml:space="preserve"> уже не подходит. Для решения этой проблемы была разработана более сложная топология </w:t>
      </w:r>
      <w:proofErr w:type="spellStart"/>
      <w:r>
        <w:rPr>
          <w:lang w:eastAsia="ru-RU"/>
        </w:rPr>
        <w:t>пятипортового</w:t>
      </w:r>
      <w:proofErr w:type="spellEnd"/>
      <w:r>
        <w:rPr>
          <w:lang w:eastAsia="ru-RU"/>
        </w:rPr>
        <w:t xml:space="preserve"> сумматора. Его рендер-изображение приведено на </w:t>
      </w:r>
      <w:proofErr w:type="gramStart"/>
      <w:r>
        <w:rPr>
          <w:lang w:eastAsia="ru-RU"/>
        </w:rPr>
        <w:t>рис. ?</w:t>
      </w:r>
      <w:proofErr w:type="gramEnd"/>
      <w:r>
        <w:rPr>
          <w:lang w:eastAsia="ru-RU"/>
        </w:rPr>
        <w:t xml:space="preserve">??.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7343A98B" w14:textId="77777777" w:rsidR="00BB25DC" w:rsidRDefault="00887CB9">
      <w:pPr>
        <w:pStyle w:val="afa"/>
        <w:rPr>
          <w:lang w:eastAsia="ru-RU"/>
        </w:rPr>
      </w:pPr>
      <w:r>
        <w:rPr>
          <w:noProof/>
          <w:lang w:val="en-US"/>
        </w:rPr>
        <mc:AlternateContent>
          <mc:Choice Requires="wpg">
            <w:drawing>
              <wp:inline distT="0" distB="0" distL="0" distR="0" wp14:anchorId="1DCF94CD" wp14:editId="3F8C3651">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pic:blipFill>
                      <pic:spPr bwMode="auto">
                        <a:xfrm>
                          <a:off x="0" y="0"/>
                          <a:ext cx="5747377" cy="249370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51.5pt;height:195.9pt;mso-wrap-distance-left:0.0pt;mso-wrap-distance-top:0.0pt;mso-wrap-distance-right:0.0pt;mso-wrap-distance-bottom:0.0pt;" stroked="f">
                <v:path textboxrect="0,0,0,0"/>
                <v:imagedata r:id="rId45" o:title=""/>
              </v:shape>
            </w:pict>
          </mc:Fallback>
        </mc:AlternateContent>
      </w:r>
    </w:p>
    <w:p w14:paraId="05CC24CC" w14:textId="77777777" w:rsidR="00BB25DC" w:rsidRDefault="00887CB9">
      <w:pPr>
        <w:pStyle w:val="afa"/>
        <w:rPr>
          <w:lang w:eastAsia="ru-RU"/>
        </w:rPr>
      </w:pPr>
      <w:proofErr w:type="gramStart"/>
      <w:r>
        <w:rPr>
          <w:lang w:eastAsia="ru-RU"/>
        </w:rPr>
        <w:t>Рис. ?</w:t>
      </w:r>
      <w:proofErr w:type="gramEnd"/>
      <w:r>
        <w:rPr>
          <w:lang w:eastAsia="ru-RU"/>
        </w:rPr>
        <w:t xml:space="preserve">??. Рендер-изображение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xml:space="preserve">. </w:t>
      </w:r>
    </w:p>
    <w:p w14:paraId="03AC5DC9" w14:textId="77777777" w:rsidR="00BB25DC" w:rsidRDefault="00887CB9">
      <w:pPr>
        <w:rPr>
          <w:lang w:eastAsia="ru-RU"/>
        </w:rPr>
      </w:pPr>
      <w:r>
        <w:rPr>
          <w:lang w:eastAsia="ru-RU"/>
        </w:rPr>
        <w:t xml:space="preserve">Его моделирование и численная оптимизация производились теми же методами, что и для </w:t>
      </w:r>
      <w:proofErr w:type="spellStart"/>
      <w:r>
        <w:rPr>
          <w:lang w:eastAsia="ru-RU"/>
        </w:rPr>
        <w:t>трехпортового</w:t>
      </w:r>
      <w:proofErr w:type="spellEnd"/>
      <w:r>
        <w:rPr>
          <w:lang w:eastAsia="ru-RU"/>
        </w:rPr>
        <w:t xml:space="preserve"> сумматора. Полученные в результате этих операций численные значения параметров приведены в Таблице 2. </w:t>
      </w:r>
    </w:p>
    <w:p w14:paraId="069699ED" w14:textId="77777777" w:rsidR="00BB25DC" w:rsidRDefault="00887CB9">
      <w:pPr>
        <w:jc w:val="right"/>
        <w:rPr>
          <w:lang w:eastAsia="ru-RU"/>
        </w:rPr>
      </w:pPr>
      <w:r>
        <w:rPr>
          <w:lang w:eastAsia="ru-RU"/>
        </w:rPr>
        <w:t xml:space="preserve">Таблица 2. Параметры </w:t>
      </w:r>
      <w:proofErr w:type="spellStart"/>
      <w:r>
        <w:rPr>
          <w:lang w:eastAsia="ru-RU"/>
        </w:rPr>
        <w:t>пятипортового</w:t>
      </w:r>
      <w:proofErr w:type="spellEnd"/>
      <w:r>
        <w:rPr>
          <w:lang w:eastAsia="ru-RU"/>
        </w:rPr>
        <w:t xml:space="preserve">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BB25DC" w14:paraId="0FE9B0B2"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9BCB8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DBB6E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3E8D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07AFA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BB25DC" w14:paraId="7C00D79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C642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AC439"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67DF3"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EA927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45A5477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5C5E5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9C9C0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19AF20"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6033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6E1F8574"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27085"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93A08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82C2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21F1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3FCA4475"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4F93A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E01F58"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1F5D3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47F68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BB25DC" w14:paraId="581E498B"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B1100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lastRenderedPageBreak/>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C18A8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B512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951A4A"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BB25DC" w14:paraId="4E8365B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F8505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EA9DD"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76D1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60AAC1"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BB25DC" w14:paraId="352A97C0"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E1DF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44DFB7"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475322"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D2F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BB25DC" w14:paraId="53FEBF46" w14:textId="77777777">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0C786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46846"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D1499B"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0182AC" w14:textId="77777777" w:rsidR="00BB25DC" w:rsidRDefault="00887CB9">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EFCC282" w14:textId="77777777" w:rsidR="00BB25DC" w:rsidRDefault="00BB25DC">
      <w:pPr>
        <w:rPr>
          <w:lang w:val="en-US"/>
        </w:rPr>
      </w:pPr>
    </w:p>
    <w:p w14:paraId="71BEEC82" w14:textId="77777777" w:rsidR="00BB25DC" w:rsidRDefault="00887CB9">
      <w:r>
        <w:t xml:space="preserve">По результатам моделирования было изготовлено реальное устройство. Его изображение приведено на </w:t>
      </w:r>
      <w:proofErr w:type="gramStart"/>
      <w:r>
        <w:t>рис. ?</w:t>
      </w:r>
      <w:proofErr w:type="gramEnd"/>
      <w:r>
        <w:t xml:space="preserve">??. Для изготовления </w:t>
      </w:r>
      <w:proofErr w:type="spellStart"/>
      <w:r>
        <w:t>пятипортового</w:t>
      </w:r>
      <w:proofErr w:type="spellEnd"/>
      <w:r>
        <w:t xml:space="preserve"> сумматора использовались те же материалы, что и для </w:t>
      </w:r>
      <w:proofErr w:type="spellStart"/>
      <w:r>
        <w:t>трехпортового</w:t>
      </w:r>
      <w:proofErr w:type="spellEnd"/>
      <w:r>
        <w:t xml:space="preserve"> сумматора. При моделировании ставились аналогичные цели: </w:t>
      </w:r>
    </w:p>
    <w:p w14:paraId="44843E06" w14:textId="77777777" w:rsidR="00BB25DC" w:rsidRDefault="00887CB9">
      <w:pPr>
        <w:numPr>
          <w:ilvl w:val="0"/>
          <w:numId w:val="16"/>
        </w:numPr>
        <w:spacing w:line="276" w:lineRule="auto"/>
        <w:ind w:left="0" w:firstLine="851"/>
      </w:pPr>
      <w:r>
        <w:t>S</w:t>
      </w:r>
      <w:r>
        <w:rPr>
          <w:vertAlign w:val="subscript"/>
        </w:rPr>
        <w:t>22</w:t>
      </w:r>
      <w:r>
        <w:t>, S</w:t>
      </w:r>
      <w:r>
        <w:rPr>
          <w:vertAlign w:val="subscript"/>
        </w:rPr>
        <w:t>25</w:t>
      </w:r>
      <w:r>
        <w:t xml:space="preserve"> – не менее 15 дБ; </w:t>
      </w:r>
    </w:p>
    <w:p w14:paraId="204C3D54" w14:textId="77777777" w:rsidR="00BB25DC" w:rsidRDefault="00887CB9">
      <w:pPr>
        <w:numPr>
          <w:ilvl w:val="0"/>
          <w:numId w:val="16"/>
        </w:numPr>
        <w:spacing w:line="276" w:lineRule="auto"/>
        <w:ind w:left="0" w:firstLine="851"/>
      </w:pPr>
      <w:r>
        <w:t>S</w:t>
      </w:r>
      <w:r>
        <w:rPr>
          <w:vertAlign w:val="subscript"/>
        </w:rPr>
        <w:t>21</w:t>
      </w:r>
      <w:r>
        <w:t xml:space="preserve"> – не менее 5 дБ; </w:t>
      </w:r>
    </w:p>
    <w:p w14:paraId="27D98E7E" w14:textId="77777777" w:rsidR="00BB25DC" w:rsidRDefault="00887CB9">
      <w:pPr>
        <w:numPr>
          <w:ilvl w:val="0"/>
          <w:numId w:val="16"/>
        </w:numPr>
        <w:spacing w:line="276" w:lineRule="auto"/>
        <w:ind w:left="0" w:firstLine="851"/>
      </w:pPr>
      <w:r>
        <w:t>S</w:t>
      </w:r>
      <w:r>
        <w:rPr>
          <w:vertAlign w:val="subscript"/>
        </w:rPr>
        <w:t>23</w:t>
      </w:r>
      <w:r>
        <w:t xml:space="preserve"> – не менее 15 дБ. </w:t>
      </w:r>
    </w:p>
    <w:p w14:paraId="603C3C7B" w14:textId="77777777" w:rsidR="00BB25DC" w:rsidRDefault="00887CB9">
      <w:pPr>
        <w:pStyle w:val="afa"/>
      </w:pPr>
      <w:r>
        <w:rPr>
          <w:noProof/>
        </w:rPr>
        <mc:AlternateContent>
          <mc:Choice Requires="wpg">
            <w:drawing>
              <wp:inline distT="0" distB="0" distL="0" distR="0" wp14:anchorId="010CA3F6" wp14:editId="5CFAC25F">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46"/>
                        <a:stretch/>
                      </pic:blipFill>
                      <pic:spPr bwMode="auto">
                        <a:xfrm>
                          <a:off x="0" y="0"/>
                          <a:ext cx="3957638" cy="257923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311.6pt;height:203.1pt;mso-wrap-distance-left:0.0pt;mso-wrap-distance-top:0.0pt;mso-wrap-distance-right:0.0pt;mso-wrap-distance-bottom:0.0pt;">
                <v:path textboxrect="0,0,0,0"/>
                <v:imagedata r:id="rId47" o:title=""/>
              </v:shape>
            </w:pict>
          </mc:Fallback>
        </mc:AlternateContent>
      </w:r>
    </w:p>
    <w:p w14:paraId="01E92A2E" w14:textId="77777777" w:rsidR="00BB25DC" w:rsidRDefault="00887CB9">
      <w:pPr>
        <w:pStyle w:val="afa"/>
      </w:pPr>
      <w:proofErr w:type="gramStart"/>
      <w:r>
        <w:t>Рис. ?</w:t>
      </w:r>
      <w:proofErr w:type="gramEnd"/>
      <w:r>
        <w:t xml:space="preserve">??. </w:t>
      </w:r>
      <w:proofErr w:type="spellStart"/>
      <w:r>
        <w:t>Пятипортовый</w:t>
      </w:r>
      <w:proofErr w:type="spellEnd"/>
      <w:r>
        <w:t xml:space="preserve"> сумматор конструкции </w:t>
      </w:r>
      <w:proofErr w:type="spellStart"/>
      <w:r>
        <w:t>Уилкинсона</w:t>
      </w:r>
      <w:proofErr w:type="spellEnd"/>
      <w:r>
        <w:t>.</w:t>
      </w:r>
    </w:p>
    <w:p w14:paraId="6903E4F9" w14:textId="77777777" w:rsidR="00BB25DC" w:rsidRDefault="00887CB9">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w:t>
      </w:r>
      <w:proofErr w:type="spellStart"/>
      <w:r>
        <w:t>Keysight</w:t>
      </w:r>
      <w:proofErr w:type="spellEnd"/>
      <w:r>
        <w:t xml:space="preserve"> PNA-X N5242B. Была получена достаточно хорошая сходимость экспериментальных результатов с результатами моделирования. </w:t>
      </w:r>
    </w:p>
    <w:p w14:paraId="5574227D" w14:textId="77777777" w:rsidR="00BB25DC" w:rsidRDefault="00887CB9">
      <w:pPr>
        <w:pStyle w:val="afa"/>
        <w:rPr>
          <w:lang w:eastAsia="ru-RU"/>
        </w:rPr>
      </w:pPr>
      <w:r>
        <w:rPr>
          <w:noProof/>
        </w:rPr>
        <w:lastRenderedPageBreak/>
        <mc:AlternateContent>
          <mc:Choice Requires="wpg">
            <w:drawing>
              <wp:inline distT="0" distB="0" distL="0" distR="0" wp14:anchorId="1AFFA496" wp14:editId="5C59C6E9">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48"/>
                        <a:stretch/>
                      </pic:blipFill>
                      <pic:spPr bwMode="auto">
                        <a:xfrm>
                          <a:off x="0" y="0"/>
                          <a:ext cx="5612103" cy="5109527"/>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41.8pt;height:402.2pt;mso-wrap-distance-left:0.0pt;mso-wrap-distance-top:0.0pt;mso-wrap-distance-right:0.0pt;mso-wrap-distance-bottom:0.0pt;">
                <v:path textboxrect="0,0,0,0"/>
                <v:imagedata r:id="rId49" o:title=""/>
              </v:shape>
            </w:pict>
          </mc:Fallback>
        </mc:AlternateContent>
      </w:r>
    </w:p>
    <w:p w14:paraId="635BF3D1" w14:textId="77777777" w:rsidR="00BB25DC" w:rsidRDefault="00887CB9">
      <w:pPr>
        <w:pStyle w:val="afa"/>
      </w:pPr>
      <w:proofErr w:type="gramStart"/>
      <w:r>
        <w:t>Рис. ?</w:t>
      </w:r>
      <w:proofErr w:type="gramEnd"/>
      <w:r>
        <w:t>??. S-параметры сумматора, полученные в результате моделирования (сплошная линия) и S-параметры реального устройства (пунктирная линия).</w:t>
      </w:r>
    </w:p>
    <w:p w14:paraId="59A59408" w14:textId="77777777" w:rsidR="00BB25DC" w:rsidRDefault="00887CB9">
      <w:pPr>
        <w:pStyle w:val="2"/>
        <w:ind w:left="0" w:firstLine="0"/>
      </w:pPr>
      <w:bookmarkStart w:id="11" w:name="_Toc125035527"/>
      <w:r>
        <w:t xml:space="preserve">Экспериментальное формирование СКИ различной формы с помощью </w:t>
      </w:r>
      <w:proofErr w:type="spellStart"/>
      <w:r>
        <w:t>пятипортового</w:t>
      </w:r>
      <w:proofErr w:type="spellEnd"/>
      <w:r>
        <w:t xml:space="preserve"> сумматора</w:t>
      </w:r>
      <w:bookmarkEnd w:id="11"/>
    </w:p>
    <w:p w14:paraId="402CE174" w14:textId="77777777" w:rsidR="00BB25DC" w:rsidRDefault="00887CB9">
      <w:proofErr w:type="spellStart"/>
      <w:r>
        <w:t>Пятипортовый</w:t>
      </w:r>
      <w:proofErr w:type="spellEnd"/>
      <w:r>
        <w:t xml:space="preserve"> сумматор конструкции </w:t>
      </w:r>
      <w:proofErr w:type="spellStart"/>
      <w:r>
        <w:t>Уилкинсона</w:t>
      </w:r>
      <w:proofErr w:type="spellEnd"/>
      <w:r>
        <w:t xml:space="preserve"> позволяет сформировать сигналы в виде гауссовского колокола (сложением четырех однополярных импульсов), в виде </w:t>
      </w:r>
      <w:proofErr w:type="spellStart"/>
      <w:r>
        <w:t>монцикла</w:t>
      </w:r>
      <w:proofErr w:type="spellEnd"/>
      <w:r>
        <w:t xml:space="preserve"> и дуплета Гаусса и в виде </w:t>
      </w:r>
      <w:proofErr w:type="spellStart"/>
      <w:r>
        <w:t>квазирадиосигнала</w:t>
      </w:r>
      <w:proofErr w:type="spellEnd"/>
      <w:r>
        <w:t xml:space="preserve"> (КРС) в форме нескольких полупериодов синусоиды. Схема используемой для этого экспериментальной установки приведена на </w:t>
      </w: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генераторы СКИ приведена на </w:t>
      </w:r>
      <w:proofErr w:type="gramStart"/>
      <w:r>
        <w:t>рис. ?</w:t>
      </w:r>
      <w:proofErr w:type="gramEnd"/>
      <w:r>
        <w:t xml:space="preserve">??. </w:t>
      </w:r>
    </w:p>
    <w:p w14:paraId="14D20439" w14:textId="77777777" w:rsidR="00BB25DC" w:rsidRDefault="00887CB9">
      <w:pPr>
        <w:pStyle w:val="afa"/>
      </w:pPr>
      <w:r>
        <w:rPr>
          <w:noProof/>
        </w:rPr>
        <w:lastRenderedPageBreak/>
        <mc:AlternateContent>
          <mc:Choice Requires="wpg">
            <w:drawing>
              <wp:inline distT="0" distB="0" distL="0" distR="0" wp14:anchorId="7B30D03A" wp14:editId="1AB13D61">
                <wp:extent cx="5086350" cy="382905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0"/>
                        <a:stretch/>
                      </pic:blipFill>
                      <pic:spPr bwMode="auto">
                        <a:xfrm>
                          <a:off x="0" y="0"/>
                          <a:ext cx="5086649" cy="3829275"/>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00.5pt;height:301.5pt;mso-wrap-distance-left:0.0pt;mso-wrap-distance-top:0.0pt;mso-wrap-distance-right:0.0pt;mso-wrap-distance-bottom:0.0pt;">
                <v:path textboxrect="0,0,0,0"/>
                <v:imagedata r:id="rId51" o:title=""/>
              </v:shape>
            </w:pict>
          </mc:Fallback>
        </mc:AlternateContent>
      </w:r>
    </w:p>
    <w:p w14:paraId="57F8B375" w14:textId="77777777" w:rsidR="00BB25DC" w:rsidRDefault="00887CB9">
      <w:pPr>
        <w:pStyle w:val="afa"/>
      </w:pPr>
      <w:proofErr w:type="gramStart"/>
      <w:r>
        <w:t>Рис. ?</w:t>
      </w:r>
      <w:proofErr w:type="gramEnd"/>
      <w:r>
        <w:t xml:space="preserve">??. Блок-схема экспериментальной установки по формированию СКИ различной формы с помощью </w:t>
      </w:r>
      <w:proofErr w:type="spellStart"/>
      <w:r>
        <w:t>пятипортового</w:t>
      </w:r>
      <w:proofErr w:type="spellEnd"/>
      <w:r>
        <w:t xml:space="preserve"> сумматора. </w:t>
      </w:r>
    </w:p>
    <w:p w14:paraId="7B09648B" w14:textId="77777777" w:rsidR="00BB25DC" w:rsidRDefault="00BB25DC"/>
    <w:p w14:paraId="32632EEB" w14:textId="77777777" w:rsidR="00BB25DC" w:rsidRDefault="00887CB9">
      <w:pPr>
        <w:pStyle w:val="afa"/>
      </w:pPr>
      <w:r>
        <w:rPr>
          <w:noProof/>
        </w:rPr>
        <w:lastRenderedPageBreak/>
        <mc:AlternateContent>
          <mc:Choice Requires="wpg">
            <w:drawing>
              <wp:inline distT="0" distB="0" distL="0" distR="0" wp14:anchorId="1C8C72E7" wp14:editId="5320D864">
                <wp:extent cx="5940425" cy="4450715"/>
                <wp:effectExtent l="0" t="0" r="3175" b="6985"/>
                <wp:docPr id="2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2"/>
                        <a:stretch/>
                      </pic:blipFill>
                      <pic:spPr bwMode="auto">
                        <a:xfrm>
                          <a:off x="0" y="0"/>
                          <a:ext cx="5940425" cy="44507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350.4pt;mso-wrap-distance-left:0.0pt;mso-wrap-distance-top:0.0pt;mso-wrap-distance-right:0.0pt;mso-wrap-distance-bottom:0.0pt;" stroked="f">
                <v:path textboxrect="0,0,0,0"/>
                <v:imagedata r:id="rId53" o:title=""/>
              </v:shape>
            </w:pict>
          </mc:Fallback>
        </mc:AlternateContent>
      </w:r>
    </w:p>
    <w:p w14:paraId="220BC21E" w14:textId="77777777" w:rsidR="00BB25DC" w:rsidRDefault="00887CB9">
      <w:pPr>
        <w:pStyle w:val="afa"/>
      </w:pPr>
      <w:proofErr w:type="gramStart"/>
      <w:r>
        <w:t>Рис. ?</w:t>
      </w:r>
      <w:proofErr w:type="gramEnd"/>
      <w:r>
        <w:t xml:space="preserve">??. Часть экспериментальной установки, содержащая </w:t>
      </w:r>
      <w:proofErr w:type="spellStart"/>
      <w:r>
        <w:t>пятипортовый</w:t>
      </w:r>
      <w:proofErr w:type="spellEnd"/>
      <w:r>
        <w:t xml:space="preserve"> сумматор и четыре генератора СКИ.</w:t>
      </w:r>
    </w:p>
    <w:p w14:paraId="3822BD16" w14:textId="77777777" w:rsidR="00BB25DC" w:rsidRDefault="00887CB9">
      <w:pPr>
        <w:rPr>
          <w:lang w:eastAsia="ru-RU"/>
        </w:rPr>
      </w:pPr>
      <w:r>
        <w:t xml:space="preserve">Эксперимент проводился следующим образом. Также как и в эксперименте с </w:t>
      </w:r>
      <w:proofErr w:type="spellStart"/>
      <w:r>
        <w:t>трехпортовым</w:t>
      </w:r>
      <w:proofErr w:type="spellEnd"/>
      <w:r>
        <w:t xml:space="preserve">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w:t>
      </w:r>
      <w:proofErr w:type="spellStart"/>
      <w:r>
        <w:t>пятипортового</w:t>
      </w:r>
      <w:proofErr w:type="spellEnd"/>
      <w:r>
        <w:t xml:space="preserve">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27BCB3B5" w14:textId="77777777" w:rsidR="00BB25DC" w:rsidRDefault="00887CB9">
      <w:pPr>
        <w:rPr>
          <w:lang w:eastAsia="ru-RU"/>
        </w:rPr>
      </w:pPr>
      <w:r>
        <w:rPr>
          <w:lang w:eastAsia="ru-RU"/>
        </w:rPr>
        <w:t xml:space="preserve">Четыре СКИ с выходов генераторов на ДНЗ поступали на четыре входа </w:t>
      </w:r>
      <w:proofErr w:type="spellStart"/>
      <w:r>
        <w:rPr>
          <w:lang w:eastAsia="ru-RU"/>
        </w:rPr>
        <w:t>пятипортового</w:t>
      </w:r>
      <w:proofErr w:type="spellEnd"/>
      <w:r>
        <w:rPr>
          <w:lang w:eastAsia="ru-RU"/>
        </w:rPr>
        <w:t xml:space="preserve">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0D4701DF" w14:textId="77777777" w:rsidR="00BB25DC" w:rsidRDefault="00887CB9">
      <w:pPr>
        <w:rPr>
          <w:lang w:eastAsia="ru-RU"/>
        </w:rPr>
      </w:pPr>
      <w:r>
        <w:rPr>
          <w:lang w:eastAsia="ru-RU"/>
        </w:rPr>
        <w:lastRenderedPageBreak/>
        <w:t xml:space="preserve">Импульсы различных форм, сформированные в результате эксперимента, показаны на </w:t>
      </w:r>
      <w:proofErr w:type="gramStart"/>
      <w:r>
        <w:rPr>
          <w:lang w:eastAsia="ru-RU"/>
        </w:rPr>
        <w:t>рис. ?</w:t>
      </w:r>
      <w:proofErr w:type="gramEnd"/>
      <w:r>
        <w:rPr>
          <w:lang w:eastAsia="ru-RU"/>
        </w:rPr>
        <w:t>??.</w:t>
      </w:r>
    </w:p>
    <w:p w14:paraId="781F76B0" w14:textId="77777777" w:rsidR="00BB25DC" w:rsidRDefault="00887CB9">
      <w:pPr>
        <w:pStyle w:val="afa"/>
        <w:rPr>
          <w:lang w:eastAsia="ru-RU"/>
        </w:rPr>
      </w:pPr>
      <w:r>
        <w:rPr>
          <w:noProof/>
          <w:lang w:eastAsia="ru-RU"/>
        </w:rPr>
        <mc:AlternateContent>
          <mc:Choice Requires="wpg">
            <w:drawing>
              <wp:inline distT="0" distB="0" distL="0" distR="0" wp14:anchorId="2E1A5151" wp14:editId="42AE53DD">
                <wp:extent cx="3723436" cy="2808000"/>
                <wp:effectExtent l="0" t="0" r="0" b="0"/>
                <wp:docPr id="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4"/>
                        <a:stretch/>
                      </pic:blipFill>
                      <pic:spPr bwMode="auto">
                        <a:xfrm>
                          <a:off x="0" y="0"/>
                          <a:ext cx="3723436" cy="280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93.2pt;height:221.1pt;mso-wrap-distance-left:0.0pt;mso-wrap-distance-top:0.0pt;mso-wrap-distance-right:0.0pt;mso-wrap-distance-bottom:0.0pt;" stroked="false">
                <v:path textboxrect="0,0,0,0"/>
                <v:imagedata r:id="rId55" o:title=""/>
              </v:shape>
            </w:pict>
          </mc:Fallback>
        </mc:AlternateContent>
      </w:r>
    </w:p>
    <w:p w14:paraId="6A19445B" w14:textId="77777777" w:rsidR="00BB25DC" w:rsidRDefault="00887CB9">
      <w:pPr>
        <w:pStyle w:val="afa"/>
        <w:rPr>
          <w:lang w:eastAsia="ru-RU"/>
        </w:rPr>
      </w:pPr>
      <w:r>
        <w:rPr>
          <w:lang w:eastAsia="ru-RU"/>
        </w:rPr>
        <w:t>(а)</w:t>
      </w:r>
    </w:p>
    <w:p w14:paraId="6660522A" w14:textId="77777777" w:rsidR="00BB25DC" w:rsidRDefault="00887CB9">
      <w:pPr>
        <w:pStyle w:val="afa"/>
      </w:pPr>
      <w:r>
        <w:rPr>
          <w:noProof/>
        </w:rPr>
        <mc:AlternateContent>
          <mc:Choice Requires="wpg">
            <w:drawing>
              <wp:inline distT="0" distB="0" distL="0" distR="0" wp14:anchorId="34D40B0B" wp14:editId="45B882F5">
                <wp:extent cx="3754717" cy="28080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95.6pt;height:221.1pt;mso-wrap-distance-left:0.0pt;mso-wrap-distance-top:0.0pt;mso-wrap-distance-right:0.0pt;mso-wrap-distance-bottom:0.0pt;">
                <v:path textboxrect="0,0,0,0"/>
                <v:imagedata r:id="rId57" o:title=""/>
              </v:shape>
            </w:pict>
          </mc:Fallback>
        </mc:AlternateContent>
      </w:r>
    </w:p>
    <w:p w14:paraId="183CFFCF" w14:textId="77777777" w:rsidR="00BB25DC" w:rsidRDefault="00887CB9">
      <w:pPr>
        <w:pStyle w:val="afa"/>
      </w:pPr>
      <w:r>
        <w:t>(б)</w:t>
      </w:r>
    </w:p>
    <w:p w14:paraId="772E66E9" w14:textId="77777777" w:rsidR="00BB25DC" w:rsidRDefault="00887CB9">
      <w:pPr>
        <w:pStyle w:val="afa"/>
      </w:pPr>
      <w:r>
        <w:lastRenderedPageBreak/>
        <w:t xml:space="preserve"> </w:t>
      </w:r>
      <w:r>
        <w:rPr>
          <w:noProof/>
        </w:rPr>
        <mc:AlternateContent>
          <mc:Choice Requires="wpg">
            <w:drawing>
              <wp:inline distT="0" distB="0" distL="0" distR="0" wp14:anchorId="5284C24D" wp14:editId="4A1EE0E2">
                <wp:extent cx="3998636" cy="2808000"/>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14.9pt;height:221.1pt;mso-wrap-distance-left:0.0pt;mso-wrap-distance-top:0.0pt;mso-wrap-distance-right:0.0pt;mso-wrap-distance-bottom:0.0pt;">
                <v:path textboxrect="0,0,0,0"/>
                <v:imagedata r:id="rId59" o:title=""/>
              </v:shape>
            </w:pict>
          </mc:Fallback>
        </mc:AlternateContent>
      </w:r>
    </w:p>
    <w:p w14:paraId="4A2EFA1F" w14:textId="77777777" w:rsidR="00BB25DC" w:rsidRDefault="00887CB9">
      <w:pPr>
        <w:pStyle w:val="afa"/>
      </w:pPr>
      <w:r>
        <w:t>(в)</w:t>
      </w:r>
    </w:p>
    <w:p w14:paraId="073E4C4F" w14:textId="77777777" w:rsidR="00BB25DC" w:rsidRDefault="00887CB9">
      <w:pPr>
        <w:pStyle w:val="afa"/>
      </w:pPr>
      <w:r>
        <w:rPr>
          <w:noProof/>
        </w:rPr>
        <mc:AlternateContent>
          <mc:Choice Requires="wpg">
            <w:drawing>
              <wp:inline distT="0" distB="0" distL="0" distR="0" wp14:anchorId="1DA620EF" wp14:editId="094A3AB5">
                <wp:extent cx="3846076" cy="2880000"/>
                <wp:effectExtent l="0" t="0" r="254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0"/>
                        <a:stretch/>
                      </pic:blipFill>
                      <pic:spPr bwMode="auto">
                        <a:xfrm>
                          <a:off x="0" y="0"/>
                          <a:ext cx="3846076" cy="28800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02.8pt;height:226.8pt;mso-wrap-distance-left:0.0pt;mso-wrap-distance-top:0.0pt;mso-wrap-distance-right:0.0pt;mso-wrap-distance-bottom:0.0pt;" stroked="f">
                <v:path textboxrect="0,0,0,0"/>
                <v:imagedata r:id="rId61" o:title=""/>
              </v:shape>
            </w:pict>
          </mc:Fallback>
        </mc:AlternateContent>
      </w:r>
    </w:p>
    <w:p w14:paraId="7C022C64" w14:textId="77777777" w:rsidR="00BB25DC" w:rsidRDefault="00887CB9">
      <w:pPr>
        <w:pStyle w:val="afa"/>
      </w:pPr>
      <w:r>
        <w:t>(г)</w:t>
      </w:r>
    </w:p>
    <w:p w14:paraId="7A6DF348" w14:textId="77777777" w:rsidR="00BB25DC" w:rsidRDefault="00887CB9">
      <w:pPr>
        <w:pStyle w:val="afa"/>
        <w:rPr>
          <w:lang w:eastAsia="ru-RU"/>
        </w:rPr>
      </w:pPr>
      <w:proofErr w:type="gramStart"/>
      <w:r>
        <w:rPr>
          <w:lang w:eastAsia="ru-RU"/>
        </w:rPr>
        <w:t>Рис. ?</w:t>
      </w:r>
      <w:proofErr w:type="gramEnd"/>
      <w:r>
        <w:rPr>
          <w:lang w:eastAsia="ru-RU"/>
        </w:rPr>
        <w:t xml:space="preserve">??. Импульсы на выходе </w:t>
      </w:r>
      <w:proofErr w:type="spellStart"/>
      <w:r>
        <w:rPr>
          <w:lang w:eastAsia="ru-RU"/>
        </w:rPr>
        <w:t>пятипортового</w:t>
      </w:r>
      <w:proofErr w:type="spellEnd"/>
      <w:r>
        <w:rPr>
          <w:lang w:eastAsia="ru-RU"/>
        </w:rPr>
        <w:t xml:space="preserve"> сумматора конструкции </w:t>
      </w:r>
      <w:proofErr w:type="spellStart"/>
      <w:r>
        <w:rPr>
          <w:lang w:eastAsia="ru-RU"/>
        </w:rPr>
        <w:t>Уилкинсона</w:t>
      </w:r>
      <w:proofErr w:type="spellEnd"/>
      <w:r>
        <w:rPr>
          <w:lang w:eastAsia="ru-RU"/>
        </w:rPr>
        <w:t>: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671B1434" w14:textId="77777777" w:rsidR="00BB25DC" w:rsidRDefault="00887CB9">
      <w:pPr>
        <w:rPr>
          <w:lang w:eastAsia="ru-RU"/>
        </w:rPr>
      </w:pPr>
      <w:r>
        <w:rPr>
          <w:lang w:eastAsia="ru-RU"/>
        </w:rPr>
        <w:t>В ходе эксперимента были сформированы:</w:t>
      </w:r>
    </w:p>
    <w:p w14:paraId="14E30342" w14:textId="77777777" w:rsidR="00BB25DC" w:rsidRDefault="00887CB9">
      <w:pPr>
        <w:pStyle w:val="a1"/>
        <w:numPr>
          <w:ilvl w:val="0"/>
          <w:numId w:val="17"/>
        </w:numPr>
        <w:rPr>
          <w:lang w:eastAsia="ru-RU"/>
        </w:rPr>
      </w:pPr>
      <w:r>
        <w:rPr>
          <w:lang w:eastAsia="ru-RU"/>
        </w:rPr>
        <w:t xml:space="preserve">импульс в форме моноцикла Гаусса с размахом амплитуды 42 В, длительность от пика до пика 200 </w:t>
      </w:r>
      <w:proofErr w:type="spellStart"/>
      <w:r>
        <w:rPr>
          <w:lang w:eastAsia="ru-RU"/>
        </w:rPr>
        <w:t>пс</w:t>
      </w:r>
      <w:proofErr w:type="spellEnd"/>
      <w:r>
        <w:rPr>
          <w:lang w:eastAsia="ru-RU"/>
        </w:rPr>
        <w:t xml:space="preserve"> и общей длительностью 700 </w:t>
      </w:r>
      <w:proofErr w:type="spellStart"/>
      <w:r>
        <w:rPr>
          <w:lang w:eastAsia="ru-RU"/>
        </w:rPr>
        <w:t>пс</w:t>
      </w:r>
      <w:proofErr w:type="spellEnd"/>
      <w:r>
        <w:rPr>
          <w:lang w:eastAsia="ru-RU"/>
        </w:rPr>
        <w:t>;</w:t>
      </w:r>
    </w:p>
    <w:p w14:paraId="6400B1D2" w14:textId="77777777" w:rsidR="00BB25DC" w:rsidRDefault="00887CB9">
      <w:pPr>
        <w:pStyle w:val="a1"/>
        <w:numPr>
          <w:ilvl w:val="0"/>
          <w:numId w:val="17"/>
        </w:numPr>
        <w:rPr>
          <w:lang w:eastAsia="ru-RU"/>
        </w:rPr>
      </w:pPr>
      <w:r>
        <w:rPr>
          <w:lang w:eastAsia="ru-RU"/>
        </w:rPr>
        <w:t xml:space="preserve">КРС с амплитудой более 10 В и общей длительностью 300 </w:t>
      </w:r>
      <w:proofErr w:type="spellStart"/>
      <w:r>
        <w:rPr>
          <w:lang w:eastAsia="ru-RU"/>
        </w:rPr>
        <w:t>пс</w:t>
      </w:r>
      <w:proofErr w:type="spellEnd"/>
      <w:r>
        <w:rPr>
          <w:lang w:eastAsia="ru-RU"/>
        </w:rPr>
        <w:t>;</w:t>
      </w:r>
    </w:p>
    <w:p w14:paraId="09B2C3FF" w14:textId="77777777" w:rsidR="00BB25DC" w:rsidRDefault="00887CB9">
      <w:pPr>
        <w:pStyle w:val="a1"/>
        <w:numPr>
          <w:ilvl w:val="0"/>
          <w:numId w:val="17"/>
        </w:numPr>
        <w:rPr>
          <w:lang w:eastAsia="ru-RU"/>
        </w:rPr>
      </w:pPr>
      <w:r>
        <w:rPr>
          <w:lang w:eastAsia="ru-RU"/>
        </w:rPr>
        <w:lastRenderedPageBreak/>
        <w:t xml:space="preserve">дуплет Гаусса с размахом 24 В, длительностью от первого положительного пика до второго 1.2 </w:t>
      </w:r>
      <w:proofErr w:type="spellStart"/>
      <w:r>
        <w:rPr>
          <w:lang w:eastAsia="ru-RU"/>
        </w:rPr>
        <w:t>нс</w:t>
      </w:r>
      <w:proofErr w:type="spellEnd"/>
      <w:r>
        <w:rPr>
          <w:lang w:eastAsia="ru-RU"/>
        </w:rPr>
        <w:t xml:space="preserve"> и общей длительностью 2.4 </w:t>
      </w:r>
      <w:proofErr w:type="spellStart"/>
      <w:r>
        <w:rPr>
          <w:lang w:eastAsia="ru-RU"/>
        </w:rPr>
        <w:t>нс</w:t>
      </w:r>
      <w:proofErr w:type="spellEnd"/>
      <w:r>
        <w:rPr>
          <w:lang w:eastAsia="ru-RU"/>
        </w:rPr>
        <w:t xml:space="preserve">. </w:t>
      </w:r>
    </w:p>
    <w:p w14:paraId="2A15C709" w14:textId="77777777" w:rsidR="00BB25DC" w:rsidRDefault="00887CB9">
      <w:pPr>
        <w:rPr>
          <w:lang w:eastAsia="ru-RU"/>
        </w:rPr>
      </w:pPr>
      <w:r>
        <w:rPr>
          <w:lang w:eastAsia="ru-RU"/>
        </w:rPr>
        <w:t xml:space="preserve">Спектры полученных сигналов приведены на </w:t>
      </w:r>
      <w:proofErr w:type="gramStart"/>
      <w:r>
        <w:rPr>
          <w:lang w:eastAsia="ru-RU"/>
        </w:rPr>
        <w:t>рис. ?</w:t>
      </w:r>
      <w:proofErr w:type="gramEnd"/>
      <w:r>
        <w:rPr>
          <w:lang w:eastAsia="ru-RU"/>
        </w:rPr>
        <w:t xml:space="preserve">??. </w:t>
      </w:r>
    </w:p>
    <w:p w14:paraId="20815CFE" w14:textId="77777777" w:rsidR="00BB25DC" w:rsidRDefault="00887CB9">
      <w:pPr>
        <w:pStyle w:val="afa"/>
        <w:rPr>
          <w:lang w:eastAsia="ru-RU"/>
        </w:rPr>
      </w:pPr>
      <w:r>
        <w:rPr>
          <w:noProof/>
          <w:lang w:eastAsia="ru-RU"/>
        </w:rPr>
        <mc:AlternateContent>
          <mc:Choice Requires="wpg">
            <w:drawing>
              <wp:inline distT="0" distB="0" distL="0" distR="0" wp14:anchorId="7FBAE8F9" wp14:editId="408893A4">
                <wp:extent cx="4905375" cy="3992467"/>
                <wp:effectExtent l="0" t="0" r="0" b="8255"/>
                <wp:docPr id="2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4907611" cy="399428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86.2pt;height:314.4pt;mso-wrap-distance-left:0.0pt;mso-wrap-distance-top:0.0pt;mso-wrap-distance-right:0.0pt;mso-wrap-distance-bottom:0.0pt;" stroked="false">
                <v:path textboxrect="0,0,0,0"/>
                <v:imagedata r:id="rId63" o:title=""/>
              </v:shape>
            </w:pict>
          </mc:Fallback>
        </mc:AlternateContent>
      </w:r>
    </w:p>
    <w:p w14:paraId="1DD94302" w14:textId="77777777" w:rsidR="00BB25DC" w:rsidRDefault="00887CB9">
      <w:pPr>
        <w:rPr>
          <w:lang w:eastAsia="ru-RU"/>
        </w:rPr>
      </w:pPr>
      <w:proofErr w:type="gramStart"/>
      <w:r>
        <w:rPr>
          <w:lang w:eastAsia="ru-RU"/>
        </w:rPr>
        <w:t>Рис ?</w:t>
      </w:r>
      <w:proofErr w:type="gramEnd"/>
      <w:r>
        <w:rPr>
          <w:lang w:eastAsia="ru-RU"/>
        </w:rPr>
        <w:t>??. Спектры СКИ до суммирования и спектр дуплета Гаусса.</w:t>
      </w:r>
    </w:p>
    <w:p w14:paraId="32EC6930" w14:textId="77777777" w:rsidR="00BB25DC" w:rsidRDefault="00887CB9">
      <w:pPr>
        <w:pStyle w:val="afa"/>
        <w:rPr>
          <w:lang w:eastAsia="ru-RU"/>
        </w:rPr>
      </w:pPr>
      <w:r>
        <w:rPr>
          <w:lang w:eastAsia="ru-RU"/>
        </w:rPr>
        <w:br w:type="page" w:clear="all"/>
      </w:r>
    </w:p>
    <w:p w14:paraId="328C1887" w14:textId="77777777" w:rsidR="00BB25DC" w:rsidRDefault="00887CB9">
      <w:pPr>
        <w:pStyle w:val="2"/>
        <w:numPr>
          <w:ilvl w:val="0"/>
          <w:numId w:val="9"/>
        </w:numPr>
      </w:pPr>
      <w:bookmarkStart w:id="12" w:name="_Toc125035528"/>
      <w:r>
        <w:lastRenderedPageBreak/>
        <w:t>Программно-аппаратный комплекс по автоматизированному исследованию параметров сверхкоротких импульсов</w:t>
      </w:r>
      <w:bookmarkEnd w:id="12"/>
    </w:p>
    <w:p w14:paraId="4395AE76" w14:textId="77777777" w:rsidR="00BB25DC" w:rsidRDefault="00887CB9">
      <w:r>
        <w:t xml:space="preserve">Параметры СКИ, формируемых генераторами на основе ДНЗ, зависят от значений напряжений накачки и рассасывания. </w:t>
      </w:r>
      <w:commentRangeStart w:id="13"/>
      <w:r>
        <w:t>При определенных значениях этих напряжений импульсы имеют лучшие амплитуды и длительности</w:t>
      </w:r>
      <w:commentRangeEnd w:id="13"/>
      <w:r>
        <w:commentReference w:id="13"/>
      </w:r>
      <w:r>
        <w:t xml:space="preserve">. Соответственно, для определения наиболее </w:t>
      </w:r>
      <w:commentRangeStart w:id="14"/>
      <w:r>
        <w:t xml:space="preserve">оптимального </w:t>
      </w:r>
      <w:commentRangeEnd w:id="14"/>
      <w:r>
        <w:commentReference w:id="14"/>
      </w:r>
      <w:r>
        <w:t xml:space="preserve">режима работы генератора нужно исследовать зависимость амплитуды и длительности импульса от напряжений. </w:t>
      </w:r>
    </w:p>
    <w:p w14:paraId="4D39F165" w14:textId="77777777" w:rsidR="00BB25DC" w:rsidRDefault="00887CB9">
      <w:r>
        <w:t xml:space="preserve">Формирование импульсов в </w:t>
      </w:r>
      <w:commentRangeStart w:id="15"/>
      <w:r>
        <w:t xml:space="preserve">генераторе </w:t>
      </w:r>
      <w:commentRangeEnd w:id="15"/>
      <w:r>
        <w:commentReference w:id="15"/>
      </w:r>
      <w:r>
        <w:t xml:space="preserve">начинается при напряжении накачки порядка 5 В и напряжения рассасывания порядка -5 В. Максимальные допустимые для </w:t>
      </w:r>
      <w:commentRangeStart w:id="16"/>
      <w:r>
        <w:t>корректной работы диодов</w:t>
      </w:r>
      <w:commentRangeEnd w:id="16"/>
      <w:r>
        <w:commentReference w:id="16"/>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5DDE50F" w14:textId="77777777" w:rsidR="00BB25DC" w:rsidRDefault="00887CB9">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4CA92CD7" w14:textId="77777777" w:rsidR="00BB25DC" w:rsidRDefault="00887CB9">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12A1D62" w14:textId="77777777" w:rsidR="00BB25DC" w:rsidRDefault="00887CB9">
      <w:r>
        <w:t xml:space="preserve"> </w:t>
      </w:r>
    </w:p>
    <w:p w14:paraId="17B5F3F3" w14:textId="77777777" w:rsidR="00BB25DC" w:rsidRDefault="00887CB9">
      <w:pPr>
        <w:pStyle w:val="2"/>
        <w:ind w:left="0" w:firstLine="0"/>
      </w:pPr>
      <w:bookmarkStart w:id="17" w:name="_Toc125035529"/>
      <w:r>
        <w:lastRenderedPageBreak/>
        <w:t>Архитектура программно-аппаратного комплекса</w:t>
      </w:r>
      <w:bookmarkEnd w:id="17"/>
    </w:p>
    <w:p w14:paraId="3A5C5F5C" w14:textId="77777777" w:rsidR="00BB25DC" w:rsidRDefault="00887CB9">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04C31B1A" w14:textId="77777777" w:rsidR="00BB25DC" w:rsidRDefault="00887CB9">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w:t>
      </w:r>
      <w:proofErr w:type="gramStart"/>
      <w:r>
        <w:t xml:space="preserve">рис. </w:t>
      </w:r>
      <w:r>
        <w:rPr>
          <w:highlight w:val="yellow"/>
        </w:rPr>
        <w:t>?</w:t>
      </w:r>
      <w:proofErr w:type="gramEnd"/>
      <w:r>
        <w:rPr>
          <w:highlight w:val="yellow"/>
        </w:rPr>
        <w:t>??.</w:t>
      </w:r>
    </w:p>
    <w:p w14:paraId="4BF35D48" w14:textId="77777777" w:rsidR="00BB25DC" w:rsidRDefault="00887CB9">
      <w:pPr>
        <w:pStyle w:val="afa"/>
      </w:pPr>
      <w:r>
        <w:rPr>
          <w:noProof/>
        </w:rPr>
        <mc:AlternateContent>
          <mc:Choice Requires="wpg">
            <w:drawing>
              <wp:inline distT="0" distB="0" distL="0" distR="0" wp14:anchorId="5294C5BB" wp14:editId="307277E4">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68"/>
                        <a:stretch/>
                      </pic:blipFill>
                      <pic:spPr bwMode="auto">
                        <a:xfrm>
                          <a:off x="0" y="0"/>
                          <a:ext cx="5940425" cy="23069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181.6pt;mso-wrap-distance-left:0.0pt;mso-wrap-distance-top:0.0pt;mso-wrap-distance-right:0.0pt;mso-wrap-distance-bottom:0.0pt;" stroked="false">
                <v:path textboxrect="0,0,0,0"/>
                <v:imagedata r:id="rId69" o:title=""/>
              </v:shape>
            </w:pict>
          </mc:Fallback>
        </mc:AlternateContent>
      </w:r>
    </w:p>
    <w:p w14:paraId="524E6CC5" w14:textId="77777777" w:rsidR="00BB25DC" w:rsidRDefault="00887CB9">
      <w:pPr>
        <w:pStyle w:val="afa"/>
      </w:pPr>
      <w:proofErr w:type="gramStart"/>
      <w:r>
        <w:t xml:space="preserve">Рис. </w:t>
      </w:r>
      <w:r>
        <w:rPr>
          <w:highlight w:val="yellow"/>
        </w:rPr>
        <w:t>?</w:t>
      </w:r>
      <w:proofErr w:type="gramEnd"/>
      <w:r>
        <w:rPr>
          <w:highlight w:val="yellow"/>
        </w:rPr>
        <w:t>??.</w:t>
      </w:r>
      <w:r>
        <w:t xml:space="preserve"> Блок-схема программно-аппаратного комплекса.</w:t>
      </w:r>
    </w:p>
    <w:p w14:paraId="25AFA4B3" w14:textId="77777777" w:rsidR="00BB25DC" w:rsidRDefault="00887CB9">
      <w:r>
        <w:t>Программно-аппаратный комплекс включает в себя следующие элементы:</w:t>
      </w:r>
    </w:p>
    <w:p w14:paraId="5E4E266A" w14:textId="77777777" w:rsidR="00BB25DC" w:rsidRDefault="00887CB9">
      <w:pPr>
        <w:pStyle w:val="a1"/>
        <w:numPr>
          <w:ilvl w:val="0"/>
          <w:numId w:val="4"/>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7724A3F8" w14:textId="77777777" w:rsidR="00BB25DC" w:rsidRDefault="00887CB9">
      <w:pPr>
        <w:pStyle w:val="a1"/>
        <w:numPr>
          <w:ilvl w:val="0"/>
          <w:numId w:val="4"/>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3B35DC6" w14:textId="77777777" w:rsidR="00BB25DC" w:rsidRDefault="00887CB9">
      <w:pPr>
        <w:pStyle w:val="a1"/>
        <w:numPr>
          <w:ilvl w:val="0"/>
          <w:numId w:val="4"/>
        </w:numPr>
      </w:pPr>
      <w:r>
        <w:t>платы генераторов СКИ (с положительной или отрицательной полярностью);</w:t>
      </w:r>
    </w:p>
    <w:p w14:paraId="2321585D" w14:textId="77777777" w:rsidR="00BB25DC" w:rsidRDefault="00887CB9">
      <w:pPr>
        <w:pStyle w:val="a1"/>
        <w:numPr>
          <w:ilvl w:val="0"/>
          <w:numId w:val="4"/>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51479CAF" w14:textId="77777777" w:rsidR="00BB25DC" w:rsidRDefault="00887CB9">
      <w:pPr>
        <w:pStyle w:val="a1"/>
        <w:numPr>
          <w:ilvl w:val="0"/>
          <w:numId w:val="4"/>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4352C88E" w14:textId="77777777" w:rsidR="00BB25DC" w:rsidRDefault="00887CB9">
      <w:pPr>
        <w:pStyle w:val="a1"/>
        <w:numPr>
          <w:ilvl w:val="0"/>
          <w:numId w:val="4"/>
        </w:numPr>
      </w:pPr>
      <w:r>
        <w:t xml:space="preserve">ЭВМ с программой для управления комплексом. </w:t>
      </w:r>
    </w:p>
    <w:p w14:paraId="59E4C767" w14:textId="77777777" w:rsidR="00BB25DC" w:rsidRDefault="00887CB9">
      <w:r>
        <w:lastRenderedPageBreak/>
        <w:t xml:space="preserve">Для одновременного управления несколькими установками была организована локальная сеть со </w:t>
      </w:r>
      <w:commentRangeStart w:id="18"/>
      <w:r>
        <w:t>звездообразной архитектурой</w:t>
      </w:r>
      <w:commentRangeEnd w:id="18"/>
      <w:r>
        <w:commentReference w:id="18"/>
      </w:r>
      <w:r>
        <w:t xml:space="preserve">. В центре сети находится устройство-концентратор, в данном случае в его качестве используется Ethernet </w:t>
      </w:r>
      <w:proofErr w:type="spellStart"/>
      <w:r>
        <w:t>Switch</w:t>
      </w:r>
      <w:proofErr w:type="spellEnd"/>
      <w:r>
        <w:t xml:space="preserve">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1B120169" w14:textId="77777777" w:rsidR="00BB25DC" w:rsidRDefault="00887CB9">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 xml:space="preserve">-протокол. VISA (Virtual </w:t>
      </w:r>
      <w:proofErr w:type="spellStart"/>
      <w:r>
        <w:t>Instrument</w:t>
      </w:r>
      <w:proofErr w:type="spellEnd"/>
      <w:r>
        <w:t xml:space="preserve">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CCCDD42" w14:textId="77777777" w:rsidR="00BB25DC" w:rsidRDefault="00887CB9">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7A50E4B8" w14:textId="77777777" w:rsidR="00BB25DC" w:rsidRDefault="00887CB9">
      <w:pPr>
        <w:pStyle w:val="a1"/>
        <w:numPr>
          <w:ilvl w:val="0"/>
          <w:numId w:val="5"/>
        </w:numPr>
      </w:pPr>
      <w:proofErr w:type="spellStart"/>
      <w:r>
        <w:rPr>
          <w:lang w:val="en-US"/>
        </w:rPr>
        <w:t>PyVISA</w:t>
      </w:r>
      <w:proofErr w:type="spellEnd"/>
      <w:r>
        <w:t xml:space="preserve"> (</w:t>
      </w:r>
      <w:r>
        <w:rPr>
          <w:lang w:val="en-US"/>
        </w:rPr>
        <w:t>v</w:t>
      </w:r>
      <w:r>
        <w:t>.1.12.0)</w:t>
      </w:r>
      <w:ins w:id="19"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0C636C72" w14:textId="77777777" w:rsidR="00BB25DC" w:rsidRDefault="00887CB9">
      <w:pPr>
        <w:pStyle w:val="a1"/>
        <w:numPr>
          <w:ilvl w:val="0"/>
          <w:numId w:val="5"/>
        </w:numPr>
      </w:pPr>
      <w:r>
        <w:rPr>
          <w:lang w:val="en-US"/>
        </w:rPr>
        <w:t>N</w:t>
      </w:r>
      <w:proofErr w:type="spellStart"/>
      <w:r>
        <w:t>um</w:t>
      </w:r>
      <w:proofErr w:type="spellEnd"/>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5D43FFCB" w14:textId="77777777" w:rsidR="00BB25DC" w:rsidRDefault="00887CB9">
      <w:pPr>
        <w:pStyle w:val="a1"/>
        <w:numPr>
          <w:ilvl w:val="0"/>
          <w:numId w:val="5"/>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14B8F94C" w14:textId="77777777" w:rsidR="00BB25DC" w:rsidRDefault="00887CB9">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17409754" w14:textId="77777777" w:rsidR="00BB25DC" w:rsidRDefault="00887CB9">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20"/>
      <w:r>
        <w:t xml:space="preserve">Также данный подход </w:t>
      </w:r>
      <w:commentRangeEnd w:id="20"/>
      <w:r>
        <w:commentReference w:id="20"/>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w:t>
      </w:r>
      <w:proofErr w:type="gramStart"/>
      <w:r>
        <w:t>рис. ?</w:t>
      </w:r>
      <w:proofErr w:type="gramEnd"/>
      <w:r>
        <w:t xml:space="preserve">??. </w:t>
      </w:r>
    </w:p>
    <w:p w14:paraId="4E9AD3BF" w14:textId="77777777" w:rsidR="00BB25DC" w:rsidRDefault="00887CB9">
      <w:pPr>
        <w:pStyle w:val="afa"/>
      </w:pPr>
      <w:r>
        <w:rPr>
          <w:noProof/>
        </w:rPr>
        <w:lastRenderedPageBreak/>
        <mc:AlternateContent>
          <mc:Choice Requires="wpg">
            <w:drawing>
              <wp:inline distT="0" distB="0" distL="0" distR="0" wp14:anchorId="326E4151" wp14:editId="4ACC91F3">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70"/>
                        <a:stretch/>
                      </pic:blipFill>
                      <pic:spPr bwMode="auto">
                        <a:xfrm>
                          <a:off x="0" y="0"/>
                          <a:ext cx="5940425" cy="57848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455.5pt;mso-wrap-distance-left:0.0pt;mso-wrap-distance-top:0.0pt;mso-wrap-distance-right:0.0pt;mso-wrap-distance-bottom:0.0pt;" stroked="false">
                <v:path textboxrect="0,0,0,0"/>
                <v:imagedata r:id="rId71" o:title=""/>
              </v:shape>
            </w:pict>
          </mc:Fallback>
        </mc:AlternateContent>
      </w:r>
    </w:p>
    <w:p w14:paraId="24BA2672" w14:textId="77777777" w:rsidR="00BB25DC" w:rsidRDefault="00887CB9">
      <w:pPr>
        <w:pStyle w:val="afa"/>
      </w:pPr>
      <w:proofErr w:type="gramStart"/>
      <w:r>
        <w:t>Рис. ?</w:t>
      </w:r>
      <w:proofErr w:type="gramEnd"/>
      <w:r>
        <w:t>??. Структура классов разработанного программно-аппаратного комплекса.</w:t>
      </w:r>
    </w:p>
    <w:p w14:paraId="1461B803" w14:textId="77777777" w:rsidR="00BB25DC" w:rsidRDefault="00887CB9">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03DD0158" w14:textId="77777777" w:rsidR="00BB25DC" w:rsidRDefault="00887CB9">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50892D90" w14:textId="77777777" w:rsidR="00BB25DC" w:rsidRDefault="00887CB9">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39A5C7AD" w14:textId="77777777" w:rsidR="00BB25DC" w:rsidRDefault="00887CB9">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27EA13F0" w14:textId="77777777" w:rsidR="00BB25DC" w:rsidRDefault="00887CB9">
      <w:pPr>
        <w:spacing w:after="160" w:line="259" w:lineRule="auto"/>
        <w:ind w:firstLine="0"/>
        <w:jc w:val="left"/>
      </w:pPr>
      <w:r>
        <w:br w:type="page" w:clear="all"/>
      </w:r>
    </w:p>
    <w:p w14:paraId="5A0B9ABA" w14:textId="77777777" w:rsidR="00BB25DC" w:rsidRDefault="00887CB9">
      <w:pPr>
        <w:pStyle w:val="2"/>
        <w:ind w:left="0" w:firstLine="0"/>
      </w:pPr>
      <w:bookmarkStart w:id="21" w:name="_Toc125035530"/>
      <w:r>
        <w:lastRenderedPageBreak/>
        <w:t>Экспериментальные результаты применения программно-аппаратного комплекса</w:t>
      </w:r>
      <w:bookmarkEnd w:id="21"/>
    </w:p>
    <w:p w14:paraId="0A3BC8C9" w14:textId="77777777" w:rsidR="00BB25DC" w:rsidRDefault="00887CB9">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32927A1F" w14:textId="77777777" w:rsidR="00BB25DC" w:rsidRDefault="00887CB9">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3863CC75" w14:textId="77777777" w:rsidR="00BB25DC" w:rsidRDefault="00887CB9">
      <w:pPr>
        <w:spacing w:after="160" w:line="259" w:lineRule="auto"/>
        <w:ind w:firstLine="0"/>
        <w:jc w:val="left"/>
      </w:pPr>
      <w:r>
        <w:br w:type="page" w:clear="all"/>
      </w:r>
    </w:p>
    <w:p w14:paraId="67A76C22" w14:textId="77777777" w:rsidR="00BB25DC" w:rsidRDefault="00887CB9">
      <w:pPr>
        <w:pStyle w:val="afa"/>
        <w:ind w:left="-426"/>
      </w:pPr>
      <w:r>
        <w:lastRenderedPageBreak/>
        <w:t xml:space="preserve"> </w:t>
      </w:r>
      <w:r>
        <w:rPr>
          <w:noProof/>
        </w:rPr>
        <mc:AlternateContent>
          <mc:Choice Requires="wpg">
            <w:drawing>
              <wp:inline distT="0" distB="0" distL="0" distR="0" wp14:anchorId="2507E2BB" wp14:editId="3A91F667">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6918164" cy="606994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543.7pt;height:477.0pt;mso-wrap-distance-left:0.0pt;mso-wrap-distance-top:0.0pt;mso-wrap-distance-right:0.0pt;mso-wrap-distance-bottom:0.0pt;" stroked="false">
                <v:path textboxrect="0,0,0,0"/>
                <v:imagedata r:id="rId73" o:title=""/>
              </v:shape>
            </w:pict>
          </mc:Fallback>
        </mc:AlternateContent>
      </w:r>
    </w:p>
    <w:p w14:paraId="1CEC4712" w14:textId="25AC07BF" w:rsidR="00BB25DC" w:rsidRDefault="00887CB9">
      <w:pPr>
        <w:spacing w:line="240" w:lineRule="auto"/>
        <w:ind w:firstLine="0"/>
        <w:jc w:val="center"/>
      </w:pPr>
      <w:proofErr w:type="gramStart"/>
      <w:r>
        <w:t xml:space="preserve">Рис. </w:t>
      </w:r>
      <w:r>
        <w:rPr>
          <w:highlight w:val="yellow"/>
        </w:rPr>
        <w:t>?</w:t>
      </w:r>
      <w:proofErr w:type="gramEnd"/>
      <w:r>
        <w:rPr>
          <w:highlight w:val="yellow"/>
        </w:rPr>
        <w:t>??.</w:t>
      </w:r>
      <w:r>
        <w:t xml:space="preserve"> Зависимость амплитуд и длительностей СКИ отрицательной полярности от напряжений питания. </w:t>
      </w:r>
    </w:p>
    <w:p w14:paraId="2F6F348A" w14:textId="77777777" w:rsidR="00BB25DC" w:rsidRDefault="00887CB9">
      <w:pPr>
        <w:pStyle w:val="afa"/>
        <w:ind w:left="-567"/>
      </w:pPr>
      <w:r>
        <w:rPr>
          <w:noProof/>
        </w:rPr>
        <w:lastRenderedPageBreak/>
        <mc:AlternateContent>
          <mc:Choice Requires="wpg">
            <w:drawing>
              <wp:inline distT="0" distB="0" distL="0" distR="0" wp14:anchorId="0CA6986D" wp14:editId="6E323A41">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6900420" cy="6058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543.3pt;height:477.1pt;mso-wrap-distance-left:0.0pt;mso-wrap-distance-top:0.0pt;mso-wrap-distance-right:0.0pt;mso-wrap-distance-bottom:0.0pt;" stroked="false">
                <v:path textboxrect="0,0,0,0"/>
                <v:imagedata r:id="rId75" o:title=""/>
              </v:shape>
            </w:pict>
          </mc:Fallback>
        </mc:AlternateContent>
      </w:r>
    </w:p>
    <w:p w14:paraId="583F520C" w14:textId="77777777" w:rsidR="00BB25DC" w:rsidRDefault="00887CB9">
      <w:pPr>
        <w:pStyle w:val="afa"/>
      </w:pPr>
      <w:proofErr w:type="gramStart"/>
      <w:r>
        <w:t xml:space="preserve">Рис. </w:t>
      </w:r>
      <w:r>
        <w:rPr>
          <w:highlight w:val="yellow"/>
        </w:rPr>
        <w:t>?</w:t>
      </w:r>
      <w:proofErr w:type="gramEnd"/>
      <w:r>
        <w:rPr>
          <w:highlight w:val="yellow"/>
        </w:rPr>
        <w:t>??.</w:t>
      </w:r>
      <w:r>
        <w:t xml:space="preserve"> Зависимость амплитуд и длительностей СКИ положительной полярности от напряжений питания.</w:t>
      </w:r>
    </w:p>
    <w:p w14:paraId="103B6DE1" w14:textId="77777777" w:rsidR="00BB25DC" w:rsidRDefault="00BB25DC"/>
    <w:p w14:paraId="52F30A35" w14:textId="77777777" w:rsidR="00BB25DC" w:rsidRDefault="00887CB9">
      <w:pPr>
        <w:pStyle w:val="2"/>
        <w:ind w:left="0" w:firstLine="0"/>
      </w:pPr>
      <w:bookmarkStart w:id="22" w:name="_Toc125035531"/>
      <w:r>
        <w:t>Анализ полученных результатов</w:t>
      </w:r>
      <w:bookmarkEnd w:id="22"/>
    </w:p>
    <w:p w14:paraId="50DB794E" w14:textId="77777777" w:rsidR="00BB25DC" w:rsidRDefault="00887CB9">
      <w:del w:id="23" w:author="Алексей Елфимов" w:date="2023-01-17T13:02:00Z">
        <w:r>
          <w:delText xml:space="preserve">Проанализируем полученные результаты. </w:delText>
        </w:r>
      </w:del>
      <w:ins w:id="24" w:author="Алексей Елфимов" w:date="2023-01-17T13:02:00Z">
        <w:r>
          <w:t>Р</w:t>
        </w:r>
      </w:ins>
      <w:del w:id="25" w:author="Алексей Елфимов" w:date="2023-01-17T13:02:00Z">
        <w:r>
          <w:delText>Сначала р</w:delText>
        </w:r>
      </w:del>
      <w:r>
        <w:t xml:space="preserve">ассмотрим зависимости, полученные для импульсов с отрицательной полярностью. </w:t>
      </w:r>
    </w:p>
    <w:p w14:paraId="0EC98E50" w14:textId="77777777" w:rsidR="00BB25DC" w:rsidRDefault="00887CB9">
      <w:r>
        <w:t xml:space="preserve">Результат очевиден и в дополнительном анализе не нуждается. Смотрим красивые картинки и листаем дальше. </w:t>
      </w:r>
    </w:p>
    <w:p w14:paraId="656558E5" w14:textId="77777777" w:rsidR="00BB25DC" w:rsidRDefault="00887CB9">
      <w:pPr>
        <w:spacing w:after="160" w:line="259" w:lineRule="auto"/>
        <w:ind w:firstLine="0"/>
        <w:jc w:val="left"/>
      </w:pPr>
      <w:r>
        <w:br w:type="page" w:clear="all"/>
      </w:r>
    </w:p>
    <w:p w14:paraId="7C102E1E" w14:textId="77777777" w:rsidR="00BB25DC" w:rsidRDefault="00887CB9">
      <w:pPr>
        <w:pStyle w:val="2"/>
        <w:numPr>
          <w:ilvl w:val="0"/>
          <w:numId w:val="0"/>
        </w:numPr>
      </w:pPr>
      <w:bookmarkStart w:id="26" w:name="_Toc125035532"/>
      <w:r>
        <w:lastRenderedPageBreak/>
        <w:t>Заключение</w:t>
      </w:r>
      <w:bookmarkEnd w:id="26"/>
    </w:p>
    <w:p w14:paraId="13C62871" w14:textId="77777777" w:rsidR="00BB25DC" w:rsidRDefault="00887CB9">
      <w:r>
        <w:t xml:space="preserve">В ходе выполнения научно-исследовательской работы были спроектированы и изготовлены четыре генератора СКИ в форме гауссовского колокола. Были получены импульсы с амплитудой более 40 В и длительностью порядка 180-200 </w:t>
      </w:r>
      <w:proofErr w:type="spellStart"/>
      <w:r>
        <w:t>пс</w:t>
      </w:r>
      <w:proofErr w:type="spellEnd"/>
      <w:r>
        <w:t xml:space="preserve">. </w:t>
      </w:r>
    </w:p>
    <w:p w14:paraId="340A2E20" w14:textId="77777777" w:rsidR="00BB25DC" w:rsidRDefault="00887CB9">
      <w:r>
        <w:t xml:space="preserve">Затем были рассмотрены многоступенчатые сумматоры конструкции </w:t>
      </w:r>
      <w:proofErr w:type="spellStart"/>
      <w:r>
        <w:t>Уилкинсона</w:t>
      </w:r>
      <w:proofErr w:type="spellEnd"/>
      <w:r>
        <w:t xml:space="preserve"> для формирования СКИ в форме производных от гауссовского колокола </w:t>
      </w:r>
    </w:p>
    <w:p w14:paraId="05984883" w14:textId="77777777" w:rsidR="00BB25DC" w:rsidRDefault="00887CB9">
      <w:pPr>
        <w:pStyle w:val="2"/>
        <w:numPr>
          <w:ilvl w:val="0"/>
          <w:numId w:val="0"/>
        </w:numPr>
      </w:pPr>
      <w:r>
        <w:br w:type="page" w:clear="all"/>
      </w:r>
      <w:bookmarkStart w:id="27" w:name="_Toc125035533"/>
      <w:r>
        <w:lastRenderedPageBreak/>
        <w:t>Литература</w:t>
      </w:r>
      <w:bookmarkEnd w:id="27"/>
    </w:p>
    <w:p w14:paraId="3E22769F" w14:textId="77777777" w:rsidR="00BB25DC" w:rsidRDefault="00887CB9">
      <w:pPr>
        <w:pStyle w:val="a1"/>
        <w:numPr>
          <w:ilvl w:val="0"/>
          <w:numId w:val="6"/>
        </w:numPr>
        <w:ind w:left="0" w:firstLine="709"/>
      </w:pPr>
      <w:r>
        <w:t xml:space="preserve">Пикосекундная импульсная техника / В. Н. Ильюшенко [и др.], под ред. В. Н. Ильюшенко </w:t>
      </w:r>
      <w:proofErr w:type="gramStart"/>
      <w:r>
        <w:t>–  Москва</w:t>
      </w:r>
      <w:proofErr w:type="gramEnd"/>
      <w:r>
        <w:t xml:space="preserve"> : Энергоатомиздат, 1993. – 386 с.</w:t>
      </w:r>
    </w:p>
    <w:p w14:paraId="4B2D91F8"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2E45B9A0" w14:textId="77777777" w:rsidR="00BB25DC" w:rsidRDefault="00887CB9">
      <w:pPr>
        <w:pStyle w:val="a1"/>
        <w:numPr>
          <w:ilvl w:val="0"/>
          <w:numId w:val="6"/>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 xml:space="preserve">Wireless </w:t>
      </w:r>
      <w:proofErr w:type="spellStart"/>
      <w:r>
        <w:t>Compon</w:t>
      </w:r>
      <w:proofErr w:type="spellEnd"/>
      <w:r>
        <w:t xml:space="preserve">. </w:t>
      </w:r>
      <w:proofErr w:type="spellStart"/>
      <w:r>
        <w:t>Lett</w:t>
      </w:r>
      <w:proofErr w:type="spellEnd"/>
      <w:r>
        <w:t xml:space="preserve">., </w:t>
      </w:r>
      <w:proofErr w:type="spellStart"/>
      <w:r>
        <w:t>vol</w:t>
      </w:r>
      <w:proofErr w:type="spellEnd"/>
      <w:r>
        <w:t xml:space="preserve">. 27, </w:t>
      </w:r>
      <w:proofErr w:type="spellStart"/>
      <w:r>
        <w:t>no</w:t>
      </w:r>
      <w:proofErr w:type="spellEnd"/>
      <w:r>
        <w:t xml:space="preserve">. 11, </w:t>
      </w:r>
      <w:proofErr w:type="spellStart"/>
      <w:r>
        <w:t>pp</w:t>
      </w:r>
      <w:proofErr w:type="spellEnd"/>
      <w:r>
        <w:t xml:space="preserve">. 1013–1015, </w:t>
      </w:r>
      <w:proofErr w:type="spellStart"/>
      <w:r>
        <w:t>November</w:t>
      </w:r>
      <w:proofErr w:type="spellEnd"/>
      <w:r>
        <w:t xml:space="preserve"> 2017</w:t>
      </w:r>
      <w:r>
        <w:rPr>
          <w:lang w:val="en-US"/>
        </w:rPr>
        <w:t xml:space="preserve">. </w:t>
      </w:r>
    </w:p>
    <w:p w14:paraId="43EF037F" w14:textId="77777777" w:rsidR="00BB25DC" w:rsidRDefault="00887CB9">
      <w:pPr>
        <w:pStyle w:val="a1"/>
        <w:numPr>
          <w:ilvl w:val="0"/>
          <w:numId w:val="6"/>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4365E6D8"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3755BFCA" w14:textId="77777777" w:rsidR="00BB25DC" w:rsidRDefault="00887CB9">
      <w:pPr>
        <w:pStyle w:val="a1"/>
        <w:numPr>
          <w:ilvl w:val="0"/>
          <w:numId w:val="6"/>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6FAB819F" w14:textId="77777777" w:rsidR="00BB25DC" w:rsidRDefault="00887CB9">
      <w:pPr>
        <w:pStyle w:val="a1"/>
        <w:numPr>
          <w:ilvl w:val="0"/>
          <w:numId w:val="6"/>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2198976A" w14:textId="77777777" w:rsidR="00BB25DC" w:rsidRDefault="00887CB9">
      <w:pPr>
        <w:pStyle w:val="a1"/>
        <w:numPr>
          <w:ilvl w:val="0"/>
          <w:numId w:val="6"/>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75F591A6" w14:textId="77777777" w:rsidR="00BB25DC" w:rsidRDefault="00887CB9">
      <w:pPr>
        <w:pStyle w:val="a1"/>
        <w:numPr>
          <w:ilvl w:val="0"/>
          <w:numId w:val="6"/>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68E18CD5" w14:textId="77777777" w:rsidR="00BB25DC" w:rsidRDefault="00887CB9">
      <w:pPr>
        <w:pStyle w:val="a1"/>
        <w:numPr>
          <w:ilvl w:val="0"/>
          <w:numId w:val="6"/>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2FE4A737" w14:textId="77777777" w:rsidR="00BB25DC" w:rsidRDefault="00887CB9">
      <w:pPr>
        <w:pStyle w:val="a1"/>
        <w:numPr>
          <w:ilvl w:val="0"/>
          <w:numId w:val="6"/>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71EFA8AB" w14:textId="77777777" w:rsidR="00BB25DC" w:rsidRDefault="00887CB9">
      <w:pPr>
        <w:pStyle w:val="a1"/>
        <w:numPr>
          <w:ilvl w:val="0"/>
          <w:numId w:val="6"/>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2269119" w14:textId="77777777" w:rsidR="00BB25DC" w:rsidRDefault="00887CB9">
      <w:pPr>
        <w:pStyle w:val="a1"/>
        <w:numPr>
          <w:ilvl w:val="0"/>
          <w:numId w:val="6"/>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6C9931FD" w14:textId="77777777" w:rsidR="00BB25DC" w:rsidRDefault="00887CB9">
      <w:pPr>
        <w:pStyle w:val="a1"/>
        <w:numPr>
          <w:ilvl w:val="0"/>
          <w:numId w:val="6"/>
        </w:numPr>
        <w:ind w:left="0" w:firstLine="709"/>
        <w:rPr>
          <w:lang w:val="en-US"/>
        </w:rPr>
      </w:pPr>
      <w:r>
        <w:rPr>
          <w:lang w:val="en-US"/>
        </w:rPr>
        <w:t>F. Zito, D. Pepe and D. Zito, "UWB CMOS Monocycle Pulse Generator," in IEEE Transactions on Circuits and Systems I: Regular Papers, vol. 57, no. 10, pp. 2654-2664, Oct. 2010</w:t>
      </w:r>
    </w:p>
    <w:p w14:paraId="4C1FA2CE" w14:textId="77777777" w:rsidR="00BB25DC" w:rsidRDefault="00887CB9">
      <w:pPr>
        <w:pStyle w:val="a1"/>
        <w:numPr>
          <w:ilvl w:val="0"/>
          <w:numId w:val="6"/>
        </w:numPr>
        <w:ind w:left="0" w:firstLine="709"/>
        <w:rPr>
          <w:lang w:val="en-US"/>
        </w:rPr>
      </w:pPr>
      <w:r>
        <w:rPr>
          <w:lang w:val="en-US"/>
        </w:rPr>
        <w:t>E. J. Wilkinson, "An N-Way Hybrid Power Divider," in IRE Transactions on Microwave Theory and Techniques, vol. 8, no. 1, pp. 116-118, January 1960</w:t>
      </w:r>
    </w:p>
    <w:p w14:paraId="74B5A840" w14:textId="77777777" w:rsidR="00BB25DC" w:rsidRDefault="00887CB9">
      <w:pPr>
        <w:pStyle w:val="a1"/>
        <w:numPr>
          <w:ilvl w:val="0"/>
          <w:numId w:val="6"/>
        </w:numPr>
        <w:ind w:left="0" w:firstLine="709"/>
      </w:pPr>
      <w:proofErr w:type="spellStart"/>
      <w:r>
        <w:t>Величкина</w:t>
      </w:r>
      <w:proofErr w:type="spellEnd"/>
      <w:r>
        <w:t xml:space="preserve"> А. С., Елфимов А. Е., </w:t>
      </w:r>
      <w:proofErr w:type="spellStart"/>
      <w:r>
        <w:t>Смусева</w:t>
      </w:r>
      <w:proofErr w:type="spellEnd"/>
      <w:r>
        <w:t xml:space="preserve"> К. В., Усков Г. </w:t>
      </w:r>
      <w:r>
        <w:rPr>
          <w:lang w:val="en-US"/>
        </w:rPr>
        <w:t>K</w:t>
      </w:r>
      <w:r>
        <w:t xml:space="preserve">. Расширение частотного диапазона сумматора </w:t>
      </w:r>
      <w:proofErr w:type="spellStart"/>
      <w:r>
        <w:t>Уилкинсона</w:t>
      </w:r>
      <w:proofErr w:type="spellEnd"/>
      <w:r>
        <w:t xml:space="preserve">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7804A345" w14:textId="77777777" w:rsidR="00BB25DC" w:rsidRDefault="00887CB9">
      <w:pPr>
        <w:pStyle w:val="a1"/>
        <w:numPr>
          <w:ilvl w:val="0"/>
          <w:numId w:val="6"/>
        </w:numPr>
        <w:ind w:left="0" w:firstLine="709"/>
        <w:rPr>
          <w:lang w:val="en-US"/>
        </w:rPr>
      </w:pPr>
      <w:r>
        <w:t>ПОЛЕЗНОЕ</w:t>
      </w:r>
      <w:r>
        <w:rPr>
          <w:lang w:val="en-US"/>
        </w:rPr>
        <w:t xml:space="preserve">: </w:t>
      </w: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F8905D" w14:textId="77777777" w:rsidR="00BB25DC" w:rsidRDefault="00887CB9">
      <w:pPr>
        <w:pStyle w:val="a1"/>
        <w:numPr>
          <w:ilvl w:val="0"/>
          <w:numId w:val="6"/>
        </w:numPr>
        <w:ind w:left="0" w:firstLine="851"/>
      </w:pPr>
      <w:r>
        <w:lastRenderedPageBreak/>
        <w:t>Решение Федеральной комиссии по связи (FCC) США № FCC 02-48 от 14.02.2002.</w:t>
      </w:r>
    </w:p>
    <w:p w14:paraId="2EC73B32" w14:textId="77777777" w:rsidR="00BB25DC" w:rsidRDefault="00887CB9">
      <w:pPr>
        <w:pStyle w:val="a1"/>
        <w:numPr>
          <w:ilvl w:val="0"/>
          <w:numId w:val="6"/>
        </w:numPr>
        <w:ind w:left="0" w:firstLine="851"/>
      </w:pPr>
      <w:proofErr w:type="spellStart"/>
      <w:r>
        <w:t>Балзовский</w:t>
      </w:r>
      <w:proofErr w:type="spellEnd"/>
      <w:r>
        <w:t xml:space="preserve"> Е. В. Уменьшение потерь в сверхширокополосной антенной решётке при синхронном сложении коротких импульсов / Е. В. </w:t>
      </w:r>
      <w:proofErr w:type="spellStart"/>
      <w:r>
        <w:t>Балзовский</w:t>
      </w:r>
      <w:proofErr w:type="spellEnd"/>
      <w:r>
        <w:t>,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2C36A6DC"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47AC1A84" w14:textId="77777777" w:rsidR="00BB25DC" w:rsidRDefault="00887CB9">
      <w:pPr>
        <w:pStyle w:val="a1"/>
        <w:numPr>
          <w:ilvl w:val="0"/>
          <w:numId w:val="6"/>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30821691" w14:textId="77777777" w:rsidR="00BB25DC" w:rsidRDefault="00887CB9">
      <w:pPr>
        <w:pStyle w:val="a1"/>
        <w:numPr>
          <w:ilvl w:val="0"/>
          <w:numId w:val="6"/>
        </w:numPr>
        <w:ind w:left="0" w:firstLine="851"/>
      </w:pPr>
      <w:proofErr w:type="spellStart"/>
      <w:r>
        <w:t>Малорацкий</w:t>
      </w:r>
      <w:proofErr w:type="spellEnd"/>
      <w:r>
        <w:t xml:space="preserve"> Л. Г. Анализ </w:t>
      </w:r>
      <w:proofErr w:type="spellStart"/>
      <w:r>
        <w:t>шестиполюсного</w:t>
      </w:r>
      <w:proofErr w:type="spellEnd"/>
      <w:r>
        <w:t xml:space="preserve"> кольцевого делителя мощности / Л. Г. </w:t>
      </w:r>
      <w:proofErr w:type="spellStart"/>
      <w:r>
        <w:t>Малорацкий</w:t>
      </w:r>
      <w:proofErr w:type="spellEnd"/>
      <w:r>
        <w:t xml:space="preserve"> // Радиотехника — 1972 — №9.</w:t>
      </w:r>
    </w:p>
    <w:p w14:paraId="09A87FA3" w14:textId="77777777" w:rsidR="00BB25DC" w:rsidRDefault="00887CB9">
      <w:pPr>
        <w:pStyle w:val="a1"/>
        <w:numPr>
          <w:ilvl w:val="0"/>
          <w:numId w:val="6"/>
        </w:numPr>
        <w:ind w:left="0" w:firstLine="851"/>
        <w:rPr>
          <w:lang w:val="en-US"/>
        </w:rPr>
      </w:pPr>
      <w:proofErr w:type="spellStart"/>
      <w:r>
        <w:rPr>
          <w:lang w:val="en-US"/>
        </w:rPr>
        <w:t>PyVISA</w:t>
      </w:r>
      <w:proofErr w:type="spellEnd"/>
      <w:r>
        <w:rPr>
          <w:lang w:val="en-US"/>
        </w:rPr>
        <w:t xml:space="preserve">: Control your instruments with Python –URL: </w:t>
      </w:r>
      <w:hyperlink r:id="rId76" w:tooltip="https://pyvisa.readthedocs.io/en/latest/" w:history="1">
        <w:r>
          <w:rPr>
            <w:rStyle w:val="ac"/>
            <w:lang w:val="en-US"/>
          </w:rPr>
          <w:t>https://pyvisa.readthedocs.io/en/latest/</w:t>
        </w:r>
      </w:hyperlink>
      <w:r>
        <w:rPr>
          <w:lang w:val="en-US"/>
        </w:rPr>
        <w:t xml:space="preserve"> </w:t>
      </w:r>
      <w:bookmarkStart w:id="28" w:name="_Hlk124764124"/>
      <w:r>
        <w:rPr>
          <w:lang w:val="en-US"/>
        </w:rPr>
        <w:t>(</w:t>
      </w:r>
      <w:r>
        <w:t>дата</w:t>
      </w:r>
      <w:r>
        <w:rPr>
          <w:lang w:val="en-US"/>
        </w:rPr>
        <w:t xml:space="preserve"> </w:t>
      </w:r>
      <w:r>
        <w:t>обращения</w:t>
      </w:r>
      <w:r>
        <w:rPr>
          <w:lang w:val="en-US"/>
        </w:rPr>
        <w:t>: 16.01.2023)</w:t>
      </w:r>
      <w:bookmarkEnd w:id="28"/>
      <w:r>
        <w:rPr>
          <w:lang w:val="en-US"/>
        </w:rPr>
        <w:t>.</w:t>
      </w:r>
    </w:p>
    <w:p w14:paraId="20354438" w14:textId="77777777" w:rsidR="00BB25DC" w:rsidRDefault="00887CB9">
      <w:pPr>
        <w:pStyle w:val="a1"/>
        <w:numPr>
          <w:ilvl w:val="0"/>
          <w:numId w:val="6"/>
        </w:numPr>
        <w:ind w:left="0" w:firstLine="851"/>
        <w:rPr>
          <w:lang w:val="en-US"/>
        </w:rPr>
      </w:pPr>
      <w:r>
        <w:rPr>
          <w:lang w:val="en-US"/>
        </w:rPr>
        <w:t xml:space="preserve">NumPy documentation – URL: </w:t>
      </w:r>
      <w:hyperlink r:id="rId77" w:tooltip="https://numpy.org/doc/1.24" w:history="1">
        <w:r>
          <w:rPr>
            <w:rStyle w:val="ac"/>
            <w:lang w:val="en-US"/>
          </w:rPr>
          <w:t>https://numpy.org/doc/1.24</w:t>
        </w:r>
      </w:hyperlink>
      <w:r>
        <w:rPr>
          <w:lang w:val="en-US"/>
        </w:rPr>
        <w:t xml:space="preserve"> (</w:t>
      </w:r>
      <w:r>
        <w:t>дата</w:t>
      </w:r>
      <w:r>
        <w:rPr>
          <w:lang w:val="en-US"/>
        </w:rPr>
        <w:t xml:space="preserve"> </w:t>
      </w:r>
      <w:r>
        <w:t>обращения</w:t>
      </w:r>
      <w:r>
        <w:rPr>
          <w:lang w:val="en-US"/>
        </w:rPr>
        <w:t>: 16.01.2023).</w:t>
      </w:r>
    </w:p>
    <w:p w14:paraId="3686CE11" w14:textId="77777777" w:rsidR="00BB25DC" w:rsidRDefault="00887CB9">
      <w:pPr>
        <w:pStyle w:val="a1"/>
        <w:numPr>
          <w:ilvl w:val="0"/>
          <w:numId w:val="6"/>
        </w:numPr>
        <w:ind w:left="0" w:firstLine="851"/>
        <w:rPr>
          <w:lang w:val="en-US"/>
        </w:rPr>
      </w:pPr>
      <w:r>
        <w:rPr>
          <w:lang w:val="en-US"/>
        </w:rPr>
        <w:t xml:space="preserve">Matplotlib 3.6.3 documentation – URL: </w:t>
      </w:r>
      <w:hyperlink r:id="rId78" w:tooltip="https://matplotlib.org/stable/index.html" w:history="1">
        <w:r>
          <w:rPr>
            <w:rStyle w:val="ac"/>
            <w:lang w:val="en-US"/>
          </w:rPr>
          <w:t>https://matplotlib.org/stable/index.html</w:t>
        </w:r>
      </w:hyperlink>
      <w:r>
        <w:rPr>
          <w:lang w:val="en-US"/>
        </w:rPr>
        <w:t xml:space="preserve"> (</w:t>
      </w:r>
      <w:r>
        <w:t>дата</w:t>
      </w:r>
      <w:r>
        <w:rPr>
          <w:lang w:val="en-US"/>
        </w:rPr>
        <w:t xml:space="preserve"> </w:t>
      </w:r>
      <w:r>
        <w:t>обращения</w:t>
      </w:r>
      <w:r>
        <w:rPr>
          <w:lang w:val="en-US"/>
        </w:rPr>
        <w:t>: 16.01.2023).</w:t>
      </w:r>
    </w:p>
    <w:p w14:paraId="6C9C4514" w14:textId="77777777" w:rsidR="00BB25DC" w:rsidRDefault="00887CB9">
      <w:pPr>
        <w:pStyle w:val="a1"/>
        <w:numPr>
          <w:ilvl w:val="0"/>
          <w:numId w:val="6"/>
        </w:numPr>
        <w:ind w:left="0" w:firstLine="851"/>
        <w:rPr>
          <w:lang w:val="en-US"/>
        </w:rPr>
      </w:pPr>
      <w:proofErr w:type="spellStart"/>
      <w:r>
        <w:t>Молорацкий</w:t>
      </w:r>
      <w:proofErr w:type="spellEnd"/>
      <w:r>
        <w:t xml:space="preserve"> Л. Г. </w:t>
      </w:r>
      <w:proofErr w:type="spellStart"/>
      <w:r>
        <w:t>Явич</w:t>
      </w:r>
      <w:proofErr w:type="spellEnd"/>
      <w:r>
        <w:t xml:space="preserve"> Л. Р. Проектирование и расчет СВЧ элементов на полосковых линиях. Москва: Советское радио, 1972. – 232 с.</w:t>
      </w:r>
    </w:p>
    <w:p w14:paraId="4213077A" w14:textId="77777777" w:rsidR="00BB25DC" w:rsidRDefault="00887CB9">
      <w:pPr>
        <w:pStyle w:val="a1"/>
        <w:numPr>
          <w:ilvl w:val="0"/>
          <w:numId w:val="6"/>
        </w:numPr>
        <w:ind w:left="0" w:firstLine="851"/>
        <w:rPr>
          <w:lang w:val="en-US"/>
        </w:rPr>
      </w:pPr>
      <w:r>
        <w:rPr>
          <w:lang w:val="en-US"/>
        </w:rPr>
        <w:t xml:space="preserve">Xing-Ping </w:t>
      </w:r>
      <w:proofErr w:type="spellStart"/>
      <w:r>
        <w:rPr>
          <w:lang w:val="en-US"/>
        </w:rPr>
        <w:t>Ou</w:t>
      </w:r>
      <w:proofErr w:type="spellEnd"/>
      <w:r>
        <w:rPr>
          <w:lang w:val="en-US"/>
        </w:rPr>
        <w:t xml:space="preserve"> and Qing-Xin Chu, "A modified two-section UWB Wilkinson power divider," 2008 International Conference on Microwave and Millimeter Wave Technology, Nanjing, China, 2008, pp. 1258-1260</w:t>
      </w:r>
    </w:p>
    <w:p w14:paraId="6F12ACDB" w14:textId="77777777" w:rsidR="00BB25DC" w:rsidRDefault="00887CB9">
      <w:pPr>
        <w:pStyle w:val="a1"/>
        <w:numPr>
          <w:ilvl w:val="0"/>
          <w:numId w:val="6"/>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3A7E5016" w14:textId="77777777" w:rsidR="00BB25DC" w:rsidRDefault="00887CB9">
      <w:pPr>
        <w:pStyle w:val="a1"/>
        <w:numPr>
          <w:ilvl w:val="0"/>
          <w:numId w:val="6"/>
        </w:numPr>
        <w:ind w:left="0" w:firstLine="851"/>
        <w:rPr>
          <w:lang w:val="en-US"/>
        </w:rPr>
      </w:pPr>
      <w:r>
        <w:rPr>
          <w:lang w:val="en-US"/>
        </w:rPr>
        <w:lastRenderedPageBreak/>
        <w:t>Powell, Michael J. D. "On Search Directions for Minimization Algorithms", 1973. Mathematical Programming. 4: 193–201</w:t>
      </w:r>
      <w:r>
        <w:t>.</w:t>
      </w:r>
    </w:p>
    <w:p w14:paraId="1AD31FA8" w14:textId="77777777" w:rsidR="00BB25DC" w:rsidRDefault="00887CB9">
      <w:pPr>
        <w:pStyle w:val="a1"/>
        <w:numPr>
          <w:ilvl w:val="0"/>
          <w:numId w:val="6"/>
        </w:numPr>
        <w:ind w:left="0" w:firstLine="851"/>
        <w:rPr>
          <w:lang w:val="en-US"/>
        </w:rPr>
      </w:pPr>
      <w:r>
        <w:rPr>
          <w:lang w:val="en-US"/>
        </w:rPr>
        <w:t>MAVR-044769-12790T Datasheet, Macom.com. Accessed: Dec. 30, 2020. [Online]. Available: https://www.macom.com/products/ product-detail/MAVR-044769-12790T.</w:t>
      </w:r>
    </w:p>
    <w:p w14:paraId="30722455" w14:textId="77777777" w:rsidR="00BB25DC" w:rsidRDefault="00887CB9">
      <w:pPr>
        <w:pStyle w:val="a1"/>
        <w:numPr>
          <w:ilvl w:val="0"/>
          <w:numId w:val="6"/>
        </w:numPr>
        <w:ind w:left="0" w:firstLine="851"/>
      </w:pPr>
      <w:proofErr w:type="spellStart"/>
      <w:r>
        <w:t>Бобрешов</w:t>
      </w:r>
      <w:proofErr w:type="spellEnd"/>
      <w:r>
        <w:t xml:space="preserve"> А. М. Модель диода с накоплением заряда для анализа схем генерации сверхкоротких импульсов / А.М. </w:t>
      </w:r>
      <w:proofErr w:type="spellStart"/>
      <w:r>
        <w:t>Бобрешов</w:t>
      </w:r>
      <w:proofErr w:type="spellEnd"/>
      <w:r>
        <w:t>, В.А. Степкин, Ю.И. Китаев, Г.К. Усков // Вестник Воронежского госуниверситета. Серия: Физика. Математика, 2012 с. 12</w:t>
      </w:r>
    </w:p>
    <w:sectPr w:rsidR="00BB25DC">
      <w:headerReference w:type="default" r:id="rId79"/>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Алексей Елфимов" w:date="2023-01-20T14:39:00Z" w:initials="АЕ">
    <w:p w14:paraId="00000008" w14:textId="00000008" w:rsidR="00BB25DC" w:rsidRDefault="00887CB9">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00000009" w14:textId="00000009" w:rsidR="00BB25DC" w:rsidRDefault="00BB25DC">
      <w:pPr>
        <w:spacing w:line="240" w:lineRule="auto"/>
        <w:ind w:firstLine="0"/>
        <w:jc w:val="left"/>
      </w:pPr>
    </w:p>
    <w:p w14:paraId="0000000A" w14:textId="0000000A" w:rsidR="00BB25DC" w:rsidRDefault="00887CB9">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14" w:author="Алексей Елфимов" w:date="2023-01-20T14:40:00Z" w:initials="АЕ">
    <w:p w14:paraId="00000003" w14:textId="00000003" w:rsidR="00BB25DC" w:rsidRDefault="00887CB9">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00000004" w14:textId="00000004" w:rsidR="00BB25DC" w:rsidRDefault="00BB25DC">
      <w:pPr>
        <w:spacing w:line="240" w:lineRule="auto"/>
        <w:ind w:firstLine="0"/>
        <w:jc w:val="left"/>
      </w:pPr>
    </w:p>
    <w:p w14:paraId="00000005" w14:textId="00000005" w:rsidR="00BB25DC" w:rsidRDefault="00887CB9">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00000006" w14:textId="00000006" w:rsidR="00BB25DC" w:rsidRDefault="00BB25DC">
      <w:pPr>
        <w:spacing w:line="240" w:lineRule="auto"/>
        <w:ind w:firstLine="0"/>
        <w:jc w:val="left"/>
      </w:pPr>
    </w:p>
    <w:p w14:paraId="00000007" w14:textId="00000007" w:rsidR="00BB25DC" w:rsidRDefault="00887CB9">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15" w:author="Алексей Елфимов" w:date="2023-01-20T14:41:00Z" w:initials="АЕ">
    <w:p w14:paraId="00000002" w14:textId="00000002" w:rsidR="00BB25DC" w:rsidRDefault="00887CB9">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16" w:author="Алексей Елфимов" w:date="2023-01-20T14:43:00Z" w:initials="АЕ">
    <w:p w14:paraId="00000001" w14:textId="00000001" w:rsidR="00BB25DC" w:rsidRDefault="00887CB9">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18" w:author="Алексей Елфимов" w:date="2023-01-10T16:27:00Z" w:initials="АЕ">
    <w:p w14:paraId="0000000C" w14:textId="0000000C" w:rsidR="00BB25DC" w:rsidRDefault="00887CB9">
      <w:pPr>
        <w:spacing w:line="240" w:lineRule="auto"/>
        <w:ind w:firstLine="0"/>
        <w:jc w:val="left"/>
      </w:pPr>
      <w:r>
        <w:rPr>
          <w:rFonts w:ascii="Arial" w:eastAsia="Arial" w:hAnsi="Arial" w:cs="Arial"/>
          <w:sz w:val="22"/>
        </w:rPr>
        <w:t>ничеси, я даже терминов такие не знаю</w:t>
      </w:r>
    </w:p>
  </w:comment>
  <w:comment w:id="20" w:author="Алексей Елфимов" w:date="2023-01-10T16:24:00Z" w:initials="АЕ">
    <w:p w14:paraId="0000000B" w14:textId="0000000B" w:rsidR="00BB25DC" w:rsidRDefault="00887CB9">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0A" w15:done="0"/>
  <w15:commentEx w15:paraId="00000007" w15:done="0"/>
  <w15:commentEx w15:paraId="00000002" w15:done="0"/>
  <w15:commentEx w15:paraId="00000001" w15:done="0"/>
  <w15:commentEx w15:paraId="0000000C" w15:done="0"/>
  <w15:commentEx w15:paraId="000000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0A" w16cid:durableId="2F72BFD0"/>
  <w16cid:commentId w16cid:paraId="00000007" w16cid:durableId="5EE9FC93"/>
  <w16cid:commentId w16cid:paraId="00000002" w16cid:durableId="02E61CE6"/>
  <w16cid:commentId w16cid:paraId="00000001" w16cid:durableId="049DA3B1"/>
  <w16cid:commentId w16cid:paraId="0000000C" w16cid:durableId="4741457A"/>
  <w16cid:commentId w16cid:paraId="0000000B" w16cid:durableId="276BC3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5C403" w14:textId="77777777" w:rsidR="0070313D" w:rsidRDefault="0070313D">
      <w:pPr>
        <w:spacing w:line="240" w:lineRule="auto"/>
      </w:pPr>
      <w:r>
        <w:separator/>
      </w:r>
    </w:p>
  </w:endnote>
  <w:endnote w:type="continuationSeparator" w:id="0">
    <w:p w14:paraId="12572AA3" w14:textId="77777777" w:rsidR="0070313D" w:rsidRDefault="007031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E98E4" w14:textId="77777777" w:rsidR="0070313D" w:rsidRDefault="0070313D">
      <w:pPr>
        <w:spacing w:line="240" w:lineRule="auto"/>
      </w:pPr>
      <w:r>
        <w:separator/>
      </w:r>
    </w:p>
  </w:footnote>
  <w:footnote w:type="continuationSeparator" w:id="0">
    <w:p w14:paraId="7033A031" w14:textId="77777777" w:rsidR="0070313D" w:rsidRDefault="007031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264663"/>
      <w:docPartObj>
        <w:docPartGallery w:val="Page Numbers (Top of Page)"/>
        <w:docPartUnique/>
      </w:docPartObj>
    </w:sdtPr>
    <w:sdtEndPr/>
    <w:sdtContent>
      <w:p w14:paraId="62C3D825" w14:textId="77777777" w:rsidR="00BB25DC" w:rsidRDefault="00887CB9">
        <w:pPr>
          <w:pStyle w:val="afd"/>
          <w:ind w:firstLine="0"/>
          <w:jc w:val="center"/>
          <w:rPr>
            <w:iCs/>
          </w:rPr>
        </w:pPr>
        <w:r>
          <w:rPr>
            <w:i/>
          </w:rPr>
          <w:fldChar w:fldCharType="begin"/>
        </w:r>
        <w:r>
          <w:instrText>PAGE   \* MERGEFORMAT</w:instrText>
        </w:r>
        <w:r>
          <w:rPr>
            <w:i/>
          </w:rPr>
          <w:fldChar w:fldCharType="separate"/>
        </w:r>
        <w:r>
          <w:t>2</w:t>
        </w:r>
        <w:r>
          <w:rPr>
            <w:i/>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1"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2" w15:restartNumberingAfterBreak="0">
    <w:nsid w:val="1650374C"/>
    <w:multiLevelType w:val="multilevel"/>
    <w:tmpl w:val="1AA8EA0C"/>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316D6"/>
    <w:multiLevelType w:val="hybridMultilevel"/>
    <w:tmpl w:val="99D8752A"/>
    <w:lvl w:ilvl="0" w:tplc="3D24EF1E">
      <w:start w:val="1"/>
      <w:numFmt w:val="decimal"/>
      <w:lvlText w:val="%1."/>
      <w:lvlJc w:val="left"/>
      <w:pPr>
        <w:ind w:left="1069" w:hanging="360"/>
      </w:pPr>
      <w:rPr>
        <w:rFonts w:hint="default"/>
      </w:rPr>
    </w:lvl>
    <w:lvl w:ilvl="1" w:tplc="1876ECF6">
      <w:start w:val="1"/>
      <w:numFmt w:val="lowerLetter"/>
      <w:lvlText w:val="%2."/>
      <w:lvlJc w:val="left"/>
      <w:pPr>
        <w:ind w:left="1440" w:hanging="360"/>
      </w:pPr>
    </w:lvl>
    <w:lvl w:ilvl="2" w:tplc="5A3E5AE6">
      <w:start w:val="1"/>
      <w:numFmt w:val="lowerRoman"/>
      <w:lvlText w:val="%3."/>
      <w:lvlJc w:val="right"/>
      <w:pPr>
        <w:ind w:left="2160" w:hanging="180"/>
      </w:pPr>
    </w:lvl>
    <w:lvl w:ilvl="3" w:tplc="AAA64556">
      <w:start w:val="1"/>
      <w:numFmt w:val="decimal"/>
      <w:lvlText w:val="%4."/>
      <w:lvlJc w:val="left"/>
      <w:pPr>
        <w:ind w:left="2880" w:hanging="360"/>
      </w:pPr>
    </w:lvl>
    <w:lvl w:ilvl="4" w:tplc="73DC4DBC">
      <w:start w:val="1"/>
      <w:numFmt w:val="lowerLetter"/>
      <w:lvlText w:val="%5."/>
      <w:lvlJc w:val="left"/>
      <w:pPr>
        <w:ind w:left="3600" w:hanging="360"/>
      </w:pPr>
    </w:lvl>
    <w:lvl w:ilvl="5" w:tplc="78443B26">
      <w:start w:val="1"/>
      <w:numFmt w:val="lowerRoman"/>
      <w:lvlText w:val="%6."/>
      <w:lvlJc w:val="right"/>
      <w:pPr>
        <w:ind w:left="4320" w:hanging="180"/>
      </w:pPr>
    </w:lvl>
    <w:lvl w:ilvl="6" w:tplc="96663E1C">
      <w:start w:val="1"/>
      <w:numFmt w:val="decimal"/>
      <w:lvlText w:val="%7."/>
      <w:lvlJc w:val="left"/>
      <w:pPr>
        <w:ind w:left="5040" w:hanging="360"/>
      </w:pPr>
    </w:lvl>
    <w:lvl w:ilvl="7" w:tplc="30766438">
      <w:start w:val="1"/>
      <w:numFmt w:val="lowerLetter"/>
      <w:lvlText w:val="%8."/>
      <w:lvlJc w:val="left"/>
      <w:pPr>
        <w:ind w:left="5760" w:hanging="360"/>
      </w:pPr>
    </w:lvl>
    <w:lvl w:ilvl="8" w:tplc="4F4A4FE0">
      <w:start w:val="1"/>
      <w:numFmt w:val="lowerRoman"/>
      <w:lvlText w:val="%9."/>
      <w:lvlJc w:val="right"/>
      <w:pPr>
        <w:ind w:left="6480" w:hanging="180"/>
      </w:pPr>
    </w:lvl>
  </w:abstractNum>
  <w:abstractNum w:abstractNumId="4"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5"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6" w15:restartNumberingAfterBreak="0">
    <w:nsid w:val="30E87681"/>
    <w:multiLevelType w:val="hybridMultilevel"/>
    <w:tmpl w:val="FF26223A"/>
    <w:lvl w:ilvl="0" w:tplc="718C9BAC">
      <w:start w:val="1"/>
      <w:numFmt w:val="bullet"/>
      <w:lvlText w:val=""/>
      <w:lvlJc w:val="left"/>
      <w:pPr>
        <w:ind w:left="1429" w:hanging="360"/>
      </w:pPr>
      <w:rPr>
        <w:rFonts w:ascii="Symbol" w:hAnsi="Symbol" w:hint="default"/>
      </w:rPr>
    </w:lvl>
    <w:lvl w:ilvl="1" w:tplc="A32C4E40">
      <w:start w:val="1"/>
      <w:numFmt w:val="bullet"/>
      <w:lvlText w:val="o"/>
      <w:lvlJc w:val="left"/>
      <w:pPr>
        <w:ind w:left="2149" w:hanging="360"/>
      </w:pPr>
      <w:rPr>
        <w:rFonts w:ascii="Courier New" w:hAnsi="Courier New" w:cs="Courier New" w:hint="default"/>
      </w:rPr>
    </w:lvl>
    <w:lvl w:ilvl="2" w:tplc="501CC7A8">
      <w:start w:val="1"/>
      <w:numFmt w:val="bullet"/>
      <w:lvlText w:val=""/>
      <w:lvlJc w:val="left"/>
      <w:pPr>
        <w:ind w:left="2869" w:hanging="360"/>
      </w:pPr>
      <w:rPr>
        <w:rFonts w:ascii="Wingdings" w:hAnsi="Wingdings" w:hint="default"/>
      </w:rPr>
    </w:lvl>
    <w:lvl w:ilvl="3" w:tplc="0282B824">
      <w:start w:val="1"/>
      <w:numFmt w:val="bullet"/>
      <w:lvlText w:val=""/>
      <w:lvlJc w:val="left"/>
      <w:pPr>
        <w:ind w:left="3589" w:hanging="360"/>
      </w:pPr>
      <w:rPr>
        <w:rFonts w:ascii="Symbol" w:hAnsi="Symbol" w:hint="default"/>
      </w:rPr>
    </w:lvl>
    <w:lvl w:ilvl="4" w:tplc="DD768332">
      <w:start w:val="1"/>
      <w:numFmt w:val="bullet"/>
      <w:lvlText w:val="o"/>
      <w:lvlJc w:val="left"/>
      <w:pPr>
        <w:ind w:left="4309" w:hanging="360"/>
      </w:pPr>
      <w:rPr>
        <w:rFonts w:ascii="Courier New" w:hAnsi="Courier New" w:cs="Courier New" w:hint="default"/>
      </w:rPr>
    </w:lvl>
    <w:lvl w:ilvl="5" w:tplc="AF0014CA">
      <w:start w:val="1"/>
      <w:numFmt w:val="bullet"/>
      <w:lvlText w:val=""/>
      <w:lvlJc w:val="left"/>
      <w:pPr>
        <w:ind w:left="5029" w:hanging="360"/>
      </w:pPr>
      <w:rPr>
        <w:rFonts w:ascii="Wingdings" w:hAnsi="Wingdings" w:hint="default"/>
      </w:rPr>
    </w:lvl>
    <w:lvl w:ilvl="6" w:tplc="0100ABC0">
      <w:start w:val="1"/>
      <w:numFmt w:val="bullet"/>
      <w:lvlText w:val=""/>
      <w:lvlJc w:val="left"/>
      <w:pPr>
        <w:ind w:left="5749" w:hanging="360"/>
      </w:pPr>
      <w:rPr>
        <w:rFonts w:ascii="Symbol" w:hAnsi="Symbol" w:hint="default"/>
      </w:rPr>
    </w:lvl>
    <w:lvl w:ilvl="7" w:tplc="967C7E30">
      <w:start w:val="1"/>
      <w:numFmt w:val="bullet"/>
      <w:lvlText w:val="o"/>
      <w:lvlJc w:val="left"/>
      <w:pPr>
        <w:ind w:left="6469" w:hanging="360"/>
      </w:pPr>
      <w:rPr>
        <w:rFonts w:ascii="Courier New" w:hAnsi="Courier New" w:cs="Courier New" w:hint="default"/>
      </w:rPr>
    </w:lvl>
    <w:lvl w:ilvl="8" w:tplc="810C2880">
      <w:start w:val="1"/>
      <w:numFmt w:val="bullet"/>
      <w:lvlText w:val=""/>
      <w:lvlJc w:val="left"/>
      <w:pPr>
        <w:ind w:left="7189" w:hanging="360"/>
      </w:pPr>
      <w:rPr>
        <w:rFonts w:ascii="Wingdings" w:hAnsi="Wingdings" w:hint="default"/>
      </w:rPr>
    </w:lvl>
  </w:abstractNum>
  <w:abstractNum w:abstractNumId="7" w15:restartNumberingAfterBreak="0">
    <w:nsid w:val="42946788"/>
    <w:multiLevelType w:val="hybridMultilevel"/>
    <w:tmpl w:val="53E030FA"/>
    <w:lvl w:ilvl="0" w:tplc="3BCEC6C0">
      <w:start w:val="1"/>
      <w:numFmt w:val="decimal"/>
      <w:lvlText w:val="%1."/>
      <w:lvlJc w:val="left"/>
      <w:pPr>
        <w:ind w:left="1069" w:hanging="360"/>
      </w:pPr>
      <w:rPr>
        <w:rFonts w:hint="default"/>
      </w:rPr>
    </w:lvl>
    <w:lvl w:ilvl="1" w:tplc="3698C578">
      <w:start w:val="1"/>
      <w:numFmt w:val="lowerLetter"/>
      <w:lvlText w:val="%2."/>
      <w:lvlJc w:val="left"/>
      <w:pPr>
        <w:ind w:left="1789" w:hanging="360"/>
      </w:pPr>
    </w:lvl>
    <w:lvl w:ilvl="2" w:tplc="4614F2F6">
      <w:start w:val="1"/>
      <w:numFmt w:val="lowerRoman"/>
      <w:lvlText w:val="%3."/>
      <w:lvlJc w:val="right"/>
      <w:pPr>
        <w:ind w:left="2509" w:hanging="180"/>
      </w:pPr>
    </w:lvl>
    <w:lvl w:ilvl="3" w:tplc="4AE20DB0">
      <w:start w:val="1"/>
      <w:numFmt w:val="decimal"/>
      <w:lvlText w:val="%4."/>
      <w:lvlJc w:val="left"/>
      <w:pPr>
        <w:ind w:left="3229" w:hanging="360"/>
      </w:pPr>
    </w:lvl>
    <w:lvl w:ilvl="4" w:tplc="5E2C151C">
      <w:start w:val="1"/>
      <w:numFmt w:val="lowerLetter"/>
      <w:lvlText w:val="%5."/>
      <w:lvlJc w:val="left"/>
      <w:pPr>
        <w:ind w:left="3949" w:hanging="360"/>
      </w:pPr>
    </w:lvl>
    <w:lvl w:ilvl="5" w:tplc="4232EBA4">
      <w:start w:val="1"/>
      <w:numFmt w:val="lowerRoman"/>
      <w:lvlText w:val="%6."/>
      <w:lvlJc w:val="right"/>
      <w:pPr>
        <w:ind w:left="4669" w:hanging="180"/>
      </w:pPr>
    </w:lvl>
    <w:lvl w:ilvl="6" w:tplc="9C260E5A">
      <w:start w:val="1"/>
      <w:numFmt w:val="decimal"/>
      <w:lvlText w:val="%7."/>
      <w:lvlJc w:val="left"/>
      <w:pPr>
        <w:ind w:left="5389" w:hanging="360"/>
      </w:pPr>
    </w:lvl>
    <w:lvl w:ilvl="7" w:tplc="DDC09A88">
      <w:start w:val="1"/>
      <w:numFmt w:val="lowerLetter"/>
      <w:lvlText w:val="%8."/>
      <w:lvlJc w:val="left"/>
      <w:pPr>
        <w:ind w:left="6109" w:hanging="360"/>
      </w:pPr>
    </w:lvl>
    <w:lvl w:ilvl="8" w:tplc="BE82383A">
      <w:start w:val="1"/>
      <w:numFmt w:val="lowerRoman"/>
      <w:lvlText w:val="%9."/>
      <w:lvlJc w:val="right"/>
      <w:pPr>
        <w:ind w:left="6829" w:hanging="180"/>
      </w:pPr>
    </w:lvl>
  </w:abstractNum>
  <w:abstractNum w:abstractNumId="8"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9" w15:restartNumberingAfterBreak="0">
    <w:nsid w:val="4B2C1766"/>
    <w:multiLevelType w:val="hybridMultilevel"/>
    <w:tmpl w:val="BB1CD1D6"/>
    <w:lvl w:ilvl="0" w:tplc="75D61482">
      <w:start w:val="1"/>
      <w:numFmt w:val="decimal"/>
      <w:lvlText w:val="%1."/>
      <w:lvlJc w:val="left"/>
      <w:pPr>
        <w:ind w:left="1069" w:hanging="360"/>
      </w:pPr>
      <w:rPr>
        <w:rFonts w:hint="default"/>
      </w:rPr>
    </w:lvl>
    <w:lvl w:ilvl="1" w:tplc="0706F02A">
      <w:start w:val="1"/>
      <w:numFmt w:val="lowerLetter"/>
      <w:lvlText w:val="%2."/>
      <w:lvlJc w:val="left"/>
      <w:pPr>
        <w:ind w:left="1789" w:hanging="360"/>
      </w:pPr>
    </w:lvl>
    <w:lvl w:ilvl="2" w:tplc="0EDEB332">
      <w:start w:val="1"/>
      <w:numFmt w:val="lowerRoman"/>
      <w:lvlText w:val="%3."/>
      <w:lvlJc w:val="right"/>
      <w:pPr>
        <w:ind w:left="2509" w:hanging="180"/>
      </w:pPr>
    </w:lvl>
    <w:lvl w:ilvl="3" w:tplc="F6B66914">
      <w:start w:val="1"/>
      <w:numFmt w:val="decimal"/>
      <w:lvlText w:val="%4."/>
      <w:lvlJc w:val="left"/>
      <w:pPr>
        <w:ind w:left="3229" w:hanging="360"/>
      </w:pPr>
    </w:lvl>
    <w:lvl w:ilvl="4" w:tplc="7B084458">
      <w:start w:val="1"/>
      <w:numFmt w:val="lowerLetter"/>
      <w:lvlText w:val="%5."/>
      <w:lvlJc w:val="left"/>
      <w:pPr>
        <w:ind w:left="3949" w:hanging="360"/>
      </w:pPr>
    </w:lvl>
    <w:lvl w:ilvl="5" w:tplc="652CE0E4">
      <w:start w:val="1"/>
      <w:numFmt w:val="lowerRoman"/>
      <w:lvlText w:val="%6."/>
      <w:lvlJc w:val="right"/>
      <w:pPr>
        <w:ind w:left="4669" w:hanging="180"/>
      </w:pPr>
    </w:lvl>
    <w:lvl w:ilvl="6" w:tplc="077C7602">
      <w:start w:val="1"/>
      <w:numFmt w:val="decimal"/>
      <w:lvlText w:val="%7."/>
      <w:lvlJc w:val="left"/>
      <w:pPr>
        <w:ind w:left="5389" w:hanging="360"/>
      </w:pPr>
    </w:lvl>
    <w:lvl w:ilvl="7" w:tplc="95324E28">
      <w:start w:val="1"/>
      <w:numFmt w:val="lowerLetter"/>
      <w:lvlText w:val="%8."/>
      <w:lvlJc w:val="left"/>
      <w:pPr>
        <w:ind w:left="6109" w:hanging="360"/>
      </w:pPr>
    </w:lvl>
    <w:lvl w:ilvl="8" w:tplc="D156772C">
      <w:start w:val="1"/>
      <w:numFmt w:val="lowerRoman"/>
      <w:lvlText w:val="%9."/>
      <w:lvlJc w:val="right"/>
      <w:pPr>
        <w:ind w:left="6829" w:hanging="180"/>
      </w:pPr>
    </w:lvl>
  </w:abstractNum>
  <w:abstractNum w:abstractNumId="10" w15:restartNumberingAfterBreak="0">
    <w:nsid w:val="5A1C1D5D"/>
    <w:multiLevelType w:val="hybridMultilevel"/>
    <w:tmpl w:val="51E424DE"/>
    <w:lvl w:ilvl="0" w:tplc="A230A53E">
      <w:start w:val="1"/>
      <w:numFmt w:val="decimal"/>
      <w:lvlText w:val="%1."/>
      <w:lvlJc w:val="left"/>
      <w:pPr>
        <w:ind w:left="1069" w:hanging="360"/>
      </w:pPr>
      <w:rPr>
        <w:rFonts w:hint="default"/>
      </w:rPr>
    </w:lvl>
    <w:lvl w:ilvl="1" w:tplc="A8C04E4E">
      <w:start w:val="1"/>
      <w:numFmt w:val="lowerLetter"/>
      <w:lvlText w:val="%2."/>
      <w:lvlJc w:val="left"/>
      <w:pPr>
        <w:ind w:left="1789" w:hanging="360"/>
      </w:pPr>
    </w:lvl>
    <w:lvl w:ilvl="2" w:tplc="715EB44A">
      <w:start w:val="1"/>
      <w:numFmt w:val="lowerRoman"/>
      <w:lvlText w:val="%3."/>
      <w:lvlJc w:val="right"/>
      <w:pPr>
        <w:ind w:left="2509" w:hanging="180"/>
      </w:pPr>
    </w:lvl>
    <w:lvl w:ilvl="3" w:tplc="0330CA80">
      <w:start w:val="1"/>
      <w:numFmt w:val="decimal"/>
      <w:lvlText w:val="%4."/>
      <w:lvlJc w:val="left"/>
      <w:pPr>
        <w:ind w:left="3229" w:hanging="360"/>
      </w:pPr>
    </w:lvl>
    <w:lvl w:ilvl="4" w:tplc="084C9762">
      <w:start w:val="1"/>
      <w:numFmt w:val="lowerLetter"/>
      <w:lvlText w:val="%5."/>
      <w:lvlJc w:val="left"/>
      <w:pPr>
        <w:ind w:left="3949" w:hanging="360"/>
      </w:pPr>
    </w:lvl>
    <w:lvl w:ilvl="5" w:tplc="05C83B0C">
      <w:start w:val="1"/>
      <w:numFmt w:val="lowerRoman"/>
      <w:lvlText w:val="%6."/>
      <w:lvlJc w:val="right"/>
      <w:pPr>
        <w:ind w:left="4669" w:hanging="180"/>
      </w:pPr>
    </w:lvl>
    <w:lvl w:ilvl="6" w:tplc="AD2E4596">
      <w:start w:val="1"/>
      <w:numFmt w:val="decimal"/>
      <w:lvlText w:val="%7."/>
      <w:lvlJc w:val="left"/>
      <w:pPr>
        <w:ind w:left="5389" w:hanging="360"/>
      </w:pPr>
    </w:lvl>
    <w:lvl w:ilvl="7" w:tplc="032E766E">
      <w:start w:val="1"/>
      <w:numFmt w:val="lowerLetter"/>
      <w:lvlText w:val="%8."/>
      <w:lvlJc w:val="left"/>
      <w:pPr>
        <w:ind w:left="6109" w:hanging="360"/>
      </w:pPr>
    </w:lvl>
    <w:lvl w:ilvl="8" w:tplc="C6CC2692">
      <w:start w:val="1"/>
      <w:numFmt w:val="lowerRoman"/>
      <w:lvlText w:val="%9."/>
      <w:lvlJc w:val="right"/>
      <w:pPr>
        <w:ind w:left="6829" w:hanging="180"/>
      </w:pPr>
    </w:lvl>
  </w:abstractNum>
  <w:abstractNum w:abstractNumId="11"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2" w15:restartNumberingAfterBreak="0">
    <w:nsid w:val="6E8524C9"/>
    <w:multiLevelType w:val="hybridMultilevel"/>
    <w:tmpl w:val="DA7A3D80"/>
    <w:lvl w:ilvl="0" w:tplc="D8340204">
      <w:start w:val="1"/>
      <w:numFmt w:val="decimal"/>
      <w:lvlText w:val="%1."/>
      <w:lvlJc w:val="left"/>
      <w:pPr>
        <w:ind w:left="720" w:hanging="360"/>
      </w:pPr>
    </w:lvl>
    <w:lvl w:ilvl="1" w:tplc="D65AD2E8">
      <w:start w:val="1"/>
      <w:numFmt w:val="lowerLetter"/>
      <w:lvlText w:val="%2."/>
      <w:lvlJc w:val="left"/>
      <w:pPr>
        <w:ind w:left="1440" w:hanging="360"/>
      </w:pPr>
    </w:lvl>
    <w:lvl w:ilvl="2" w:tplc="AD9E2552">
      <w:start w:val="1"/>
      <w:numFmt w:val="lowerRoman"/>
      <w:lvlText w:val="%3."/>
      <w:lvlJc w:val="right"/>
      <w:pPr>
        <w:ind w:left="2160" w:hanging="180"/>
      </w:pPr>
    </w:lvl>
    <w:lvl w:ilvl="3" w:tplc="451EF8EE">
      <w:start w:val="1"/>
      <w:numFmt w:val="decimal"/>
      <w:lvlText w:val="%4."/>
      <w:lvlJc w:val="left"/>
      <w:pPr>
        <w:ind w:left="2880" w:hanging="360"/>
      </w:pPr>
    </w:lvl>
    <w:lvl w:ilvl="4" w:tplc="59580B68">
      <w:start w:val="1"/>
      <w:numFmt w:val="lowerLetter"/>
      <w:lvlText w:val="%5."/>
      <w:lvlJc w:val="left"/>
      <w:pPr>
        <w:ind w:left="3600" w:hanging="360"/>
      </w:pPr>
    </w:lvl>
    <w:lvl w:ilvl="5" w:tplc="FEBCF7EA">
      <w:start w:val="1"/>
      <w:numFmt w:val="lowerRoman"/>
      <w:lvlText w:val="%6."/>
      <w:lvlJc w:val="right"/>
      <w:pPr>
        <w:ind w:left="4320" w:hanging="180"/>
      </w:pPr>
    </w:lvl>
    <w:lvl w:ilvl="6" w:tplc="5038CB18">
      <w:start w:val="1"/>
      <w:numFmt w:val="decimal"/>
      <w:lvlText w:val="%7."/>
      <w:lvlJc w:val="left"/>
      <w:pPr>
        <w:ind w:left="5040" w:hanging="360"/>
      </w:pPr>
    </w:lvl>
    <w:lvl w:ilvl="7" w:tplc="0AACCE20">
      <w:start w:val="1"/>
      <w:numFmt w:val="lowerLetter"/>
      <w:lvlText w:val="%8."/>
      <w:lvlJc w:val="left"/>
      <w:pPr>
        <w:ind w:left="5760" w:hanging="360"/>
      </w:pPr>
    </w:lvl>
    <w:lvl w:ilvl="8" w:tplc="60D44276">
      <w:start w:val="1"/>
      <w:numFmt w:val="lowerRoman"/>
      <w:lvlText w:val="%9."/>
      <w:lvlJc w:val="right"/>
      <w:pPr>
        <w:ind w:left="6480" w:hanging="180"/>
      </w:pPr>
    </w:lvl>
  </w:abstractNum>
  <w:abstractNum w:abstractNumId="13"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14"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15"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16"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12"/>
  </w:num>
  <w:num w:numId="2">
    <w:abstractNumId w:val="10"/>
  </w:num>
  <w:num w:numId="3">
    <w:abstractNumId w:val="9"/>
  </w:num>
  <w:num w:numId="4">
    <w:abstractNumId w:val="8"/>
  </w:num>
  <w:num w:numId="5">
    <w:abstractNumId w:val="4"/>
  </w:num>
  <w:num w:numId="6">
    <w:abstractNumId w:val="14"/>
  </w:num>
  <w:num w:numId="7">
    <w:abstractNumId w:val="3"/>
  </w:num>
  <w:num w:numId="8">
    <w:abstractNumId w:val="7"/>
  </w:num>
  <w:num w:numId="9">
    <w:abstractNumId w:val="2"/>
  </w:num>
  <w:num w:numId="10">
    <w:abstractNumId w:val="13"/>
  </w:num>
  <w:num w:numId="11">
    <w:abstractNumId w:val="1"/>
  </w:num>
  <w:num w:numId="12">
    <w:abstractNumId w:val="6"/>
  </w:num>
  <w:num w:numId="13">
    <w:abstractNumId w:val="0"/>
  </w:num>
  <w:num w:numId="14">
    <w:abstractNumId w:val="5"/>
  </w:num>
  <w:num w:numId="15">
    <w:abstractNumId w:val="16"/>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5DC"/>
    <w:rsid w:val="00437284"/>
    <w:rsid w:val="004B3167"/>
    <w:rsid w:val="0058655D"/>
    <w:rsid w:val="006546EC"/>
    <w:rsid w:val="0068521C"/>
    <w:rsid w:val="0070313D"/>
    <w:rsid w:val="007B5A35"/>
    <w:rsid w:val="00887CB9"/>
    <w:rsid w:val="008D19C4"/>
    <w:rsid w:val="0093796E"/>
    <w:rsid w:val="00BB25DC"/>
    <w:rsid w:val="00BF7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8F1A9"/>
  <w15:docId w15:val="{CBB3B38D-66D6-4A0B-9CFB-DFFF9423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0" w:line="360" w:lineRule="auto"/>
      <w:ind w:firstLine="709"/>
      <w:jc w:val="both"/>
    </w:pPr>
    <w:rPr>
      <w:sz w:val="28"/>
    </w:rPr>
  </w:style>
  <w:style w:type="paragraph" w:styleId="1">
    <w:name w:val="heading 1"/>
    <w:basedOn w:val="a0"/>
    <w:next w:val="a0"/>
    <w:link w:val="10"/>
    <w:uiPriority w:val="9"/>
    <w:qFormat/>
    <w:pPr>
      <w:keepNext/>
      <w:keepLines/>
      <w:spacing w:before="240"/>
      <w:jc w:val="center"/>
      <w:outlineLvl w:val="0"/>
    </w:pPr>
    <w:rPr>
      <w:rFonts w:eastAsiaTheme="majorEastAsia" w:cstheme="majorBidi"/>
      <w:b/>
      <w:color w:val="000000" w:themeColor="text1"/>
      <w:szCs w:val="32"/>
    </w:rPr>
  </w:style>
  <w:style w:type="paragraph" w:styleId="2">
    <w:name w:val="heading 2"/>
    <w:basedOn w:val="a1"/>
    <w:next w:val="a0"/>
    <w:link w:val="20"/>
    <w:uiPriority w:val="9"/>
    <w:unhideWhenUsed/>
    <w:qFormat/>
    <w:pPr>
      <w:numPr>
        <w:ilvl w:val="1"/>
        <w:numId w:val="9"/>
      </w:numPr>
      <w:spacing w:after="240"/>
      <w:ind w:left="1440" w:hanging="360"/>
      <w:jc w:val="center"/>
      <w:outlineLvl w:val="1"/>
    </w:pPr>
    <w:rPr>
      <w:b/>
      <w:bCs/>
    </w:rPr>
  </w:style>
  <w:style w:type="paragraph" w:styleId="3">
    <w:name w:val="heading 3"/>
    <w:basedOn w:val="a0"/>
    <w:next w:val="a0"/>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0"/>
    <w:next w:val="a0"/>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0"/>
    <w:next w:val="a0"/>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0"/>
    <w:next w:val="a0"/>
    <w:link w:val="60"/>
    <w:uiPriority w:val="9"/>
    <w:unhideWhenUsed/>
    <w:qFormat/>
    <w:pPr>
      <w:keepNext/>
      <w:keepLines/>
      <w:spacing w:before="320" w:after="200"/>
      <w:outlineLvl w:val="5"/>
    </w:pPr>
    <w:rPr>
      <w:rFonts w:ascii="Arial" w:eastAsia="Arial" w:hAnsi="Arial" w:cs="Arial"/>
      <w:b/>
      <w:bCs/>
      <w:sz w:val="22"/>
    </w:rPr>
  </w:style>
  <w:style w:type="paragraph" w:styleId="7">
    <w:name w:val="heading 7"/>
    <w:basedOn w:val="a0"/>
    <w:next w:val="a0"/>
    <w:link w:val="70"/>
    <w:uiPriority w:val="9"/>
    <w:unhideWhenUsed/>
    <w:qFormat/>
    <w:pPr>
      <w:keepNext/>
      <w:keepLines/>
      <w:spacing w:before="320" w:after="200"/>
      <w:outlineLvl w:val="6"/>
    </w:pPr>
    <w:rPr>
      <w:rFonts w:ascii="Arial" w:eastAsia="Arial" w:hAnsi="Arial" w:cs="Arial"/>
      <w:b/>
      <w:bCs/>
      <w:iCs/>
      <w:sz w:val="22"/>
    </w:rPr>
  </w:style>
  <w:style w:type="paragraph" w:styleId="8">
    <w:name w:val="heading 8"/>
    <w:basedOn w:val="a0"/>
    <w:next w:val="a0"/>
    <w:link w:val="80"/>
    <w:uiPriority w:val="9"/>
    <w:unhideWhenUsed/>
    <w:qFormat/>
    <w:pPr>
      <w:keepNext/>
      <w:keepLines/>
      <w:spacing w:before="320" w:after="200"/>
      <w:outlineLvl w:val="7"/>
    </w:pPr>
    <w:rPr>
      <w:rFonts w:ascii="Arial" w:eastAsia="Arial" w:hAnsi="Arial" w:cs="Arial"/>
      <w:iCs/>
      <w:sz w:val="22"/>
    </w:rPr>
  </w:style>
  <w:style w:type="paragraph" w:styleId="9">
    <w:name w:val="heading 9"/>
    <w:basedOn w:val="a0"/>
    <w:next w:val="a0"/>
    <w:link w:val="90"/>
    <w:uiPriority w:val="9"/>
    <w:unhideWhenUsed/>
    <w:qFormat/>
    <w:pPr>
      <w:keepNext/>
      <w:keepLines/>
      <w:spacing w:before="320" w:after="200"/>
      <w:outlineLvl w:val="8"/>
    </w:pPr>
    <w:rPr>
      <w:rFonts w:ascii="Arial" w:eastAsia="Arial" w:hAnsi="Arial" w:cs="Arial"/>
      <w:iCs/>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3Char">
    <w:name w:val="Heading 3 Char"/>
    <w:basedOn w:val="a2"/>
    <w:uiPriority w:val="9"/>
    <w:rPr>
      <w:rFonts w:ascii="Arial" w:eastAsia="Arial" w:hAnsi="Arial" w:cs="Arial"/>
      <w:sz w:val="30"/>
      <w:szCs w:val="30"/>
    </w:rPr>
  </w:style>
  <w:style w:type="character" w:customStyle="1" w:styleId="Heading4Char">
    <w:name w:val="Heading 4 Char"/>
    <w:basedOn w:val="a2"/>
    <w:uiPriority w:val="9"/>
    <w:rPr>
      <w:rFonts w:ascii="Arial" w:eastAsia="Arial" w:hAnsi="Arial" w:cs="Arial"/>
      <w:b/>
      <w:bCs/>
      <w:sz w:val="26"/>
      <w:szCs w:val="26"/>
    </w:rPr>
  </w:style>
  <w:style w:type="character" w:customStyle="1" w:styleId="Heading5Char">
    <w:name w:val="Heading 5 Char"/>
    <w:basedOn w:val="a2"/>
    <w:uiPriority w:val="9"/>
    <w:rPr>
      <w:rFonts w:ascii="Arial" w:eastAsia="Arial" w:hAnsi="Arial" w:cs="Arial"/>
      <w:b/>
      <w:bCs/>
      <w:sz w:val="24"/>
      <w:szCs w:val="24"/>
    </w:rPr>
  </w:style>
  <w:style w:type="character" w:customStyle="1" w:styleId="Heading6Char">
    <w:name w:val="Heading 6 Char"/>
    <w:basedOn w:val="a2"/>
    <w:uiPriority w:val="9"/>
    <w:rPr>
      <w:rFonts w:ascii="Arial" w:eastAsia="Arial" w:hAnsi="Arial" w:cs="Arial"/>
      <w:b/>
      <w:bCs/>
      <w:sz w:val="22"/>
      <w:szCs w:val="22"/>
    </w:rPr>
  </w:style>
  <w:style w:type="character" w:customStyle="1" w:styleId="Heading7Char">
    <w:name w:val="Heading 7 Char"/>
    <w:basedOn w:val="a2"/>
    <w:uiPriority w:val="9"/>
    <w:rPr>
      <w:rFonts w:ascii="Arial" w:eastAsia="Arial" w:hAnsi="Arial" w:cs="Arial"/>
      <w:b/>
      <w:bCs/>
      <w:iCs/>
      <w:sz w:val="22"/>
      <w:szCs w:val="22"/>
    </w:rPr>
  </w:style>
  <w:style w:type="character" w:customStyle="1" w:styleId="Heading8Char">
    <w:name w:val="Heading 8 Char"/>
    <w:basedOn w:val="a2"/>
    <w:uiPriority w:val="9"/>
    <w:rPr>
      <w:rFonts w:ascii="Arial" w:eastAsia="Arial" w:hAnsi="Arial" w:cs="Arial"/>
      <w:iCs/>
      <w:sz w:val="22"/>
      <w:szCs w:val="22"/>
    </w:rPr>
  </w:style>
  <w:style w:type="character" w:customStyle="1" w:styleId="Heading9Char">
    <w:name w:val="Heading 9 Char"/>
    <w:basedOn w:val="a2"/>
    <w:uiPriority w:val="9"/>
    <w:rPr>
      <w:rFonts w:ascii="Arial" w:eastAsia="Arial" w:hAnsi="Arial" w:cs="Arial"/>
      <w:iCs/>
      <w:sz w:val="21"/>
      <w:szCs w:val="21"/>
    </w:rPr>
  </w:style>
  <w:style w:type="character" w:customStyle="1" w:styleId="TitleChar">
    <w:name w:val="Title Char"/>
    <w:basedOn w:val="a2"/>
    <w:uiPriority w:val="10"/>
    <w:rPr>
      <w:sz w:val="48"/>
      <w:szCs w:val="48"/>
    </w:rPr>
  </w:style>
  <w:style w:type="character" w:customStyle="1" w:styleId="SubtitleChar">
    <w:name w:val="Subtitle Char"/>
    <w:basedOn w:val="a2"/>
    <w:uiPriority w:val="11"/>
    <w:rPr>
      <w:sz w:val="24"/>
      <w:szCs w:val="24"/>
    </w:rPr>
  </w:style>
  <w:style w:type="character" w:customStyle="1" w:styleId="QuoteChar">
    <w:name w:val="Quote Char"/>
    <w:uiPriority w:val="29"/>
  </w:style>
  <w:style w:type="character" w:customStyle="1" w:styleId="IntenseQuoteChar">
    <w:name w:val="Intense Quote Char"/>
    <w:uiPriority w:val="30"/>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2"/>
    <w:uiPriority w:val="9"/>
    <w:rPr>
      <w:rFonts w:ascii="Arial" w:eastAsia="Arial" w:hAnsi="Arial" w:cs="Arial"/>
      <w:sz w:val="40"/>
      <w:szCs w:val="40"/>
    </w:rPr>
  </w:style>
  <w:style w:type="character" w:customStyle="1" w:styleId="Heading2Char">
    <w:name w:val="Heading 2 Char"/>
    <w:basedOn w:val="a2"/>
    <w:uiPriority w:val="9"/>
    <w:rPr>
      <w:rFonts w:ascii="Arial" w:eastAsia="Arial" w:hAnsi="Arial" w:cs="Arial"/>
      <w:sz w:val="34"/>
    </w:rPr>
  </w:style>
  <w:style w:type="character" w:customStyle="1" w:styleId="30">
    <w:name w:val="Заголовок 3 Знак"/>
    <w:basedOn w:val="a2"/>
    <w:link w:val="3"/>
    <w:uiPriority w:val="9"/>
    <w:rPr>
      <w:rFonts w:ascii="Arial" w:eastAsia="Arial" w:hAnsi="Arial" w:cs="Arial"/>
      <w:sz w:val="30"/>
      <w:szCs w:val="30"/>
    </w:rPr>
  </w:style>
  <w:style w:type="character" w:customStyle="1" w:styleId="40">
    <w:name w:val="Заголовок 4 Знак"/>
    <w:basedOn w:val="a2"/>
    <w:link w:val="4"/>
    <w:uiPriority w:val="9"/>
    <w:rPr>
      <w:rFonts w:ascii="Arial" w:eastAsia="Arial" w:hAnsi="Arial" w:cs="Arial"/>
      <w:b/>
      <w:bCs/>
      <w:sz w:val="26"/>
      <w:szCs w:val="26"/>
    </w:rPr>
  </w:style>
  <w:style w:type="character" w:customStyle="1" w:styleId="50">
    <w:name w:val="Заголовок 5 Знак"/>
    <w:basedOn w:val="a2"/>
    <w:link w:val="5"/>
    <w:uiPriority w:val="9"/>
    <w:rPr>
      <w:rFonts w:ascii="Arial" w:eastAsia="Arial" w:hAnsi="Arial" w:cs="Arial"/>
      <w:b/>
      <w:bCs/>
      <w:sz w:val="24"/>
      <w:szCs w:val="24"/>
    </w:rPr>
  </w:style>
  <w:style w:type="character" w:customStyle="1" w:styleId="60">
    <w:name w:val="Заголовок 6 Знак"/>
    <w:basedOn w:val="a2"/>
    <w:link w:val="6"/>
    <w:uiPriority w:val="9"/>
    <w:rPr>
      <w:rFonts w:ascii="Arial" w:eastAsia="Arial" w:hAnsi="Arial" w:cs="Arial"/>
      <w:b/>
      <w:bCs/>
      <w:sz w:val="22"/>
      <w:szCs w:val="22"/>
    </w:rPr>
  </w:style>
  <w:style w:type="character" w:customStyle="1" w:styleId="70">
    <w:name w:val="Заголовок 7 Знак"/>
    <w:basedOn w:val="a2"/>
    <w:link w:val="7"/>
    <w:uiPriority w:val="9"/>
    <w:rPr>
      <w:rFonts w:ascii="Arial" w:eastAsia="Arial" w:hAnsi="Arial" w:cs="Arial"/>
      <w:b/>
      <w:bCs/>
      <w:iCs/>
      <w:sz w:val="22"/>
      <w:szCs w:val="22"/>
    </w:rPr>
  </w:style>
  <w:style w:type="character" w:customStyle="1" w:styleId="80">
    <w:name w:val="Заголовок 8 Знак"/>
    <w:basedOn w:val="a2"/>
    <w:link w:val="8"/>
    <w:uiPriority w:val="9"/>
    <w:rPr>
      <w:rFonts w:ascii="Arial" w:eastAsia="Arial" w:hAnsi="Arial" w:cs="Arial"/>
      <w:iCs/>
      <w:sz w:val="22"/>
      <w:szCs w:val="22"/>
    </w:rPr>
  </w:style>
  <w:style w:type="character" w:customStyle="1" w:styleId="90">
    <w:name w:val="Заголовок 9 Знак"/>
    <w:basedOn w:val="a2"/>
    <w:link w:val="9"/>
    <w:uiPriority w:val="9"/>
    <w:rPr>
      <w:rFonts w:ascii="Arial" w:eastAsia="Arial" w:hAnsi="Arial" w:cs="Arial"/>
      <w:iCs/>
      <w:sz w:val="21"/>
      <w:szCs w:val="21"/>
    </w:rPr>
  </w:style>
  <w:style w:type="paragraph" w:styleId="a5">
    <w:name w:val="Title"/>
    <w:basedOn w:val="a0"/>
    <w:next w:val="a0"/>
    <w:link w:val="a6"/>
    <w:uiPriority w:val="10"/>
    <w:qFormat/>
    <w:pPr>
      <w:spacing w:before="300" w:after="200"/>
      <w:contextualSpacing/>
    </w:pPr>
    <w:rPr>
      <w:sz w:val="48"/>
      <w:szCs w:val="48"/>
    </w:rPr>
  </w:style>
  <w:style w:type="character" w:customStyle="1" w:styleId="a6">
    <w:name w:val="Заголовок Знак"/>
    <w:basedOn w:val="a2"/>
    <w:link w:val="a5"/>
    <w:uiPriority w:val="10"/>
    <w:rPr>
      <w:sz w:val="48"/>
      <w:szCs w:val="48"/>
    </w:rPr>
  </w:style>
  <w:style w:type="paragraph" w:styleId="a7">
    <w:name w:val="Subtitle"/>
    <w:basedOn w:val="a0"/>
    <w:next w:val="a0"/>
    <w:link w:val="a8"/>
    <w:qFormat/>
    <w:pPr>
      <w:spacing w:before="200" w:after="200"/>
    </w:pPr>
    <w:rPr>
      <w:sz w:val="24"/>
      <w:szCs w:val="24"/>
    </w:rPr>
  </w:style>
  <w:style w:type="character" w:customStyle="1" w:styleId="a8">
    <w:name w:val="Подзаголовок Знак"/>
    <w:basedOn w:val="a2"/>
    <w:link w:val="a7"/>
    <w:rPr>
      <w:sz w:val="24"/>
      <w:szCs w:val="24"/>
    </w:rPr>
  </w:style>
  <w:style w:type="paragraph" w:styleId="21">
    <w:name w:val="Quote"/>
    <w:basedOn w:val="a0"/>
    <w:next w:val="a0"/>
    <w:link w:val="22"/>
    <w:uiPriority w:val="29"/>
    <w:qFormat/>
    <w:pPr>
      <w:ind w:left="720" w:right="720"/>
    </w:pPr>
  </w:style>
  <w:style w:type="character" w:customStyle="1" w:styleId="22">
    <w:name w:val="Цитата 2 Знак"/>
    <w:link w:val="21"/>
    <w:uiPriority w:val="29"/>
  </w:style>
  <w:style w:type="paragraph" w:styleId="a9">
    <w:name w:val="Intense Quote"/>
    <w:basedOn w:val="a0"/>
    <w:next w:val="a0"/>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style>
  <w:style w:type="character" w:customStyle="1" w:styleId="aa">
    <w:name w:val="Выделенная цитата Знак"/>
    <w:link w:val="a9"/>
    <w:uiPriority w:val="30"/>
  </w:style>
  <w:style w:type="character" w:customStyle="1" w:styleId="HeaderChar">
    <w:name w:val="Header Char"/>
    <w:basedOn w:val="a2"/>
    <w:uiPriority w:val="99"/>
  </w:style>
  <w:style w:type="character" w:customStyle="1" w:styleId="FooterChar">
    <w:name w:val="Footer Char"/>
    <w:basedOn w:val="a2"/>
    <w:uiPriority w:val="99"/>
  </w:style>
  <w:style w:type="paragraph" w:styleId="ab">
    <w:name w:val="caption"/>
    <w:basedOn w:val="a0"/>
    <w:next w:val="a0"/>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3"/>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3"/>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3"/>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3"/>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3"/>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3"/>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3"/>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3"/>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3"/>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3"/>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3"/>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3"/>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3"/>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3"/>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3"/>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3"/>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3"/>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3"/>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3"/>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3"/>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3"/>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3"/>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3"/>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3"/>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3"/>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3"/>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3"/>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3"/>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3"/>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3"/>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3"/>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3"/>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3"/>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3"/>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3"/>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3"/>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3"/>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3"/>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3"/>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3"/>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3"/>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3"/>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3"/>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3"/>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3"/>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3"/>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3"/>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3"/>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3"/>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3"/>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3"/>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3"/>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3"/>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3"/>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3"/>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3"/>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3"/>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3"/>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3"/>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3"/>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3"/>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3"/>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3"/>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3"/>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3"/>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3"/>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3"/>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3"/>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3"/>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3"/>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3"/>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3"/>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3"/>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3"/>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c">
    <w:name w:val="Hyperlink"/>
    <w:uiPriority w:val="99"/>
    <w:unhideWhenUsed/>
    <w:rPr>
      <w:color w:val="0563C1" w:themeColor="hyperlink"/>
      <w:u w:val="single"/>
    </w:rPr>
  </w:style>
  <w:style w:type="paragraph" w:styleId="ad">
    <w:name w:val="footnote text"/>
    <w:basedOn w:val="a0"/>
    <w:link w:val="ae"/>
    <w:uiPriority w:val="99"/>
    <w:semiHidden/>
    <w:unhideWhenUsed/>
    <w:pPr>
      <w:spacing w:after="40" w:line="240" w:lineRule="auto"/>
    </w:pPr>
    <w:rPr>
      <w:sz w:val="18"/>
    </w:rPr>
  </w:style>
  <w:style w:type="character" w:customStyle="1" w:styleId="ae">
    <w:name w:val="Текст сноски Знак"/>
    <w:link w:val="ad"/>
    <w:uiPriority w:val="99"/>
    <w:rPr>
      <w:sz w:val="18"/>
    </w:rPr>
  </w:style>
  <w:style w:type="character" w:styleId="af">
    <w:name w:val="footnote reference"/>
    <w:basedOn w:val="a2"/>
    <w:uiPriority w:val="99"/>
    <w:unhideWhenUsed/>
    <w:rPr>
      <w:vertAlign w:val="superscript"/>
    </w:rPr>
  </w:style>
  <w:style w:type="paragraph" w:styleId="af0">
    <w:name w:val="endnote text"/>
    <w:basedOn w:val="a0"/>
    <w:link w:val="af1"/>
    <w:uiPriority w:val="99"/>
    <w:semiHidden/>
    <w:unhideWhenUsed/>
    <w:pPr>
      <w:spacing w:line="240" w:lineRule="auto"/>
    </w:pPr>
    <w:rPr>
      <w:sz w:val="20"/>
    </w:rPr>
  </w:style>
  <w:style w:type="character" w:customStyle="1" w:styleId="af1">
    <w:name w:val="Текст концевой сноски Знак"/>
    <w:link w:val="af0"/>
    <w:uiPriority w:val="99"/>
    <w:rPr>
      <w:sz w:val="20"/>
    </w:rPr>
  </w:style>
  <w:style w:type="character" w:styleId="af2">
    <w:name w:val="endnote reference"/>
    <w:basedOn w:val="a2"/>
    <w:uiPriority w:val="99"/>
    <w:semiHidden/>
    <w:unhideWhenUsed/>
    <w:rPr>
      <w:vertAlign w:val="superscript"/>
    </w:rPr>
  </w:style>
  <w:style w:type="paragraph" w:styleId="12">
    <w:name w:val="toc 1"/>
    <w:basedOn w:val="a0"/>
    <w:next w:val="a0"/>
    <w:uiPriority w:val="39"/>
    <w:unhideWhenUsed/>
    <w:pPr>
      <w:spacing w:after="57"/>
      <w:ind w:firstLine="0"/>
    </w:pPr>
  </w:style>
  <w:style w:type="paragraph" w:styleId="24">
    <w:name w:val="toc 2"/>
    <w:basedOn w:val="a0"/>
    <w:next w:val="a0"/>
    <w:uiPriority w:val="39"/>
    <w:unhideWhenUsed/>
    <w:pPr>
      <w:spacing w:after="57"/>
      <w:ind w:left="283" w:firstLine="0"/>
    </w:pPr>
  </w:style>
  <w:style w:type="paragraph" w:styleId="32">
    <w:name w:val="toc 3"/>
    <w:basedOn w:val="a0"/>
    <w:next w:val="a0"/>
    <w:uiPriority w:val="39"/>
    <w:unhideWhenUsed/>
    <w:pPr>
      <w:spacing w:after="57"/>
      <w:ind w:left="567" w:firstLine="0"/>
    </w:pPr>
  </w:style>
  <w:style w:type="paragraph" w:styleId="42">
    <w:name w:val="toc 4"/>
    <w:basedOn w:val="a0"/>
    <w:next w:val="a0"/>
    <w:uiPriority w:val="39"/>
    <w:unhideWhenUsed/>
    <w:pPr>
      <w:spacing w:after="57"/>
      <w:ind w:left="850" w:firstLine="0"/>
    </w:pPr>
  </w:style>
  <w:style w:type="paragraph" w:styleId="52">
    <w:name w:val="toc 5"/>
    <w:basedOn w:val="a0"/>
    <w:next w:val="a0"/>
    <w:uiPriority w:val="39"/>
    <w:unhideWhenUsed/>
    <w:pPr>
      <w:spacing w:after="57"/>
      <w:ind w:left="1134" w:firstLine="0"/>
    </w:pPr>
  </w:style>
  <w:style w:type="paragraph" w:styleId="61">
    <w:name w:val="toc 6"/>
    <w:basedOn w:val="a0"/>
    <w:next w:val="a0"/>
    <w:uiPriority w:val="39"/>
    <w:unhideWhenUsed/>
    <w:pPr>
      <w:spacing w:after="57"/>
      <w:ind w:left="1417" w:firstLine="0"/>
    </w:pPr>
  </w:style>
  <w:style w:type="paragraph" w:styleId="71">
    <w:name w:val="toc 7"/>
    <w:basedOn w:val="a0"/>
    <w:next w:val="a0"/>
    <w:uiPriority w:val="39"/>
    <w:unhideWhenUsed/>
    <w:pPr>
      <w:spacing w:after="57"/>
      <w:ind w:left="1701" w:firstLine="0"/>
    </w:pPr>
  </w:style>
  <w:style w:type="paragraph" w:styleId="81">
    <w:name w:val="toc 8"/>
    <w:basedOn w:val="a0"/>
    <w:next w:val="a0"/>
    <w:uiPriority w:val="39"/>
    <w:unhideWhenUsed/>
    <w:pPr>
      <w:spacing w:after="57"/>
      <w:ind w:left="1984" w:firstLine="0"/>
    </w:pPr>
  </w:style>
  <w:style w:type="paragraph" w:styleId="91">
    <w:name w:val="toc 9"/>
    <w:basedOn w:val="a0"/>
    <w:next w:val="a0"/>
    <w:uiPriority w:val="39"/>
    <w:unhideWhenUsed/>
    <w:pPr>
      <w:spacing w:after="57"/>
      <w:ind w:left="2268" w:firstLine="0"/>
    </w:pPr>
  </w:style>
  <w:style w:type="paragraph" w:styleId="af3">
    <w:name w:val="TOC Heading"/>
    <w:uiPriority w:val="39"/>
    <w:unhideWhenUsed/>
    <w:qFormat/>
  </w:style>
  <w:style w:type="paragraph" w:styleId="af4">
    <w:name w:val="table of figures"/>
    <w:basedOn w:val="a0"/>
    <w:next w:val="a0"/>
    <w:uiPriority w:val="99"/>
    <w:unhideWhenUsed/>
  </w:style>
  <w:style w:type="character" w:customStyle="1" w:styleId="10">
    <w:name w:val="Заголовок 1 Знак"/>
    <w:basedOn w:val="a2"/>
    <w:link w:val="1"/>
    <w:uiPriority w:val="9"/>
    <w:rPr>
      <w:rFonts w:eastAsiaTheme="majorEastAsia" w:cstheme="majorBidi"/>
      <w:b/>
      <w:color w:val="000000" w:themeColor="text1"/>
      <w:sz w:val="28"/>
      <w:szCs w:val="32"/>
    </w:rPr>
  </w:style>
  <w:style w:type="character" w:styleId="af5">
    <w:name w:val="Emphasis"/>
    <w:uiPriority w:val="20"/>
    <w:qFormat/>
    <w:rPr>
      <w:rFonts w:ascii="Times New Roman" w:hAnsi="Times New Roman"/>
      <w:iCs/>
      <w:color w:val="000000" w:themeColor="text1"/>
    </w:rPr>
  </w:style>
  <w:style w:type="paragraph" w:styleId="af6">
    <w:name w:val="No Spacing"/>
    <w:next w:val="a0"/>
    <w:uiPriority w:val="1"/>
    <w:qFormat/>
    <w:pPr>
      <w:spacing w:after="0" w:line="240" w:lineRule="auto"/>
      <w:ind w:firstLine="709"/>
      <w:jc w:val="both"/>
    </w:pPr>
    <w:rPr>
      <w:sz w:val="28"/>
      <w:szCs w:val="28"/>
    </w:rPr>
  </w:style>
  <w:style w:type="paragraph" w:customStyle="1" w:styleId="af7">
    <w:name w:val="Стиль Основной текст + По центру"/>
    <w:basedOn w:val="af8"/>
    <w:pPr>
      <w:spacing w:after="0" w:line="288" w:lineRule="auto"/>
      <w:ind w:firstLine="567"/>
      <w:jc w:val="center"/>
    </w:pPr>
    <w:rPr>
      <w:rFonts w:eastAsia="Times New Roman"/>
      <w:spacing w:val="-1"/>
      <w:sz w:val="24"/>
      <w:szCs w:val="20"/>
    </w:rPr>
  </w:style>
  <w:style w:type="paragraph" w:styleId="af8">
    <w:name w:val="Body Text"/>
    <w:basedOn w:val="a0"/>
    <w:link w:val="af9"/>
    <w:uiPriority w:val="99"/>
    <w:semiHidden/>
    <w:unhideWhenUsed/>
    <w:pPr>
      <w:spacing w:after="120"/>
    </w:pPr>
  </w:style>
  <w:style w:type="character" w:customStyle="1" w:styleId="af9">
    <w:name w:val="Основной текст Знак"/>
    <w:basedOn w:val="a2"/>
    <w:link w:val="af8"/>
    <w:uiPriority w:val="99"/>
    <w:semiHidden/>
    <w:rPr>
      <w:rFonts w:ascii="Times New Roman" w:hAnsi="Times New Roman" w:cs="Times New Roman"/>
      <w:sz w:val="28"/>
      <w:szCs w:val="28"/>
    </w:rPr>
  </w:style>
  <w:style w:type="paragraph" w:customStyle="1" w:styleId="afa">
    <w:name w:val="Рисунки"/>
    <w:basedOn w:val="a0"/>
    <w:next w:val="a0"/>
    <w:link w:val="afb"/>
    <w:qFormat/>
    <w:pPr>
      <w:spacing w:after="240" w:line="240" w:lineRule="auto"/>
      <w:ind w:firstLine="0"/>
      <w:jc w:val="center"/>
    </w:pPr>
  </w:style>
  <w:style w:type="character" w:customStyle="1" w:styleId="afb">
    <w:name w:val="Рисунки Знак"/>
    <w:basedOn w:val="a2"/>
    <w:link w:val="afa"/>
    <w:rPr>
      <w:sz w:val="28"/>
    </w:rPr>
  </w:style>
  <w:style w:type="table" w:styleId="afc">
    <w:name w:val="Table Grid"/>
    <w:basedOn w:val="a3"/>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0"/>
    <w:uiPriority w:val="34"/>
    <w:qFormat/>
    <w:pPr>
      <w:ind w:left="720"/>
      <w:contextualSpacing/>
    </w:pPr>
  </w:style>
  <w:style w:type="character" w:customStyle="1" w:styleId="20">
    <w:name w:val="Заголовок 2 Знак"/>
    <w:basedOn w:val="a2"/>
    <w:link w:val="2"/>
    <w:uiPriority w:val="9"/>
    <w:rPr>
      <w:b/>
      <w:bCs/>
      <w:sz w:val="28"/>
    </w:rPr>
  </w:style>
  <w:style w:type="paragraph" w:styleId="afd">
    <w:name w:val="header"/>
    <w:basedOn w:val="a0"/>
    <w:link w:val="afe"/>
    <w:uiPriority w:val="99"/>
    <w:unhideWhenUsed/>
    <w:pPr>
      <w:tabs>
        <w:tab w:val="center" w:pos="4677"/>
        <w:tab w:val="right" w:pos="9355"/>
      </w:tabs>
      <w:spacing w:line="240" w:lineRule="auto"/>
    </w:pPr>
  </w:style>
  <w:style w:type="character" w:customStyle="1" w:styleId="afe">
    <w:name w:val="Верхний колонтитул Знак"/>
    <w:basedOn w:val="a2"/>
    <w:link w:val="afd"/>
    <w:uiPriority w:val="99"/>
    <w:rPr>
      <w:sz w:val="28"/>
    </w:rPr>
  </w:style>
  <w:style w:type="paragraph" w:styleId="aff">
    <w:name w:val="footer"/>
    <w:basedOn w:val="a0"/>
    <w:link w:val="aff0"/>
    <w:uiPriority w:val="99"/>
    <w:unhideWhenUsed/>
    <w:pPr>
      <w:tabs>
        <w:tab w:val="center" w:pos="4677"/>
        <w:tab w:val="right" w:pos="9355"/>
      </w:tabs>
      <w:spacing w:line="240" w:lineRule="auto"/>
    </w:pPr>
  </w:style>
  <w:style w:type="character" w:customStyle="1" w:styleId="aff0">
    <w:name w:val="Нижний колонтитул Знак"/>
    <w:basedOn w:val="a2"/>
    <w:link w:val="aff"/>
    <w:uiPriority w:val="99"/>
    <w:rPr>
      <w:sz w:val="28"/>
    </w:rPr>
  </w:style>
  <w:style w:type="paragraph" w:styleId="aff1">
    <w:name w:val="annotation text"/>
    <w:basedOn w:val="a0"/>
    <w:link w:val="aff2"/>
    <w:uiPriority w:val="99"/>
    <w:unhideWhenUsed/>
    <w:pPr>
      <w:spacing w:line="240" w:lineRule="auto"/>
    </w:pPr>
    <w:rPr>
      <w:sz w:val="20"/>
      <w:szCs w:val="20"/>
    </w:rPr>
  </w:style>
  <w:style w:type="character" w:customStyle="1" w:styleId="aff2">
    <w:name w:val="Текст примечания Знак"/>
    <w:basedOn w:val="a2"/>
    <w:link w:val="aff1"/>
    <w:uiPriority w:val="99"/>
    <w:rPr>
      <w:sz w:val="20"/>
      <w:szCs w:val="20"/>
    </w:rPr>
  </w:style>
  <w:style w:type="character" w:styleId="aff3">
    <w:name w:val="annotation reference"/>
    <w:basedOn w:val="a2"/>
    <w:uiPriority w:val="99"/>
    <w:semiHidden/>
    <w:unhideWhenUsed/>
    <w:rPr>
      <w:sz w:val="16"/>
      <w:szCs w:val="16"/>
    </w:rPr>
  </w:style>
  <w:style w:type="paragraph" w:styleId="aff4">
    <w:name w:val="annotation subject"/>
    <w:basedOn w:val="aff1"/>
    <w:next w:val="aff1"/>
    <w:link w:val="aff5"/>
    <w:uiPriority w:val="99"/>
    <w:semiHidden/>
    <w:unhideWhenUsed/>
    <w:rPr>
      <w:b/>
      <w:bCs/>
    </w:rPr>
  </w:style>
  <w:style w:type="character" w:customStyle="1" w:styleId="aff5">
    <w:name w:val="Тема примечания Знак"/>
    <w:basedOn w:val="aff2"/>
    <w:link w:val="aff4"/>
    <w:uiPriority w:val="99"/>
    <w:semiHidden/>
    <w:rPr>
      <w:b/>
      <w:bCs/>
      <w:sz w:val="20"/>
      <w:szCs w:val="20"/>
    </w:rPr>
  </w:style>
  <w:style w:type="character" w:styleId="aff6">
    <w:name w:val="Unresolved Mention"/>
    <w:basedOn w:val="a2"/>
    <w:uiPriority w:val="99"/>
    <w:semiHidden/>
    <w:unhideWhenUsed/>
    <w:rPr>
      <w:color w:val="605E5C"/>
      <w:shd w:val="clear" w:color="auto" w:fill="E1DFDD"/>
    </w:rPr>
  </w:style>
  <w:style w:type="character" w:styleId="aff7">
    <w:name w:val="FollowedHyperlink"/>
    <w:basedOn w:val="a2"/>
    <w:uiPriority w:val="99"/>
    <w:semiHidden/>
    <w:unhideWhenUsed/>
    <w:rPr>
      <w:color w:val="954F72" w:themeColor="followedHyperlink"/>
      <w:u w:val="single"/>
    </w:rPr>
  </w:style>
  <w:style w:type="character" w:styleId="aff8">
    <w:name w:val="Placeholder Text"/>
    <w:basedOn w:val="a2"/>
    <w:uiPriority w:val="99"/>
    <w:semiHidden/>
    <w:rPr>
      <w:color w:val="808080"/>
    </w:rPr>
  </w:style>
  <w:style w:type="paragraph" w:styleId="a">
    <w:name w:val="List Bullet"/>
    <w:basedOn w:val="a0"/>
    <w:uiPriority w:val="99"/>
    <w:unhideWhenUsed/>
    <w:pPr>
      <w:numPr>
        <w:numId w:val="14"/>
      </w:numPr>
      <w:spacing w:line="240" w:lineRule="auto"/>
      <w:contextualSpacing/>
    </w:pPr>
    <w:rPr>
      <w:rFonts w:eastAsia="Times New Roman"/>
      <w:color w:val="auto"/>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190.jpg"/><Relationship Id="rId63" Type="http://schemas.openxmlformats.org/officeDocument/2006/relationships/image" Target="media/image270.png"/><Relationship Id="rId68" Type="http://schemas.openxmlformats.org/officeDocument/2006/relationships/image" Target="media/image28.png"/><Relationship Id="rId16" Type="http://schemas.openxmlformats.org/officeDocument/2006/relationships/image" Target="media/image4.png"/><Relationship Id="rId11" Type="http://schemas.openxmlformats.org/officeDocument/2006/relationships/image" Target="media/image13.png"/><Relationship Id="rId24" Type="http://schemas.openxmlformats.org/officeDocument/2006/relationships/image" Target="media/image8.jpg"/><Relationship Id="rId32" Type="http://schemas.openxmlformats.org/officeDocument/2006/relationships/image" Target="media/image12.png"/><Relationship Id="rId37" Type="http://schemas.openxmlformats.org/officeDocument/2006/relationships/image" Target="media/image140.jpg"/><Relationship Id="rId40" Type="http://schemas.openxmlformats.org/officeDocument/2006/relationships/image" Target="media/image16.png"/><Relationship Id="rId45" Type="http://schemas.openxmlformats.org/officeDocument/2006/relationships/image" Target="media/image180.png"/><Relationship Id="rId53" Type="http://schemas.openxmlformats.org/officeDocument/2006/relationships/image" Target="media/image220.jpg"/><Relationship Id="rId58" Type="http://schemas.openxmlformats.org/officeDocument/2006/relationships/image" Target="media/image25.png"/><Relationship Id="rId66" Type="http://schemas.microsoft.com/office/2016/09/relationships/commentsIds" Target="commentsIds.xml"/><Relationship Id="rId74" Type="http://schemas.openxmlformats.org/officeDocument/2006/relationships/image" Target="media/image3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60.png"/><Relationship Id="rId19" Type="http://schemas.openxmlformats.org/officeDocument/2006/relationships/image" Target="media/image50.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jp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comments" Target="comments.xml"/><Relationship Id="rId69" Type="http://schemas.openxmlformats.org/officeDocument/2006/relationships/image" Target="media/image280.png"/><Relationship Id="rId77" Type="http://schemas.openxmlformats.org/officeDocument/2006/relationships/hyperlink" Target="https://numpy.org/doc/1.24" TargetMode="External"/><Relationship Id="rId8" Type="http://schemas.openxmlformats.org/officeDocument/2006/relationships/image" Target="media/image1.png"/><Relationship Id="rId51" Type="http://schemas.openxmlformats.org/officeDocument/2006/relationships/image" Target="media/image210.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jp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jpg"/><Relationship Id="rId59" Type="http://schemas.openxmlformats.org/officeDocument/2006/relationships/image" Target="media/image250.png"/><Relationship Id="rId67" Type="http://schemas.microsoft.com/office/2018/08/relationships/commentsExtensible" Target="commentsExtensible.xml"/><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29.png"/><Relationship Id="rId75"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2.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jpg"/><Relationship Id="rId49" Type="http://schemas.openxmlformats.org/officeDocument/2006/relationships/image" Target="media/image200.png"/><Relationship Id="rId57" Type="http://schemas.openxmlformats.org/officeDocument/2006/relationships/image" Target="media/image240.png"/><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jpg"/><Relationship Id="rId60" Type="http://schemas.openxmlformats.org/officeDocument/2006/relationships/image" Target="media/image26.png"/><Relationship Id="rId65" Type="http://schemas.microsoft.com/office/2011/relationships/commentsExtended" Target="commentsExtended.xml"/><Relationship Id="rId73" Type="http://schemas.openxmlformats.org/officeDocument/2006/relationships/image" Target="media/image300.png"/><Relationship Id="rId78" Type="http://schemas.openxmlformats.org/officeDocument/2006/relationships/hyperlink" Target="https://matplotlib.org/stable/index.html" TargetMode="External"/><Relationship Id="rId81" Type="http://schemas.openxmlformats.org/officeDocument/2006/relationships/theme" Target="theme/theme1.xml"/><Relationship Id="rId4" Type="http://schemas.openxmlformats.org/officeDocument/2006/relationships/settings" Target="settings.xml"/><Relationship Id="rId13" Type="http://schemas.openxmlformats.org/officeDocument/2006/relationships/image" Target="media/image22.pn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jpg"/><Relationship Id="rId50" Type="http://schemas.openxmlformats.org/officeDocument/2006/relationships/image" Target="media/image21.png"/><Relationship Id="rId55" Type="http://schemas.openxmlformats.org/officeDocument/2006/relationships/image" Target="media/image230.png"/><Relationship Id="rId76" Type="http://schemas.openxmlformats.org/officeDocument/2006/relationships/hyperlink" Target="https://pyvisa.readthedocs.io/en/latest/" TargetMode="External"/><Relationship Id="rId7" Type="http://schemas.openxmlformats.org/officeDocument/2006/relationships/endnotes" Target="endnotes.xml"/><Relationship Id="rId71" Type="http://schemas.openxmlformats.org/officeDocument/2006/relationships/image" Target="media/image290.png"/><Relationship Id="rId2" Type="http://schemas.openxmlformats.org/officeDocument/2006/relationships/numbering" Target="numbering.xml"/><Relationship Id="rId29"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065A9-0B09-48E2-BA05-ED1711906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7091</Words>
  <Characters>40421</Characters>
  <Application>Microsoft Office Word</Application>
  <DocSecurity>0</DocSecurity>
  <Lines>336</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Величкина</dc:creator>
  <cp:keywords/>
  <dc:description/>
  <cp:lastModifiedBy>Anastasia</cp:lastModifiedBy>
  <cp:revision>186</cp:revision>
  <cp:lastPrinted>2023-01-30T07:30:00Z</cp:lastPrinted>
  <dcterms:created xsi:type="dcterms:W3CDTF">2022-12-20T07:27:00Z</dcterms:created>
  <dcterms:modified xsi:type="dcterms:W3CDTF">2023-06-08T12:21:00Z</dcterms:modified>
</cp:coreProperties>
</file>