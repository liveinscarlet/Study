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86A7AB" w14:textId="22C35966" w:rsidR="00BA4AFD" w:rsidRPr="00497F58" w:rsidRDefault="00D64361" w:rsidP="00497F58">
      <w:pPr>
        <w:spacing w:after="240"/>
        <w:ind w:firstLine="0"/>
        <w:jc w:val="center"/>
        <w:rPr>
          <w:b/>
          <w:bCs/>
        </w:rPr>
      </w:pPr>
      <w:r w:rsidRPr="00497F58">
        <w:rPr>
          <w:b/>
          <w:bCs/>
        </w:rPr>
        <w:t>Реферат</w:t>
      </w:r>
    </w:p>
    <w:p w14:paraId="3FF752A8" w14:textId="250D8909" w:rsidR="00BA4AFD" w:rsidRDefault="00BA4AFD" w:rsidP="00BA4AFD">
      <w:r>
        <w:t xml:space="preserve">УДК </w:t>
      </w:r>
      <w:r w:rsidRPr="00BA4AFD">
        <w:t>621.373.54</w:t>
      </w:r>
      <w:r>
        <w:tab/>
      </w:r>
      <w:r>
        <w:tab/>
      </w:r>
      <w:r>
        <w:tab/>
      </w:r>
      <w:r>
        <w:tab/>
      </w:r>
      <w:r>
        <w:tab/>
      </w:r>
      <w:r>
        <w:tab/>
      </w:r>
      <w:r>
        <w:tab/>
        <w:t>Величкина А. С.</w:t>
      </w:r>
    </w:p>
    <w:p w14:paraId="1AD8557B" w14:textId="0E2BED9D" w:rsidR="00BA4AFD" w:rsidRDefault="00BA4AFD" w:rsidP="00BA4AFD">
      <w:pPr>
        <w:jc w:val="center"/>
      </w:pPr>
      <w:r w:rsidRPr="00BA4AFD">
        <w:t xml:space="preserve">Формирование сверхширокополосных импульсов </w:t>
      </w:r>
      <w:proofErr w:type="spellStart"/>
      <w:r w:rsidRPr="00BA4AFD">
        <w:t>субнаносекундной</w:t>
      </w:r>
      <w:proofErr w:type="spellEnd"/>
      <w:r w:rsidRPr="00BA4AFD">
        <w:t xml:space="preserve"> длительности с контролируемыми параметрами</w:t>
      </w:r>
    </w:p>
    <w:p w14:paraId="4BB93A2B" w14:textId="24E3A5FD" w:rsidR="00BA4AFD" w:rsidRDefault="00BA4AFD" w:rsidP="00BA4AFD">
      <w:r>
        <w:t xml:space="preserve">Магистерская диссертация по направлению 03.04.03 Радиофизика, Воронеж, ВГУ, 2024 г. – 79 стр., </w:t>
      </w:r>
      <w:r w:rsidR="00731908">
        <w:t>46</w:t>
      </w:r>
      <w:r>
        <w:t xml:space="preserve"> рис. и </w:t>
      </w:r>
      <w:r w:rsidR="005201FB">
        <w:t>50</w:t>
      </w:r>
      <w:r>
        <w:t xml:space="preserve"> источников.</w:t>
      </w:r>
    </w:p>
    <w:p w14:paraId="47CB51D1" w14:textId="08A02577" w:rsidR="00BA4AFD" w:rsidRDefault="00BA4AFD" w:rsidP="00BA4AFD">
      <w:r>
        <w:t xml:space="preserve">Ключевые слова: сверхширокополосные сигналы, сверхкороткие импульсы, сверхширокополосные сумматоры, моноциклы Гаусса, дуплеты Гаусса, генераторы сверхкоротких импульсов </w:t>
      </w:r>
    </w:p>
    <w:p w14:paraId="649770E5" w14:textId="752866E9" w:rsidR="00BA4AFD" w:rsidRDefault="00BA4AFD" w:rsidP="0098698D">
      <w:r>
        <w:t>В работе проведено</w:t>
      </w:r>
      <w:r w:rsidR="0098698D">
        <w:t xml:space="preserve"> </w:t>
      </w:r>
      <w:r>
        <w:t xml:space="preserve">теоретическое </w:t>
      </w:r>
      <w:r w:rsidR="0098698D">
        <w:t xml:space="preserve">и практическое исследование методов формирования сверхкоротких сверхширокополосных импульсов различных форм. </w:t>
      </w:r>
    </w:p>
    <w:p w14:paraId="2A00FB65" w14:textId="0600069C" w:rsidR="0098698D" w:rsidRDefault="0098698D" w:rsidP="0098698D">
      <w:r>
        <w:t xml:space="preserve">В результате предложен комплекс формирования сигналов, состоящий из сумматора конструкции Уилкинсона с пятью входами и </w:t>
      </w:r>
      <w:r w:rsidR="00731908">
        <w:t xml:space="preserve">четырех генераторов сверхкоротких импульсов на основе ДНЗ. Предложенный комплекс позволят формировать импульсы в виде </w:t>
      </w:r>
      <w:proofErr w:type="spellStart"/>
      <w:r w:rsidR="00731908">
        <w:t>гауссового</w:t>
      </w:r>
      <w:proofErr w:type="spellEnd"/>
      <w:r w:rsidR="00731908">
        <w:t xml:space="preserve"> колокола, моноциклов и дуплетов Гаусса, </w:t>
      </w:r>
      <w:r w:rsidR="00270E2F">
        <w:t>импульсов Эрмита</w:t>
      </w:r>
      <w:r w:rsidR="00731908">
        <w:t>.</w:t>
      </w:r>
      <w:r w:rsidR="00270E2F">
        <w:t xml:space="preserve"> Длительности результирующих импульсов лежат в </w:t>
      </w:r>
      <w:proofErr w:type="spellStart"/>
      <w:r w:rsidR="00270E2F">
        <w:t>субнаносекундном</w:t>
      </w:r>
      <w:proofErr w:type="spellEnd"/>
      <w:r w:rsidR="00270E2F">
        <w:t xml:space="preserve"> диапазоне, амплитуды составляют десятки вольт.  </w:t>
      </w:r>
      <w:r w:rsidR="00731908">
        <w:t xml:space="preserve"> </w:t>
      </w:r>
    </w:p>
    <w:p w14:paraId="05203CA4" w14:textId="1C32A23C" w:rsidR="00D64361" w:rsidRPr="00D64361" w:rsidRDefault="00D64361" w:rsidP="00294795">
      <w:pPr>
        <w:pStyle w:val="1"/>
        <w:numPr>
          <w:ilvl w:val="0"/>
          <w:numId w:val="0"/>
        </w:numPr>
      </w:pPr>
      <w:r w:rsidRPr="00D64361">
        <w:br w:type="page"/>
      </w:r>
    </w:p>
    <w:sdt>
      <w:sdtPr>
        <w:rPr>
          <w:sz w:val="28"/>
        </w:rPr>
        <w:id w:val="265581647"/>
        <w:docPartObj>
          <w:docPartGallery w:val="Table of Contents"/>
          <w:docPartUnique/>
        </w:docPartObj>
      </w:sdtPr>
      <w:sdtEndPr/>
      <w:sdtContent>
        <w:p w14:paraId="37E2A40B" w14:textId="1ADC0107" w:rsidR="007F66A1" w:rsidRPr="002D6ECE" w:rsidRDefault="002D6ECE" w:rsidP="00AD5AA2">
          <w:pPr>
            <w:pStyle w:val="a7"/>
            <w:tabs>
              <w:tab w:val="decimal" w:pos="426"/>
            </w:tabs>
            <w:jc w:val="center"/>
            <w:rPr>
              <w:sz w:val="28"/>
              <w:szCs w:val="28"/>
            </w:rPr>
          </w:pPr>
          <w:r>
            <w:rPr>
              <w:sz w:val="28"/>
              <w:szCs w:val="28"/>
            </w:rPr>
            <w:t>Содержание</w:t>
          </w:r>
        </w:p>
        <w:p w14:paraId="3C92ADCD" w14:textId="5F8628D0" w:rsidR="00B03BE3" w:rsidRDefault="007F66A1" w:rsidP="00B03BE3">
          <w:pPr>
            <w:pStyle w:val="12"/>
            <w:tabs>
              <w:tab w:val="decimal" w:pos="426"/>
              <w:tab w:val="right" w:leader="dot" w:pos="9345"/>
            </w:tabs>
            <w:ind w:firstLine="0"/>
            <w:rPr>
              <w:rFonts w:asciiTheme="minorHAnsi" w:eastAsiaTheme="minorEastAsia" w:hAnsiTheme="minorHAnsi" w:cstheme="minorBidi"/>
              <w:noProof/>
              <w:color w:val="auto"/>
              <w:sz w:val="22"/>
              <w:lang w:eastAsia="ru-RU"/>
            </w:rPr>
          </w:pPr>
          <w:r>
            <w:rPr>
              <w:szCs w:val="28"/>
            </w:rPr>
            <w:fldChar w:fldCharType="begin"/>
          </w:r>
          <w:r>
            <w:rPr>
              <w:szCs w:val="28"/>
            </w:rPr>
            <w:instrText xml:space="preserve"> TOC \o "1-3" \h \z \u </w:instrText>
          </w:r>
          <w:r>
            <w:rPr>
              <w:szCs w:val="28"/>
            </w:rPr>
            <w:fldChar w:fldCharType="separate"/>
          </w:r>
          <w:hyperlink w:anchor="_Toc168396744" w:history="1">
            <w:r w:rsidR="00B03BE3" w:rsidRPr="00D119A1">
              <w:rPr>
                <w:rStyle w:val="a6"/>
                <w:noProof/>
              </w:rPr>
              <w:t>Введение</w:t>
            </w:r>
            <w:r w:rsidR="00B03BE3">
              <w:rPr>
                <w:noProof/>
                <w:webHidden/>
              </w:rPr>
              <w:tab/>
            </w:r>
            <w:r w:rsidR="00B03BE3">
              <w:rPr>
                <w:noProof/>
                <w:webHidden/>
              </w:rPr>
              <w:fldChar w:fldCharType="begin"/>
            </w:r>
            <w:r w:rsidR="00B03BE3">
              <w:rPr>
                <w:noProof/>
                <w:webHidden/>
              </w:rPr>
              <w:instrText xml:space="preserve"> PAGEREF _Toc168396744 \h </w:instrText>
            </w:r>
            <w:r w:rsidR="00B03BE3">
              <w:rPr>
                <w:noProof/>
                <w:webHidden/>
              </w:rPr>
            </w:r>
            <w:r w:rsidR="00B03BE3">
              <w:rPr>
                <w:noProof/>
                <w:webHidden/>
              </w:rPr>
              <w:fldChar w:fldCharType="separate"/>
            </w:r>
            <w:r w:rsidR="00B03BE3">
              <w:rPr>
                <w:noProof/>
                <w:webHidden/>
              </w:rPr>
              <w:t>5</w:t>
            </w:r>
            <w:r w:rsidR="00B03BE3">
              <w:rPr>
                <w:noProof/>
                <w:webHidden/>
              </w:rPr>
              <w:fldChar w:fldCharType="end"/>
            </w:r>
          </w:hyperlink>
        </w:p>
        <w:p w14:paraId="62226EE8" w14:textId="41D9D889" w:rsidR="00B03BE3" w:rsidRDefault="00B03BE3" w:rsidP="00B03BE3">
          <w:pPr>
            <w:pStyle w:val="12"/>
            <w:tabs>
              <w:tab w:val="decimal" w:pos="426"/>
              <w:tab w:val="left" w:pos="1400"/>
              <w:tab w:val="right" w:leader="dot" w:pos="9345"/>
            </w:tabs>
            <w:ind w:firstLine="0"/>
            <w:rPr>
              <w:rFonts w:asciiTheme="minorHAnsi" w:eastAsiaTheme="minorEastAsia" w:hAnsiTheme="minorHAnsi" w:cstheme="minorBidi"/>
              <w:noProof/>
              <w:color w:val="auto"/>
              <w:sz w:val="22"/>
              <w:lang w:eastAsia="ru-RU"/>
            </w:rPr>
          </w:pPr>
          <w:hyperlink w:anchor="_Toc168396745" w:history="1">
            <w:r w:rsidRPr="00D119A1">
              <w:rPr>
                <w:rStyle w:val="a6"/>
                <w:noProof/>
              </w:rPr>
              <w:t>1.</w:t>
            </w:r>
            <w:r>
              <w:rPr>
                <w:rFonts w:asciiTheme="minorHAnsi" w:eastAsiaTheme="minorEastAsia" w:hAnsiTheme="minorHAnsi" w:cstheme="minorBidi"/>
                <w:noProof/>
                <w:color w:val="auto"/>
                <w:sz w:val="22"/>
                <w:lang w:eastAsia="ru-RU"/>
              </w:rPr>
              <w:tab/>
            </w:r>
            <w:r w:rsidRPr="00D119A1">
              <w:rPr>
                <w:rStyle w:val="a6"/>
                <w:noProof/>
              </w:rPr>
              <w:t>Существующие методы формирования субнаносекундных СШП-импульсов</w:t>
            </w:r>
            <w:r>
              <w:rPr>
                <w:noProof/>
                <w:webHidden/>
              </w:rPr>
              <w:tab/>
            </w:r>
            <w:r>
              <w:rPr>
                <w:noProof/>
                <w:webHidden/>
              </w:rPr>
              <w:fldChar w:fldCharType="begin"/>
            </w:r>
            <w:r>
              <w:rPr>
                <w:noProof/>
                <w:webHidden/>
              </w:rPr>
              <w:instrText xml:space="preserve"> PAGEREF _Toc168396745 \h </w:instrText>
            </w:r>
            <w:r>
              <w:rPr>
                <w:noProof/>
                <w:webHidden/>
              </w:rPr>
            </w:r>
            <w:r>
              <w:rPr>
                <w:noProof/>
                <w:webHidden/>
              </w:rPr>
              <w:fldChar w:fldCharType="separate"/>
            </w:r>
            <w:r>
              <w:rPr>
                <w:noProof/>
                <w:webHidden/>
              </w:rPr>
              <w:t>7</w:t>
            </w:r>
            <w:r>
              <w:rPr>
                <w:noProof/>
                <w:webHidden/>
              </w:rPr>
              <w:fldChar w:fldCharType="end"/>
            </w:r>
          </w:hyperlink>
        </w:p>
        <w:p w14:paraId="5E05A786" w14:textId="7A32C2C9" w:rsidR="00B03BE3" w:rsidRDefault="00B03BE3" w:rsidP="00B03BE3">
          <w:pPr>
            <w:pStyle w:val="24"/>
            <w:tabs>
              <w:tab w:val="decimal" w:pos="426"/>
              <w:tab w:val="left" w:pos="1120"/>
              <w:tab w:val="right" w:leader="dot" w:pos="9345"/>
            </w:tabs>
            <w:ind w:left="0"/>
            <w:rPr>
              <w:rFonts w:asciiTheme="minorHAnsi" w:eastAsiaTheme="minorEastAsia" w:hAnsiTheme="minorHAnsi" w:cstheme="minorBidi"/>
              <w:noProof/>
              <w:color w:val="auto"/>
              <w:sz w:val="22"/>
              <w:lang w:eastAsia="ru-RU"/>
            </w:rPr>
          </w:pPr>
          <w:hyperlink w:anchor="_Toc168396746" w:history="1">
            <w:r w:rsidRPr="00D119A1">
              <w:rPr>
                <w:rStyle w:val="a6"/>
                <w:noProof/>
              </w:rPr>
              <w:t>1.1.</w:t>
            </w:r>
            <w:r>
              <w:rPr>
                <w:rFonts w:asciiTheme="minorHAnsi" w:eastAsiaTheme="minorEastAsia" w:hAnsiTheme="minorHAnsi" w:cstheme="minorBidi"/>
                <w:noProof/>
                <w:color w:val="auto"/>
                <w:sz w:val="22"/>
                <w:lang w:eastAsia="ru-RU"/>
              </w:rPr>
              <w:tab/>
            </w:r>
            <w:r w:rsidRPr="00D119A1">
              <w:rPr>
                <w:rStyle w:val="a6"/>
                <w:noProof/>
              </w:rPr>
              <w:t>Формирование однополярных СШП-импульсов</w:t>
            </w:r>
            <w:r>
              <w:rPr>
                <w:noProof/>
                <w:webHidden/>
              </w:rPr>
              <w:tab/>
            </w:r>
            <w:r>
              <w:rPr>
                <w:noProof/>
                <w:webHidden/>
              </w:rPr>
              <w:fldChar w:fldCharType="begin"/>
            </w:r>
            <w:r>
              <w:rPr>
                <w:noProof/>
                <w:webHidden/>
              </w:rPr>
              <w:instrText xml:space="preserve"> PAGEREF _Toc168396746 \h </w:instrText>
            </w:r>
            <w:r>
              <w:rPr>
                <w:noProof/>
                <w:webHidden/>
              </w:rPr>
            </w:r>
            <w:r>
              <w:rPr>
                <w:noProof/>
                <w:webHidden/>
              </w:rPr>
              <w:fldChar w:fldCharType="separate"/>
            </w:r>
            <w:r>
              <w:rPr>
                <w:noProof/>
                <w:webHidden/>
              </w:rPr>
              <w:t>8</w:t>
            </w:r>
            <w:r>
              <w:rPr>
                <w:noProof/>
                <w:webHidden/>
              </w:rPr>
              <w:fldChar w:fldCharType="end"/>
            </w:r>
          </w:hyperlink>
        </w:p>
        <w:p w14:paraId="19F8B971" w14:textId="4A09DA09" w:rsidR="00B03BE3" w:rsidRDefault="00B03BE3" w:rsidP="00B03BE3">
          <w:pPr>
            <w:pStyle w:val="24"/>
            <w:tabs>
              <w:tab w:val="decimal" w:pos="426"/>
              <w:tab w:val="left" w:pos="1120"/>
              <w:tab w:val="right" w:leader="dot" w:pos="9345"/>
            </w:tabs>
            <w:ind w:left="0"/>
            <w:rPr>
              <w:rFonts w:asciiTheme="minorHAnsi" w:eastAsiaTheme="minorEastAsia" w:hAnsiTheme="minorHAnsi" w:cstheme="minorBidi"/>
              <w:noProof/>
              <w:color w:val="auto"/>
              <w:sz w:val="22"/>
              <w:lang w:eastAsia="ru-RU"/>
            </w:rPr>
          </w:pPr>
          <w:hyperlink w:anchor="_Toc168396747" w:history="1">
            <w:r w:rsidRPr="00D119A1">
              <w:rPr>
                <w:rStyle w:val="a6"/>
                <w:noProof/>
              </w:rPr>
              <w:t>1.2.</w:t>
            </w:r>
            <w:r>
              <w:rPr>
                <w:rFonts w:asciiTheme="minorHAnsi" w:eastAsiaTheme="minorEastAsia" w:hAnsiTheme="minorHAnsi" w:cstheme="minorBidi"/>
                <w:noProof/>
                <w:color w:val="auto"/>
                <w:sz w:val="22"/>
                <w:lang w:eastAsia="ru-RU"/>
              </w:rPr>
              <w:tab/>
            </w:r>
            <w:r w:rsidRPr="00D119A1">
              <w:rPr>
                <w:rStyle w:val="a6"/>
                <w:noProof/>
              </w:rPr>
              <w:t>Ф</w:t>
            </w:r>
            <w:r w:rsidRPr="00D119A1">
              <w:rPr>
                <w:rStyle w:val="a6"/>
                <w:noProof/>
              </w:rPr>
              <w:t>ормирование биполярных СШП-импульсов</w:t>
            </w:r>
            <w:r>
              <w:rPr>
                <w:noProof/>
                <w:webHidden/>
              </w:rPr>
              <w:tab/>
            </w:r>
            <w:r>
              <w:rPr>
                <w:noProof/>
                <w:webHidden/>
              </w:rPr>
              <w:fldChar w:fldCharType="begin"/>
            </w:r>
            <w:r>
              <w:rPr>
                <w:noProof/>
                <w:webHidden/>
              </w:rPr>
              <w:instrText xml:space="preserve"> PAGEREF _Toc168396747 \h </w:instrText>
            </w:r>
            <w:r>
              <w:rPr>
                <w:noProof/>
                <w:webHidden/>
              </w:rPr>
            </w:r>
            <w:r>
              <w:rPr>
                <w:noProof/>
                <w:webHidden/>
              </w:rPr>
              <w:fldChar w:fldCharType="separate"/>
            </w:r>
            <w:r>
              <w:rPr>
                <w:noProof/>
                <w:webHidden/>
              </w:rPr>
              <w:t>11</w:t>
            </w:r>
            <w:r>
              <w:rPr>
                <w:noProof/>
                <w:webHidden/>
              </w:rPr>
              <w:fldChar w:fldCharType="end"/>
            </w:r>
          </w:hyperlink>
        </w:p>
        <w:p w14:paraId="75EEDDE4" w14:textId="75718FBB" w:rsidR="00B03BE3" w:rsidRDefault="00B03BE3" w:rsidP="00B03BE3">
          <w:pPr>
            <w:pStyle w:val="12"/>
            <w:tabs>
              <w:tab w:val="decimal" w:pos="426"/>
              <w:tab w:val="left" w:pos="1400"/>
              <w:tab w:val="right" w:leader="dot" w:pos="9345"/>
            </w:tabs>
            <w:ind w:firstLine="0"/>
            <w:rPr>
              <w:rFonts w:asciiTheme="minorHAnsi" w:eastAsiaTheme="minorEastAsia" w:hAnsiTheme="minorHAnsi" w:cstheme="minorBidi"/>
              <w:noProof/>
              <w:color w:val="auto"/>
              <w:sz w:val="22"/>
              <w:lang w:eastAsia="ru-RU"/>
            </w:rPr>
          </w:pPr>
          <w:hyperlink w:anchor="_Toc168396748" w:history="1">
            <w:r w:rsidRPr="00D119A1">
              <w:rPr>
                <w:rStyle w:val="a6"/>
                <w:noProof/>
              </w:rPr>
              <w:t>2.</w:t>
            </w:r>
            <w:r>
              <w:rPr>
                <w:rFonts w:asciiTheme="minorHAnsi" w:eastAsiaTheme="minorEastAsia" w:hAnsiTheme="minorHAnsi" w:cstheme="minorBidi"/>
                <w:noProof/>
                <w:color w:val="auto"/>
                <w:sz w:val="22"/>
                <w:lang w:eastAsia="ru-RU"/>
              </w:rPr>
              <w:tab/>
            </w:r>
            <w:r w:rsidRPr="00D119A1">
              <w:rPr>
                <w:rStyle w:val="a6"/>
                <w:noProof/>
              </w:rPr>
              <w:t>Сумматоры мощности</w:t>
            </w:r>
            <w:r>
              <w:rPr>
                <w:noProof/>
                <w:webHidden/>
              </w:rPr>
              <w:tab/>
            </w:r>
            <w:r>
              <w:rPr>
                <w:noProof/>
                <w:webHidden/>
              </w:rPr>
              <w:fldChar w:fldCharType="begin"/>
            </w:r>
            <w:r>
              <w:rPr>
                <w:noProof/>
                <w:webHidden/>
              </w:rPr>
              <w:instrText xml:space="preserve"> PAGEREF _Toc168396748 \h </w:instrText>
            </w:r>
            <w:r>
              <w:rPr>
                <w:noProof/>
                <w:webHidden/>
              </w:rPr>
            </w:r>
            <w:r>
              <w:rPr>
                <w:noProof/>
                <w:webHidden/>
              </w:rPr>
              <w:fldChar w:fldCharType="separate"/>
            </w:r>
            <w:r>
              <w:rPr>
                <w:noProof/>
                <w:webHidden/>
              </w:rPr>
              <w:t>14</w:t>
            </w:r>
            <w:r>
              <w:rPr>
                <w:noProof/>
                <w:webHidden/>
              </w:rPr>
              <w:fldChar w:fldCharType="end"/>
            </w:r>
          </w:hyperlink>
        </w:p>
        <w:p w14:paraId="67C37CB8" w14:textId="2B595223" w:rsidR="00B03BE3" w:rsidRDefault="00B03BE3" w:rsidP="00B03BE3">
          <w:pPr>
            <w:pStyle w:val="24"/>
            <w:tabs>
              <w:tab w:val="decimal" w:pos="426"/>
              <w:tab w:val="left" w:pos="1120"/>
              <w:tab w:val="right" w:leader="dot" w:pos="9345"/>
            </w:tabs>
            <w:ind w:left="0"/>
            <w:rPr>
              <w:rFonts w:asciiTheme="minorHAnsi" w:eastAsiaTheme="minorEastAsia" w:hAnsiTheme="minorHAnsi" w:cstheme="minorBidi"/>
              <w:noProof/>
              <w:color w:val="auto"/>
              <w:sz w:val="22"/>
              <w:lang w:eastAsia="ru-RU"/>
            </w:rPr>
          </w:pPr>
          <w:hyperlink w:anchor="_Toc168396749" w:history="1">
            <w:r w:rsidRPr="00D119A1">
              <w:rPr>
                <w:rStyle w:val="a6"/>
                <w:noProof/>
              </w:rPr>
              <w:t>2.1.</w:t>
            </w:r>
            <w:r>
              <w:rPr>
                <w:rFonts w:asciiTheme="minorHAnsi" w:eastAsiaTheme="minorEastAsia" w:hAnsiTheme="minorHAnsi" w:cstheme="minorBidi"/>
                <w:noProof/>
                <w:color w:val="auto"/>
                <w:sz w:val="22"/>
                <w:lang w:eastAsia="ru-RU"/>
              </w:rPr>
              <w:tab/>
            </w:r>
            <w:r w:rsidRPr="00D119A1">
              <w:rPr>
                <w:rStyle w:val="a6"/>
                <w:noProof/>
              </w:rPr>
              <w:t>Сумматор конструкции Уилкинсона и физика его работы</w:t>
            </w:r>
            <w:r>
              <w:rPr>
                <w:noProof/>
                <w:webHidden/>
              </w:rPr>
              <w:tab/>
            </w:r>
            <w:r>
              <w:rPr>
                <w:noProof/>
                <w:webHidden/>
              </w:rPr>
              <w:fldChar w:fldCharType="begin"/>
            </w:r>
            <w:r>
              <w:rPr>
                <w:noProof/>
                <w:webHidden/>
              </w:rPr>
              <w:instrText xml:space="preserve"> PAGEREF _Toc168396749 \h </w:instrText>
            </w:r>
            <w:r>
              <w:rPr>
                <w:noProof/>
                <w:webHidden/>
              </w:rPr>
            </w:r>
            <w:r>
              <w:rPr>
                <w:noProof/>
                <w:webHidden/>
              </w:rPr>
              <w:fldChar w:fldCharType="separate"/>
            </w:r>
            <w:r>
              <w:rPr>
                <w:noProof/>
                <w:webHidden/>
              </w:rPr>
              <w:t>14</w:t>
            </w:r>
            <w:r>
              <w:rPr>
                <w:noProof/>
                <w:webHidden/>
              </w:rPr>
              <w:fldChar w:fldCharType="end"/>
            </w:r>
          </w:hyperlink>
        </w:p>
        <w:p w14:paraId="519499A7" w14:textId="6CCC18DC" w:rsidR="00B03BE3" w:rsidRDefault="00B03BE3" w:rsidP="00B03BE3">
          <w:pPr>
            <w:pStyle w:val="24"/>
            <w:tabs>
              <w:tab w:val="decimal" w:pos="426"/>
              <w:tab w:val="left" w:pos="1120"/>
              <w:tab w:val="right" w:leader="dot" w:pos="9345"/>
            </w:tabs>
            <w:ind w:left="0"/>
            <w:rPr>
              <w:rFonts w:asciiTheme="minorHAnsi" w:eastAsiaTheme="minorEastAsia" w:hAnsiTheme="minorHAnsi" w:cstheme="minorBidi"/>
              <w:noProof/>
              <w:color w:val="auto"/>
              <w:sz w:val="22"/>
              <w:lang w:eastAsia="ru-RU"/>
            </w:rPr>
          </w:pPr>
          <w:hyperlink w:anchor="_Toc168396750" w:history="1">
            <w:r w:rsidRPr="00D119A1">
              <w:rPr>
                <w:rStyle w:val="a6"/>
                <w:noProof/>
              </w:rPr>
              <w:t>2.2.</w:t>
            </w:r>
            <w:r>
              <w:rPr>
                <w:rFonts w:asciiTheme="minorHAnsi" w:eastAsiaTheme="minorEastAsia" w:hAnsiTheme="minorHAnsi" w:cstheme="minorBidi"/>
                <w:noProof/>
                <w:color w:val="auto"/>
                <w:sz w:val="22"/>
                <w:lang w:eastAsia="ru-RU"/>
              </w:rPr>
              <w:tab/>
            </w:r>
            <w:r w:rsidRPr="00D119A1">
              <w:rPr>
                <w:rStyle w:val="a6"/>
                <w:noProof/>
              </w:rPr>
              <w:t>Многоступенчатые сумматоры конструкции Уилкинсона</w:t>
            </w:r>
            <w:r>
              <w:rPr>
                <w:noProof/>
                <w:webHidden/>
              </w:rPr>
              <w:tab/>
            </w:r>
            <w:r>
              <w:rPr>
                <w:noProof/>
                <w:webHidden/>
              </w:rPr>
              <w:fldChar w:fldCharType="begin"/>
            </w:r>
            <w:r>
              <w:rPr>
                <w:noProof/>
                <w:webHidden/>
              </w:rPr>
              <w:instrText xml:space="preserve"> PAGEREF _Toc168396750 \h </w:instrText>
            </w:r>
            <w:r>
              <w:rPr>
                <w:noProof/>
                <w:webHidden/>
              </w:rPr>
            </w:r>
            <w:r>
              <w:rPr>
                <w:noProof/>
                <w:webHidden/>
              </w:rPr>
              <w:fldChar w:fldCharType="separate"/>
            </w:r>
            <w:r>
              <w:rPr>
                <w:noProof/>
                <w:webHidden/>
              </w:rPr>
              <w:t>18</w:t>
            </w:r>
            <w:r>
              <w:rPr>
                <w:noProof/>
                <w:webHidden/>
              </w:rPr>
              <w:fldChar w:fldCharType="end"/>
            </w:r>
          </w:hyperlink>
        </w:p>
        <w:p w14:paraId="4CD76A58" w14:textId="6566C61F" w:rsidR="00B03BE3" w:rsidRDefault="00B03BE3" w:rsidP="00B03BE3">
          <w:pPr>
            <w:pStyle w:val="33"/>
            <w:rPr>
              <w:rFonts w:asciiTheme="minorHAnsi" w:eastAsiaTheme="minorEastAsia" w:hAnsiTheme="minorHAnsi" w:cstheme="minorBidi"/>
              <w:noProof/>
              <w:color w:val="auto"/>
              <w:sz w:val="22"/>
              <w:lang w:eastAsia="ru-RU"/>
            </w:rPr>
          </w:pPr>
          <w:hyperlink w:anchor="_Toc168396751" w:history="1">
            <w:r w:rsidRPr="00D119A1">
              <w:rPr>
                <w:rStyle w:val="a6"/>
                <w:noProof/>
              </w:rPr>
              <w:t>2.2.1.</w:t>
            </w:r>
            <w:r>
              <w:rPr>
                <w:rFonts w:asciiTheme="minorHAnsi" w:eastAsiaTheme="minorEastAsia" w:hAnsiTheme="minorHAnsi" w:cstheme="minorBidi"/>
                <w:noProof/>
                <w:color w:val="auto"/>
                <w:sz w:val="22"/>
                <w:lang w:eastAsia="ru-RU"/>
              </w:rPr>
              <w:tab/>
            </w:r>
            <w:r w:rsidRPr="00D119A1">
              <w:rPr>
                <w:rStyle w:val="a6"/>
                <w:noProof/>
              </w:rPr>
              <w:t>Итерационный подход к расчету параметров  многоступенчатого сумматора</w:t>
            </w:r>
            <w:r>
              <w:rPr>
                <w:noProof/>
                <w:webHidden/>
              </w:rPr>
              <w:tab/>
            </w:r>
            <w:r>
              <w:rPr>
                <w:noProof/>
                <w:webHidden/>
              </w:rPr>
              <w:fldChar w:fldCharType="begin"/>
            </w:r>
            <w:r>
              <w:rPr>
                <w:noProof/>
                <w:webHidden/>
              </w:rPr>
              <w:instrText xml:space="preserve"> PAGEREF _Toc168396751 \h </w:instrText>
            </w:r>
            <w:r>
              <w:rPr>
                <w:noProof/>
                <w:webHidden/>
              </w:rPr>
            </w:r>
            <w:r>
              <w:rPr>
                <w:noProof/>
                <w:webHidden/>
              </w:rPr>
              <w:fldChar w:fldCharType="separate"/>
            </w:r>
            <w:r>
              <w:rPr>
                <w:noProof/>
                <w:webHidden/>
              </w:rPr>
              <w:t>19</w:t>
            </w:r>
            <w:r>
              <w:rPr>
                <w:noProof/>
                <w:webHidden/>
              </w:rPr>
              <w:fldChar w:fldCharType="end"/>
            </w:r>
          </w:hyperlink>
        </w:p>
        <w:p w14:paraId="7F17812A" w14:textId="4F933703" w:rsidR="00B03BE3" w:rsidRDefault="00B03BE3" w:rsidP="00B03BE3">
          <w:pPr>
            <w:pStyle w:val="33"/>
            <w:tabs>
              <w:tab w:val="clear" w:pos="9345"/>
              <w:tab w:val="right" w:leader="dot" w:pos="9498"/>
            </w:tabs>
            <w:rPr>
              <w:rFonts w:asciiTheme="minorHAnsi" w:eastAsiaTheme="minorEastAsia" w:hAnsiTheme="minorHAnsi" w:cstheme="minorBidi"/>
              <w:noProof/>
              <w:color w:val="auto"/>
              <w:sz w:val="22"/>
              <w:lang w:eastAsia="ru-RU"/>
            </w:rPr>
          </w:pPr>
          <w:hyperlink w:anchor="_Toc168396752" w:history="1">
            <w:r w:rsidRPr="00D119A1">
              <w:rPr>
                <w:rStyle w:val="a6"/>
                <w:noProof/>
              </w:rPr>
              <w:t>2.2.2.</w:t>
            </w:r>
            <w:r>
              <w:rPr>
                <w:rFonts w:asciiTheme="minorHAnsi" w:eastAsiaTheme="minorEastAsia" w:hAnsiTheme="minorHAnsi" w:cstheme="minorBidi"/>
                <w:noProof/>
                <w:color w:val="auto"/>
                <w:sz w:val="22"/>
                <w:lang w:eastAsia="ru-RU"/>
              </w:rPr>
              <w:tab/>
            </w:r>
            <w:r w:rsidRPr="00D119A1">
              <w:rPr>
                <w:rStyle w:val="a6"/>
                <w:noProof/>
              </w:rPr>
              <w:t>Электродинамическое моделирование  многоступенчатого сумматора</w:t>
            </w:r>
            <w:r>
              <w:rPr>
                <w:noProof/>
                <w:webHidden/>
              </w:rPr>
              <w:tab/>
            </w:r>
            <w:r w:rsidRPr="00B03BE3">
              <w:rPr>
                <w:noProof/>
                <w:webHidden/>
                <w:sz w:val="27"/>
                <w:szCs w:val="27"/>
              </w:rPr>
              <w:fldChar w:fldCharType="begin"/>
            </w:r>
            <w:r w:rsidRPr="00B03BE3">
              <w:rPr>
                <w:noProof/>
                <w:webHidden/>
                <w:sz w:val="27"/>
                <w:szCs w:val="27"/>
              </w:rPr>
              <w:instrText xml:space="preserve"> PAGEREF _Toc168396752 \h </w:instrText>
            </w:r>
            <w:r w:rsidRPr="00B03BE3">
              <w:rPr>
                <w:noProof/>
                <w:webHidden/>
                <w:sz w:val="27"/>
                <w:szCs w:val="27"/>
              </w:rPr>
            </w:r>
            <w:r w:rsidRPr="00B03BE3">
              <w:rPr>
                <w:noProof/>
                <w:webHidden/>
                <w:sz w:val="27"/>
                <w:szCs w:val="27"/>
              </w:rPr>
              <w:fldChar w:fldCharType="separate"/>
            </w:r>
            <w:r w:rsidRPr="00B03BE3">
              <w:rPr>
                <w:noProof/>
                <w:webHidden/>
                <w:sz w:val="27"/>
                <w:szCs w:val="27"/>
              </w:rPr>
              <w:t>26</w:t>
            </w:r>
            <w:r w:rsidRPr="00B03BE3">
              <w:rPr>
                <w:noProof/>
                <w:webHidden/>
                <w:sz w:val="27"/>
                <w:szCs w:val="27"/>
              </w:rPr>
              <w:fldChar w:fldCharType="end"/>
            </w:r>
          </w:hyperlink>
        </w:p>
        <w:p w14:paraId="43C3283C" w14:textId="7CFCC9C1" w:rsidR="00B03BE3" w:rsidRDefault="00B03BE3" w:rsidP="00B03BE3">
          <w:pPr>
            <w:pStyle w:val="24"/>
            <w:tabs>
              <w:tab w:val="decimal" w:pos="426"/>
              <w:tab w:val="left" w:pos="1120"/>
              <w:tab w:val="right" w:leader="dot" w:pos="9345"/>
            </w:tabs>
            <w:ind w:left="0"/>
            <w:rPr>
              <w:rFonts w:asciiTheme="minorHAnsi" w:eastAsiaTheme="minorEastAsia" w:hAnsiTheme="minorHAnsi" w:cstheme="minorBidi"/>
              <w:noProof/>
              <w:color w:val="auto"/>
              <w:sz w:val="22"/>
              <w:lang w:eastAsia="ru-RU"/>
            </w:rPr>
          </w:pPr>
          <w:hyperlink w:anchor="_Toc168396753" w:history="1">
            <w:r w:rsidRPr="00D119A1">
              <w:rPr>
                <w:rStyle w:val="a6"/>
                <w:noProof/>
              </w:rPr>
              <w:t>2.3.</w:t>
            </w:r>
            <w:r>
              <w:rPr>
                <w:rFonts w:asciiTheme="minorHAnsi" w:eastAsiaTheme="minorEastAsia" w:hAnsiTheme="minorHAnsi" w:cstheme="minorBidi"/>
                <w:noProof/>
                <w:color w:val="auto"/>
                <w:sz w:val="22"/>
                <w:lang w:eastAsia="ru-RU"/>
              </w:rPr>
              <w:tab/>
            </w:r>
            <w:r w:rsidRPr="00D119A1">
              <w:rPr>
                <w:rStyle w:val="a6"/>
                <w:noProof/>
              </w:rPr>
              <w:t>Пятипортовый сумматор конструкции Уилкинсона</w:t>
            </w:r>
            <w:r>
              <w:rPr>
                <w:noProof/>
                <w:webHidden/>
              </w:rPr>
              <w:tab/>
            </w:r>
            <w:r>
              <w:rPr>
                <w:noProof/>
                <w:webHidden/>
              </w:rPr>
              <w:fldChar w:fldCharType="begin"/>
            </w:r>
            <w:r>
              <w:rPr>
                <w:noProof/>
                <w:webHidden/>
              </w:rPr>
              <w:instrText xml:space="preserve"> PAGEREF _Toc168396753 \h </w:instrText>
            </w:r>
            <w:r>
              <w:rPr>
                <w:noProof/>
                <w:webHidden/>
              </w:rPr>
            </w:r>
            <w:r>
              <w:rPr>
                <w:noProof/>
                <w:webHidden/>
              </w:rPr>
              <w:fldChar w:fldCharType="separate"/>
            </w:r>
            <w:r>
              <w:rPr>
                <w:noProof/>
                <w:webHidden/>
              </w:rPr>
              <w:t>30</w:t>
            </w:r>
            <w:r>
              <w:rPr>
                <w:noProof/>
                <w:webHidden/>
              </w:rPr>
              <w:fldChar w:fldCharType="end"/>
            </w:r>
          </w:hyperlink>
        </w:p>
        <w:p w14:paraId="30EB68EE" w14:textId="00CFC225" w:rsidR="00B03BE3" w:rsidRDefault="00B03BE3" w:rsidP="00B03BE3">
          <w:pPr>
            <w:pStyle w:val="12"/>
            <w:tabs>
              <w:tab w:val="decimal" w:pos="426"/>
              <w:tab w:val="left" w:pos="1400"/>
              <w:tab w:val="right" w:leader="dot" w:pos="9345"/>
            </w:tabs>
            <w:ind w:firstLine="0"/>
            <w:rPr>
              <w:rFonts w:asciiTheme="minorHAnsi" w:eastAsiaTheme="minorEastAsia" w:hAnsiTheme="minorHAnsi" w:cstheme="minorBidi"/>
              <w:noProof/>
              <w:color w:val="auto"/>
              <w:sz w:val="22"/>
              <w:lang w:eastAsia="ru-RU"/>
            </w:rPr>
          </w:pPr>
          <w:hyperlink w:anchor="_Toc168396754" w:history="1">
            <w:r w:rsidRPr="00D119A1">
              <w:rPr>
                <w:rStyle w:val="a6"/>
                <w:noProof/>
              </w:rPr>
              <w:t>3.</w:t>
            </w:r>
            <w:r>
              <w:rPr>
                <w:rFonts w:asciiTheme="minorHAnsi" w:eastAsiaTheme="minorEastAsia" w:hAnsiTheme="minorHAnsi" w:cstheme="minorBidi"/>
                <w:noProof/>
                <w:color w:val="auto"/>
                <w:sz w:val="22"/>
                <w:lang w:eastAsia="ru-RU"/>
              </w:rPr>
              <w:tab/>
            </w:r>
            <w:r w:rsidRPr="00D119A1">
              <w:rPr>
                <w:rStyle w:val="a6"/>
                <w:noProof/>
              </w:rPr>
              <w:t>Генераторы СКИ на основе ДНЗ</w:t>
            </w:r>
            <w:r>
              <w:rPr>
                <w:noProof/>
                <w:webHidden/>
              </w:rPr>
              <w:tab/>
            </w:r>
            <w:r>
              <w:rPr>
                <w:noProof/>
                <w:webHidden/>
              </w:rPr>
              <w:fldChar w:fldCharType="begin"/>
            </w:r>
            <w:r>
              <w:rPr>
                <w:noProof/>
                <w:webHidden/>
              </w:rPr>
              <w:instrText xml:space="preserve"> PAGEREF _Toc168396754 \h </w:instrText>
            </w:r>
            <w:r>
              <w:rPr>
                <w:noProof/>
                <w:webHidden/>
              </w:rPr>
            </w:r>
            <w:r>
              <w:rPr>
                <w:noProof/>
                <w:webHidden/>
              </w:rPr>
              <w:fldChar w:fldCharType="separate"/>
            </w:r>
            <w:r>
              <w:rPr>
                <w:noProof/>
                <w:webHidden/>
              </w:rPr>
              <w:t>34</w:t>
            </w:r>
            <w:r>
              <w:rPr>
                <w:noProof/>
                <w:webHidden/>
              </w:rPr>
              <w:fldChar w:fldCharType="end"/>
            </w:r>
          </w:hyperlink>
        </w:p>
        <w:p w14:paraId="522531D9" w14:textId="47F360E3" w:rsidR="00B03BE3" w:rsidRDefault="00B03BE3" w:rsidP="00B03BE3">
          <w:pPr>
            <w:pStyle w:val="24"/>
            <w:tabs>
              <w:tab w:val="decimal" w:pos="426"/>
              <w:tab w:val="left" w:pos="1120"/>
              <w:tab w:val="right" w:leader="dot" w:pos="9345"/>
            </w:tabs>
            <w:ind w:left="0"/>
            <w:rPr>
              <w:rFonts w:asciiTheme="minorHAnsi" w:eastAsiaTheme="minorEastAsia" w:hAnsiTheme="minorHAnsi" w:cstheme="minorBidi"/>
              <w:noProof/>
              <w:color w:val="auto"/>
              <w:sz w:val="22"/>
              <w:lang w:eastAsia="ru-RU"/>
            </w:rPr>
          </w:pPr>
          <w:hyperlink w:anchor="_Toc168396755" w:history="1">
            <w:r w:rsidRPr="00D119A1">
              <w:rPr>
                <w:rStyle w:val="a6"/>
                <w:noProof/>
              </w:rPr>
              <w:t>3.1.</w:t>
            </w:r>
            <w:r>
              <w:rPr>
                <w:rFonts w:asciiTheme="minorHAnsi" w:eastAsiaTheme="minorEastAsia" w:hAnsiTheme="minorHAnsi" w:cstheme="minorBidi"/>
                <w:noProof/>
                <w:color w:val="auto"/>
                <w:sz w:val="22"/>
                <w:lang w:eastAsia="ru-RU"/>
              </w:rPr>
              <w:tab/>
            </w:r>
            <w:r w:rsidRPr="00D119A1">
              <w:rPr>
                <w:rStyle w:val="a6"/>
                <w:noProof/>
              </w:rPr>
              <w:t>Генератор СКИ импульсного типа с одним запускающим импульсом и последовательно соединенными ДНЗ</w:t>
            </w:r>
            <w:r>
              <w:rPr>
                <w:noProof/>
                <w:webHidden/>
              </w:rPr>
              <w:tab/>
            </w:r>
            <w:r>
              <w:rPr>
                <w:noProof/>
                <w:webHidden/>
              </w:rPr>
              <w:fldChar w:fldCharType="begin"/>
            </w:r>
            <w:r>
              <w:rPr>
                <w:noProof/>
                <w:webHidden/>
              </w:rPr>
              <w:instrText xml:space="preserve"> PAGEREF _Toc168396755 \h </w:instrText>
            </w:r>
            <w:r>
              <w:rPr>
                <w:noProof/>
                <w:webHidden/>
              </w:rPr>
            </w:r>
            <w:r>
              <w:rPr>
                <w:noProof/>
                <w:webHidden/>
              </w:rPr>
              <w:fldChar w:fldCharType="separate"/>
            </w:r>
            <w:r>
              <w:rPr>
                <w:noProof/>
                <w:webHidden/>
              </w:rPr>
              <w:t>34</w:t>
            </w:r>
            <w:r>
              <w:rPr>
                <w:noProof/>
                <w:webHidden/>
              </w:rPr>
              <w:fldChar w:fldCharType="end"/>
            </w:r>
          </w:hyperlink>
        </w:p>
        <w:p w14:paraId="77F6454B" w14:textId="1E3AD50D" w:rsidR="00B03BE3" w:rsidRDefault="00B03BE3" w:rsidP="00B03BE3">
          <w:pPr>
            <w:pStyle w:val="33"/>
            <w:rPr>
              <w:rFonts w:asciiTheme="minorHAnsi" w:eastAsiaTheme="minorEastAsia" w:hAnsiTheme="minorHAnsi" w:cstheme="minorBidi"/>
              <w:noProof/>
              <w:color w:val="auto"/>
              <w:sz w:val="22"/>
              <w:lang w:eastAsia="ru-RU"/>
            </w:rPr>
          </w:pPr>
          <w:hyperlink w:anchor="_Toc168396756" w:history="1">
            <w:r w:rsidRPr="00D119A1">
              <w:rPr>
                <w:rStyle w:val="a6"/>
                <w:noProof/>
              </w:rPr>
              <w:t>3.1.1.</w:t>
            </w:r>
            <w:r>
              <w:rPr>
                <w:rFonts w:asciiTheme="minorHAnsi" w:eastAsiaTheme="minorEastAsia" w:hAnsiTheme="minorHAnsi" w:cstheme="minorBidi"/>
                <w:noProof/>
                <w:color w:val="auto"/>
                <w:sz w:val="22"/>
                <w:lang w:eastAsia="ru-RU"/>
              </w:rPr>
              <w:tab/>
            </w:r>
            <w:r w:rsidRPr="00D119A1">
              <w:rPr>
                <w:rStyle w:val="a6"/>
                <w:noProof/>
              </w:rPr>
              <w:t>Физика работы генераторов в импульсном режиме</w:t>
            </w:r>
            <w:r>
              <w:rPr>
                <w:noProof/>
                <w:webHidden/>
              </w:rPr>
              <w:tab/>
            </w:r>
            <w:r>
              <w:rPr>
                <w:noProof/>
                <w:webHidden/>
              </w:rPr>
              <w:fldChar w:fldCharType="begin"/>
            </w:r>
            <w:r>
              <w:rPr>
                <w:noProof/>
                <w:webHidden/>
              </w:rPr>
              <w:instrText xml:space="preserve"> PAGEREF _Toc168396756 \h </w:instrText>
            </w:r>
            <w:r>
              <w:rPr>
                <w:noProof/>
                <w:webHidden/>
              </w:rPr>
            </w:r>
            <w:r>
              <w:rPr>
                <w:noProof/>
                <w:webHidden/>
              </w:rPr>
              <w:fldChar w:fldCharType="separate"/>
            </w:r>
            <w:r>
              <w:rPr>
                <w:noProof/>
                <w:webHidden/>
              </w:rPr>
              <w:t>34</w:t>
            </w:r>
            <w:r>
              <w:rPr>
                <w:noProof/>
                <w:webHidden/>
              </w:rPr>
              <w:fldChar w:fldCharType="end"/>
            </w:r>
          </w:hyperlink>
        </w:p>
        <w:p w14:paraId="3DCD4AED" w14:textId="44A21B84" w:rsidR="00B03BE3" w:rsidRDefault="00B03BE3" w:rsidP="00B03BE3">
          <w:pPr>
            <w:pStyle w:val="33"/>
            <w:rPr>
              <w:rFonts w:asciiTheme="minorHAnsi" w:eastAsiaTheme="minorEastAsia" w:hAnsiTheme="minorHAnsi" w:cstheme="minorBidi"/>
              <w:noProof/>
              <w:color w:val="auto"/>
              <w:sz w:val="22"/>
              <w:lang w:eastAsia="ru-RU"/>
            </w:rPr>
          </w:pPr>
          <w:hyperlink w:anchor="_Toc168396757" w:history="1">
            <w:r w:rsidRPr="00D119A1">
              <w:rPr>
                <w:rStyle w:val="a6"/>
                <w:noProof/>
              </w:rPr>
              <w:t>3.1.2.</w:t>
            </w:r>
            <w:r>
              <w:rPr>
                <w:rFonts w:asciiTheme="minorHAnsi" w:eastAsiaTheme="minorEastAsia" w:hAnsiTheme="minorHAnsi" w:cstheme="minorBidi"/>
                <w:noProof/>
                <w:color w:val="auto"/>
                <w:sz w:val="22"/>
                <w:lang w:eastAsia="ru-RU"/>
              </w:rPr>
              <w:tab/>
            </w:r>
            <w:r w:rsidRPr="00D119A1">
              <w:rPr>
                <w:rStyle w:val="a6"/>
                <w:noProof/>
              </w:rPr>
              <w:t>Экспериментальные результаты</w:t>
            </w:r>
            <w:r>
              <w:rPr>
                <w:noProof/>
                <w:webHidden/>
              </w:rPr>
              <w:tab/>
            </w:r>
            <w:r>
              <w:rPr>
                <w:noProof/>
                <w:webHidden/>
              </w:rPr>
              <w:fldChar w:fldCharType="begin"/>
            </w:r>
            <w:r>
              <w:rPr>
                <w:noProof/>
                <w:webHidden/>
              </w:rPr>
              <w:instrText xml:space="preserve"> PAGEREF _Toc168396757 \h </w:instrText>
            </w:r>
            <w:r>
              <w:rPr>
                <w:noProof/>
                <w:webHidden/>
              </w:rPr>
            </w:r>
            <w:r>
              <w:rPr>
                <w:noProof/>
                <w:webHidden/>
              </w:rPr>
              <w:fldChar w:fldCharType="separate"/>
            </w:r>
            <w:r>
              <w:rPr>
                <w:noProof/>
                <w:webHidden/>
              </w:rPr>
              <w:t>39</w:t>
            </w:r>
            <w:r>
              <w:rPr>
                <w:noProof/>
                <w:webHidden/>
              </w:rPr>
              <w:fldChar w:fldCharType="end"/>
            </w:r>
          </w:hyperlink>
        </w:p>
        <w:p w14:paraId="07C04988" w14:textId="75273611" w:rsidR="00B03BE3" w:rsidRDefault="00B03BE3" w:rsidP="00B03BE3">
          <w:pPr>
            <w:pStyle w:val="24"/>
            <w:tabs>
              <w:tab w:val="decimal" w:pos="426"/>
              <w:tab w:val="right" w:leader="dot" w:pos="9345"/>
            </w:tabs>
            <w:ind w:left="0"/>
            <w:rPr>
              <w:rFonts w:asciiTheme="minorHAnsi" w:eastAsiaTheme="minorEastAsia" w:hAnsiTheme="minorHAnsi" w:cstheme="minorBidi"/>
              <w:noProof/>
              <w:color w:val="auto"/>
              <w:sz w:val="22"/>
              <w:lang w:eastAsia="ru-RU"/>
            </w:rPr>
          </w:pPr>
          <w:hyperlink w:anchor="_Toc168396758" w:history="1">
            <w:r w:rsidRPr="00D119A1">
              <w:rPr>
                <w:rStyle w:val="a6"/>
                <w:noProof/>
              </w:rPr>
              <w:t>3.2. Генератор СКИ импульсного типа с двумя запускающими импульсами</w:t>
            </w:r>
            <w:r>
              <w:rPr>
                <w:noProof/>
                <w:webHidden/>
              </w:rPr>
              <w:tab/>
            </w:r>
            <w:r>
              <w:rPr>
                <w:noProof/>
                <w:webHidden/>
              </w:rPr>
              <w:fldChar w:fldCharType="begin"/>
            </w:r>
            <w:r>
              <w:rPr>
                <w:noProof/>
                <w:webHidden/>
              </w:rPr>
              <w:instrText xml:space="preserve"> PAGEREF _Toc168396758 \h </w:instrText>
            </w:r>
            <w:r>
              <w:rPr>
                <w:noProof/>
                <w:webHidden/>
              </w:rPr>
            </w:r>
            <w:r>
              <w:rPr>
                <w:noProof/>
                <w:webHidden/>
              </w:rPr>
              <w:fldChar w:fldCharType="separate"/>
            </w:r>
            <w:r>
              <w:rPr>
                <w:noProof/>
                <w:webHidden/>
              </w:rPr>
              <w:t>41</w:t>
            </w:r>
            <w:r>
              <w:rPr>
                <w:noProof/>
                <w:webHidden/>
              </w:rPr>
              <w:fldChar w:fldCharType="end"/>
            </w:r>
          </w:hyperlink>
        </w:p>
        <w:p w14:paraId="76D19B4D" w14:textId="4DF29A1D" w:rsidR="00B03BE3" w:rsidRDefault="00B03BE3" w:rsidP="00B03BE3">
          <w:pPr>
            <w:pStyle w:val="33"/>
            <w:rPr>
              <w:rFonts w:asciiTheme="minorHAnsi" w:eastAsiaTheme="minorEastAsia" w:hAnsiTheme="minorHAnsi" w:cstheme="minorBidi"/>
              <w:noProof/>
              <w:color w:val="auto"/>
              <w:sz w:val="22"/>
              <w:lang w:eastAsia="ru-RU"/>
            </w:rPr>
          </w:pPr>
          <w:hyperlink w:anchor="_Toc168396759" w:history="1">
            <w:r w:rsidRPr="00D119A1">
              <w:rPr>
                <w:rStyle w:val="a6"/>
                <w:noProof/>
              </w:rPr>
              <w:t>3.2.1. Модель генератора СКИ с двумя запускающими импульсами</w:t>
            </w:r>
            <w:r>
              <w:rPr>
                <w:noProof/>
                <w:webHidden/>
              </w:rPr>
              <w:tab/>
            </w:r>
            <w:r>
              <w:rPr>
                <w:noProof/>
                <w:webHidden/>
              </w:rPr>
              <w:fldChar w:fldCharType="begin"/>
            </w:r>
            <w:r>
              <w:rPr>
                <w:noProof/>
                <w:webHidden/>
              </w:rPr>
              <w:instrText xml:space="preserve"> PAGEREF _Toc168396759 \h </w:instrText>
            </w:r>
            <w:r>
              <w:rPr>
                <w:noProof/>
                <w:webHidden/>
              </w:rPr>
            </w:r>
            <w:r>
              <w:rPr>
                <w:noProof/>
                <w:webHidden/>
              </w:rPr>
              <w:fldChar w:fldCharType="separate"/>
            </w:r>
            <w:r>
              <w:rPr>
                <w:noProof/>
                <w:webHidden/>
              </w:rPr>
              <w:t>41</w:t>
            </w:r>
            <w:r>
              <w:rPr>
                <w:noProof/>
                <w:webHidden/>
              </w:rPr>
              <w:fldChar w:fldCharType="end"/>
            </w:r>
          </w:hyperlink>
        </w:p>
        <w:p w14:paraId="623FE251" w14:textId="0B950FFD" w:rsidR="00B03BE3" w:rsidRDefault="00B03BE3" w:rsidP="00B03BE3">
          <w:pPr>
            <w:pStyle w:val="33"/>
            <w:rPr>
              <w:rFonts w:asciiTheme="minorHAnsi" w:eastAsiaTheme="minorEastAsia" w:hAnsiTheme="minorHAnsi" w:cstheme="minorBidi"/>
              <w:noProof/>
              <w:color w:val="auto"/>
              <w:sz w:val="22"/>
              <w:lang w:eastAsia="ru-RU"/>
            </w:rPr>
          </w:pPr>
          <w:hyperlink w:anchor="_Toc168396760" w:history="1">
            <w:r w:rsidRPr="00D119A1">
              <w:rPr>
                <w:rStyle w:val="a6"/>
                <w:noProof/>
              </w:rPr>
              <w:t>3.1.2.</w:t>
            </w:r>
            <w:r>
              <w:rPr>
                <w:rFonts w:asciiTheme="minorHAnsi" w:eastAsiaTheme="minorEastAsia" w:hAnsiTheme="minorHAnsi" w:cstheme="minorBidi"/>
                <w:noProof/>
                <w:color w:val="auto"/>
                <w:sz w:val="22"/>
                <w:lang w:eastAsia="ru-RU"/>
              </w:rPr>
              <w:tab/>
            </w:r>
            <w:r w:rsidRPr="00D119A1">
              <w:rPr>
                <w:rStyle w:val="a6"/>
                <w:noProof/>
              </w:rPr>
              <w:t>Экспериментальное исследование генератора СКИ с двумя запускаюшими импульсами</w:t>
            </w:r>
            <w:r>
              <w:rPr>
                <w:noProof/>
                <w:webHidden/>
              </w:rPr>
              <w:tab/>
            </w:r>
            <w:r>
              <w:rPr>
                <w:noProof/>
                <w:webHidden/>
              </w:rPr>
              <w:fldChar w:fldCharType="begin"/>
            </w:r>
            <w:r>
              <w:rPr>
                <w:noProof/>
                <w:webHidden/>
              </w:rPr>
              <w:instrText xml:space="preserve"> PAGEREF _Toc168396760 \h </w:instrText>
            </w:r>
            <w:r>
              <w:rPr>
                <w:noProof/>
                <w:webHidden/>
              </w:rPr>
            </w:r>
            <w:r>
              <w:rPr>
                <w:noProof/>
                <w:webHidden/>
              </w:rPr>
              <w:fldChar w:fldCharType="separate"/>
            </w:r>
            <w:r>
              <w:rPr>
                <w:noProof/>
                <w:webHidden/>
              </w:rPr>
              <w:t>45</w:t>
            </w:r>
            <w:r>
              <w:rPr>
                <w:noProof/>
                <w:webHidden/>
              </w:rPr>
              <w:fldChar w:fldCharType="end"/>
            </w:r>
          </w:hyperlink>
        </w:p>
        <w:p w14:paraId="47DA1551" w14:textId="693CEB11" w:rsidR="00B03BE3" w:rsidRDefault="00B03BE3" w:rsidP="00B03BE3">
          <w:pPr>
            <w:pStyle w:val="12"/>
            <w:tabs>
              <w:tab w:val="decimal" w:pos="426"/>
              <w:tab w:val="left" w:pos="1400"/>
              <w:tab w:val="right" w:leader="dot" w:pos="9345"/>
            </w:tabs>
            <w:ind w:firstLine="0"/>
            <w:rPr>
              <w:rFonts w:asciiTheme="minorHAnsi" w:eastAsiaTheme="minorEastAsia" w:hAnsiTheme="minorHAnsi" w:cstheme="minorBidi"/>
              <w:noProof/>
              <w:color w:val="auto"/>
              <w:sz w:val="22"/>
              <w:lang w:eastAsia="ru-RU"/>
            </w:rPr>
          </w:pPr>
          <w:hyperlink w:anchor="_Toc168396761" w:history="1">
            <w:r w:rsidRPr="00D119A1">
              <w:rPr>
                <w:rStyle w:val="a6"/>
                <w:noProof/>
              </w:rPr>
              <w:t>4.</w:t>
            </w:r>
            <w:r>
              <w:rPr>
                <w:rFonts w:asciiTheme="minorHAnsi" w:eastAsiaTheme="minorEastAsia" w:hAnsiTheme="minorHAnsi" w:cstheme="minorBidi"/>
                <w:noProof/>
                <w:color w:val="auto"/>
                <w:sz w:val="22"/>
                <w:lang w:eastAsia="ru-RU"/>
              </w:rPr>
              <w:tab/>
            </w:r>
            <w:r w:rsidRPr="00D119A1">
              <w:rPr>
                <w:rStyle w:val="a6"/>
                <w:noProof/>
              </w:rPr>
              <w:t>Программно-аппаратный комплекс по автоматизированному исследованию параметров сверхкоротких импульсов</w:t>
            </w:r>
            <w:r>
              <w:rPr>
                <w:noProof/>
                <w:webHidden/>
              </w:rPr>
              <w:tab/>
            </w:r>
            <w:r>
              <w:rPr>
                <w:noProof/>
                <w:webHidden/>
              </w:rPr>
              <w:fldChar w:fldCharType="begin"/>
            </w:r>
            <w:r>
              <w:rPr>
                <w:noProof/>
                <w:webHidden/>
              </w:rPr>
              <w:instrText xml:space="preserve"> PAGEREF _Toc168396761 \h </w:instrText>
            </w:r>
            <w:r>
              <w:rPr>
                <w:noProof/>
                <w:webHidden/>
              </w:rPr>
            </w:r>
            <w:r>
              <w:rPr>
                <w:noProof/>
                <w:webHidden/>
              </w:rPr>
              <w:fldChar w:fldCharType="separate"/>
            </w:r>
            <w:r>
              <w:rPr>
                <w:noProof/>
                <w:webHidden/>
              </w:rPr>
              <w:t>51</w:t>
            </w:r>
            <w:r>
              <w:rPr>
                <w:noProof/>
                <w:webHidden/>
              </w:rPr>
              <w:fldChar w:fldCharType="end"/>
            </w:r>
          </w:hyperlink>
        </w:p>
        <w:p w14:paraId="1470A0BE" w14:textId="3324F80E" w:rsidR="00B03BE3" w:rsidRDefault="00B03BE3" w:rsidP="00B03BE3">
          <w:pPr>
            <w:pStyle w:val="24"/>
            <w:tabs>
              <w:tab w:val="decimal" w:pos="426"/>
              <w:tab w:val="left" w:pos="1120"/>
              <w:tab w:val="right" w:leader="dot" w:pos="9345"/>
            </w:tabs>
            <w:ind w:left="0"/>
            <w:rPr>
              <w:rFonts w:asciiTheme="minorHAnsi" w:eastAsiaTheme="minorEastAsia" w:hAnsiTheme="minorHAnsi" w:cstheme="minorBidi"/>
              <w:noProof/>
              <w:color w:val="auto"/>
              <w:sz w:val="22"/>
              <w:lang w:eastAsia="ru-RU"/>
            </w:rPr>
          </w:pPr>
          <w:hyperlink w:anchor="_Toc168396762" w:history="1">
            <w:r w:rsidRPr="00D119A1">
              <w:rPr>
                <w:rStyle w:val="a6"/>
                <w:noProof/>
              </w:rPr>
              <w:t>4.1.</w:t>
            </w:r>
            <w:r>
              <w:rPr>
                <w:rFonts w:asciiTheme="minorHAnsi" w:eastAsiaTheme="minorEastAsia" w:hAnsiTheme="minorHAnsi" w:cstheme="minorBidi"/>
                <w:noProof/>
                <w:color w:val="auto"/>
                <w:sz w:val="22"/>
                <w:lang w:eastAsia="ru-RU"/>
              </w:rPr>
              <w:tab/>
            </w:r>
            <w:r w:rsidRPr="00D119A1">
              <w:rPr>
                <w:rStyle w:val="a6"/>
                <w:noProof/>
              </w:rPr>
              <w:t>Архитектура программно-аппаратного комплекса</w:t>
            </w:r>
            <w:r>
              <w:rPr>
                <w:noProof/>
                <w:webHidden/>
              </w:rPr>
              <w:tab/>
            </w:r>
            <w:r>
              <w:rPr>
                <w:noProof/>
                <w:webHidden/>
              </w:rPr>
              <w:fldChar w:fldCharType="begin"/>
            </w:r>
            <w:r>
              <w:rPr>
                <w:noProof/>
                <w:webHidden/>
              </w:rPr>
              <w:instrText xml:space="preserve"> PAGEREF _Toc168396762 \h </w:instrText>
            </w:r>
            <w:r>
              <w:rPr>
                <w:noProof/>
                <w:webHidden/>
              </w:rPr>
            </w:r>
            <w:r>
              <w:rPr>
                <w:noProof/>
                <w:webHidden/>
              </w:rPr>
              <w:fldChar w:fldCharType="separate"/>
            </w:r>
            <w:r>
              <w:rPr>
                <w:noProof/>
                <w:webHidden/>
              </w:rPr>
              <w:t>52</w:t>
            </w:r>
            <w:r>
              <w:rPr>
                <w:noProof/>
                <w:webHidden/>
              </w:rPr>
              <w:fldChar w:fldCharType="end"/>
            </w:r>
          </w:hyperlink>
        </w:p>
        <w:p w14:paraId="3FD3441C" w14:textId="5DD137F5" w:rsidR="00B03BE3" w:rsidRDefault="00B03BE3" w:rsidP="00B03BE3">
          <w:pPr>
            <w:pStyle w:val="24"/>
            <w:tabs>
              <w:tab w:val="decimal" w:pos="426"/>
              <w:tab w:val="left" w:pos="1120"/>
              <w:tab w:val="right" w:leader="dot" w:pos="9345"/>
            </w:tabs>
            <w:ind w:left="0"/>
            <w:rPr>
              <w:rFonts w:asciiTheme="minorHAnsi" w:eastAsiaTheme="minorEastAsia" w:hAnsiTheme="minorHAnsi" w:cstheme="minorBidi"/>
              <w:noProof/>
              <w:color w:val="auto"/>
              <w:sz w:val="22"/>
              <w:lang w:eastAsia="ru-RU"/>
            </w:rPr>
          </w:pPr>
          <w:hyperlink w:anchor="_Toc168396763" w:history="1">
            <w:r w:rsidRPr="00D119A1">
              <w:rPr>
                <w:rStyle w:val="a6"/>
                <w:noProof/>
              </w:rPr>
              <w:t>4.2.</w:t>
            </w:r>
            <w:r>
              <w:rPr>
                <w:rFonts w:asciiTheme="minorHAnsi" w:eastAsiaTheme="minorEastAsia" w:hAnsiTheme="minorHAnsi" w:cstheme="minorBidi"/>
                <w:noProof/>
                <w:color w:val="auto"/>
                <w:sz w:val="22"/>
                <w:lang w:eastAsia="ru-RU"/>
              </w:rPr>
              <w:tab/>
            </w:r>
            <w:r w:rsidRPr="00D119A1">
              <w:rPr>
                <w:rStyle w:val="a6"/>
                <w:noProof/>
              </w:rPr>
              <w:t>Экспериментальные результаты применения программно-аппаратного комплекса</w:t>
            </w:r>
            <w:r>
              <w:rPr>
                <w:noProof/>
                <w:webHidden/>
              </w:rPr>
              <w:tab/>
            </w:r>
            <w:r>
              <w:rPr>
                <w:noProof/>
                <w:webHidden/>
              </w:rPr>
              <w:fldChar w:fldCharType="begin"/>
            </w:r>
            <w:r>
              <w:rPr>
                <w:noProof/>
                <w:webHidden/>
              </w:rPr>
              <w:instrText xml:space="preserve"> PAGEREF _Toc168396763 \h </w:instrText>
            </w:r>
            <w:r>
              <w:rPr>
                <w:noProof/>
                <w:webHidden/>
              </w:rPr>
            </w:r>
            <w:r>
              <w:rPr>
                <w:noProof/>
                <w:webHidden/>
              </w:rPr>
              <w:fldChar w:fldCharType="separate"/>
            </w:r>
            <w:r>
              <w:rPr>
                <w:noProof/>
                <w:webHidden/>
              </w:rPr>
              <w:t>56</w:t>
            </w:r>
            <w:r>
              <w:rPr>
                <w:noProof/>
                <w:webHidden/>
              </w:rPr>
              <w:fldChar w:fldCharType="end"/>
            </w:r>
          </w:hyperlink>
        </w:p>
        <w:p w14:paraId="26E8AAA8" w14:textId="40D36265" w:rsidR="00B03BE3" w:rsidRDefault="00B03BE3" w:rsidP="00B03BE3">
          <w:pPr>
            <w:pStyle w:val="24"/>
            <w:tabs>
              <w:tab w:val="decimal" w:pos="426"/>
              <w:tab w:val="left" w:pos="1120"/>
              <w:tab w:val="right" w:leader="dot" w:pos="9345"/>
            </w:tabs>
            <w:ind w:left="0"/>
            <w:rPr>
              <w:rFonts w:asciiTheme="minorHAnsi" w:eastAsiaTheme="minorEastAsia" w:hAnsiTheme="minorHAnsi" w:cstheme="minorBidi"/>
              <w:noProof/>
              <w:color w:val="auto"/>
              <w:sz w:val="22"/>
              <w:lang w:eastAsia="ru-RU"/>
            </w:rPr>
          </w:pPr>
          <w:hyperlink w:anchor="_Toc168396764" w:history="1">
            <w:r w:rsidRPr="00D119A1">
              <w:rPr>
                <w:rStyle w:val="a6"/>
                <w:noProof/>
              </w:rPr>
              <w:t>4.3.</w:t>
            </w:r>
            <w:r>
              <w:rPr>
                <w:rFonts w:asciiTheme="minorHAnsi" w:eastAsiaTheme="minorEastAsia" w:hAnsiTheme="minorHAnsi" w:cstheme="minorBidi"/>
                <w:noProof/>
                <w:color w:val="auto"/>
                <w:sz w:val="22"/>
                <w:lang w:eastAsia="ru-RU"/>
              </w:rPr>
              <w:tab/>
            </w:r>
            <w:r w:rsidRPr="00D119A1">
              <w:rPr>
                <w:rStyle w:val="a6"/>
                <w:noProof/>
              </w:rPr>
              <w:t xml:space="preserve">Оценка импульсов методом </w:t>
            </w:r>
            <w:r w:rsidRPr="00D119A1">
              <w:rPr>
                <w:rStyle w:val="a6"/>
                <w:noProof/>
                <w:lang w:val="en-US"/>
              </w:rPr>
              <w:t>NMSE</w:t>
            </w:r>
            <w:r>
              <w:rPr>
                <w:noProof/>
                <w:webHidden/>
              </w:rPr>
              <w:tab/>
            </w:r>
            <w:r>
              <w:rPr>
                <w:noProof/>
                <w:webHidden/>
              </w:rPr>
              <w:fldChar w:fldCharType="begin"/>
            </w:r>
            <w:r>
              <w:rPr>
                <w:noProof/>
                <w:webHidden/>
              </w:rPr>
              <w:instrText xml:space="preserve"> PAGEREF _Toc168396764 \h </w:instrText>
            </w:r>
            <w:r>
              <w:rPr>
                <w:noProof/>
                <w:webHidden/>
              </w:rPr>
            </w:r>
            <w:r>
              <w:rPr>
                <w:noProof/>
                <w:webHidden/>
              </w:rPr>
              <w:fldChar w:fldCharType="separate"/>
            </w:r>
            <w:r>
              <w:rPr>
                <w:noProof/>
                <w:webHidden/>
              </w:rPr>
              <w:t>59</w:t>
            </w:r>
            <w:r>
              <w:rPr>
                <w:noProof/>
                <w:webHidden/>
              </w:rPr>
              <w:fldChar w:fldCharType="end"/>
            </w:r>
          </w:hyperlink>
        </w:p>
        <w:p w14:paraId="46E7C99F" w14:textId="2FC71BEC" w:rsidR="00B03BE3" w:rsidRDefault="00B03BE3" w:rsidP="00B03BE3">
          <w:pPr>
            <w:pStyle w:val="12"/>
            <w:tabs>
              <w:tab w:val="decimal" w:pos="426"/>
              <w:tab w:val="left" w:pos="1400"/>
              <w:tab w:val="right" w:leader="dot" w:pos="9345"/>
            </w:tabs>
            <w:ind w:firstLine="0"/>
            <w:rPr>
              <w:rFonts w:asciiTheme="minorHAnsi" w:eastAsiaTheme="minorEastAsia" w:hAnsiTheme="minorHAnsi" w:cstheme="minorBidi"/>
              <w:noProof/>
              <w:color w:val="auto"/>
              <w:sz w:val="22"/>
              <w:lang w:eastAsia="ru-RU"/>
            </w:rPr>
          </w:pPr>
          <w:hyperlink w:anchor="_Toc168396765" w:history="1">
            <w:r w:rsidRPr="00D119A1">
              <w:rPr>
                <w:rStyle w:val="a6"/>
                <w:noProof/>
              </w:rPr>
              <w:t>5.</w:t>
            </w:r>
            <w:r>
              <w:rPr>
                <w:rFonts w:asciiTheme="minorHAnsi" w:eastAsiaTheme="minorEastAsia" w:hAnsiTheme="minorHAnsi" w:cstheme="minorBidi"/>
                <w:noProof/>
                <w:color w:val="auto"/>
                <w:sz w:val="22"/>
                <w:lang w:eastAsia="ru-RU"/>
              </w:rPr>
              <w:tab/>
            </w:r>
            <w:r w:rsidRPr="00D119A1">
              <w:rPr>
                <w:rStyle w:val="a6"/>
                <w:noProof/>
              </w:rPr>
              <w:t>Формирование импульсов в форме первой и второй производной от Гауссовой кривой</w:t>
            </w:r>
            <w:r>
              <w:rPr>
                <w:noProof/>
                <w:webHidden/>
              </w:rPr>
              <w:tab/>
            </w:r>
            <w:r>
              <w:rPr>
                <w:noProof/>
                <w:webHidden/>
              </w:rPr>
              <w:fldChar w:fldCharType="begin"/>
            </w:r>
            <w:r>
              <w:rPr>
                <w:noProof/>
                <w:webHidden/>
              </w:rPr>
              <w:instrText xml:space="preserve"> PAGEREF _Toc168396765 \h </w:instrText>
            </w:r>
            <w:r>
              <w:rPr>
                <w:noProof/>
                <w:webHidden/>
              </w:rPr>
            </w:r>
            <w:r>
              <w:rPr>
                <w:noProof/>
                <w:webHidden/>
              </w:rPr>
              <w:fldChar w:fldCharType="separate"/>
            </w:r>
            <w:r>
              <w:rPr>
                <w:noProof/>
                <w:webHidden/>
              </w:rPr>
              <w:t>63</w:t>
            </w:r>
            <w:r>
              <w:rPr>
                <w:noProof/>
                <w:webHidden/>
              </w:rPr>
              <w:fldChar w:fldCharType="end"/>
            </w:r>
          </w:hyperlink>
        </w:p>
        <w:p w14:paraId="452EA364" w14:textId="29060D8C" w:rsidR="00B03BE3" w:rsidRDefault="00B03BE3" w:rsidP="00B03BE3">
          <w:pPr>
            <w:pStyle w:val="24"/>
            <w:tabs>
              <w:tab w:val="decimal" w:pos="426"/>
              <w:tab w:val="left" w:pos="1120"/>
              <w:tab w:val="right" w:leader="dot" w:pos="9345"/>
            </w:tabs>
            <w:ind w:left="0"/>
            <w:rPr>
              <w:rFonts w:asciiTheme="minorHAnsi" w:eastAsiaTheme="minorEastAsia" w:hAnsiTheme="minorHAnsi" w:cstheme="minorBidi"/>
              <w:noProof/>
              <w:color w:val="auto"/>
              <w:sz w:val="22"/>
              <w:lang w:eastAsia="ru-RU"/>
            </w:rPr>
          </w:pPr>
          <w:hyperlink w:anchor="_Toc168396766" w:history="1">
            <w:r w:rsidRPr="00D119A1">
              <w:rPr>
                <w:rStyle w:val="a6"/>
                <w:noProof/>
                <w:lang w:eastAsia="ru-RU"/>
              </w:rPr>
              <w:t>5.1</w:t>
            </w:r>
            <w:r>
              <w:rPr>
                <w:rFonts w:asciiTheme="minorHAnsi" w:eastAsiaTheme="minorEastAsia" w:hAnsiTheme="minorHAnsi" w:cstheme="minorBidi"/>
                <w:noProof/>
                <w:color w:val="auto"/>
                <w:sz w:val="22"/>
                <w:lang w:eastAsia="ru-RU"/>
              </w:rPr>
              <w:tab/>
            </w:r>
            <w:r w:rsidRPr="00D119A1">
              <w:rPr>
                <w:rStyle w:val="a6"/>
                <w:noProof/>
                <w:lang w:eastAsia="ru-RU"/>
              </w:rPr>
              <w:t>. Экспериментальное формирование импульса в форме моноцикла Гаусса</w:t>
            </w:r>
            <w:r>
              <w:rPr>
                <w:noProof/>
                <w:webHidden/>
              </w:rPr>
              <w:tab/>
            </w:r>
            <w:r>
              <w:rPr>
                <w:noProof/>
                <w:webHidden/>
              </w:rPr>
              <w:fldChar w:fldCharType="begin"/>
            </w:r>
            <w:r>
              <w:rPr>
                <w:noProof/>
                <w:webHidden/>
              </w:rPr>
              <w:instrText xml:space="preserve"> PAGEREF _Toc168396766 \h </w:instrText>
            </w:r>
            <w:r>
              <w:rPr>
                <w:noProof/>
                <w:webHidden/>
              </w:rPr>
            </w:r>
            <w:r>
              <w:rPr>
                <w:noProof/>
                <w:webHidden/>
              </w:rPr>
              <w:fldChar w:fldCharType="separate"/>
            </w:r>
            <w:r>
              <w:rPr>
                <w:noProof/>
                <w:webHidden/>
              </w:rPr>
              <w:t>63</w:t>
            </w:r>
            <w:r>
              <w:rPr>
                <w:noProof/>
                <w:webHidden/>
              </w:rPr>
              <w:fldChar w:fldCharType="end"/>
            </w:r>
          </w:hyperlink>
        </w:p>
        <w:p w14:paraId="293F09DF" w14:textId="15D22EF7" w:rsidR="00B03BE3" w:rsidRDefault="00B03BE3" w:rsidP="00B03BE3">
          <w:pPr>
            <w:pStyle w:val="24"/>
            <w:tabs>
              <w:tab w:val="decimal" w:pos="426"/>
              <w:tab w:val="left" w:pos="1120"/>
              <w:tab w:val="right" w:leader="dot" w:pos="9345"/>
            </w:tabs>
            <w:ind w:left="0"/>
            <w:rPr>
              <w:rFonts w:asciiTheme="minorHAnsi" w:eastAsiaTheme="minorEastAsia" w:hAnsiTheme="minorHAnsi" w:cstheme="minorBidi"/>
              <w:noProof/>
              <w:color w:val="auto"/>
              <w:sz w:val="22"/>
              <w:lang w:eastAsia="ru-RU"/>
            </w:rPr>
          </w:pPr>
          <w:hyperlink w:anchor="_Toc168396767" w:history="1">
            <w:r w:rsidRPr="00D119A1">
              <w:rPr>
                <w:rStyle w:val="a6"/>
                <w:noProof/>
              </w:rPr>
              <w:t>5.2</w:t>
            </w:r>
            <w:r>
              <w:rPr>
                <w:rFonts w:asciiTheme="minorHAnsi" w:eastAsiaTheme="minorEastAsia" w:hAnsiTheme="minorHAnsi" w:cstheme="minorBidi"/>
                <w:noProof/>
                <w:color w:val="auto"/>
                <w:sz w:val="22"/>
                <w:lang w:eastAsia="ru-RU"/>
              </w:rPr>
              <w:tab/>
            </w:r>
            <w:r w:rsidRPr="00D119A1">
              <w:rPr>
                <w:rStyle w:val="a6"/>
                <w:noProof/>
              </w:rPr>
              <w:t>. Экспериментальное формирование СКИ различной формы с помощью пятипортового сумматора</w:t>
            </w:r>
            <w:r>
              <w:rPr>
                <w:noProof/>
                <w:webHidden/>
              </w:rPr>
              <w:tab/>
            </w:r>
            <w:r>
              <w:rPr>
                <w:noProof/>
                <w:webHidden/>
              </w:rPr>
              <w:fldChar w:fldCharType="begin"/>
            </w:r>
            <w:r>
              <w:rPr>
                <w:noProof/>
                <w:webHidden/>
              </w:rPr>
              <w:instrText xml:space="preserve"> PAGEREF _Toc168396767 \h </w:instrText>
            </w:r>
            <w:r>
              <w:rPr>
                <w:noProof/>
                <w:webHidden/>
              </w:rPr>
            </w:r>
            <w:r>
              <w:rPr>
                <w:noProof/>
                <w:webHidden/>
              </w:rPr>
              <w:fldChar w:fldCharType="separate"/>
            </w:r>
            <w:r>
              <w:rPr>
                <w:noProof/>
                <w:webHidden/>
              </w:rPr>
              <w:t>66</w:t>
            </w:r>
            <w:r>
              <w:rPr>
                <w:noProof/>
                <w:webHidden/>
              </w:rPr>
              <w:fldChar w:fldCharType="end"/>
            </w:r>
          </w:hyperlink>
        </w:p>
        <w:p w14:paraId="726A81FB" w14:textId="5F5BEF68" w:rsidR="00B03BE3" w:rsidRDefault="00B03BE3" w:rsidP="00B03BE3">
          <w:pPr>
            <w:pStyle w:val="24"/>
            <w:tabs>
              <w:tab w:val="decimal" w:pos="426"/>
              <w:tab w:val="left" w:pos="851"/>
              <w:tab w:val="right" w:leader="dot" w:pos="9345"/>
            </w:tabs>
            <w:ind w:left="0"/>
            <w:rPr>
              <w:rFonts w:asciiTheme="minorHAnsi" w:eastAsiaTheme="minorEastAsia" w:hAnsiTheme="minorHAnsi" w:cstheme="minorBidi"/>
              <w:noProof/>
              <w:color w:val="auto"/>
              <w:sz w:val="22"/>
              <w:lang w:eastAsia="ru-RU"/>
            </w:rPr>
          </w:pPr>
          <w:hyperlink w:anchor="_Toc168396768" w:history="1">
            <w:r w:rsidRPr="00D119A1">
              <w:rPr>
                <w:rStyle w:val="a6"/>
                <w:noProof/>
              </w:rPr>
              <w:t>5.3</w:t>
            </w:r>
            <w:r>
              <w:rPr>
                <w:rFonts w:asciiTheme="minorHAnsi" w:eastAsiaTheme="minorEastAsia" w:hAnsiTheme="minorHAnsi" w:cstheme="minorBidi"/>
                <w:noProof/>
                <w:color w:val="auto"/>
                <w:sz w:val="22"/>
                <w:lang w:eastAsia="ru-RU"/>
              </w:rPr>
              <w:tab/>
            </w:r>
            <w:r w:rsidRPr="00D119A1">
              <w:rPr>
                <w:rStyle w:val="a6"/>
                <w:noProof/>
              </w:rPr>
              <w:t>. Возможность перестройки параметров сигнала</w:t>
            </w:r>
            <w:r>
              <w:rPr>
                <w:noProof/>
                <w:webHidden/>
              </w:rPr>
              <w:tab/>
            </w:r>
            <w:r>
              <w:rPr>
                <w:noProof/>
                <w:webHidden/>
              </w:rPr>
              <w:fldChar w:fldCharType="begin"/>
            </w:r>
            <w:r>
              <w:rPr>
                <w:noProof/>
                <w:webHidden/>
              </w:rPr>
              <w:instrText xml:space="preserve"> PAGEREF _Toc168396768 \h </w:instrText>
            </w:r>
            <w:r>
              <w:rPr>
                <w:noProof/>
                <w:webHidden/>
              </w:rPr>
            </w:r>
            <w:r>
              <w:rPr>
                <w:noProof/>
                <w:webHidden/>
              </w:rPr>
              <w:fldChar w:fldCharType="separate"/>
            </w:r>
            <w:r>
              <w:rPr>
                <w:noProof/>
                <w:webHidden/>
              </w:rPr>
              <w:t>70</w:t>
            </w:r>
            <w:r>
              <w:rPr>
                <w:noProof/>
                <w:webHidden/>
              </w:rPr>
              <w:fldChar w:fldCharType="end"/>
            </w:r>
          </w:hyperlink>
        </w:p>
        <w:p w14:paraId="7B096F71" w14:textId="5921C9A6" w:rsidR="00B03BE3" w:rsidRDefault="00B03BE3" w:rsidP="00572B38">
          <w:pPr>
            <w:pStyle w:val="24"/>
            <w:tabs>
              <w:tab w:val="decimal" w:pos="426"/>
              <w:tab w:val="right" w:leader="dot" w:pos="9345"/>
            </w:tabs>
            <w:ind w:left="0"/>
            <w:rPr>
              <w:rFonts w:asciiTheme="minorHAnsi" w:eastAsiaTheme="minorEastAsia" w:hAnsiTheme="minorHAnsi" w:cstheme="minorBidi"/>
              <w:noProof/>
              <w:color w:val="auto"/>
              <w:sz w:val="22"/>
              <w:lang w:eastAsia="ru-RU"/>
            </w:rPr>
          </w:pPr>
          <w:hyperlink w:anchor="_Toc168396769" w:history="1">
            <w:r w:rsidRPr="00D119A1">
              <w:rPr>
                <w:rStyle w:val="a6"/>
                <w:noProof/>
              </w:rPr>
              <w:t>Заключение</w:t>
            </w:r>
            <w:r>
              <w:rPr>
                <w:noProof/>
                <w:webHidden/>
              </w:rPr>
              <w:tab/>
            </w:r>
            <w:r>
              <w:rPr>
                <w:noProof/>
                <w:webHidden/>
              </w:rPr>
              <w:fldChar w:fldCharType="begin"/>
            </w:r>
            <w:r>
              <w:rPr>
                <w:noProof/>
                <w:webHidden/>
              </w:rPr>
              <w:instrText xml:space="preserve"> PAGEREF _Toc168396769 \h </w:instrText>
            </w:r>
            <w:r>
              <w:rPr>
                <w:noProof/>
                <w:webHidden/>
              </w:rPr>
            </w:r>
            <w:r>
              <w:rPr>
                <w:noProof/>
                <w:webHidden/>
              </w:rPr>
              <w:fldChar w:fldCharType="separate"/>
            </w:r>
            <w:r>
              <w:rPr>
                <w:noProof/>
                <w:webHidden/>
              </w:rPr>
              <w:t>73</w:t>
            </w:r>
            <w:r>
              <w:rPr>
                <w:noProof/>
                <w:webHidden/>
              </w:rPr>
              <w:fldChar w:fldCharType="end"/>
            </w:r>
          </w:hyperlink>
        </w:p>
        <w:p w14:paraId="34054C98" w14:textId="4CB6D1D0" w:rsidR="00B03BE3" w:rsidRDefault="00B03BE3" w:rsidP="00572B38">
          <w:pPr>
            <w:pStyle w:val="24"/>
            <w:tabs>
              <w:tab w:val="decimal" w:pos="426"/>
              <w:tab w:val="right" w:leader="dot" w:pos="9345"/>
            </w:tabs>
            <w:ind w:left="0"/>
            <w:rPr>
              <w:rFonts w:asciiTheme="minorHAnsi" w:eastAsiaTheme="minorEastAsia" w:hAnsiTheme="minorHAnsi" w:cstheme="minorBidi"/>
              <w:noProof/>
              <w:color w:val="auto"/>
              <w:sz w:val="22"/>
              <w:lang w:eastAsia="ru-RU"/>
            </w:rPr>
          </w:pPr>
          <w:hyperlink w:anchor="_Toc168396770" w:history="1">
            <w:r w:rsidRPr="00D119A1">
              <w:rPr>
                <w:rStyle w:val="a6"/>
                <w:noProof/>
              </w:rPr>
              <w:t>Список литературы</w:t>
            </w:r>
            <w:r>
              <w:rPr>
                <w:noProof/>
                <w:webHidden/>
              </w:rPr>
              <w:tab/>
            </w:r>
            <w:r>
              <w:rPr>
                <w:noProof/>
                <w:webHidden/>
              </w:rPr>
              <w:fldChar w:fldCharType="begin"/>
            </w:r>
            <w:r>
              <w:rPr>
                <w:noProof/>
                <w:webHidden/>
              </w:rPr>
              <w:instrText xml:space="preserve"> PAGEREF _Toc168396770 \h </w:instrText>
            </w:r>
            <w:r>
              <w:rPr>
                <w:noProof/>
                <w:webHidden/>
              </w:rPr>
            </w:r>
            <w:r>
              <w:rPr>
                <w:noProof/>
                <w:webHidden/>
              </w:rPr>
              <w:fldChar w:fldCharType="separate"/>
            </w:r>
            <w:r>
              <w:rPr>
                <w:noProof/>
                <w:webHidden/>
              </w:rPr>
              <w:t>74</w:t>
            </w:r>
            <w:r>
              <w:rPr>
                <w:noProof/>
                <w:webHidden/>
              </w:rPr>
              <w:fldChar w:fldCharType="end"/>
            </w:r>
          </w:hyperlink>
        </w:p>
        <w:p w14:paraId="5297A37C" w14:textId="4A583783" w:rsidR="007F66A1" w:rsidRDefault="007F66A1" w:rsidP="00B03BE3">
          <w:pPr>
            <w:tabs>
              <w:tab w:val="decimal" w:pos="426"/>
            </w:tabs>
          </w:pPr>
          <w:r>
            <w:rPr>
              <w:b/>
              <w:bCs/>
              <w:szCs w:val="28"/>
            </w:rPr>
            <w:fldChar w:fldCharType="end"/>
          </w:r>
        </w:p>
      </w:sdtContent>
    </w:sdt>
    <w:p w14:paraId="0515DCA2" w14:textId="3C3F5EE9" w:rsidR="007F66A1" w:rsidRPr="009F7D30" w:rsidRDefault="007F66A1">
      <w:pPr>
        <w:spacing w:after="160" w:line="259" w:lineRule="auto"/>
        <w:ind w:firstLine="0"/>
        <w:jc w:val="left"/>
        <w:rPr>
          <w:b/>
          <w:bCs/>
          <w:lang w:val="en-US"/>
        </w:rPr>
      </w:pPr>
      <w:r>
        <w:rPr>
          <w:b/>
          <w:bCs/>
        </w:rPr>
        <w:br w:type="page"/>
      </w:r>
    </w:p>
    <w:p w14:paraId="4E530578" w14:textId="7A2E6BA2" w:rsidR="007F66A1" w:rsidRDefault="007F66A1" w:rsidP="008471AC">
      <w:pPr>
        <w:pStyle w:val="1"/>
        <w:numPr>
          <w:ilvl w:val="0"/>
          <w:numId w:val="0"/>
        </w:numPr>
        <w:ind w:left="360"/>
      </w:pPr>
      <w:bookmarkStart w:id="0" w:name="_Toc168396744"/>
      <w:r>
        <w:lastRenderedPageBreak/>
        <w:t>Введение</w:t>
      </w:r>
      <w:bookmarkEnd w:id="0"/>
    </w:p>
    <w:p w14:paraId="6205A588" w14:textId="073B6A62" w:rsidR="007F66A1" w:rsidRDefault="007F66A1" w:rsidP="007F66A1">
      <w:r>
        <w:t xml:space="preserve">Квазигауссовские импульсы пикосекундного диапазона длительностей представляют большой интерес для науки и техники. Практические приложения таких импульсов включают высокоточную, подземную и ближнюю радиолокацию [1-3], высокоскоростные системы связи, медицинские исследования [4-5, 7] и высокоточные измерения [1]. Использование подобных сигналов перспективно также в исследованиях в области ядерной физики, физики высоких энергий [8] и физики твердого тела [10, 11]. Основной задачей при формировании пикосекундных импульсов является достижение максимально возможной амплитуды при минимально возможной длительности. От амплитуды импульса зависит дальность его распространения в пространстве, и, следовательно, дальность действия коммуникационных и локационных систем. От длительности зависит ширина его спектра, которая влияет на разрешающую способность локационных систем и </w:t>
      </w:r>
      <w:r w:rsidR="00D16B0C">
        <w:t xml:space="preserve">пропускную </w:t>
      </w:r>
      <w:r>
        <w:t xml:space="preserve">способность систем связи. </w:t>
      </w:r>
    </w:p>
    <w:p w14:paraId="0D6CED53" w14:textId="0504A161" w:rsidR="00B94822" w:rsidRDefault="00B94822" w:rsidP="007F66A1">
      <w:r>
        <w:t xml:space="preserve">Схемы генерации сверхширокополосных (СШП) импульсов </w:t>
      </w:r>
      <w:proofErr w:type="spellStart"/>
      <w:r>
        <w:t>квазигауссовой</w:t>
      </w:r>
      <w:proofErr w:type="spellEnd"/>
      <w:r>
        <w:t xml:space="preserve"> формы могут быть основаны на быстрых размыкателях тока. В качестве размыкателей могут быть использованы полупроводниковые элементы с быстрым восстановлением обратного сопротивления. В работе в качестве таких элементов используются диоды с накоплением заряда (ДНЗ).</w:t>
      </w:r>
    </w:p>
    <w:p w14:paraId="24A83657" w14:textId="17829283" w:rsidR="007F66A1" w:rsidRDefault="00763149" w:rsidP="007F66A1">
      <w:r>
        <w:t xml:space="preserve">Большой </w:t>
      </w:r>
      <w:r w:rsidR="007F66A1">
        <w:t xml:space="preserve">интерес для представляют импульсы </w:t>
      </w:r>
      <w:r w:rsidR="00B94822">
        <w:t>в форме производных от гауссовой кривой</w:t>
      </w:r>
      <w:r w:rsidR="007F66A1">
        <w:t xml:space="preserve">, такие как дуплет и моноцикл Гаусса. Спектры таких импульсов </w:t>
      </w:r>
      <w:r w:rsidR="00B94822">
        <w:t>находятся выше по частоте</w:t>
      </w:r>
      <w:r w:rsidR="007F66A1">
        <w:t xml:space="preserve">, поэтому их проще излучать с помощью широкополосных антенн. Частотные характеристики антенн начинаются с ненулевых частот, поэтому если спектры импульсов будут смещены вверх в частотной области, то антенны будут вносить меньше искажений. </w:t>
      </w:r>
      <w:del w:id="1" w:author="Anastasia" w:date="2024-05-24T14:24:00Z">
        <w:r w:rsidR="007F66A1" w:rsidDel="00B94822">
          <w:delText xml:space="preserve"> </w:delText>
        </w:r>
      </w:del>
    </w:p>
    <w:p w14:paraId="5071FD0F" w14:textId="1B15BE69" w:rsidR="00C25C80" w:rsidRPr="00576DA5" w:rsidRDefault="00C25C80" w:rsidP="007F66A1">
      <w:r w:rsidRPr="00576DA5">
        <w:t xml:space="preserve">Цель настоящей работы – разработка способа формирования сверхширокополосных (СШП) электрических импульсов </w:t>
      </w:r>
      <w:proofErr w:type="spellStart"/>
      <w:r w:rsidRPr="00576DA5">
        <w:t>субнаносекундной</w:t>
      </w:r>
      <w:proofErr w:type="spellEnd"/>
      <w:r w:rsidRPr="00576DA5">
        <w:t xml:space="preserve"> </w:t>
      </w:r>
      <w:r w:rsidRPr="00576DA5">
        <w:lastRenderedPageBreak/>
        <w:t>длительности с возможностью управления формой, амплитудой и длительностью результирующих сигналов</w:t>
      </w:r>
      <w:r w:rsidR="00493A33" w:rsidRPr="00576DA5">
        <w:t>.</w:t>
      </w:r>
    </w:p>
    <w:p w14:paraId="0ABDBFE5" w14:textId="42AE1CD0" w:rsidR="007F66A1" w:rsidRPr="00576DA5" w:rsidRDefault="007F66A1" w:rsidP="007F66A1">
      <w:r w:rsidRPr="00576DA5">
        <w:t xml:space="preserve">Для выполнения </w:t>
      </w:r>
      <w:r w:rsidR="00493A33" w:rsidRPr="00576DA5">
        <w:t>цели</w:t>
      </w:r>
      <w:r w:rsidRPr="00576DA5">
        <w:t xml:space="preserve"> были поставлены и следующие задачи:</w:t>
      </w:r>
    </w:p>
    <w:p w14:paraId="2C776AE4" w14:textId="4A6942E9" w:rsidR="007F66A1" w:rsidRPr="00576DA5" w:rsidRDefault="007F66A1" w:rsidP="00572B38">
      <w:pPr>
        <w:pStyle w:val="a2"/>
        <w:numPr>
          <w:ilvl w:val="0"/>
          <w:numId w:val="1"/>
        </w:numPr>
        <w:tabs>
          <w:tab w:val="decimal" w:pos="1134"/>
        </w:tabs>
        <w:ind w:left="0" w:firstLine="709"/>
      </w:pPr>
      <w:r w:rsidRPr="00576DA5">
        <w:t xml:space="preserve">анализ различных подходов к формированию импульсов и </w:t>
      </w:r>
      <w:r w:rsidR="00493A33" w:rsidRPr="00576DA5">
        <w:t>выбор</w:t>
      </w:r>
      <w:r w:rsidRPr="00576DA5">
        <w:t xml:space="preserve"> наиболее подходящего для </w:t>
      </w:r>
      <w:r w:rsidR="00C25C80" w:rsidRPr="00576DA5">
        <w:t xml:space="preserve">формирования сверхкоротких электрических импульсов (СКИ) с заданными </w:t>
      </w:r>
      <w:proofErr w:type="spellStart"/>
      <w:r w:rsidR="00C25C80" w:rsidRPr="00576DA5">
        <w:t>требованями</w:t>
      </w:r>
      <w:proofErr w:type="spellEnd"/>
      <w:r w:rsidRPr="00576DA5">
        <w:t>;</w:t>
      </w:r>
    </w:p>
    <w:p w14:paraId="7C4C773B" w14:textId="13AFFA62" w:rsidR="007F66A1" w:rsidRPr="00576DA5" w:rsidRDefault="007F66A1" w:rsidP="00572B38">
      <w:pPr>
        <w:pStyle w:val="a2"/>
        <w:numPr>
          <w:ilvl w:val="0"/>
          <w:numId w:val="1"/>
        </w:numPr>
        <w:tabs>
          <w:tab w:val="decimal" w:pos="1134"/>
        </w:tabs>
        <w:ind w:left="0" w:firstLine="709"/>
      </w:pPr>
      <w:r w:rsidRPr="00576DA5">
        <w:t>моделирование и изготовление сверхширокополосн</w:t>
      </w:r>
      <w:r w:rsidR="00576DA5" w:rsidRPr="00576DA5">
        <w:t>ых</w:t>
      </w:r>
      <w:r w:rsidRPr="00576DA5">
        <w:t xml:space="preserve"> сумматор</w:t>
      </w:r>
      <w:r w:rsidR="00576DA5" w:rsidRPr="00576DA5">
        <w:t>ов</w:t>
      </w:r>
      <w:r w:rsidRPr="00576DA5">
        <w:t xml:space="preserve"> конструкции Уилкинсона для </w:t>
      </w:r>
      <w:r w:rsidR="00576DA5" w:rsidRPr="00576DA5">
        <w:t>сложения</w:t>
      </w:r>
      <w:r w:rsidRPr="00576DA5">
        <w:t xml:space="preserve"> СКИ</w:t>
      </w:r>
      <w:r w:rsidR="00576DA5" w:rsidRPr="00576DA5">
        <w:t xml:space="preserve"> и получения импульсов в форме производных от гауссовой кривой;</w:t>
      </w:r>
    </w:p>
    <w:p w14:paraId="1C86FA70" w14:textId="3AB172AA" w:rsidR="007F66A1" w:rsidRPr="00576DA5" w:rsidRDefault="00C25C80" w:rsidP="00572B38">
      <w:pPr>
        <w:pStyle w:val="a2"/>
        <w:numPr>
          <w:ilvl w:val="0"/>
          <w:numId w:val="1"/>
        </w:numPr>
        <w:tabs>
          <w:tab w:val="decimal" w:pos="1134"/>
        </w:tabs>
        <w:ind w:left="0" w:firstLine="709"/>
      </w:pPr>
      <w:r w:rsidRPr="00576DA5">
        <w:t xml:space="preserve">реализация </w:t>
      </w:r>
      <w:r w:rsidR="00576DA5" w:rsidRPr="00576DA5">
        <w:t>схем генерации</w:t>
      </w:r>
      <w:r w:rsidRPr="00576DA5">
        <w:t xml:space="preserve"> </w:t>
      </w:r>
      <w:r w:rsidR="00212644" w:rsidRPr="00576DA5">
        <w:t xml:space="preserve">однополярных СКИ </w:t>
      </w:r>
      <w:r w:rsidR="00576DA5" w:rsidRPr="00576DA5">
        <w:t>на основе</w:t>
      </w:r>
      <w:r w:rsidR="00212644" w:rsidRPr="00576DA5">
        <w:t xml:space="preserve"> ДНЗ;</w:t>
      </w:r>
    </w:p>
    <w:p w14:paraId="2846FD0D" w14:textId="47838292" w:rsidR="00212644" w:rsidRPr="00576DA5" w:rsidRDefault="00212644" w:rsidP="00572B38">
      <w:pPr>
        <w:pStyle w:val="a2"/>
        <w:numPr>
          <w:ilvl w:val="0"/>
          <w:numId w:val="1"/>
        </w:numPr>
        <w:tabs>
          <w:tab w:val="decimal" w:pos="1134"/>
        </w:tabs>
        <w:ind w:left="0" w:firstLine="709"/>
      </w:pPr>
      <w:r w:rsidRPr="00576DA5">
        <w:t>разработка программного обеспечения для автоматизированной обработки результатов экспериментов</w:t>
      </w:r>
    </w:p>
    <w:p w14:paraId="1B34E4EC" w14:textId="67C13DAF" w:rsidR="00212644" w:rsidRPr="00576DA5" w:rsidRDefault="00212644" w:rsidP="00572B38">
      <w:pPr>
        <w:pStyle w:val="a2"/>
        <w:numPr>
          <w:ilvl w:val="0"/>
          <w:numId w:val="1"/>
        </w:numPr>
        <w:tabs>
          <w:tab w:val="decimal" w:pos="1134"/>
        </w:tabs>
        <w:ind w:left="0" w:firstLine="709"/>
      </w:pPr>
      <w:r w:rsidRPr="00576DA5">
        <w:t xml:space="preserve">экспериментальное подтверждение метода формирования электрических импульсов различных форм. </w:t>
      </w:r>
    </w:p>
    <w:p w14:paraId="7B685CEE" w14:textId="77777777" w:rsidR="00212644" w:rsidRPr="00212644" w:rsidRDefault="00212644" w:rsidP="00212644">
      <w:pPr>
        <w:rPr>
          <w:highlight w:val="yellow"/>
        </w:rPr>
      </w:pPr>
    </w:p>
    <w:p w14:paraId="56A26A20" w14:textId="77777777" w:rsidR="007F66A1" w:rsidRDefault="007F66A1">
      <w:pPr>
        <w:spacing w:after="160" w:line="259" w:lineRule="auto"/>
        <w:ind w:firstLine="0"/>
        <w:jc w:val="left"/>
      </w:pPr>
      <w:r>
        <w:br w:type="page"/>
      </w:r>
    </w:p>
    <w:p w14:paraId="130B7E46" w14:textId="6BEFA1B0" w:rsidR="007F66A1" w:rsidRPr="00B95ABA" w:rsidRDefault="007F66A1" w:rsidP="00411F4F">
      <w:pPr>
        <w:pStyle w:val="1"/>
        <w:numPr>
          <w:ilvl w:val="0"/>
          <w:numId w:val="27"/>
        </w:numPr>
      </w:pPr>
      <w:bookmarkStart w:id="2" w:name="_Toc168396745"/>
      <w:r w:rsidRPr="00B95ABA">
        <w:lastRenderedPageBreak/>
        <w:t xml:space="preserve">Существующие методы формирования </w:t>
      </w:r>
      <w:proofErr w:type="spellStart"/>
      <w:r w:rsidR="003F36B1" w:rsidRPr="00B95ABA">
        <w:t>субнаносекундных</w:t>
      </w:r>
      <w:proofErr w:type="spellEnd"/>
      <w:r w:rsidR="003F36B1" w:rsidRPr="00B95ABA">
        <w:t xml:space="preserve"> </w:t>
      </w:r>
      <w:r w:rsidRPr="00B95ABA">
        <w:t>СШП-импульсов</w:t>
      </w:r>
      <w:bookmarkEnd w:id="2"/>
    </w:p>
    <w:p w14:paraId="0E689A6D" w14:textId="79C3DC71" w:rsidR="007F66A1" w:rsidRDefault="007F66A1" w:rsidP="007F66A1">
      <w:r>
        <w:t xml:space="preserve">В литературе выделяют несколько подходов к формированию сверхширокополосных импульсов в форме гауссовой кривой и </w:t>
      </w:r>
      <w:r w:rsidR="009672C9">
        <w:t xml:space="preserve">её производных разных порядков. </w:t>
      </w:r>
      <w:r w:rsidR="003245D6">
        <w:t>Подходы к формированию</w:t>
      </w:r>
      <w:r w:rsidR="003205D2">
        <w:t>,</w:t>
      </w:r>
      <w:r w:rsidR="003245D6">
        <w:t xml:space="preserve"> собственно</w:t>
      </w:r>
      <w:r w:rsidR="003205D2">
        <w:t>,</w:t>
      </w:r>
      <w:r w:rsidR="003245D6">
        <w:t xml:space="preserve"> </w:t>
      </w:r>
      <w:proofErr w:type="spellStart"/>
      <w:r w:rsidR="003245D6">
        <w:t>квазигауссовых</w:t>
      </w:r>
      <w:proofErr w:type="spellEnd"/>
      <w:r w:rsidR="003245D6">
        <w:t xml:space="preserve"> импульсов и сигналов в форме их производных могут быть принципиально разными</w:t>
      </w:r>
      <w:r w:rsidR="003205D2">
        <w:t xml:space="preserve"> (без учета оптических методов формирования импульсов </w:t>
      </w:r>
      <w:proofErr w:type="spellStart"/>
      <w:r w:rsidR="003205D2">
        <w:t>фемтосекундной</w:t>
      </w:r>
      <w:proofErr w:type="spellEnd"/>
      <w:r w:rsidR="003205D2">
        <w:t xml:space="preserve"> длительности)</w:t>
      </w:r>
      <w:r w:rsidR="003245D6">
        <w:t xml:space="preserve">. Рассмотрим, сначала, методы формирования </w:t>
      </w:r>
      <w:proofErr w:type="spellStart"/>
      <w:r w:rsidR="003245D6">
        <w:t>квазигауссовых</w:t>
      </w:r>
      <w:proofErr w:type="spellEnd"/>
      <w:r w:rsidR="003245D6">
        <w:t xml:space="preserve"> однополярных импульсов</w:t>
      </w:r>
      <w:r w:rsidR="00522BBE">
        <w:t>:</w:t>
      </w:r>
      <w:r w:rsidR="003245D6">
        <w:t xml:space="preserve"> </w:t>
      </w:r>
      <w:r w:rsidR="009672C9">
        <w:t xml:space="preserve"> </w:t>
      </w:r>
    </w:p>
    <w:p w14:paraId="1B093BAA" w14:textId="3D0A75D0" w:rsidR="003F36B1" w:rsidRDefault="00FA7ADB" w:rsidP="00411F4F">
      <w:pPr>
        <w:pStyle w:val="a2"/>
        <w:numPr>
          <w:ilvl w:val="0"/>
          <w:numId w:val="3"/>
        </w:numPr>
      </w:pPr>
      <w:r>
        <w:t>ф</w:t>
      </w:r>
      <w:r w:rsidR="003F36B1">
        <w:t>ормирователи на размыкателях тока с быстрым восстановлением</w:t>
      </w:r>
      <w:r w:rsidR="003205D2">
        <w:t xml:space="preserve"> (генераторы на основе ДНЗ)</w:t>
      </w:r>
      <w:r w:rsidR="003F36B1">
        <w:t>;</w:t>
      </w:r>
    </w:p>
    <w:p w14:paraId="55567F0F" w14:textId="4DE4FD18" w:rsidR="003205D2" w:rsidRDefault="00835012" w:rsidP="00411F4F">
      <w:pPr>
        <w:pStyle w:val="a2"/>
        <w:numPr>
          <w:ilvl w:val="0"/>
          <w:numId w:val="3"/>
        </w:numPr>
      </w:pPr>
      <w:r>
        <w:t>AHCMOS</w:t>
      </w:r>
      <w:r w:rsidRPr="00835012">
        <w:t xml:space="preserve"> </w:t>
      </w:r>
      <w:r>
        <w:t xml:space="preserve">и </w:t>
      </w:r>
      <w:proofErr w:type="spellStart"/>
      <w:r>
        <w:rPr>
          <w:lang w:val="en-US"/>
        </w:rPr>
        <w:t>BiCMOS</w:t>
      </w:r>
      <w:proofErr w:type="spellEnd"/>
      <w:r w:rsidRPr="00835012">
        <w:t xml:space="preserve"> </w:t>
      </w:r>
      <w:r>
        <w:t>логические вентили</w:t>
      </w:r>
      <w:r w:rsidR="006746FA">
        <w:t>;</w:t>
      </w:r>
    </w:p>
    <w:p w14:paraId="59F5A60F" w14:textId="607A9BC6" w:rsidR="006746FA" w:rsidRDefault="00843E19" w:rsidP="00411F4F">
      <w:pPr>
        <w:pStyle w:val="a2"/>
        <w:numPr>
          <w:ilvl w:val="0"/>
          <w:numId w:val="3"/>
        </w:numPr>
      </w:pPr>
      <w:r>
        <w:t xml:space="preserve">формирователи на основе лавинно-пробойных транзисторов и транзисторов, работающих </w:t>
      </w:r>
      <w:r w:rsidR="00835012">
        <w:t>в режиме лавинного пробоя</w:t>
      </w:r>
      <w:r>
        <w:t>;</w:t>
      </w:r>
    </w:p>
    <w:p w14:paraId="3BDE1E3B" w14:textId="322D289D" w:rsidR="00522BBE" w:rsidRDefault="00522BBE" w:rsidP="00522BBE">
      <w:r>
        <w:t xml:space="preserve">Довольно тесно с этими методами связаны системы, формирующие импульсы в форме моноцикла Гаусса (первая производная от кривой Гаусса) и дуплета Гаусса. В источниках зачастую рассматриваются совмещенные системы генерации: часть схемы отвечает за формирование однополярного импульса в форме кривой Гаусса, а вторая за преобразование этого сигнала в моноцикл. Стоит также отметить, что больший интерес для практических приложений в источниках представляют именно импульсы в форме моноцикла Гаусса, так как при их излучении сохраняется больше полезной энергетики. </w:t>
      </w:r>
    </w:p>
    <w:p w14:paraId="097BDBD7" w14:textId="03A1F80F" w:rsidR="00522BBE" w:rsidRDefault="00522BBE" w:rsidP="00522BBE">
      <w:r>
        <w:t>Глобально методы формирования моноциклов Гаусса можно разделить на следующие категории:</w:t>
      </w:r>
    </w:p>
    <w:p w14:paraId="77B5FF3C" w14:textId="3BD37C02" w:rsidR="00522BBE" w:rsidRDefault="00522BBE" w:rsidP="00411F4F">
      <w:pPr>
        <w:pStyle w:val="a2"/>
        <w:numPr>
          <w:ilvl w:val="0"/>
          <w:numId w:val="22"/>
        </w:numPr>
      </w:pPr>
      <w:r>
        <w:t>формирователи на основе дифференцирующих линий;</w:t>
      </w:r>
    </w:p>
    <w:p w14:paraId="3B493D81" w14:textId="0C78F0CC" w:rsidR="00522BBE" w:rsidRDefault="00522BBE" w:rsidP="00411F4F">
      <w:pPr>
        <w:pStyle w:val="a2"/>
        <w:numPr>
          <w:ilvl w:val="0"/>
          <w:numId w:val="22"/>
        </w:numPr>
      </w:pPr>
      <w:r>
        <w:t>генераторы с использованием линий задержек и обратной связи;</w:t>
      </w:r>
    </w:p>
    <w:p w14:paraId="4784B29E" w14:textId="16BA6E9F" w:rsidR="00522BBE" w:rsidRDefault="00522BBE" w:rsidP="00411F4F">
      <w:pPr>
        <w:pStyle w:val="a2"/>
        <w:numPr>
          <w:ilvl w:val="0"/>
          <w:numId w:val="22"/>
        </w:numPr>
      </w:pPr>
      <w:r>
        <w:t xml:space="preserve">системы сложения однополярных импульсов. </w:t>
      </w:r>
    </w:p>
    <w:p w14:paraId="07239802" w14:textId="77777777" w:rsidR="00522BBE" w:rsidRDefault="00522BBE" w:rsidP="00522BBE">
      <w:r>
        <w:t xml:space="preserve">Формированию импульсов более сложных форм, в частности, в форме производных от гауссовой кривой более высоких порядков, уделяется заметно </w:t>
      </w:r>
      <w:r>
        <w:lastRenderedPageBreak/>
        <w:t xml:space="preserve">меньше внимания ввиду возрастающей сложности их формирования. В целом, методы их формирования основаны на аналогичных подходах, поэтому они не будут рассмотрены в работе более детально. </w:t>
      </w:r>
    </w:p>
    <w:p w14:paraId="18FACC0D" w14:textId="5833ADD4" w:rsidR="00084BD4" w:rsidRDefault="00522BBE" w:rsidP="00522BBE">
      <w:r>
        <w:t>Стоит также отметить, что в ряде источников и практических приложений используются СШП-импульсы, основная энергетика которых приходится на заметно более высокие частоты (порядка 10ГГц). Такие импульсы форми</w:t>
      </w:r>
      <w:r w:rsidR="00E415DC">
        <w:t xml:space="preserve">руются следующим образом: периодический сигнал частоты порядка 10 и более ГГц модулируется импульсным сигналом, зачастую гауссовой кривой. Принципы формирования таких сигналов принципиально отличаются от ранее рассмотренных и также не будут рассматриваться в дальнейшем. </w:t>
      </w:r>
    </w:p>
    <w:p w14:paraId="51A091DB" w14:textId="77777777" w:rsidR="0056063C" w:rsidRDefault="0056063C" w:rsidP="00522BBE"/>
    <w:p w14:paraId="1F0FD148" w14:textId="77777777" w:rsidR="00084BD4" w:rsidRPr="008471AC" w:rsidRDefault="00084BD4" w:rsidP="008471AC">
      <w:pPr>
        <w:pStyle w:val="21"/>
      </w:pPr>
      <w:bookmarkStart w:id="3" w:name="_Toc168396746"/>
      <w:r w:rsidRPr="008471AC">
        <w:t>Формирование однополярных СШП-импульсов</w:t>
      </w:r>
      <w:bookmarkEnd w:id="3"/>
    </w:p>
    <w:p w14:paraId="09327932" w14:textId="1C2C9586" w:rsidR="00522BBE" w:rsidRDefault="0056063C" w:rsidP="00084BD4">
      <w:r>
        <w:t xml:space="preserve">В этом разделе будут подробно рассмотрены и сравнены способы формирования однополярных СШП-импульсов в форме гауссовой кривой. </w:t>
      </w:r>
    </w:p>
    <w:p w14:paraId="57F7D9FD" w14:textId="65EF52BD" w:rsidR="00A914EE" w:rsidRDefault="006340E4" w:rsidP="00084BD4">
      <w:r>
        <w:t xml:space="preserve">Формирование СШП-импульсов за счет </w:t>
      </w:r>
      <w:r w:rsidR="005B1FC3">
        <w:t xml:space="preserve">быстрых размыкателей тока (диоды с быстрым восстановлением обратного сопротивления, такие как ДНЗ, </w:t>
      </w:r>
      <w:r w:rsidR="005B1FC3">
        <w:rPr>
          <w:lang w:val="en-US"/>
        </w:rPr>
        <w:t>DSRD</w:t>
      </w:r>
      <w:r w:rsidR="005B1FC3">
        <w:t>) происходит за счет быстрого изменения состояния диода из проводящего состояния в закрытое. При этом высвобождается энергия из накопителя в схеме (индуктивного или емкостного)</w:t>
      </w:r>
      <w:r w:rsidR="00B7636B">
        <w:t xml:space="preserve">. Встречаются варианты с различными схемотехническими решениями для такого подхода. Классический подход описан в </w:t>
      </w:r>
      <w:r w:rsidR="00B7636B" w:rsidRPr="00B7636B">
        <w:t>[</w:t>
      </w:r>
      <w:r w:rsidR="00B7636B">
        <w:fldChar w:fldCharType="begin"/>
      </w:r>
      <w:r w:rsidR="00B7636B" w:rsidRPr="00B7636B">
        <w:instrText xml:space="preserve"> </w:instrText>
      </w:r>
      <w:r w:rsidR="00B7636B">
        <w:rPr>
          <w:lang w:val="en-US"/>
        </w:rPr>
        <w:instrText>REF</w:instrText>
      </w:r>
      <w:r w:rsidR="00B7636B" w:rsidRPr="00B7636B">
        <w:instrText xml:space="preserve"> _</w:instrText>
      </w:r>
      <w:r w:rsidR="00B7636B">
        <w:rPr>
          <w:lang w:val="en-US"/>
        </w:rPr>
        <w:instrText>Ref</w:instrText>
      </w:r>
      <w:r w:rsidR="00B7636B" w:rsidRPr="00B7636B">
        <w:instrText>168318246 \</w:instrText>
      </w:r>
      <w:r w:rsidR="00B7636B">
        <w:rPr>
          <w:lang w:val="en-US"/>
        </w:rPr>
        <w:instrText>r</w:instrText>
      </w:r>
      <w:r w:rsidR="00B7636B" w:rsidRPr="00B7636B">
        <w:instrText xml:space="preserve"> \</w:instrText>
      </w:r>
      <w:r w:rsidR="00B7636B">
        <w:rPr>
          <w:lang w:val="en-US"/>
        </w:rPr>
        <w:instrText>h</w:instrText>
      </w:r>
      <w:r w:rsidR="00B7636B" w:rsidRPr="00B7636B">
        <w:instrText xml:space="preserve"> </w:instrText>
      </w:r>
      <w:r w:rsidR="00B7636B">
        <w:fldChar w:fldCharType="separate"/>
      </w:r>
      <w:r w:rsidR="00E77239" w:rsidRPr="00497F58">
        <w:t>1</w:t>
      </w:r>
      <w:r w:rsidR="00B7636B">
        <w:fldChar w:fldCharType="end"/>
      </w:r>
      <w:r w:rsidR="00B7636B" w:rsidRPr="00B7636B">
        <w:t>]</w:t>
      </w:r>
      <w:r w:rsidR="00B7636B">
        <w:t xml:space="preserve">. Также известны методы с последовательным соединением ДНЗ для улучшения характеристик результирующего импульса </w:t>
      </w:r>
      <w:r w:rsidR="00B7636B" w:rsidRPr="00B7636B">
        <w:t>[</w:t>
      </w:r>
      <w:r w:rsidR="00B7636B">
        <w:fldChar w:fldCharType="begin"/>
      </w:r>
      <w:r w:rsidR="00B7636B">
        <w:instrText xml:space="preserve"> REF _Ref167956883 \r \h </w:instrText>
      </w:r>
      <w:r w:rsidR="00B7636B">
        <w:fldChar w:fldCharType="separate"/>
      </w:r>
      <w:r w:rsidR="00E77239">
        <w:t>2</w:t>
      </w:r>
      <w:r w:rsidR="00B7636B">
        <w:fldChar w:fldCharType="end"/>
      </w:r>
      <w:r w:rsidR="00B7636B" w:rsidRPr="00B7636B">
        <w:t>,</w:t>
      </w:r>
      <w:r w:rsidR="00B7636B">
        <w:fldChar w:fldCharType="begin"/>
      </w:r>
      <w:r w:rsidR="00B7636B">
        <w:instrText xml:space="preserve"> REF _Ref168318302 \r \h </w:instrText>
      </w:r>
      <w:r w:rsidR="00B7636B">
        <w:fldChar w:fldCharType="separate"/>
      </w:r>
      <w:r w:rsidR="00E77239">
        <w:t>3</w:t>
      </w:r>
      <w:r w:rsidR="00B7636B">
        <w:fldChar w:fldCharType="end"/>
      </w:r>
      <w:r w:rsidR="00B7636B" w:rsidRPr="00B7636B">
        <w:t>]</w:t>
      </w:r>
      <w:r w:rsidR="00B7636B">
        <w:t xml:space="preserve">, </w:t>
      </w:r>
      <w:proofErr w:type="spellStart"/>
      <w:r w:rsidR="00B7636B">
        <w:t>обострителями</w:t>
      </w:r>
      <w:proofErr w:type="spellEnd"/>
      <w:r w:rsidR="00B7636B">
        <w:t xml:space="preserve"> заднего фронта в виде диодов </w:t>
      </w:r>
      <w:proofErr w:type="spellStart"/>
      <w:r w:rsidR="00B7636B">
        <w:t>Шоттки</w:t>
      </w:r>
      <w:proofErr w:type="spellEnd"/>
      <w:r w:rsidR="00B7636B">
        <w:t xml:space="preserve"> </w:t>
      </w:r>
      <w:r w:rsidR="00B7636B" w:rsidRPr="00B7636B">
        <w:t>[</w:t>
      </w:r>
      <w:r w:rsidR="003819EF">
        <w:fldChar w:fldCharType="begin"/>
      </w:r>
      <w:r w:rsidR="003819EF">
        <w:instrText xml:space="preserve"> REF _Ref168319155 \r \h </w:instrText>
      </w:r>
      <w:r w:rsidR="003819EF">
        <w:fldChar w:fldCharType="separate"/>
      </w:r>
      <w:r w:rsidR="00E77239">
        <w:t>13</w:t>
      </w:r>
      <w:r w:rsidR="003819EF">
        <w:fldChar w:fldCharType="end"/>
      </w:r>
      <w:r w:rsidR="003819EF" w:rsidRPr="003819EF">
        <w:t>, 14</w:t>
      </w:r>
      <w:r w:rsidR="00B7636B" w:rsidRPr="00B7636B">
        <w:t>]</w:t>
      </w:r>
      <w:r w:rsidR="003819EF">
        <w:t xml:space="preserve">, нелинейными линиями </w:t>
      </w:r>
      <w:r w:rsidR="003819EF" w:rsidRPr="003819EF">
        <w:t>[</w:t>
      </w:r>
      <w:r w:rsidR="002716C0">
        <w:fldChar w:fldCharType="begin"/>
      </w:r>
      <w:r w:rsidR="002716C0">
        <w:instrText xml:space="preserve"> REF _Ref168319753 \r \h </w:instrText>
      </w:r>
      <w:r w:rsidR="002716C0">
        <w:fldChar w:fldCharType="separate"/>
      </w:r>
      <w:r w:rsidR="00E77239">
        <w:t>15</w:t>
      </w:r>
      <w:r w:rsidR="002716C0">
        <w:fldChar w:fldCharType="end"/>
      </w:r>
      <w:r w:rsidR="002716C0" w:rsidRPr="002716C0">
        <w:t>-</w:t>
      </w:r>
      <w:r w:rsidR="002716C0">
        <w:fldChar w:fldCharType="begin"/>
      </w:r>
      <w:r w:rsidR="002716C0">
        <w:instrText xml:space="preserve"> REF _Ref168319760 \n \h </w:instrText>
      </w:r>
      <w:r w:rsidR="002716C0">
        <w:fldChar w:fldCharType="separate"/>
      </w:r>
      <w:r w:rsidR="00E77239">
        <w:t>16</w:t>
      </w:r>
      <w:r w:rsidR="002716C0">
        <w:fldChar w:fldCharType="end"/>
      </w:r>
      <w:r w:rsidR="003819EF" w:rsidRPr="003819EF">
        <w:t>]</w:t>
      </w:r>
      <w:r w:rsidR="002716C0" w:rsidRPr="002716C0">
        <w:t>.</w:t>
      </w:r>
      <w:r w:rsidR="002716C0">
        <w:t xml:space="preserve"> Использование диодов типа </w:t>
      </w:r>
      <w:r w:rsidR="002716C0">
        <w:rPr>
          <w:lang w:val="en-US"/>
        </w:rPr>
        <w:t>DSRD</w:t>
      </w:r>
      <w:r w:rsidR="002716C0" w:rsidRPr="002716C0">
        <w:t xml:space="preserve"> </w:t>
      </w:r>
      <w:r w:rsidR="002716C0">
        <w:t xml:space="preserve">позволяет генерировать импульсы с амплитудой порядка киловольт </w:t>
      </w:r>
      <w:r w:rsidR="002716C0" w:rsidRPr="002716C0">
        <w:t>[</w:t>
      </w:r>
      <w:r w:rsidR="00F92C98">
        <w:fldChar w:fldCharType="begin"/>
      </w:r>
      <w:r w:rsidR="00F92C98">
        <w:instrText xml:space="preserve"> REF _Ref168320519 \n \h </w:instrText>
      </w:r>
      <w:r w:rsidR="00F92C98">
        <w:fldChar w:fldCharType="separate"/>
      </w:r>
      <w:r w:rsidR="00E77239">
        <w:t>17</w:t>
      </w:r>
      <w:r w:rsidR="00F92C98">
        <w:fldChar w:fldCharType="end"/>
      </w:r>
      <w:r w:rsidR="002716C0" w:rsidRPr="002716C0">
        <w:t>]</w:t>
      </w:r>
      <w:r w:rsidR="00331E18" w:rsidRPr="00331E18">
        <w:t xml:space="preserve"> </w:t>
      </w:r>
      <w:r w:rsidR="00331E18">
        <w:t xml:space="preserve">и высокой частотой повторения </w:t>
      </w:r>
      <w:r w:rsidR="00331E18" w:rsidRPr="00331E18">
        <w:t>[</w:t>
      </w:r>
      <w:r w:rsidR="005F415B">
        <w:fldChar w:fldCharType="begin"/>
      </w:r>
      <w:r w:rsidR="005F415B">
        <w:instrText xml:space="preserve"> REF _Ref168320163 \n \h </w:instrText>
      </w:r>
      <w:r w:rsidR="005F415B">
        <w:fldChar w:fldCharType="separate"/>
      </w:r>
      <w:r w:rsidR="00E77239">
        <w:t>22</w:t>
      </w:r>
      <w:r w:rsidR="005F415B">
        <w:fldChar w:fldCharType="end"/>
      </w:r>
      <w:r w:rsidR="00331E18" w:rsidRPr="00331E18">
        <w:t>].</w:t>
      </w:r>
      <w:r w:rsidR="00A914EE">
        <w:t xml:space="preserve"> Однако, </w:t>
      </w:r>
      <w:r w:rsidR="00A914EE">
        <w:rPr>
          <w:lang w:val="en-US"/>
        </w:rPr>
        <w:t>DSRD</w:t>
      </w:r>
      <w:r w:rsidR="00A914EE" w:rsidRPr="00A914EE">
        <w:t xml:space="preserve"> </w:t>
      </w:r>
      <w:r w:rsidR="00A914EE">
        <w:t xml:space="preserve">или дрейфовые диоды с восстановлением заряда отличаются более высокой стоимостью относительно обычных ДНЗ. </w:t>
      </w:r>
    </w:p>
    <w:p w14:paraId="7570F97D" w14:textId="5BA30CF2" w:rsidR="006340E4" w:rsidRDefault="00A914EE" w:rsidP="00084BD4">
      <w:r>
        <w:t xml:space="preserve">Сами схемы генерации СКИ на основе ДНЗ, как правило, просты в исполнении, имеют возможности перестройки и позволяют вносить </w:t>
      </w:r>
      <w:r>
        <w:lastRenderedPageBreak/>
        <w:t xml:space="preserve">усовершенствования (нелинейные линии, </w:t>
      </w:r>
      <w:proofErr w:type="spellStart"/>
      <w:r>
        <w:t>обострители</w:t>
      </w:r>
      <w:proofErr w:type="spellEnd"/>
      <w:r>
        <w:t>). Возможно получение низковольтных (с амплитудой порядка десятков или сотен мВ) и высоковольтных (с амплитудой порядка десяток и сотен В) импульсов.</w:t>
      </w:r>
      <w:r w:rsidR="009D0CE6">
        <w:t xml:space="preserve"> Основным недостатком схем с использованием ДНЗ является низкая частота повторения и большая зависимость от параметров конкретного полупроводника. </w:t>
      </w:r>
    </w:p>
    <w:p w14:paraId="727E604A" w14:textId="7390A217" w:rsidR="006E1F55" w:rsidRDefault="00E115E9" w:rsidP="006E1F55">
      <w:r>
        <w:t xml:space="preserve">Рассмотрим подробнее генераторы с использованием лавинно-пробойных транзисторов или биполярных транзисторов, работающих в режиме лавинного пробоя. </w:t>
      </w:r>
      <w:r w:rsidR="009843D2">
        <w:t>Напряжение питания постоянного тока в таких схемах выбирается достаточно высоким</w:t>
      </w:r>
      <w:r w:rsidR="006E1F55">
        <w:t xml:space="preserve"> </w:t>
      </w:r>
      <w:r w:rsidR="006E1F55" w:rsidRPr="006E1F55">
        <w:t>[</w:t>
      </w:r>
      <w:r w:rsidR="006E1F55">
        <w:fldChar w:fldCharType="begin"/>
      </w:r>
      <w:r w:rsidR="006E1F55">
        <w:instrText xml:space="preserve"> REF _Ref168321219 \n \h </w:instrText>
      </w:r>
      <w:r w:rsidR="006E1F55">
        <w:fldChar w:fldCharType="separate"/>
      </w:r>
      <w:r w:rsidR="00E77239">
        <w:rPr>
          <w:b/>
          <w:bCs/>
        </w:rPr>
        <w:t>Ошибка! Источник ссылки не найден.</w:t>
      </w:r>
      <w:r w:rsidR="006E1F55">
        <w:fldChar w:fldCharType="end"/>
      </w:r>
      <w:r w:rsidR="006E1F55" w:rsidRPr="006E1F55">
        <w:t>]</w:t>
      </w:r>
      <w:r w:rsidR="009843D2">
        <w:t>, что позволяет транзистору переключиться в лавинном режиме, как только на выводах входного резистора база-эмиттер появляется импульс запуска.</w:t>
      </w:r>
      <w:r w:rsidR="006E1F55">
        <w:t xml:space="preserve"> Соответственно, при этом появляется резкое</w:t>
      </w:r>
      <w:r w:rsidR="009843D2">
        <w:t xml:space="preserve"> падение напряжения</w:t>
      </w:r>
      <w:r w:rsidR="006E1F55">
        <w:t>,</w:t>
      </w:r>
      <w:r w:rsidR="009843D2">
        <w:t xml:space="preserve"> на </w:t>
      </w:r>
      <w:r w:rsidR="006E1F55">
        <w:t>паре</w:t>
      </w:r>
      <w:r w:rsidR="009843D2">
        <w:t xml:space="preserve"> коллектор-эмиттер</w:t>
      </w:r>
      <w:r w:rsidR="006E1F55">
        <w:t xml:space="preserve"> появляется резкое изменение напряжения и это </w:t>
      </w:r>
      <w:r w:rsidR="009843D2">
        <w:t xml:space="preserve">и заставляет выходной </w:t>
      </w:r>
      <w:r w:rsidR="006E1F55">
        <w:t>накопитель энергии (как правило, конденсатор)</w:t>
      </w:r>
      <w:r w:rsidR="009843D2">
        <w:t xml:space="preserve"> разряжаться</w:t>
      </w:r>
      <w:r w:rsidR="006E1F55">
        <w:t xml:space="preserve">. Это приводит к формированию отрицательного импульса на клеммах выходного резистора. Благодаря </w:t>
      </w:r>
      <w:r w:rsidR="009843D2">
        <w:t>чрезвычайно низк</w:t>
      </w:r>
      <w:r w:rsidR="006E1F55">
        <w:t>ому</w:t>
      </w:r>
      <w:r w:rsidR="009843D2">
        <w:t xml:space="preserve"> сопротивлени</w:t>
      </w:r>
      <w:r w:rsidR="006E1F55">
        <w:t>ю</w:t>
      </w:r>
      <w:r w:rsidR="009843D2">
        <w:t xml:space="preserve"> </w:t>
      </w:r>
      <w:r w:rsidR="006E1F55">
        <w:t xml:space="preserve">транзистора при работе </w:t>
      </w:r>
      <w:r w:rsidR="009843D2">
        <w:t>в лавинном режиме</w:t>
      </w:r>
      <w:r w:rsidR="006E1F55">
        <w:t>, постоянная времени в цепи будет очень малой, что и приводит к формированию короткого импульса. Простейшая схема генератора СКИ на основе транзисторов, работающих в режиме лавинного пробоя, приведена на рис. 1.1.</w:t>
      </w:r>
    </w:p>
    <w:p w14:paraId="51852F96" w14:textId="77777777" w:rsidR="00330E85" w:rsidRDefault="00330E85" w:rsidP="00330E85">
      <w:r>
        <w:t xml:space="preserve">Основным недостатком таких схем являются высокие рабочие напряжения и низкое КПД. Однако такие схемы могут быть выполнены в простой схемотехнической реализации, и позволяют получить импульсы большей амплитуды, чем схемы, с использованием ДНЗ. </w:t>
      </w:r>
    </w:p>
    <w:p w14:paraId="6BB31DA5" w14:textId="77777777" w:rsidR="00330E85" w:rsidRDefault="00330E85" w:rsidP="006E1F55"/>
    <w:p w14:paraId="53C0DF63" w14:textId="0D59A288" w:rsidR="006E1F55" w:rsidRDefault="006E1F55" w:rsidP="00BA4EDB">
      <w:pPr>
        <w:pStyle w:val="aa"/>
      </w:pPr>
      <w:r w:rsidRPr="006E1F55">
        <w:rPr>
          <w:noProof/>
        </w:rPr>
        <w:lastRenderedPageBreak/>
        <w:drawing>
          <wp:inline distT="0" distB="0" distL="0" distR="0" wp14:anchorId="077C96B0" wp14:editId="51ADA32C">
            <wp:extent cx="3534268" cy="192431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34268" cy="1924319"/>
                    </a:xfrm>
                    <a:prstGeom prst="rect">
                      <a:avLst/>
                    </a:prstGeom>
                  </pic:spPr>
                </pic:pic>
              </a:graphicData>
            </a:graphic>
          </wp:inline>
        </w:drawing>
      </w:r>
    </w:p>
    <w:p w14:paraId="42BD0330" w14:textId="1CDE64EC" w:rsidR="006E1F55" w:rsidRDefault="006E1F55" w:rsidP="00BA4EDB">
      <w:pPr>
        <w:pStyle w:val="aa"/>
      </w:pPr>
      <w:r>
        <w:t xml:space="preserve">Рис. </w:t>
      </w:r>
      <w:r w:rsidR="00373BD6">
        <w:t>1.1</w:t>
      </w:r>
      <w:r>
        <w:t>. Простейшая схема формирователя СКИ на основе лавинно-пробойного транзистора.</w:t>
      </w:r>
    </w:p>
    <w:p w14:paraId="509AE25C" w14:textId="77777777" w:rsidR="00AA548C" w:rsidRDefault="002E76B2" w:rsidP="00AA548C">
      <w:r>
        <w:t xml:space="preserve">Рассмотрим схемы с использованием </w:t>
      </w:r>
      <w:r>
        <w:rPr>
          <w:lang w:val="en-US"/>
        </w:rPr>
        <w:t>AHCMOS</w:t>
      </w:r>
      <w:r w:rsidRPr="002E76B2">
        <w:t xml:space="preserve"> </w:t>
      </w:r>
      <w:r>
        <w:t xml:space="preserve">и </w:t>
      </w:r>
      <w:proofErr w:type="spellStart"/>
      <w:r>
        <w:rPr>
          <w:lang w:val="en-US"/>
        </w:rPr>
        <w:t>BiCMOS</w:t>
      </w:r>
      <w:proofErr w:type="spellEnd"/>
      <w:r>
        <w:t xml:space="preserve"> логических вент</w:t>
      </w:r>
      <w:r w:rsidR="00A21453">
        <w:t>и</w:t>
      </w:r>
      <w:r>
        <w:t xml:space="preserve">лей. </w:t>
      </w:r>
    </w:p>
    <w:p w14:paraId="3904B0A0" w14:textId="438717D1" w:rsidR="004E671A" w:rsidRDefault="00AA548C" w:rsidP="00AA548C">
      <w:r>
        <w:t>Генератор импульсов AHCMOS</w:t>
      </w:r>
      <w:r w:rsidR="00B015D3">
        <w:t xml:space="preserve"> </w:t>
      </w:r>
      <w:r w:rsidR="00B015D3" w:rsidRPr="00B015D3">
        <w:t>[</w:t>
      </w:r>
      <w:r w:rsidR="00B015D3">
        <w:fldChar w:fldCharType="begin"/>
      </w:r>
      <w:r w:rsidR="00B015D3">
        <w:instrText xml:space="preserve"> REF _Ref168322397 \n \h </w:instrText>
      </w:r>
      <w:r w:rsidR="00B015D3">
        <w:fldChar w:fldCharType="separate"/>
      </w:r>
      <w:r w:rsidR="00E77239">
        <w:t>19</w:t>
      </w:r>
      <w:r w:rsidR="00B015D3">
        <w:fldChar w:fldCharType="end"/>
      </w:r>
      <w:r w:rsidR="00B015D3" w:rsidRPr="00B015D3">
        <w:t>]</w:t>
      </w:r>
      <w:r>
        <w:t xml:space="preserve"> состоит из двух логических вентилей, соединенных, как показано на рис. </w:t>
      </w:r>
      <w:r w:rsidR="00373BD6">
        <w:t>1.2.</w:t>
      </w:r>
      <w:r>
        <w:t xml:space="preserve"> Схема разработана для использования состояния так называемой «гонки» на выходном вентиле для генерации короткого сбоя. Поэтому </w:t>
      </w:r>
      <w:r w:rsidR="00B92E34">
        <w:t>длительность выходного</w:t>
      </w:r>
      <w:r>
        <w:t xml:space="preserve"> импульса в основном зависит от задержки распространения первого вентиля, тогда как время его перехода ограничено временем нарастания выходного каскада. Входной сигнал разделяется на два сигнала, каждый из которых следует по разным путям. Первый путь напрямую подключен к входу вентиля </w:t>
      </w:r>
      <w:r w:rsidR="00B92E34">
        <w:t>«</w:t>
      </w:r>
      <w:r>
        <w:t>И</w:t>
      </w:r>
      <w:r w:rsidR="00B92E34">
        <w:t>»</w:t>
      </w:r>
      <w:r>
        <w:t xml:space="preserve">, тогда как второй идет к входу вентиля инвертора. Задержка распространения, вносимая вентилем инвертора, определяет перекос входов вентиля </w:t>
      </w:r>
      <w:r w:rsidR="00B92E34">
        <w:t>«</w:t>
      </w:r>
      <w:r>
        <w:t>И</w:t>
      </w:r>
      <w:r w:rsidR="00B92E34">
        <w:t>», что и</w:t>
      </w:r>
      <w:r>
        <w:t xml:space="preserve"> позволяет генерировать импульс.</w:t>
      </w:r>
    </w:p>
    <w:p w14:paraId="0DD4201C" w14:textId="0E32F7CF" w:rsidR="00A21453" w:rsidRDefault="00A21453" w:rsidP="00AA548C">
      <w:pPr>
        <w:pStyle w:val="aa"/>
      </w:pPr>
      <w:r w:rsidRPr="00A21453">
        <w:rPr>
          <w:noProof/>
        </w:rPr>
        <w:drawing>
          <wp:inline distT="0" distB="0" distL="0" distR="0" wp14:anchorId="5907971F" wp14:editId="133D68DE">
            <wp:extent cx="4134427" cy="1571844"/>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34427" cy="1571844"/>
                    </a:xfrm>
                    <a:prstGeom prst="rect">
                      <a:avLst/>
                    </a:prstGeom>
                  </pic:spPr>
                </pic:pic>
              </a:graphicData>
            </a:graphic>
          </wp:inline>
        </w:drawing>
      </w:r>
    </w:p>
    <w:p w14:paraId="54597972" w14:textId="02390F55" w:rsidR="00A21453" w:rsidRDefault="00A21453" w:rsidP="00AA548C">
      <w:pPr>
        <w:pStyle w:val="aa"/>
      </w:pPr>
      <w:r>
        <w:t xml:space="preserve">Рис. </w:t>
      </w:r>
      <w:r w:rsidR="00373BD6">
        <w:t>1.2</w:t>
      </w:r>
      <w:r>
        <w:t xml:space="preserve">. Блок-схема генератора с </w:t>
      </w:r>
      <w:r>
        <w:rPr>
          <w:lang w:val="en-US"/>
        </w:rPr>
        <w:t>AHCMOS</w:t>
      </w:r>
      <w:r w:rsidRPr="00A21453">
        <w:t>-</w:t>
      </w:r>
      <w:r>
        <w:t xml:space="preserve">транзисторным логическим вентилем. </w:t>
      </w:r>
    </w:p>
    <w:p w14:paraId="60022513" w14:textId="7A03CCCA" w:rsidR="00B92E34" w:rsidRDefault="00B92E34" w:rsidP="00B92E34">
      <w:r>
        <w:lastRenderedPageBreak/>
        <w:t xml:space="preserve">Такие схемы характеризуются низким потреблением тока и высоким КПД. </w:t>
      </w:r>
      <w:r w:rsidR="00B015D3">
        <w:t xml:space="preserve">В схемах можно получить импульсы с довольно большой амплитудой, но и длительность </w:t>
      </w:r>
      <w:r w:rsidR="00DC4FC0">
        <w:t>их, как правило, заметно больше</w:t>
      </w:r>
      <w:r w:rsidR="00667CF1">
        <w:t>,</w:t>
      </w:r>
      <w:r w:rsidR="00DC4FC0">
        <w:t xml:space="preserve"> чем в других схемах формирователей. </w:t>
      </w:r>
    </w:p>
    <w:p w14:paraId="1A40751B" w14:textId="7256425D" w:rsidR="00CC3B40" w:rsidRDefault="000D3E12" w:rsidP="00B92E34">
      <w:r>
        <w:t xml:space="preserve">Экспериментальное сравнение генераторов приведено в </w:t>
      </w:r>
      <w:r w:rsidRPr="000D3E12">
        <w:t>[</w:t>
      </w:r>
      <w:r>
        <w:fldChar w:fldCharType="begin"/>
      </w:r>
      <w:r>
        <w:instrText xml:space="preserve"> REF _Ref168322636 \n \h </w:instrText>
      </w:r>
      <w:r>
        <w:fldChar w:fldCharType="separate"/>
      </w:r>
      <w:r w:rsidR="00E77239">
        <w:t>6</w:t>
      </w:r>
      <w:r>
        <w:fldChar w:fldCharType="end"/>
      </w:r>
      <w:r w:rsidRPr="000D3E12">
        <w:t>]</w:t>
      </w:r>
      <w:r>
        <w:t xml:space="preserve">. Анализ других источников также показал, что для выполнения задачи наиболее подходят генераторы на основе ДНЗ. </w:t>
      </w:r>
      <w:r w:rsidR="00A57C13">
        <w:t>Они имеют более широкий диапазон перестройки (стоит отметить, что перестройка в некоторых схемах недостижима принципиально), низкий уровень звона, а также удовлетворительный уровень возможных амплитуд и длительностей.</w:t>
      </w:r>
    </w:p>
    <w:p w14:paraId="4C3F4D04" w14:textId="45243CE2" w:rsidR="000D3E12" w:rsidRDefault="00A57C13" w:rsidP="00B92E34">
      <w:r>
        <w:t xml:space="preserve"> </w:t>
      </w:r>
    </w:p>
    <w:p w14:paraId="51FC96E4" w14:textId="35D95FD5" w:rsidR="00A57C13" w:rsidRPr="008471AC" w:rsidRDefault="00CC3B40" w:rsidP="008471AC">
      <w:pPr>
        <w:pStyle w:val="21"/>
      </w:pPr>
      <w:bookmarkStart w:id="4" w:name="_Toc168396747"/>
      <w:r w:rsidRPr="008471AC">
        <w:t>Формирование биполярных СШП-импульсов</w:t>
      </w:r>
      <w:bookmarkEnd w:id="4"/>
    </w:p>
    <w:p w14:paraId="6F3E2BBE" w14:textId="2545881B" w:rsidR="00CC3B40" w:rsidRDefault="00667CF1" w:rsidP="00CC3B40">
      <w:r>
        <w:t>Существует несколько подходов к формированию таких импульсов: с помощью дифференцирующих линий и линий задержки [</w:t>
      </w:r>
      <w:r w:rsidR="00ED3736">
        <w:fldChar w:fldCharType="begin"/>
      </w:r>
      <w:r w:rsidR="00ED3736">
        <w:instrText xml:space="preserve"> REF _Ref168332620 \r \h </w:instrText>
      </w:r>
      <w:r w:rsidR="00ED3736">
        <w:fldChar w:fldCharType="separate"/>
      </w:r>
      <w:r w:rsidR="00E77239">
        <w:t>12</w:t>
      </w:r>
      <w:r w:rsidR="00ED3736">
        <w:fldChar w:fldCharType="end"/>
      </w:r>
      <w:r>
        <w:t xml:space="preserve">], копланарных и </w:t>
      </w:r>
      <w:proofErr w:type="spellStart"/>
      <w:r>
        <w:t>микрополосковых</w:t>
      </w:r>
      <w:proofErr w:type="spellEnd"/>
      <w:r>
        <w:t xml:space="preserve"> линий [</w:t>
      </w:r>
      <w:r w:rsidR="00FA3317">
        <w:t>13</w:t>
      </w:r>
      <w:r>
        <w:t xml:space="preserve">], дифференцирующих </w:t>
      </w:r>
      <w:r>
        <w:rPr>
          <w:lang w:val="en-US"/>
        </w:rPr>
        <w:t>CMOS</w:t>
      </w:r>
      <w:r>
        <w:t>-пар [</w:t>
      </w:r>
      <w:r w:rsidR="00FA3317">
        <w:t>14</w:t>
      </w:r>
      <w:r>
        <w:t>] и с помощью сложения импульсов сверхширокополосными сумматорами конструкции Уилкинсона [</w:t>
      </w:r>
      <w:r w:rsidR="00FA3317">
        <w:t>15</w:t>
      </w:r>
      <w:r>
        <w:t>-</w:t>
      </w:r>
      <w:r w:rsidR="00FA3317">
        <w:t>16</w:t>
      </w:r>
      <w:r>
        <w:t xml:space="preserve">]. Рассмотрим эти подходы подробнее. </w:t>
      </w:r>
    </w:p>
    <w:p w14:paraId="6CB6CB89" w14:textId="7FE6CFBE" w:rsidR="00126117" w:rsidRDefault="00126117" w:rsidP="00CC3B40">
      <w:r>
        <w:t xml:space="preserve">Пример схемы с использованием линий задержки приведет на рис. </w:t>
      </w:r>
      <w:r w:rsidR="00975E1F">
        <w:t>1.3</w:t>
      </w:r>
      <w:r>
        <w:t xml:space="preserve">. </w:t>
      </w:r>
      <w:r w:rsidR="00453E5D">
        <w:t xml:space="preserve">Принцип работы таких схем довольно прост: на вход устройства подаются два гауссовых импульса разной полярности. Электрическая длина одной из линии подбирается таким образом, чтобы задержка для одного из сигналов была равна длительности сигнала на другой линии. На выходной линии сигналы складываются и образуют моноцикл (в рассматриваемом случае). </w:t>
      </w:r>
    </w:p>
    <w:p w14:paraId="61DAE4D6" w14:textId="5EE28F67" w:rsidR="00330E85" w:rsidRDefault="00330E85" w:rsidP="00330E85">
      <w:r>
        <w:t xml:space="preserve">Основным недостатком таких схем является отсутствие возможности перестройки </w:t>
      </w:r>
      <w:r w:rsidRPr="00453E5D">
        <w:t>[</w:t>
      </w:r>
      <w:r>
        <w:t>20</w:t>
      </w:r>
      <w:r w:rsidRPr="00453E5D">
        <w:t>]</w:t>
      </w:r>
      <w:r>
        <w:t xml:space="preserve">. Для каждой конкретной желаемой формы выходного импульса нужно выполнять отдельную плату, частотные характеристики таких схем строго фиксированы. Преимуществом таких схем является высокая энергетическая эффективность и малые потери. </w:t>
      </w:r>
    </w:p>
    <w:p w14:paraId="54BC9632" w14:textId="77777777" w:rsidR="00330E85" w:rsidRPr="00453E5D" w:rsidRDefault="00330E85" w:rsidP="00CC3B40"/>
    <w:p w14:paraId="45820CAF" w14:textId="35FD199D" w:rsidR="00126117" w:rsidRDefault="00126117" w:rsidP="003C6513">
      <w:pPr>
        <w:pStyle w:val="aa"/>
      </w:pPr>
      <w:r w:rsidRPr="00126117">
        <w:rPr>
          <w:noProof/>
        </w:rPr>
        <w:lastRenderedPageBreak/>
        <w:drawing>
          <wp:inline distT="0" distB="0" distL="0" distR="0" wp14:anchorId="497A46F9" wp14:editId="73018B68">
            <wp:extent cx="5887272" cy="2457793"/>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87272" cy="2457793"/>
                    </a:xfrm>
                    <a:prstGeom prst="rect">
                      <a:avLst/>
                    </a:prstGeom>
                  </pic:spPr>
                </pic:pic>
              </a:graphicData>
            </a:graphic>
          </wp:inline>
        </w:drawing>
      </w:r>
    </w:p>
    <w:p w14:paraId="49CC5FB2" w14:textId="5A097F5E" w:rsidR="00453E5D" w:rsidRPr="00453E5D" w:rsidRDefault="00453E5D" w:rsidP="003C6513">
      <w:pPr>
        <w:pStyle w:val="aa"/>
      </w:pPr>
      <w:r>
        <w:t xml:space="preserve">Рис. </w:t>
      </w:r>
      <w:r w:rsidR="003C4A5F">
        <w:t>1.3</w:t>
      </w:r>
      <w:r>
        <w:t xml:space="preserve">. Схема формирования моноцикла Гаусса на </w:t>
      </w:r>
      <w:proofErr w:type="spellStart"/>
      <w:r>
        <w:t>микрополосковых</w:t>
      </w:r>
      <w:proofErr w:type="spellEnd"/>
      <w:r>
        <w:t xml:space="preserve"> линиях задержки. </w:t>
      </w:r>
    </w:p>
    <w:p w14:paraId="3D3AEFE0" w14:textId="1ADBFDE6" w:rsidR="00122B2D" w:rsidRDefault="00DF4419" w:rsidP="00CC3B40">
      <w:r>
        <w:t xml:space="preserve">Аналогично устроены и схемы с использованием копланарных линий. Из их преимуществ следует отметить больший рабочий частотный диапазон и меньший уровень </w:t>
      </w:r>
      <w:proofErr w:type="spellStart"/>
      <w:r>
        <w:t>переотражений</w:t>
      </w:r>
      <w:proofErr w:type="spellEnd"/>
      <w:r>
        <w:t xml:space="preserve"> в схемах. </w:t>
      </w:r>
    </w:p>
    <w:p w14:paraId="6BA40611" w14:textId="77777777" w:rsidR="00D609A4" w:rsidRDefault="000A5629" w:rsidP="00CC3B40">
      <w:r>
        <w:t>Так как моноцикл Гаусса является первой производной от гауссовой кривой, логичным методом его формирования является использование дифференцирующей линии</w:t>
      </w:r>
      <w:r w:rsidR="00FF6DF5" w:rsidRPr="00FF6DF5">
        <w:t xml:space="preserve"> [</w:t>
      </w:r>
      <w:r w:rsidR="001F3064" w:rsidRPr="001F3064">
        <w:t>21</w:t>
      </w:r>
      <w:r w:rsidR="00FF6DF5" w:rsidRPr="00FF6DF5">
        <w:t>]</w:t>
      </w:r>
      <w:r>
        <w:t>.</w:t>
      </w:r>
      <w:r w:rsidR="001F3064" w:rsidRPr="001F3064">
        <w:t xml:space="preserve"> </w:t>
      </w:r>
      <w:r w:rsidR="001F3064">
        <w:t xml:space="preserve">В таких схемах можно использовать один СКИ для формирования моноцикла, что, безусловно, является преимуществом такой схемы. Также использование нескольких дифференцирующих каскадов позволяет делать генераторы сигналов в форме высших производных от гауссовой кривой. </w:t>
      </w:r>
      <w:r w:rsidR="00D609A4">
        <w:t xml:space="preserve">Такой подход также строго опирается на частоту генерируемого сигнала и требует изготовления новых схем для формирования импульсов других форм. </w:t>
      </w:r>
    </w:p>
    <w:p w14:paraId="46BD9142" w14:textId="77777777" w:rsidR="0077233D" w:rsidRDefault="00D609A4" w:rsidP="00EF0DE7">
      <w:r>
        <w:t xml:space="preserve">Схемы с использованием </w:t>
      </w:r>
      <w:r>
        <w:rPr>
          <w:lang w:val="en-US"/>
        </w:rPr>
        <w:t>CMOS</w:t>
      </w:r>
      <w:r>
        <w:t xml:space="preserve">-пар </w:t>
      </w:r>
      <w:r w:rsidR="007C2D26">
        <w:t>подразумевают использование пары полевых транзисторов с идентичными характеристиками.</w:t>
      </w:r>
      <w:r w:rsidR="009B5B66">
        <w:t xml:space="preserve"> При использовании такой технологии ток от источника питание в течение большей части цикла формирования импульса не протекает на землю. Протекание тока к нулевому потенциалу происходит только в моменты переключения транзисторов.</w:t>
      </w:r>
      <w:r w:rsidR="007C2D26">
        <w:t xml:space="preserve"> </w:t>
      </w:r>
      <w:r w:rsidR="009B5B66">
        <w:t xml:space="preserve">В схеме формирования моноцикла </w:t>
      </w:r>
      <w:r w:rsidR="009B5B66">
        <w:rPr>
          <w:lang w:val="en-US"/>
        </w:rPr>
        <w:t>CMOS</w:t>
      </w:r>
      <w:r w:rsidR="009B5B66" w:rsidRPr="009B5B66">
        <w:t>-</w:t>
      </w:r>
      <w:r w:rsidR="009B5B66">
        <w:t>пара отвечает за формирование двух прямоугольных импульсов.</w:t>
      </w:r>
      <w:r w:rsidR="009B5B66" w:rsidRPr="009B5B66">
        <w:t xml:space="preserve"> </w:t>
      </w:r>
      <w:r w:rsidR="009B5B66">
        <w:t xml:space="preserve">Такой подход облегчает реализацию возможностей </w:t>
      </w:r>
      <w:r w:rsidR="009B5B66">
        <w:lastRenderedPageBreak/>
        <w:t>настройки</w:t>
      </w:r>
      <w:r w:rsidR="009B5B66" w:rsidRPr="009B5B66">
        <w:t xml:space="preserve"> </w:t>
      </w:r>
      <w:r w:rsidR="009B5B66">
        <w:t xml:space="preserve">для генерации импульсов различной длительности. В связи с этим, в различных практических исследованиях много внимания уделяется подобным схемам благодаря широким возможностям их перестройки. </w:t>
      </w:r>
      <w:r w:rsidR="00EF0DE7">
        <w:t xml:space="preserve">Однако, такой подход также предполагает разную схемотехнику для формирования импульсов различных форм и предъявляет высокие требования к свойствам транзисторов в паре. </w:t>
      </w:r>
    </w:p>
    <w:p w14:paraId="5C3FF64F" w14:textId="00444DA4" w:rsidR="00EF0DE7" w:rsidRDefault="0077233D" w:rsidP="00EF0DE7">
      <w:r>
        <w:t>Следующий подход заключается в использовании сумматоров</w:t>
      </w:r>
      <w:r w:rsidR="00D40852">
        <w:t>-делителей мощности</w:t>
      </w:r>
      <w:r>
        <w:t xml:space="preserve"> конструкции Уилкинсона. Сумматор представляет собой пару </w:t>
      </w:r>
      <w:proofErr w:type="spellStart"/>
      <w:r>
        <w:t>микрополосков</w:t>
      </w:r>
      <w:proofErr w:type="spellEnd"/>
      <w:r>
        <w:t xml:space="preserve">, соединенных шунтирующим сопротивлением. Длина </w:t>
      </w:r>
      <w:proofErr w:type="spellStart"/>
      <w:r>
        <w:t>полосков</w:t>
      </w:r>
      <w:proofErr w:type="spellEnd"/>
      <w:r>
        <w:t xml:space="preserve"> рассчитана на работу с сигналами в довольно узкой полосе. Однако, существуют подходы для расширения частотной полосы таких устройств, заключающиеся в введении дополнительных сегментов, каждый из которых рассчитан на свою рабочую полосу частот </w:t>
      </w:r>
      <w:r w:rsidRPr="0077233D">
        <w:t>[</w:t>
      </w:r>
      <w:r>
        <w:fldChar w:fldCharType="begin"/>
      </w:r>
      <w:r>
        <w:instrText xml:space="preserve"> REF _Ref168331638 \n \h </w:instrText>
      </w:r>
      <w:r>
        <w:fldChar w:fldCharType="separate"/>
      </w:r>
      <w:r w:rsidR="00E77239">
        <w:t>26</w:t>
      </w:r>
      <w:r>
        <w:fldChar w:fldCharType="end"/>
      </w:r>
      <w:r w:rsidRPr="0077233D">
        <w:t>].</w:t>
      </w:r>
      <w:r>
        <w:t xml:space="preserve"> Принцип работы сумматора подробно описан в следующем разделе работы. </w:t>
      </w:r>
    </w:p>
    <w:p w14:paraId="5A490A10" w14:textId="4A8CA83E" w:rsidR="0077233D" w:rsidRDefault="00D40852" w:rsidP="00EF0DE7">
      <w:r>
        <w:t xml:space="preserve">Использование сумматоров с множеством входом позволяет складывать 2 и более СКИ в форме гауссовой кривой и получать сигналы различных форм без изготовления дополнительных плат. </w:t>
      </w:r>
      <w:r w:rsidR="00955184">
        <w:t>Также широкополосные сумматоры позволяют работать с входными сигналами с разными характеристиками.</w:t>
      </w:r>
      <w:r w:rsidR="00E74329">
        <w:t xml:space="preserve"> Также такие платы позволяют работать с сигналами разных мощностей, следовательно, с их помощью можно складывать входные сигналы с амплитудами от единиц милливольт до сотен вольт.</w:t>
      </w:r>
      <w:r w:rsidR="00955184">
        <w:t xml:space="preserve"> Недостатки схемы заключаются в значительных габаритах (для работы с низкими частотами требуются </w:t>
      </w:r>
      <w:proofErr w:type="spellStart"/>
      <w:r w:rsidR="00955184">
        <w:t>микрополосковые</w:t>
      </w:r>
      <w:proofErr w:type="spellEnd"/>
      <w:r w:rsidR="00955184">
        <w:t xml:space="preserve"> линии с большой длиной) и использование нескольких входных сигналов. </w:t>
      </w:r>
    </w:p>
    <w:p w14:paraId="111F3A27" w14:textId="4EEFC7F7" w:rsidR="009F5706" w:rsidRPr="00ED3736" w:rsidRDefault="009F5706" w:rsidP="00EF0DE7">
      <w:r>
        <w:t xml:space="preserve">Таким образом, для выполнения поставленной задачи было принято решение о разработке комплекса из генераторов </w:t>
      </w:r>
      <w:proofErr w:type="spellStart"/>
      <w:r>
        <w:t>квазигауссовых</w:t>
      </w:r>
      <w:proofErr w:type="spellEnd"/>
      <w:r>
        <w:t xml:space="preserve"> СКИ с помощью схем на основе ДНЗ и сумматора-делителя конструкции Уилкинсона с широкой полосой рабочих частот для формирования СШП</w:t>
      </w:r>
      <w:r w:rsidR="00ED3736" w:rsidRPr="00ED3736">
        <w:t>-</w:t>
      </w:r>
      <w:r w:rsidR="00ED3736">
        <w:t xml:space="preserve">импульсов различных форм. </w:t>
      </w:r>
    </w:p>
    <w:p w14:paraId="4F9CA159" w14:textId="2E46F053" w:rsidR="0054606D" w:rsidRDefault="0054606D" w:rsidP="006E1F55">
      <w:r>
        <w:br w:type="page"/>
      </w:r>
    </w:p>
    <w:p w14:paraId="73CD8DE8" w14:textId="3F42BC7D" w:rsidR="006D0048" w:rsidRPr="00B95ABA" w:rsidRDefault="00E951B0" w:rsidP="008471AC">
      <w:pPr>
        <w:pStyle w:val="1"/>
      </w:pPr>
      <w:bookmarkStart w:id="5" w:name="_Toc168396748"/>
      <w:r w:rsidRPr="00B95ABA">
        <w:lastRenderedPageBreak/>
        <w:t>Сумматоры мощности</w:t>
      </w:r>
      <w:bookmarkEnd w:id="5"/>
    </w:p>
    <w:p w14:paraId="2FC9E0CA" w14:textId="5C0E4675" w:rsidR="006D0048" w:rsidRDefault="006D0048" w:rsidP="006D0048">
      <w:r>
        <w:t xml:space="preserve">СКИ, используемые в системах связи и локации имеют различные формы волнового фронта: в виде гауссовского колокола и производных от него. Стандартом американской Федеральной комиссии по связи </w:t>
      </w:r>
      <w:r>
        <w:rPr>
          <w:lang w:val="en-US"/>
        </w:rPr>
        <w:t>FCC</w:t>
      </w:r>
      <w:r>
        <w:t xml:space="preserve"> </w:t>
      </w:r>
      <w:r w:rsidR="00A261C1" w:rsidRPr="00A261C1">
        <w:t xml:space="preserve">[28] </w:t>
      </w:r>
      <w:r>
        <w:t xml:space="preserve">приняты сигналы с формой волнового фронта в виде высших производных от гауссовского колокола. </w:t>
      </w:r>
    </w:p>
    <w:p w14:paraId="6EC1613F" w14:textId="66827272" w:rsidR="006D0048" w:rsidRDefault="006D0048" w:rsidP="006D0048">
      <w:r>
        <w:t>Существует несколько подходов к формированию таких импульсов: с помощью дифференцирующих линий и линий задержки [</w:t>
      </w:r>
      <w:r w:rsidR="004A34B9" w:rsidRPr="004A34B9">
        <w:t>12</w:t>
      </w:r>
      <w:r>
        <w:t xml:space="preserve">], копланарных и </w:t>
      </w:r>
      <w:proofErr w:type="spellStart"/>
      <w:r>
        <w:t>микрополосковых</w:t>
      </w:r>
      <w:proofErr w:type="spellEnd"/>
      <w:r>
        <w:t xml:space="preserve"> линий [</w:t>
      </w:r>
      <w:r w:rsidR="004A34B9" w:rsidRPr="004A34B9">
        <w:t>13</w:t>
      </w:r>
      <w:r>
        <w:t xml:space="preserve">], дифференцирующих </w:t>
      </w:r>
      <w:r>
        <w:rPr>
          <w:lang w:val="en-US"/>
        </w:rPr>
        <w:t>CMOS</w:t>
      </w:r>
      <w:r>
        <w:t>-пар [</w:t>
      </w:r>
      <w:r w:rsidR="004A34B9" w:rsidRPr="004A34B9">
        <w:t>14]</w:t>
      </w:r>
      <w:r>
        <w:t xml:space="preserve"> и с помощью сложения импульсов сверхширокополосными сумматорами конструкции Уилкинсона [</w:t>
      </w:r>
      <w:r w:rsidR="004A34B9">
        <w:t>15-16</w:t>
      </w:r>
      <w:r>
        <w:t>]. Преимущества последнего подхода заключаются в том, что это решение позволяет формировать импульсы разных форм и позволяет регулировать ширину спектров результирующих импульсов.</w:t>
      </w:r>
    </w:p>
    <w:p w14:paraId="0BBCB31D" w14:textId="77777777" w:rsidR="006D0048" w:rsidRDefault="006D0048" w:rsidP="006D0048">
      <w:r>
        <w:t xml:space="preserve">Рассмотрим подробнее сумматоры конструкции Уилкинсона, способы их моделирования и расчета электрофизических параметров, расширение рабочей полосы частот устройства. Также в разделе будут приведены экспериментальные макеты предлагаемых устройств </w:t>
      </w:r>
      <w:r w:rsidRPr="000A7B08">
        <w:t xml:space="preserve">и </w:t>
      </w:r>
      <w:r>
        <w:t xml:space="preserve">результаты </w:t>
      </w:r>
      <w:r w:rsidRPr="000A7B08">
        <w:t>измерения</w:t>
      </w:r>
      <w:r>
        <w:t xml:space="preserve"> их параметров.</w:t>
      </w:r>
    </w:p>
    <w:p w14:paraId="0C1CAE5A" w14:textId="3FC6D9EE" w:rsidR="006D0048" w:rsidRPr="008471AC" w:rsidRDefault="006D0048" w:rsidP="00411F4F">
      <w:pPr>
        <w:pStyle w:val="21"/>
        <w:numPr>
          <w:ilvl w:val="1"/>
          <w:numId w:val="23"/>
        </w:numPr>
        <w:tabs>
          <w:tab w:val="left" w:pos="709"/>
        </w:tabs>
        <w:ind w:left="0" w:firstLine="0"/>
      </w:pPr>
      <w:bookmarkStart w:id="6" w:name="_Toc125035522"/>
      <w:bookmarkStart w:id="7" w:name="_Toc167360526"/>
      <w:bookmarkStart w:id="8" w:name="_Toc168396749"/>
      <w:r w:rsidRPr="008471AC">
        <w:t>Сумматор конструкции Уилкинсона и физика его работы</w:t>
      </w:r>
      <w:bookmarkEnd w:id="6"/>
      <w:bookmarkEnd w:id="7"/>
      <w:bookmarkEnd w:id="8"/>
    </w:p>
    <w:p w14:paraId="43596B6B" w14:textId="17FCEDF0" w:rsidR="006D0048" w:rsidRDefault="006D0048" w:rsidP="006D0048">
      <w:r>
        <w:t>Делители-сумматоры мощности (ДСМ) относят к базовым, простейшим устройствам. Их применяют в СВЧ технике для распределения, суммирования сигналов в сложной аппаратуре — например, в антенных решетках, балансных усилителях и аттенюаторах</w:t>
      </w:r>
      <w:r w:rsidR="00063D74">
        <w:t xml:space="preserve"> </w:t>
      </w:r>
      <w:r w:rsidR="00063D74" w:rsidRPr="00063D74">
        <w:t>[29-30]</w:t>
      </w:r>
      <w:r>
        <w:t xml:space="preserve">. Одним из первых устройств для суммирования/деления мощности является конструкция, предложения в 60-е годы прошлого века </w:t>
      </w:r>
      <w:proofErr w:type="spellStart"/>
      <w:r>
        <w:t>Уилкинсоном</w:t>
      </w:r>
      <w:proofErr w:type="spellEnd"/>
      <w:r>
        <w:t xml:space="preserve"> [</w:t>
      </w:r>
      <w:r w:rsidR="00356E31">
        <w:t>25</w:t>
      </w:r>
      <w:r>
        <w:t xml:space="preserve">]. </w:t>
      </w:r>
    </w:p>
    <w:p w14:paraId="587AAE9A" w14:textId="14787B9C" w:rsidR="006D0048" w:rsidRPr="00030F5E" w:rsidRDefault="006D0048" w:rsidP="006D0048">
      <w:r>
        <w:t xml:space="preserve">Классическая конструкция имеет одно звено или ступень, и ее изображение приведено </w:t>
      </w:r>
      <w:r w:rsidR="003C4A5F">
        <w:t>на рис. 2.1.</w:t>
      </w:r>
    </w:p>
    <w:p w14:paraId="758935C4" w14:textId="77777777" w:rsidR="006D0048" w:rsidRDefault="006D0048" w:rsidP="006D0048">
      <w:pPr>
        <w:pStyle w:val="aa"/>
        <w:keepNext/>
      </w:pPr>
      <w:r>
        <w:rPr>
          <w:noProof/>
          <w:lang w:eastAsia="ru-RU"/>
        </w:rPr>
        <w:lastRenderedPageBreak/>
        <w:drawing>
          <wp:inline distT="0" distB="0" distL="0" distR="0" wp14:anchorId="29F67405" wp14:editId="6ECDA693">
            <wp:extent cx="5940425" cy="2399665"/>
            <wp:effectExtent l="0" t="0" r="3175" b="635"/>
            <wp:docPr id="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1"/>
                    <a:stretch/>
                  </pic:blipFill>
                  <pic:spPr bwMode="auto">
                    <a:xfrm>
                      <a:off x="0" y="0"/>
                      <a:ext cx="5940425" cy="2399665"/>
                    </a:xfrm>
                    <a:prstGeom prst="rect">
                      <a:avLst/>
                    </a:prstGeom>
                  </pic:spPr>
                </pic:pic>
              </a:graphicData>
            </a:graphic>
          </wp:inline>
        </w:drawing>
      </w:r>
    </w:p>
    <w:p w14:paraId="2BE088A8" w14:textId="5355B7AF" w:rsidR="006D0048" w:rsidRPr="00743E04" w:rsidRDefault="006D0048" w:rsidP="006D0048">
      <w:pPr>
        <w:pStyle w:val="af1"/>
      </w:pPr>
      <w:bookmarkStart w:id="9" w:name="_Ref167268214"/>
      <w:r w:rsidRPr="00743E04">
        <w:t xml:space="preserve">Рис. </w:t>
      </w:r>
      <w:bookmarkEnd w:id="9"/>
      <w:r w:rsidR="003C4A5F">
        <w:t xml:space="preserve">2.1. </w:t>
      </w:r>
      <w:r w:rsidRPr="00743E04">
        <w:t>Электрическая схема (а) и топология (б) одноступенчатого сумматора конструкции Уилкинсона.</w:t>
      </w:r>
    </w:p>
    <w:p w14:paraId="5FE75099" w14:textId="77777777" w:rsidR="006D0048" w:rsidRDefault="006D0048" w:rsidP="006D0048">
      <w:r>
        <w:t xml:space="preserve">Чтобы достичь согласования в таких устройствах по входу и выходу, подбирают волновые сопротивления отрезков </w:t>
      </w:r>
      <w:proofErr w:type="spellStart"/>
      <w:r>
        <w:t>микрополосковых</w:t>
      </w:r>
      <w:proofErr w:type="spellEnd"/>
      <w:r>
        <w:t xml:space="preserve"> линий. На нашем рисунке они обозначены как Z</w:t>
      </w:r>
      <w:r>
        <w:rPr>
          <w:vertAlign w:val="subscript"/>
        </w:rPr>
        <w:t>0</w:t>
      </w:r>
      <w:r>
        <w:t>, Z</w:t>
      </w:r>
      <w:r>
        <w:rPr>
          <w:vertAlign w:val="subscript"/>
        </w:rPr>
        <w:t>1</w:t>
      </w:r>
      <w:r>
        <w:t xml:space="preserve">. Для сумматора необходимо реализовать симметричные плечи. В случае работы </w:t>
      </w:r>
      <w:r w:rsidRPr="000A7B08">
        <w:t>схемы как делителя</w:t>
      </w:r>
      <w:r>
        <w:t xml:space="preserve"> возбуждается вход 3. Вследствие электрической симметрии точки «В» и «С» окажутся эквипотенциальными. Через балластный резистор, который обозначен на схеме </w:t>
      </w:r>
      <w:proofErr w:type="spellStart"/>
      <w:r>
        <w:t>R</w:t>
      </w:r>
      <w:r w:rsidRPr="00710BA7">
        <w:rPr>
          <w:vertAlign w:val="subscript"/>
        </w:rPr>
        <w:t>б</w:t>
      </w:r>
      <w:proofErr w:type="spellEnd"/>
      <w:r>
        <w:t xml:space="preserve"> и соединяет точки «В» и «С» ток не потечет, мощность на нем выделяться не будет. То есть, вся подводимая с генератора мощность поделится пополам и выделится на нагрузке на выходах 1 и 2. В случае включения схемы со входом 1 и 2, она оказывается</w:t>
      </w:r>
      <w:r w:rsidRPr="000A7B08">
        <w:t xml:space="preserve"> в режиме сумматора</w:t>
      </w:r>
      <w:r>
        <w:t xml:space="preserve">. Для примера рассмотрим выход 2, для нас он будет входом (оставим обозначения, изображённые на рисунке). Сигнал из точки «С» в точку «В» проходит по двум отрезкам: </w:t>
      </w:r>
    </w:p>
    <w:p w14:paraId="480BE6EE" w14:textId="77777777" w:rsidR="006D0048" w:rsidRDefault="006D0048" w:rsidP="00411F4F">
      <w:pPr>
        <w:pStyle w:val="a2"/>
        <w:numPr>
          <w:ilvl w:val="0"/>
          <w:numId w:val="4"/>
        </w:numPr>
      </w:pPr>
      <w:r>
        <w:t xml:space="preserve">путь B-A-C, длинна которой равняется четверти длины волны; </w:t>
      </w:r>
    </w:p>
    <w:p w14:paraId="0BA72124" w14:textId="77777777" w:rsidR="006D0048" w:rsidRDefault="006D0048" w:rsidP="00411F4F">
      <w:pPr>
        <w:pStyle w:val="a2"/>
        <w:numPr>
          <w:ilvl w:val="0"/>
          <w:numId w:val="4"/>
        </w:numPr>
      </w:pPr>
      <w:r>
        <w:t xml:space="preserve">пути B-C, то есть через балластный резистор </w:t>
      </w:r>
      <w:proofErr w:type="spellStart"/>
      <w:r>
        <w:t>R</w:t>
      </w:r>
      <w:r>
        <w:rPr>
          <w:vertAlign w:val="subscript"/>
        </w:rPr>
        <w:t>б</w:t>
      </w:r>
      <w:proofErr w:type="spellEnd"/>
      <w:r>
        <w:t xml:space="preserve">. </w:t>
      </w:r>
    </w:p>
    <w:p w14:paraId="25AF0C0A" w14:textId="77777777" w:rsidR="006D0048" w:rsidRDefault="006D0048" w:rsidP="006D0048">
      <w:r>
        <w:t xml:space="preserve">Разность фаз сигналов, которые пройдут через эти два пути составит 180 градусов. Сопротивление балластного резистора </w:t>
      </w:r>
      <w:proofErr w:type="spellStart"/>
      <w:r>
        <w:t>R</w:t>
      </w:r>
      <w:r>
        <w:rPr>
          <w:vertAlign w:val="subscript"/>
        </w:rPr>
        <w:t>б</w:t>
      </w:r>
      <w:proofErr w:type="spellEnd"/>
      <w:r>
        <w:t xml:space="preserve"> = 2Z</w:t>
      </w:r>
      <w:r>
        <w:rPr>
          <w:vertAlign w:val="subscript"/>
        </w:rPr>
        <w:t>0</w:t>
      </w:r>
      <w:r>
        <w:t xml:space="preserve">. Это обеспечит равенство амплитуд противофазных сигналов. В итоге мы получим напряжение в точке В, равное нулю. Мощность сигнала, которая придет на вход 3, будет </w:t>
      </w:r>
      <w:r>
        <w:lastRenderedPageBreak/>
        <w:t xml:space="preserve">частично падать на балластном резисторе. Если возбудить плечи 1 и 2 одновременно противофазными сигналами центральной частоты линий, то мощность на плече 3 сложится в противофазе и на нагрузке этого плеча ничего не выделится. Вся мощность будет поглощаться в балластном сопротивлении. Таким образом, подобное устройство также можно использовать как </w:t>
      </w:r>
      <w:r w:rsidRPr="000A7B08">
        <w:t>фильтр противофазных сигналов</w:t>
      </w:r>
      <w:r>
        <w:t>.</w:t>
      </w:r>
    </w:p>
    <w:p w14:paraId="476DAAAF" w14:textId="6348B2F5" w:rsidR="006D0048" w:rsidRDefault="006D0048" w:rsidP="006D0048">
      <w:r>
        <w:t>В описании работы ДСМ [</w:t>
      </w:r>
      <w:r w:rsidR="00356E31">
        <w:t>25</w:t>
      </w:r>
      <w:r>
        <w:t>] предполагалось, что балластное сопротивление является точечным. На практике длина элемента может быть соизмерима с длиной волны. В этом случае необходимо компенсировать набег фаз и учитывать эту длину в кольцевом участке схемы.</w:t>
      </w:r>
    </w:p>
    <w:p w14:paraId="5539C740" w14:textId="77777777" w:rsidR="006D0048" w:rsidRDefault="006D0048" w:rsidP="006D0048">
      <w:r>
        <w:t xml:space="preserve">Расчет ДСМ можно произвести с помощью метода зеркальных отображений. Этот метод широко известен в задачах математической физики и применяется для решения краевых задач волновых уравнений. В случае расчета параметров устройства метод применяется следующим образом. Изначально устройство рассматривается как </w:t>
      </w:r>
      <w:proofErr w:type="spellStart"/>
      <w:r>
        <w:t>шестиполюсник</w:t>
      </w:r>
      <w:proofErr w:type="spellEnd"/>
      <w:r>
        <w:t xml:space="preserve">, который разделяют по оси симметрии на два четырехполюсника. Один из четырехполюсников рассматривается при работе в случае синфазной подачи сигнала, другой в случае противофазной подачи.  </w:t>
      </w:r>
    </w:p>
    <w:p w14:paraId="249DCDA0" w14:textId="11391B73" w:rsidR="006D0048" w:rsidRDefault="006D0048" w:rsidP="006D0048">
      <w:r>
        <w:t>Нормированные матрицы передачи четырёхполюсников можно записать так [</w:t>
      </w:r>
      <w:r w:rsidR="003C4A5F">
        <w:t>25</w:t>
      </w:r>
      <w:r>
        <w:t>]:</w:t>
      </w:r>
    </w:p>
    <w:p w14:paraId="54E631C4" w14:textId="77777777" w:rsidR="006D0048" w:rsidRDefault="006D0048" w:rsidP="006D0048"/>
    <w:p w14:paraId="1E10005A" w14:textId="77777777" w:rsidR="006D0048" w:rsidRDefault="00DE0DB9" w:rsidP="006D0048">
      <w:pPr>
        <w:rPr>
          <w:rFonts w:eastAsiaTheme="minorEastAsia"/>
          <w:i/>
        </w:rPr>
      </w:pPr>
      <m:oMathPara>
        <m:oMath>
          <m:eqArr>
            <m:eqArrPr>
              <m:maxDist m:val="1"/>
              <m:ctrlPr>
                <w:rPr>
                  <w:rFonts w:ascii="Cambria Math" w:eastAsiaTheme="minorEastAsia" w:hAnsi="Cambria Math"/>
                  <w:i/>
                </w:rPr>
              </m:ctrlPr>
            </m:eqArr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m:t>
                  </m:r>
                </m:sup>
              </m:sSup>
              <m:r>
                <w:rPr>
                  <w:rFonts w:ascii="Cambria Math" w:hAnsi="Cambria Math"/>
                </w:rPr>
                <m:t>=</m:t>
              </m:r>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ad>
                          <m:radPr>
                            <m:degHide m:val="1"/>
                            <m:ctrlPr>
                              <w:rPr>
                                <w:rFonts w:ascii="Cambria Math" w:eastAsiaTheme="minorEastAsia" w:hAnsi="Cambria Math"/>
                                <w:i/>
                              </w:rPr>
                            </m:ctrlPr>
                          </m:radPr>
                          <m:deg/>
                          <m:e>
                            <m:r>
                              <w:rPr>
                                <w:rFonts w:ascii="Cambria Math" w:eastAsiaTheme="minorEastAsia" w:hAnsi="Cambria Math"/>
                              </w:rPr>
                              <m:t>2</m:t>
                            </m:r>
                          </m:e>
                        </m:rad>
                        <m:func>
                          <m:funcPr>
                            <m:ctrlPr>
                              <w:rPr>
                                <w:rFonts w:ascii="Cambria Math" w:eastAsiaTheme="minorEastAsia" w:hAnsi="Cambria Math"/>
                                <w:i/>
                                <w:lang w:val="en-US"/>
                              </w:rPr>
                            </m:ctrlPr>
                          </m:funcPr>
                          <m:fName>
                            <m:r>
                              <m:rPr>
                                <m:sty m:val="p"/>
                              </m:rPr>
                              <w:rPr>
                                <w:rFonts w:ascii="Cambria Math" w:eastAsiaTheme="minorEastAsia" w:hAnsi="Cambria Math"/>
                                <w:lang w:val="en-US"/>
                              </w:rPr>
                              <m:t>cos</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r>
                          <w:rPr>
                            <w:rFonts w:ascii="Cambria Math" w:eastAsiaTheme="minorEastAsia" w:hAnsi="Cambria Math"/>
                          </w:rPr>
                          <m:t>j</m:t>
                        </m:r>
                        <m:r>
                          <w:rPr>
                            <w:rFonts w:ascii="Cambria Math" w:eastAsiaTheme="minorEastAsia" w:hAnsi="Cambria Math"/>
                            <w:sz w:val="26"/>
                            <w:szCs w:val="26"/>
                            <w:lang w:val="en-US"/>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num>
                          <m:den>
                            <m:rad>
                              <m:radPr>
                                <m:degHide m:val="1"/>
                                <m:ctrlPr>
                                  <w:rPr>
                                    <w:rFonts w:ascii="Cambria Math" w:eastAsiaTheme="minorEastAsia" w:hAnsi="Cambria Math"/>
                                    <w:i/>
                                  </w:rPr>
                                </m:ctrlPr>
                              </m:radPr>
                              <m:deg/>
                              <m:e>
                                <m:r>
                                  <w:rPr>
                                    <w:rFonts w:ascii="Cambria Math" w:eastAsiaTheme="minorEastAsia" w:hAnsi="Cambria Math"/>
                                  </w:rPr>
                                  <m:t>2</m:t>
                                </m:r>
                              </m:e>
                            </m:rad>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e>
                    </m:mr>
                    <m:mr>
                      <m:e>
                        <m:r>
                          <w:rPr>
                            <w:rFonts w:ascii="Cambria Math" w:eastAsiaTheme="minorEastAsia" w:hAnsi="Cambria Math"/>
                          </w:rPr>
                          <m:t>j</m:t>
                        </m:r>
                        <m:rad>
                          <m:radPr>
                            <m:degHide m:val="1"/>
                            <m:ctrlPr>
                              <w:rPr>
                                <w:rFonts w:ascii="Cambria Math" w:eastAsiaTheme="minorEastAsia" w:hAnsi="Cambria Math"/>
                                <w:i/>
                              </w:rPr>
                            </m:ctrlPr>
                          </m:radPr>
                          <m:deg/>
                          <m:e>
                            <m:r>
                              <w:rPr>
                                <w:rFonts w:ascii="Cambria Math" w:eastAsiaTheme="minorEastAsia" w:hAnsi="Cambria Math"/>
                              </w:rPr>
                              <m:t>2</m:t>
                            </m:r>
                          </m:e>
                        </m:rad>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num>
                          <m:den>
                            <m:rad>
                              <m:radPr>
                                <m:degHide m:val="1"/>
                                <m:ctrlPr>
                                  <w:rPr>
                                    <w:rFonts w:ascii="Cambria Math" w:eastAsiaTheme="minorEastAsia" w:hAnsi="Cambria Math"/>
                                    <w:i/>
                                  </w:rPr>
                                </m:ctrlPr>
                              </m:radPr>
                              <m:deg/>
                              <m:e>
                                <m:r>
                                  <w:rPr>
                                    <w:rFonts w:ascii="Cambria Math" w:eastAsiaTheme="minorEastAsia" w:hAnsi="Cambria Math"/>
                                  </w:rPr>
                                  <m:t>2</m:t>
                                </m:r>
                              </m:e>
                            </m:rad>
                          </m:den>
                        </m:f>
                      </m:e>
                    </m:mr>
                  </m:m>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2.1</m:t>
                  </m:r>
                </m:e>
              </m:d>
            </m:e>
          </m:eqArr>
        </m:oMath>
      </m:oMathPara>
    </w:p>
    <w:p w14:paraId="66EA2F7F" w14:textId="77777777" w:rsidR="006D0048" w:rsidRPr="0067034D" w:rsidRDefault="00DE0DB9" w:rsidP="006D0048">
      <w:pPr>
        <w:ind w:firstLine="0"/>
        <w:rPr>
          <w:i/>
          <w:iCs/>
          <w:sz w:val="26"/>
          <w:szCs w:val="26"/>
        </w:rPr>
      </w:pPr>
      <m:oMathPara>
        <m:oMath>
          <m:eqArr>
            <m:eqArrPr>
              <m:maxDist m:val="1"/>
              <m:ctrlPr>
                <w:rPr>
                  <w:rFonts w:ascii="Cambria Math" w:eastAsiaTheme="minorEastAsia" w:hAnsi="Cambria Math"/>
                  <w:i/>
                  <w:sz w:val="26"/>
                  <w:szCs w:val="26"/>
                </w:rPr>
              </m:ctrlPr>
            </m:eqArrPr>
            <m:e>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A</m:t>
                      </m:r>
                    </m:e>
                  </m:d>
                </m:e>
                <m:sup>
                  <m:r>
                    <w:rPr>
                      <w:rFonts w:ascii="Cambria Math" w:hAnsi="Cambria Math"/>
                      <w:sz w:val="26"/>
                      <w:szCs w:val="26"/>
                    </w:rPr>
                    <m:t>±</m:t>
                  </m:r>
                </m:sup>
              </m:sSup>
              <m:r>
                <w:rPr>
                  <w:rFonts w:ascii="Cambria Math" w:hAnsi="Cambria Math"/>
                  <w:sz w:val="26"/>
                  <w:szCs w:val="26"/>
                </w:rPr>
                <m:t>=</m:t>
              </m:r>
              <m:r>
                <w:rPr>
                  <w:rFonts w:ascii="Cambria Math" w:eastAsiaTheme="minorEastAsia" w:hAnsi="Cambria Math"/>
                  <w:sz w:val="26"/>
                  <w:szCs w:val="26"/>
                </w:rPr>
                <m:t xml:space="preserve"> </m:t>
              </m:r>
              <m:d>
                <m:dPr>
                  <m:begChr m:val="["/>
                  <m:endChr m:val="]"/>
                  <m:ctrlPr>
                    <w:rPr>
                      <w:rFonts w:ascii="Cambria Math" w:eastAsiaTheme="minorEastAsia" w:hAnsi="Cambria Math"/>
                      <w:i/>
                      <w:sz w:val="26"/>
                      <w:szCs w:val="26"/>
                    </w:rPr>
                  </m:ctrlPr>
                </m:dPr>
                <m:e>
                  <m:m>
                    <m:mPr>
                      <m:mcs>
                        <m:mc>
                          <m:mcPr>
                            <m:count m:val="2"/>
                            <m:mcJc m:val="center"/>
                          </m:mcPr>
                        </m:mc>
                      </m:mcs>
                      <m:ctrlPr>
                        <w:rPr>
                          <w:rFonts w:ascii="Cambria Math" w:eastAsiaTheme="minorEastAsia" w:hAnsi="Cambria Math"/>
                          <w:i/>
                          <w:sz w:val="26"/>
                          <w:szCs w:val="26"/>
                        </w:rPr>
                      </m:ctrlPr>
                    </m:mPr>
                    <m:mr>
                      <m:e>
                        <m:rad>
                          <m:radPr>
                            <m:degHide m:val="1"/>
                            <m:ctrlPr>
                              <w:rPr>
                                <w:rFonts w:ascii="Cambria Math" w:eastAsiaTheme="minorEastAsia" w:hAnsi="Cambria Math"/>
                                <w:i/>
                                <w:sz w:val="26"/>
                                <w:szCs w:val="26"/>
                              </w:rPr>
                            </m:ctrlPr>
                          </m:radPr>
                          <m:deg/>
                          <m:e>
                            <m:f>
                              <m:fPr>
                                <m:ctrlPr>
                                  <w:rPr>
                                    <w:rFonts w:ascii="Cambria Math" w:eastAsiaTheme="minorEastAsia" w:hAnsi="Cambria Math"/>
                                    <w:i/>
                                    <w:sz w:val="26"/>
                                    <w:szCs w:val="26"/>
                                  </w:rPr>
                                </m:ctrlPr>
                              </m:fPr>
                              <m:num>
                                <m:r>
                                  <w:rPr>
                                    <w:rFonts w:ascii="Cambria Math" w:eastAsiaTheme="minorEastAsia" w:hAnsi="Cambria Math"/>
                                    <w:sz w:val="26"/>
                                    <w:szCs w:val="26"/>
                                  </w:rPr>
                                  <m:t>1</m:t>
                                </m:r>
                              </m:num>
                              <m:den>
                                <m:sSub>
                                  <m:sSubPr>
                                    <m:ctrlPr>
                                      <w:rPr>
                                        <w:rFonts w:ascii="Cambria Math" w:eastAsiaTheme="minorEastAsia" w:hAnsi="Cambria Math"/>
                                        <w:i/>
                                        <w:sz w:val="26"/>
                                        <w:szCs w:val="26"/>
                                        <w:lang w:val="en-US"/>
                                      </w:rPr>
                                    </m:ctrlPr>
                                  </m:sSubPr>
                                  <m:e>
                                    <m:r>
                                      <w:rPr>
                                        <w:rFonts w:ascii="Cambria Math" w:eastAsiaTheme="minorEastAsia" w:hAnsi="Cambria Math"/>
                                        <w:sz w:val="26"/>
                                        <w:szCs w:val="26"/>
                                        <w:lang w:val="en-US"/>
                                      </w:rPr>
                                      <m:t>Y</m:t>
                                    </m:r>
                                  </m:e>
                                  <m:sub>
                                    <m:r>
                                      <w:rPr>
                                        <w:rFonts w:ascii="Cambria Math" w:eastAsiaTheme="minorEastAsia" w:hAnsi="Cambria Math"/>
                                        <w:sz w:val="26"/>
                                        <w:szCs w:val="26"/>
                                        <w:lang w:val="en-US"/>
                                      </w:rPr>
                                      <m:t>3</m:t>
                                    </m:r>
                                  </m:sub>
                                </m:sSub>
                              </m:den>
                            </m:f>
                          </m:e>
                        </m:rad>
                        <m:func>
                          <m:funcPr>
                            <m:ctrlPr>
                              <w:rPr>
                                <w:rFonts w:ascii="Cambria Math" w:eastAsiaTheme="minorEastAsia" w:hAnsi="Cambria Math"/>
                                <w:sz w:val="26"/>
                                <w:szCs w:val="26"/>
                              </w:rPr>
                            </m:ctrlPr>
                          </m:funcPr>
                          <m:fName>
                            <m:r>
                              <m:rPr>
                                <m:sty m:val="p"/>
                              </m:rPr>
                              <w:rPr>
                                <w:rFonts w:ascii="Cambria Math" w:eastAsiaTheme="minorEastAsia" w:hAnsi="Cambria Math"/>
                                <w:sz w:val="26"/>
                                <w:szCs w:val="26"/>
                              </w:rPr>
                              <m:t>cos</m:t>
                            </m:r>
                          </m:fName>
                          <m:e>
                            <m:d>
                              <m:dPr>
                                <m:ctrlPr>
                                  <w:rPr>
                                    <w:rFonts w:ascii="Cambria Math" w:eastAsiaTheme="minorEastAsia" w:hAnsi="Cambria Math"/>
                                    <w:i/>
                                    <w:sz w:val="26"/>
                                    <w:szCs w:val="26"/>
                                    <w:lang w:val="en-US"/>
                                  </w:rPr>
                                </m:ctrlPr>
                              </m:dPr>
                              <m:e>
                                <m:f>
                                  <m:fPr>
                                    <m:ctrlPr>
                                      <w:rPr>
                                        <w:rFonts w:ascii="Cambria Math" w:eastAsiaTheme="minorEastAsia" w:hAnsi="Cambria Math"/>
                                        <w:i/>
                                        <w:sz w:val="26"/>
                                        <w:szCs w:val="26"/>
                                        <w:lang w:val="en-US"/>
                                      </w:rPr>
                                    </m:ctrlPr>
                                  </m:fPr>
                                  <m:num>
                                    <m:r>
                                      <w:rPr>
                                        <w:rFonts w:ascii="Cambria Math" w:eastAsiaTheme="minorEastAsia" w:hAnsi="Cambria Math"/>
                                        <w:sz w:val="26"/>
                                        <w:szCs w:val="26"/>
                                        <w:lang w:val="en-US"/>
                                      </w:rPr>
                                      <m:t>2πl</m:t>
                                    </m:r>
                                  </m:num>
                                  <m:den>
                                    <m:r>
                                      <w:rPr>
                                        <w:rFonts w:ascii="Cambria Math" w:eastAsiaTheme="minorEastAsia" w:hAnsi="Cambria Math"/>
                                        <w:sz w:val="26"/>
                                        <w:szCs w:val="26"/>
                                        <w:lang w:val="en-US"/>
                                      </w:rPr>
                                      <m:t>Λ</m:t>
                                    </m:r>
                                  </m:den>
                                </m:f>
                              </m:e>
                            </m:d>
                          </m:e>
                        </m:func>
                      </m:e>
                      <m:e>
                        <m:f>
                          <m:fPr>
                            <m:ctrlPr>
                              <w:rPr>
                                <w:rFonts w:ascii="Cambria Math" w:eastAsiaTheme="minorEastAsia" w:hAnsi="Cambria Math"/>
                                <w:i/>
                                <w:sz w:val="26"/>
                                <w:szCs w:val="26"/>
                              </w:rPr>
                            </m:ctrlPr>
                          </m:fPr>
                          <m:num>
                            <m:r>
                              <w:rPr>
                                <w:rFonts w:ascii="Cambria Math" w:eastAsiaTheme="minorEastAsia" w:hAnsi="Cambria Math"/>
                                <w:sz w:val="26"/>
                                <w:szCs w:val="26"/>
                              </w:rPr>
                              <m:t>j</m:t>
                            </m:r>
                            <m:rad>
                              <m:radPr>
                                <m:degHide m:val="1"/>
                                <m:ctrlPr>
                                  <w:rPr>
                                    <w:rFonts w:ascii="Cambria Math" w:eastAsiaTheme="minorEastAsia" w:hAnsi="Cambria Math"/>
                                    <w:i/>
                                    <w:sz w:val="26"/>
                                    <w:szCs w:val="26"/>
                                  </w:rPr>
                                </m:ctrlPr>
                              </m:radPr>
                              <m:deg/>
                              <m:e>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3</m:t>
                                    </m:r>
                                  </m:sub>
                                </m:sSub>
                              </m:e>
                            </m:rad>
                          </m:num>
                          <m:den>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1</m:t>
                                </m:r>
                              </m:sub>
                            </m:sSub>
                          </m:den>
                        </m:f>
                        <m:func>
                          <m:funcPr>
                            <m:ctrlPr>
                              <w:rPr>
                                <w:rFonts w:ascii="Cambria Math" w:eastAsiaTheme="minorEastAsia" w:hAnsi="Cambria Math"/>
                                <w:sz w:val="26"/>
                                <w:szCs w:val="26"/>
                              </w:rPr>
                            </m:ctrlPr>
                          </m:funcPr>
                          <m:fName>
                            <m:r>
                              <m:rPr>
                                <m:sty m:val="p"/>
                              </m:rPr>
                              <w:rPr>
                                <w:rFonts w:ascii="Cambria Math" w:eastAsiaTheme="minorEastAsia" w:hAnsi="Cambria Math"/>
                                <w:sz w:val="26"/>
                                <w:szCs w:val="26"/>
                              </w:rPr>
                              <m:t>sin</m:t>
                            </m:r>
                          </m:fName>
                          <m:e>
                            <m:d>
                              <m:dPr>
                                <m:ctrlPr>
                                  <w:rPr>
                                    <w:rFonts w:ascii="Cambria Math" w:eastAsiaTheme="minorEastAsia" w:hAnsi="Cambria Math"/>
                                    <w:i/>
                                    <w:sz w:val="26"/>
                                    <w:szCs w:val="26"/>
                                    <w:lang w:val="en-US"/>
                                  </w:rPr>
                                </m:ctrlPr>
                              </m:dPr>
                              <m:e>
                                <m:f>
                                  <m:fPr>
                                    <m:ctrlPr>
                                      <w:rPr>
                                        <w:rFonts w:ascii="Cambria Math" w:eastAsiaTheme="minorEastAsia" w:hAnsi="Cambria Math"/>
                                        <w:i/>
                                        <w:sz w:val="26"/>
                                        <w:szCs w:val="26"/>
                                        <w:lang w:val="en-US"/>
                                      </w:rPr>
                                    </m:ctrlPr>
                                  </m:fPr>
                                  <m:num>
                                    <m:r>
                                      <w:rPr>
                                        <w:rFonts w:ascii="Cambria Math" w:eastAsiaTheme="minorEastAsia" w:hAnsi="Cambria Math"/>
                                        <w:sz w:val="26"/>
                                        <w:szCs w:val="26"/>
                                        <w:lang w:val="en-US"/>
                                      </w:rPr>
                                      <m:t>2πl</m:t>
                                    </m:r>
                                  </m:num>
                                  <m:den>
                                    <m:r>
                                      <w:rPr>
                                        <w:rFonts w:ascii="Cambria Math" w:eastAsiaTheme="minorEastAsia" w:hAnsi="Cambria Math"/>
                                        <w:sz w:val="26"/>
                                        <w:szCs w:val="26"/>
                                        <w:lang w:val="en-US"/>
                                      </w:rPr>
                                      <m:t>Λ</m:t>
                                    </m:r>
                                  </m:den>
                                </m:f>
                              </m:e>
                            </m:d>
                          </m:e>
                        </m:func>
                      </m:e>
                    </m:mr>
                    <m:mr>
                      <m:e>
                        <m:f>
                          <m:fPr>
                            <m:ctrlPr>
                              <w:rPr>
                                <w:rFonts w:ascii="Cambria Math" w:eastAsiaTheme="minorEastAsia" w:hAnsi="Cambria Math"/>
                                <w:i/>
                                <w:sz w:val="26"/>
                                <w:szCs w:val="26"/>
                              </w:rPr>
                            </m:ctrlPr>
                          </m:fPr>
                          <m:num>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2</m:t>
                                </m:r>
                              </m:sub>
                            </m:sSub>
                          </m:num>
                          <m:den>
                            <m:rad>
                              <m:radPr>
                                <m:degHide m:val="1"/>
                                <m:ctrlPr>
                                  <w:rPr>
                                    <w:rFonts w:ascii="Cambria Math" w:eastAsiaTheme="minorEastAsia" w:hAnsi="Cambria Math"/>
                                    <w:i/>
                                    <w:sz w:val="26"/>
                                    <w:szCs w:val="26"/>
                                  </w:rPr>
                                </m:ctrlPr>
                              </m:radPr>
                              <m:deg/>
                              <m:e>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3</m:t>
                                    </m:r>
                                  </m:sub>
                                </m:sSub>
                              </m:e>
                            </m:rad>
                          </m:den>
                        </m:f>
                        <m:r>
                          <w:rPr>
                            <w:rFonts w:ascii="Cambria Math" w:eastAsiaTheme="minorEastAsia" w:hAnsi="Cambria Math"/>
                            <w:sz w:val="26"/>
                            <w:szCs w:val="26"/>
                          </w:rPr>
                          <m:t>cos</m:t>
                        </m:r>
                        <m:d>
                          <m:dPr>
                            <m:ctrlPr>
                              <w:rPr>
                                <w:rFonts w:ascii="Cambria Math" w:eastAsiaTheme="minorEastAsia" w:hAnsi="Cambria Math"/>
                                <w:i/>
                                <w:sz w:val="26"/>
                                <w:szCs w:val="26"/>
                                <w:lang w:val="en-US"/>
                              </w:rPr>
                            </m:ctrlPr>
                          </m:dPr>
                          <m:e>
                            <m:f>
                              <m:fPr>
                                <m:ctrlPr>
                                  <w:rPr>
                                    <w:rFonts w:ascii="Cambria Math" w:eastAsiaTheme="minorEastAsia" w:hAnsi="Cambria Math"/>
                                    <w:i/>
                                    <w:sz w:val="26"/>
                                    <w:szCs w:val="26"/>
                                    <w:lang w:val="en-US"/>
                                  </w:rPr>
                                </m:ctrlPr>
                              </m:fPr>
                              <m:num>
                                <m:r>
                                  <w:rPr>
                                    <w:rFonts w:ascii="Cambria Math" w:eastAsiaTheme="minorEastAsia" w:hAnsi="Cambria Math"/>
                                    <w:sz w:val="26"/>
                                    <w:szCs w:val="26"/>
                                    <w:lang w:val="en-US"/>
                                  </w:rPr>
                                  <m:t>2πl</m:t>
                                </m:r>
                              </m:num>
                              <m:den>
                                <m:r>
                                  <w:rPr>
                                    <w:rFonts w:ascii="Cambria Math" w:eastAsiaTheme="minorEastAsia" w:hAnsi="Cambria Math"/>
                                    <w:sz w:val="26"/>
                                    <w:szCs w:val="26"/>
                                    <w:lang w:val="en-US"/>
                                  </w:rPr>
                                  <m:t>Λ</m:t>
                                </m:r>
                              </m:den>
                            </m:f>
                          </m:e>
                        </m:d>
                        <m:r>
                          <w:rPr>
                            <w:rFonts w:ascii="Cambria Math" w:eastAsiaTheme="minorEastAsia" w:hAnsi="Cambria Math"/>
                            <w:sz w:val="26"/>
                            <w:szCs w:val="26"/>
                            <w:lang w:val="en-US"/>
                          </w:rPr>
                          <m:t>+j⋅</m:t>
                        </m:r>
                        <m:f>
                          <m:fPr>
                            <m:ctrlPr>
                              <w:rPr>
                                <w:rFonts w:ascii="Cambria Math" w:eastAsiaTheme="minorEastAsia" w:hAnsi="Cambria Math"/>
                                <w:i/>
                                <w:sz w:val="26"/>
                                <w:szCs w:val="26"/>
                                <w:lang w:val="en-US"/>
                              </w:rPr>
                            </m:ctrlPr>
                          </m:fPr>
                          <m:num>
                            <m:sSub>
                              <m:sSubPr>
                                <m:ctrlPr>
                                  <w:rPr>
                                    <w:rFonts w:ascii="Cambria Math" w:eastAsiaTheme="minorEastAsia" w:hAnsi="Cambria Math"/>
                                    <w:i/>
                                    <w:sz w:val="26"/>
                                    <w:szCs w:val="26"/>
                                    <w:lang w:val="en-US"/>
                                  </w:rPr>
                                </m:ctrlPr>
                              </m:sSubPr>
                              <m:e>
                                <m:r>
                                  <w:rPr>
                                    <w:rFonts w:ascii="Cambria Math" w:eastAsiaTheme="minorEastAsia" w:hAnsi="Cambria Math"/>
                                    <w:sz w:val="26"/>
                                    <w:szCs w:val="26"/>
                                    <w:lang w:val="en-US"/>
                                  </w:rPr>
                                  <m:t>Y</m:t>
                                </m:r>
                              </m:e>
                              <m:sub>
                                <m:r>
                                  <w:rPr>
                                    <w:rFonts w:ascii="Cambria Math" w:eastAsiaTheme="minorEastAsia" w:hAnsi="Cambria Math"/>
                                    <w:sz w:val="26"/>
                                    <w:szCs w:val="26"/>
                                    <w:lang w:val="en-US"/>
                                  </w:rPr>
                                  <m:t>1</m:t>
                                </m:r>
                              </m:sub>
                            </m:sSub>
                          </m:num>
                          <m:den>
                            <m:rad>
                              <m:radPr>
                                <m:degHide m:val="1"/>
                                <m:ctrlPr>
                                  <w:rPr>
                                    <w:rFonts w:ascii="Cambria Math" w:eastAsiaTheme="minorEastAsia" w:hAnsi="Cambria Math"/>
                                    <w:i/>
                                    <w:sz w:val="26"/>
                                    <w:szCs w:val="26"/>
                                    <w:lang w:val="en-US"/>
                                  </w:rPr>
                                </m:ctrlPr>
                              </m:radPr>
                              <m:deg/>
                              <m:e>
                                <m:sSub>
                                  <m:sSubPr>
                                    <m:ctrlPr>
                                      <w:rPr>
                                        <w:rFonts w:ascii="Cambria Math" w:eastAsiaTheme="minorEastAsia" w:hAnsi="Cambria Math"/>
                                        <w:i/>
                                        <w:sz w:val="26"/>
                                        <w:szCs w:val="26"/>
                                        <w:lang w:val="en-US"/>
                                      </w:rPr>
                                    </m:ctrlPr>
                                  </m:sSubPr>
                                  <m:e>
                                    <m:r>
                                      <w:rPr>
                                        <w:rFonts w:ascii="Cambria Math" w:eastAsiaTheme="minorEastAsia" w:hAnsi="Cambria Math"/>
                                        <w:sz w:val="26"/>
                                        <w:szCs w:val="26"/>
                                        <w:lang w:val="en-US"/>
                                      </w:rPr>
                                      <m:t>Y</m:t>
                                    </m:r>
                                  </m:e>
                                  <m:sub>
                                    <m:r>
                                      <w:rPr>
                                        <w:rFonts w:ascii="Cambria Math" w:eastAsiaTheme="minorEastAsia" w:hAnsi="Cambria Math"/>
                                        <w:sz w:val="26"/>
                                        <w:szCs w:val="26"/>
                                        <w:lang w:val="en-US"/>
                                      </w:rPr>
                                      <m:t>3</m:t>
                                    </m:r>
                                  </m:sub>
                                </m:sSub>
                              </m:e>
                            </m:rad>
                          </m:den>
                        </m:f>
                        <m:r>
                          <w:rPr>
                            <w:rFonts w:ascii="Cambria Math" w:eastAsiaTheme="minorEastAsia" w:hAnsi="Cambria Math"/>
                            <w:sz w:val="26"/>
                            <w:szCs w:val="26"/>
                            <w:lang w:val="en-US"/>
                          </w:rPr>
                          <m:t>⋅sin</m:t>
                        </m:r>
                        <m:d>
                          <m:dPr>
                            <m:ctrlPr>
                              <w:rPr>
                                <w:rFonts w:ascii="Cambria Math" w:eastAsiaTheme="minorEastAsia" w:hAnsi="Cambria Math"/>
                                <w:i/>
                                <w:sz w:val="26"/>
                                <w:szCs w:val="26"/>
                                <w:lang w:val="en-US"/>
                              </w:rPr>
                            </m:ctrlPr>
                          </m:dPr>
                          <m:e>
                            <m:f>
                              <m:fPr>
                                <m:ctrlPr>
                                  <w:rPr>
                                    <w:rFonts w:ascii="Cambria Math" w:eastAsiaTheme="minorEastAsia" w:hAnsi="Cambria Math"/>
                                    <w:i/>
                                    <w:sz w:val="26"/>
                                    <w:szCs w:val="26"/>
                                    <w:lang w:val="en-US"/>
                                  </w:rPr>
                                </m:ctrlPr>
                              </m:fPr>
                              <m:num>
                                <m:r>
                                  <w:rPr>
                                    <w:rFonts w:ascii="Cambria Math" w:eastAsiaTheme="minorEastAsia" w:hAnsi="Cambria Math"/>
                                    <w:sz w:val="26"/>
                                    <w:szCs w:val="26"/>
                                    <w:lang w:val="en-US"/>
                                  </w:rPr>
                                  <m:t>2πl</m:t>
                                </m:r>
                              </m:num>
                              <m:den>
                                <m:r>
                                  <w:rPr>
                                    <w:rFonts w:ascii="Cambria Math" w:eastAsiaTheme="minorEastAsia" w:hAnsi="Cambria Math"/>
                                    <w:sz w:val="26"/>
                                    <w:szCs w:val="26"/>
                                    <w:lang w:val="en-US"/>
                                  </w:rPr>
                                  <m:t>Λ</m:t>
                                </m:r>
                              </m:den>
                            </m:f>
                          </m:e>
                        </m:d>
                      </m:e>
                      <m:e>
                        <m:rad>
                          <m:radPr>
                            <m:degHide m:val="1"/>
                            <m:ctrlPr>
                              <w:rPr>
                                <w:rFonts w:ascii="Cambria Math" w:eastAsiaTheme="minorEastAsia" w:hAnsi="Cambria Math"/>
                                <w:i/>
                                <w:sz w:val="26"/>
                                <w:szCs w:val="26"/>
                              </w:rPr>
                            </m:ctrlPr>
                          </m:radPr>
                          <m:deg/>
                          <m:e>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3</m:t>
                                </m:r>
                              </m:sub>
                            </m:sSub>
                          </m:e>
                        </m:rad>
                        <m:r>
                          <w:rPr>
                            <w:rFonts w:ascii="Cambria Math" w:eastAsiaTheme="minorEastAsia" w:hAnsi="Cambria Math"/>
                            <w:sz w:val="26"/>
                            <w:szCs w:val="26"/>
                          </w:rPr>
                          <m:t>cos</m:t>
                        </m:r>
                        <m:d>
                          <m:dPr>
                            <m:ctrlPr>
                              <w:rPr>
                                <w:rFonts w:ascii="Cambria Math" w:eastAsiaTheme="minorEastAsia" w:hAnsi="Cambria Math"/>
                                <w:i/>
                                <w:sz w:val="26"/>
                                <w:szCs w:val="26"/>
                                <w:lang w:val="en-US"/>
                              </w:rPr>
                            </m:ctrlPr>
                          </m:dPr>
                          <m:e>
                            <m:f>
                              <m:fPr>
                                <m:ctrlPr>
                                  <w:rPr>
                                    <w:rFonts w:ascii="Cambria Math" w:eastAsiaTheme="minorEastAsia" w:hAnsi="Cambria Math"/>
                                    <w:i/>
                                    <w:sz w:val="26"/>
                                    <w:szCs w:val="26"/>
                                    <w:lang w:val="en-US"/>
                                  </w:rPr>
                                </m:ctrlPr>
                              </m:fPr>
                              <m:num>
                                <m:r>
                                  <w:rPr>
                                    <w:rFonts w:ascii="Cambria Math" w:eastAsiaTheme="minorEastAsia" w:hAnsi="Cambria Math"/>
                                    <w:sz w:val="26"/>
                                    <w:szCs w:val="26"/>
                                    <w:lang w:val="en-US"/>
                                  </w:rPr>
                                  <m:t>2πl</m:t>
                                </m:r>
                              </m:num>
                              <m:den>
                                <m:r>
                                  <w:rPr>
                                    <w:rFonts w:ascii="Cambria Math" w:eastAsiaTheme="minorEastAsia" w:hAnsi="Cambria Math"/>
                                    <w:sz w:val="26"/>
                                    <w:szCs w:val="26"/>
                                    <w:lang w:val="en-US"/>
                                  </w:rPr>
                                  <m:t>Λ</m:t>
                                </m:r>
                              </m:den>
                            </m:f>
                          </m:e>
                        </m:d>
                        <m:r>
                          <w:rPr>
                            <w:rFonts w:ascii="Cambria Math" w:eastAsiaTheme="minorEastAsia" w:hAnsi="Cambria Math"/>
                            <w:sz w:val="26"/>
                            <w:szCs w:val="26"/>
                            <w:lang w:val="en-US"/>
                          </w:rPr>
                          <m:t>+j</m:t>
                        </m:r>
                        <m:f>
                          <m:fPr>
                            <m:ctrlPr>
                              <w:rPr>
                                <w:rFonts w:ascii="Cambria Math" w:eastAsiaTheme="minorEastAsia" w:hAnsi="Cambria Math"/>
                                <w:i/>
                                <w:sz w:val="26"/>
                                <w:szCs w:val="26"/>
                                <w:lang w:val="en-US"/>
                              </w:rPr>
                            </m:ctrlPr>
                          </m:fPr>
                          <m:num>
                            <m:sSub>
                              <m:sSubPr>
                                <m:ctrlPr>
                                  <w:rPr>
                                    <w:rFonts w:ascii="Cambria Math" w:eastAsiaTheme="minorEastAsia" w:hAnsi="Cambria Math"/>
                                    <w:i/>
                                    <w:sz w:val="26"/>
                                    <w:szCs w:val="26"/>
                                    <w:lang w:val="en-US"/>
                                  </w:rPr>
                                </m:ctrlPr>
                              </m:sSubPr>
                              <m:e>
                                <m:r>
                                  <w:rPr>
                                    <w:rFonts w:ascii="Cambria Math" w:eastAsiaTheme="minorEastAsia" w:hAnsi="Cambria Math"/>
                                    <w:sz w:val="26"/>
                                    <w:szCs w:val="26"/>
                                    <w:lang w:val="en-US"/>
                                  </w:rPr>
                                  <m:t>Y</m:t>
                                </m:r>
                              </m:e>
                              <m:sub>
                                <m:r>
                                  <w:rPr>
                                    <w:rFonts w:ascii="Cambria Math" w:eastAsiaTheme="minorEastAsia" w:hAnsi="Cambria Math"/>
                                    <w:sz w:val="26"/>
                                    <w:szCs w:val="26"/>
                                    <w:lang w:val="en-US"/>
                                  </w:rPr>
                                  <m:t>2</m:t>
                                </m:r>
                              </m:sub>
                            </m:sSub>
                            <m:rad>
                              <m:radPr>
                                <m:degHide m:val="1"/>
                                <m:ctrlPr>
                                  <w:rPr>
                                    <w:rFonts w:ascii="Cambria Math" w:eastAsiaTheme="minorEastAsia" w:hAnsi="Cambria Math"/>
                                    <w:i/>
                                    <w:sz w:val="26"/>
                                    <w:szCs w:val="26"/>
                                    <w:lang w:val="en-US"/>
                                  </w:rPr>
                                </m:ctrlPr>
                              </m:radPr>
                              <m:deg/>
                              <m:e>
                                <m:sSub>
                                  <m:sSubPr>
                                    <m:ctrlPr>
                                      <w:rPr>
                                        <w:rFonts w:ascii="Cambria Math" w:eastAsiaTheme="minorEastAsia" w:hAnsi="Cambria Math"/>
                                        <w:i/>
                                        <w:sz w:val="26"/>
                                        <w:szCs w:val="26"/>
                                        <w:lang w:val="en-US"/>
                                      </w:rPr>
                                    </m:ctrlPr>
                                  </m:sSubPr>
                                  <m:e>
                                    <m:r>
                                      <w:rPr>
                                        <w:rFonts w:ascii="Cambria Math" w:eastAsiaTheme="minorEastAsia" w:hAnsi="Cambria Math"/>
                                        <w:sz w:val="26"/>
                                        <w:szCs w:val="26"/>
                                        <w:lang w:val="en-US"/>
                                      </w:rPr>
                                      <m:t>Y</m:t>
                                    </m:r>
                                  </m:e>
                                  <m:sub>
                                    <m:r>
                                      <w:rPr>
                                        <w:rFonts w:ascii="Cambria Math" w:eastAsiaTheme="minorEastAsia" w:hAnsi="Cambria Math"/>
                                        <w:sz w:val="26"/>
                                        <w:szCs w:val="26"/>
                                        <w:lang w:val="en-US"/>
                                      </w:rPr>
                                      <m:t>3</m:t>
                                    </m:r>
                                  </m:sub>
                                </m:sSub>
                              </m:e>
                            </m:rad>
                          </m:num>
                          <m:den>
                            <m:sSub>
                              <m:sSubPr>
                                <m:ctrlPr>
                                  <w:rPr>
                                    <w:rFonts w:ascii="Cambria Math" w:eastAsiaTheme="minorEastAsia" w:hAnsi="Cambria Math"/>
                                    <w:i/>
                                    <w:sz w:val="26"/>
                                    <w:szCs w:val="26"/>
                                    <w:lang w:val="en-US"/>
                                  </w:rPr>
                                </m:ctrlPr>
                              </m:sSubPr>
                              <m:e>
                                <m:r>
                                  <w:rPr>
                                    <w:rFonts w:ascii="Cambria Math" w:eastAsiaTheme="minorEastAsia" w:hAnsi="Cambria Math"/>
                                    <w:sz w:val="26"/>
                                    <w:szCs w:val="26"/>
                                    <w:lang w:val="en-US"/>
                                  </w:rPr>
                                  <m:t>Y</m:t>
                                </m:r>
                              </m:e>
                              <m:sub>
                                <m:r>
                                  <w:rPr>
                                    <w:rFonts w:ascii="Cambria Math" w:eastAsiaTheme="minorEastAsia" w:hAnsi="Cambria Math"/>
                                    <w:sz w:val="26"/>
                                    <w:szCs w:val="26"/>
                                    <w:lang w:val="en-US"/>
                                  </w:rPr>
                                  <m:t>1</m:t>
                                </m:r>
                              </m:sub>
                            </m:sSub>
                          </m:den>
                        </m:f>
                        <m:r>
                          <w:rPr>
                            <w:rFonts w:ascii="Cambria Math" w:eastAsiaTheme="minorEastAsia" w:hAnsi="Cambria Math"/>
                            <w:sz w:val="26"/>
                            <w:szCs w:val="26"/>
                            <w:lang w:val="en-US"/>
                          </w:rPr>
                          <m:t>sin</m:t>
                        </m:r>
                        <m:d>
                          <m:dPr>
                            <m:ctrlPr>
                              <w:rPr>
                                <w:rFonts w:ascii="Cambria Math" w:eastAsiaTheme="minorEastAsia" w:hAnsi="Cambria Math"/>
                                <w:i/>
                                <w:sz w:val="26"/>
                                <w:szCs w:val="26"/>
                                <w:lang w:val="en-US"/>
                              </w:rPr>
                            </m:ctrlPr>
                          </m:dPr>
                          <m:e>
                            <m:f>
                              <m:fPr>
                                <m:ctrlPr>
                                  <w:rPr>
                                    <w:rFonts w:ascii="Cambria Math" w:eastAsiaTheme="minorEastAsia" w:hAnsi="Cambria Math"/>
                                    <w:i/>
                                    <w:sz w:val="26"/>
                                    <w:szCs w:val="26"/>
                                    <w:lang w:val="en-US"/>
                                  </w:rPr>
                                </m:ctrlPr>
                              </m:fPr>
                              <m:num>
                                <m:r>
                                  <w:rPr>
                                    <w:rFonts w:ascii="Cambria Math" w:eastAsiaTheme="minorEastAsia" w:hAnsi="Cambria Math"/>
                                    <w:sz w:val="26"/>
                                    <w:szCs w:val="26"/>
                                    <w:lang w:val="en-US"/>
                                  </w:rPr>
                                  <m:t>2πl</m:t>
                                </m:r>
                              </m:num>
                              <m:den>
                                <m:r>
                                  <w:rPr>
                                    <w:rFonts w:ascii="Cambria Math" w:eastAsiaTheme="minorEastAsia" w:hAnsi="Cambria Math"/>
                                    <w:sz w:val="26"/>
                                    <w:szCs w:val="26"/>
                                    <w:lang w:val="en-US"/>
                                  </w:rPr>
                                  <m:t>Λ</m:t>
                                </m:r>
                              </m:den>
                            </m:f>
                          </m:e>
                        </m:d>
                      </m:e>
                    </m:mr>
                  </m:m>
                </m:e>
              </m:d>
              <m:r>
                <w:rPr>
                  <w:rFonts w:ascii="Cambria Math" w:hAnsi="Cambria Math"/>
                  <w:sz w:val="26"/>
                  <w:szCs w:val="26"/>
                </w:rPr>
                <m:t>#</m:t>
              </m:r>
              <m:d>
                <m:dPr>
                  <m:ctrlPr>
                    <w:rPr>
                      <w:rFonts w:ascii="Cambria Math" w:eastAsiaTheme="minorEastAsia" w:hAnsi="Cambria Math"/>
                      <w:i/>
                      <w:sz w:val="26"/>
                      <w:szCs w:val="26"/>
                    </w:rPr>
                  </m:ctrlPr>
                </m:dPr>
                <m:e>
                  <m:r>
                    <w:rPr>
                      <w:rFonts w:ascii="Cambria Math" w:eastAsiaTheme="minorEastAsia" w:hAnsi="Cambria Math"/>
                      <w:sz w:val="26"/>
                      <w:szCs w:val="26"/>
                    </w:rPr>
                    <m:t>2.2</m:t>
                  </m:r>
                </m:e>
              </m:d>
            </m:e>
          </m:eqArr>
        </m:oMath>
      </m:oMathPara>
    </w:p>
    <w:p w14:paraId="412CFAD2" w14:textId="77777777" w:rsidR="006D0048" w:rsidRDefault="006D0048" w:rsidP="006D0048"/>
    <w:p w14:paraId="759F2267" w14:textId="77777777" w:rsidR="006D0048" w:rsidRDefault="006D0048" w:rsidP="006D0048">
      <w:pPr>
        <w:ind w:firstLine="0"/>
      </w:pPr>
      <w:r>
        <w:t>где Y1=z</w:t>
      </w:r>
      <w:r>
        <w:rPr>
          <w:vertAlign w:val="subscript"/>
        </w:rPr>
        <w:t>0</w:t>
      </w:r>
      <w:r>
        <w:t>/z</w:t>
      </w:r>
      <w:r>
        <w:rPr>
          <w:vertAlign w:val="subscript"/>
        </w:rPr>
        <w:t>1</w:t>
      </w:r>
      <w:r>
        <w:t xml:space="preserve"> – нормированная волновая проводимость отрезка однородной линии с длинной l. Y</w:t>
      </w:r>
      <w:r>
        <w:rPr>
          <w:vertAlign w:val="subscript"/>
        </w:rPr>
        <w:t>1</w:t>
      </w:r>
      <w:r>
        <w:t>=2z</w:t>
      </w:r>
      <w:r>
        <w:rPr>
          <w:vertAlign w:val="subscript"/>
        </w:rPr>
        <w:t>0</w:t>
      </w:r>
      <w:r>
        <w:t>/</w:t>
      </w:r>
      <w:proofErr w:type="spellStart"/>
      <w:r>
        <w:t>R</w:t>
      </w:r>
      <w:r>
        <w:rPr>
          <w:vertAlign w:val="subscript"/>
        </w:rPr>
        <w:t>б</w:t>
      </w:r>
      <w:proofErr w:type="spellEnd"/>
      <w:r>
        <w:t xml:space="preserve"> – нормированная проводимость активной нагрузки, умноженная на два. Y3 – нормированная проводимость короткого замыкания (предполагаем, что этот параметр стремится к бесконечности). </w:t>
      </w:r>
      <w:r w:rsidRPr="000A7B08">
        <w:t>Λ</w:t>
      </w:r>
      <w:r>
        <w:t xml:space="preserve"> – длина волны. С помощью матриц, представленных выше, можно определить матрицы рассеяние на средней частоте f</w:t>
      </w:r>
      <w:r w:rsidRPr="00710BA7">
        <w:rPr>
          <w:vertAlign w:val="subscript"/>
        </w:rPr>
        <w:t>0</w:t>
      </w:r>
      <w:r>
        <w:t xml:space="preserve"> рабочего диапазона. Эта частота соответственно определяется из соотношения l = Λ</w:t>
      </w:r>
      <w:r>
        <w:rPr>
          <w:vertAlign w:val="subscript"/>
        </w:rPr>
        <w:t>0</w:t>
      </w:r>
      <w:r>
        <w:t>/4, где длина волны Λ</w:t>
      </w:r>
      <w:r w:rsidRPr="000A7B08">
        <w:rPr>
          <w:vertAlign w:val="subscript"/>
        </w:rPr>
        <w:t>0</w:t>
      </w:r>
      <w:r>
        <w:t xml:space="preserve"> соответствует частоте f</w:t>
      </w:r>
      <w:r>
        <w:rPr>
          <w:vertAlign w:val="subscript"/>
        </w:rPr>
        <w:t>0</w:t>
      </w:r>
      <w:r>
        <w:t>.</w:t>
      </w:r>
    </w:p>
    <w:p w14:paraId="74F7BAA2" w14:textId="77777777" w:rsidR="006D0048" w:rsidRDefault="006D0048" w:rsidP="006D0048">
      <w:r>
        <w:t>Матрица рассеяния состоит из S-параметров:</w:t>
      </w:r>
    </w:p>
    <w:p w14:paraId="5EBFC45F" w14:textId="77777777" w:rsidR="006D0048" w:rsidRDefault="006D0048" w:rsidP="006D0048"/>
    <w:p w14:paraId="7DDD6386" w14:textId="77777777" w:rsidR="006D0048" w:rsidRDefault="00DE0DB9" w:rsidP="006D0048">
      <w:pPr>
        <w:rPr>
          <w:rFonts w:eastAsiaTheme="minorEastAsia"/>
        </w:rPr>
      </w:pPr>
      <m:oMathPara>
        <m:oMath>
          <m:sSub>
            <m:sSubPr>
              <m:ctrlPr>
                <w:rPr>
                  <w:rFonts w:ascii="Cambria Math" w:hAnsi="Cambria Math"/>
                  <w:i/>
                </w:rPr>
              </m:ctrlPr>
            </m:sSubPr>
            <m:e>
              <m:r>
                <m:rPr>
                  <m:sty m:val="p"/>
                </m:rPr>
                <w:rPr>
                  <w:rFonts w:ascii="Cambria Math" w:hAnsi="Cambria Math"/>
                </w:rPr>
                <m:t>S</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num>
            <m:den>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den>
          </m:f>
        </m:oMath>
      </m:oMathPara>
    </w:p>
    <w:p w14:paraId="314004EA" w14:textId="77777777" w:rsidR="006D0048" w:rsidRDefault="00DE0DB9" w:rsidP="006D0048">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f>
                    <m:fPr>
                      <m:ctrlPr>
                        <w:rPr>
                          <w:rFonts w:ascii="Cambria Math" w:hAnsi="Cambria Math"/>
                          <w:i/>
                        </w:rPr>
                      </m:ctrlPr>
                    </m:fPr>
                    <m:num>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num>
                    <m:den>
                      <m:r>
                        <w:rPr>
                          <w:rFonts w:ascii="Cambria Math" w:hAnsi="Cambria Math"/>
                        </w:rPr>
                        <m:t>1+</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2</m:t>
                          </m:r>
                        </m:sub>
                      </m:sSub>
                    </m:num>
                    <m:den>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2</m:t>
                          </m:r>
                        </m:sub>
                      </m:sSub>
                    </m:den>
                  </m:f>
                </m:e>
              </m:d>
              <m:r>
                <w:rPr>
                  <w:rFonts w:ascii="Cambria Math" w:hAnsi="Cambria Math"/>
                </w:rPr>
                <m:t>#(2.3)</m:t>
              </m:r>
            </m:e>
          </m:eqArr>
        </m:oMath>
      </m:oMathPara>
    </w:p>
    <w:p w14:paraId="00095AF4" w14:textId="77777777" w:rsidR="006D0048" w:rsidRDefault="00DE0DB9" w:rsidP="006D004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f>
                <m:fPr>
                  <m:ctrlPr>
                    <w:rPr>
                      <w:rFonts w:ascii="Cambria Math" w:eastAsiaTheme="minorEastAsia" w:hAnsi="Cambria Math"/>
                      <w:i/>
                    </w:rPr>
                  </m:ctrlPr>
                </m:fPr>
                <m:num>
                  <m:d>
                    <m:dPr>
                      <m:begChr m:val=""/>
                      <m:endChr m:val=""/>
                      <m:ctrlPr>
                        <w:rPr>
                          <w:rFonts w:ascii="Cambria Math" w:eastAsiaTheme="minorEastAsia" w:hAnsi="Cambria Math"/>
                          <w:i/>
                        </w:rPr>
                      </m:ctrlPr>
                    </m:dPr>
                    <m:e>
                      <m:r>
                        <w:rPr>
                          <w:rFonts w:ascii="Cambria Math" w:eastAsiaTheme="minorEastAsia" w:hAnsi="Cambria Math"/>
                        </w:rPr>
                        <m:t>1-2</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d>
                </m:num>
                <m:den>
                  <m:r>
                    <w:rPr>
                      <w:rFonts w:ascii="Cambria Math" w:eastAsiaTheme="minorEastAsia" w:hAnsi="Cambria Math"/>
                    </w:rPr>
                    <m:t>1+2</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en>
              </m:f>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32</m:t>
              </m:r>
            </m:sub>
          </m:sSub>
          <m:r>
            <w:rPr>
              <w:rFonts w:ascii="Cambria Math" w:eastAsiaTheme="minorEastAsia" w:hAnsi="Cambria Math"/>
            </w:rPr>
            <m:t>≈0</m:t>
          </m:r>
        </m:oMath>
      </m:oMathPara>
    </w:p>
    <w:p w14:paraId="01F3033C" w14:textId="77777777" w:rsidR="006D0048" w:rsidRDefault="006D0048" w:rsidP="006D0048">
      <w:pPr>
        <w:pStyle w:val="aa"/>
      </w:pPr>
    </w:p>
    <w:p w14:paraId="62CFB7F0" w14:textId="77777777" w:rsidR="006D0048" w:rsidRDefault="006D0048" w:rsidP="006D0048">
      <w:r>
        <w:t>Исходя из полученных соотношений можно сделать вывод, что идеальное согласование, то есть, при S</w:t>
      </w:r>
      <w:r w:rsidRPr="000A7B08">
        <w:rPr>
          <w:vertAlign w:val="subscript"/>
        </w:rPr>
        <w:t>11</w:t>
      </w:r>
      <w:r>
        <w:t>=S</w:t>
      </w:r>
      <w:r w:rsidRPr="000A7B08">
        <w:rPr>
          <w:vertAlign w:val="subscript"/>
        </w:rPr>
        <w:t>22</w:t>
      </w:r>
      <w:r>
        <w:t>=S</w:t>
      </w:r>
      <w:r w:rsidRPr="000A7B08">
        <w:rPr>
          <w:vertAlign w:val="subscript"/>
        </w:rPr>
        <w:t>33</w:t>
      </w:r>
      <w:r>
        <w:t>=0 и идеальной развязки между входными плечами сумматора (S</w:t>
      </w:r>
      <w:r w:rsidRPr="000A7B08">
        <w:rPr>
          <w:vertAlign w:val="subscript"/>
        </w:rPr>
        <w:t>12</w:t>
      </w:r>
      <w:r>
        <w:t>=0) можно достигнуть, если:</w:t>
      </w:r>
    </w:p>
    <w:p w14:paraId="55D060F3" w14:textId="77777777" w:rsidR="006D0048" w:rsidRDefault="006D0048" w:rsidP="006D0048"/>
    <w:p w14:paraId="36242E15" w14:textId="77777777" w:rsidR="006D0048" w:rsidRDefault="00DE0DB9" w:rsidP="006D0048">
      <w:pPr>
        <w:rPr>
          <w:rFonts w:eastAsiaTheme="minorEastAsia"/>
          <w:lang w:val="en-US"/>
        </w:rP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m:rPr>
              <m:aln/>
            </m:rPr>
            <w:rPr>
              <w:rFonts w:ascii="Cambria Math" w:hAnsi="Cambria Math"/>
            </w:rPr>
            <m:t>=1/</m:t>
          </m:r>
          <m:rad>
            <m:radPr>
              <m:degHide m:val="1"/>
              <m:ctrlPr>
                <w:rPr>
                  <w:rFonts w:ascii="Cambria Math" w:hAnsi="Cambria Math"/>
                  <w:i/>
                </w:rPr>
              </m:ctrlPr>
            </m:radPr>
            <m:deg/>
            <m:e>
              <m:r>
                <w:rPr>
                  <w:rFonts w:ascii="Cambria Math" w:hAnsi="Cambria Math"/>
                </w:rPr>
                <m:t>2</m:t>
              </m:r>
            </m:e>
          </m:rad>
          <m:r>
            <m:rPr>
              <m:sty m:val="p"/>
            </m:rPr>
            <w:br/>
          </m:r>
        </m:oMath>
        <m:oMath>
          <m:sSub>
            <m:sSubPr>
              <m:ctrlPr>
                <w:rPr>
                  <w:rFonts w:ascii="Cambria Math" w:hAnsi="Cambria Math"/>
                  <w:i/>
                </w:rPr>
              </m:ctrlPr>
            </m:sSubPr>
            <m:e>
              <m:r>
                <w:rPr>
                  <w:rFonts w:ascii="Cambria Math" w:hAnsi="Cambria Math"/>
                </w:rPr>
                <m:t>Y</m:t>
              </m:r>
            </m:e>
            <m:sub>
              <m:r>
                <w:rPr>
                  <w:rFonts w:ascii="Cambria Math" w:hAnsi="Cambria Math"/>
                </w:rPr>
                <m:t>2</m:t>
              </m:r>
            </m:sub>
          </m:sSub>
          <m:r>
            <m:rPr>
              <m:aln/>
            </m:rPr>
            <w:rPr>
              <w:rFonts w:ascii="Cambria Math" w:hAnsi="Cambria Math"/>
            </w:rPr>
            <m:t>=1</m:t>
          </m:r>
          <m:r>
            <m:rPr>
              <m:sty m:val="p"/>
            </m:rPr>
            <w:br/>
          </m:r>
        </m:oMath>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m:rPr>
              <m:aln/>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rad>
            <m:radPr>
              <m:degHide m:val="1"/>
              <m:ctrlPr>
                <w:rPr>
                  <w:rFonts w:ascii="Cambria Math" w:eastAsiaTheme="minorEastAsia" w:hAnsi="Cambria Math"/>
                  <w:i/>
                </w:rPr>
              </m:ctrlPr>
            </m:radPr>
            <m:deg/>
            <m:e>
              <m:r>
                <w:rPr>
                  <w:rFonts w:ascii="Cambria Math" w:eastAsiaTheme="minorEastAsia" w:hAnsi="Cambria Math"/>
                </w:rPr>
                <m:t>2</m:t>
              </m:r>
            </m:e>
          </m:rad>
          <m:r>
            <m:rPr>
              <m:sty m:val="p"/>
            </m:rPr>
            <w:br/>
          </m:r>
        </m:oMath>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2</m:t>
              </m:r>
            </m:sub>
          </m:sSub>
          <m:r>
            <m:rPr>
              <m:aln/>
            </m:rP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0</m:t>
              </m:r>
            </m:sub>
          </m:sSub>
        </m:oMath>
      </m:oMathPara>
    </w:p>
    <w:p w14:paraId="2508B35F" w14:textId="77777777" w:rsidR="006D0048" w:rsidRDefault="006D0048" w:rsidP="006D0048">
      <w:pPr>
        <w:jc w:val="center"/>
      </w:pPr>
    </w:p>
    <w:p w14:paraId="59D611E3" w14:textId="77777777" w:rsidR="006D0048" w:rsidRDefault="006D0048" w:rsidP="006D0048">
      <w:r>
        <w:t>В таком случае матрица рассеяния для идеального делителя примет вид:</w:t>
      </w:r>
    </w:p>
    <w:p w14:paraId="04790B28" w14:textId="77777777" w:rsidR="006D0048" w:rsidRDefault="006D0048" w:rsidP="006D0048"/>
    <w:p w14:paraId="32ADC144" w14:textId="77777777" w:rsidR="006D0048" w:rsidRDefault="00DE0DB9" w:rsidP="006D0048">
      <w:pPr>
        <w:rPr>
          <w:i/>
        </w:rPr>
      </w:pPr>
      <m:oMathPara>
        <m:oMath>
          <m:eqArr>
            <m:eqArrPr>
              <m:maxDist m:val="1"/>
              <m:ctrlPr>
                <w:rPr>
                  <w:rFonts w:ascii="Cambria Math" w:hAnsi="Cambria Math"/>
                  <w:i/>
                </w:rPr>
              </m:ctrlPr>
            </m:eqArrPr>
            <m:e>
              <m:d>
                <m:dPr>
                  <m:begChr m:val="["/>
                  <m:endChr m:val="]"/>
                  <m:ctrlPr>
                    <w:rPr>
                      <w:rFonts w:ascii="Cambria Math" w:hAnsi="Cambria Math"/>
                      <w:i/>
                    </w:rPr>
                  </m:ctrlPr>
                </m:dPr>
                <m:e>
                  <m:r>
                    <w:rPr>
                      <w:rFonts w:ascii="Cambria Math" w:hAnsi="Cambria Math"/>
                      <w:lang w:val="en-US"/>
                    </w:rPr>
                    <m:t>S</m:t>
                  </m:r>
                </m:e>
              </m:d>
              <m:r>
                <w:rPr>
                  <w:rFonts w:ascii="Cambria Math" w:hAnsi="Cambria Math"/>
                </w:rPr>
                <m:t>=-j</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eastAsia="Cambria Math" w:hAnsi="Cambria Math" w:cs="Cambria Math"/>
                          </w:rPr>
                          <m:t>0</m:t>
                        </m:r>
                      </m:e>
                    </m:mr>
                  </m:m>
                </m:e>
              </m:d>
              <m:r>
                <w:rPr>
                  <w:rFonts w:ascii="Cambria Math" w:hAnsi="Cambria Math"/>
                </w:rPr>
                <m:t>#</m:t>
              </m:r>
              <m:d>
                <m:dPr>
                  <m:ctrlPr>
                    <w:rPr>
                      <w:rFonts w:ascii="Cambria Math" w:hAnsi="Cambria Math"/>
                      <w:i/>
                    </w:rPr>
                  </m:ctrlPr>
                </m:dPr>
                <m:e>
                  <m:r>
                    <w:rPr>
                      <w:rFonts w:ascii="Cambria Math" w:hAnsi="Cambria Math"/>
                    </w:rPr>
                    <m:t>2.4</m:t>
                  </m:r>
                </m:e>
              </m:d>
            </m:e>
          </m:eqArr>
        </m:oMath>
      </m:oMathPara>
    </w:p>
    <w:p w14:paraId="4EDC2F56" w14:textId="77777777" w:rsidR="006D0048" w:rsidRDefault="006D0048" w:rsidP="006D0048">
      <w:pPr>
        <w:pStyle w:val="aa"/>
      </w:pPr>
    </w:p>
    <w:p w14:paraId="7010C3B7" w14:textId="77777777" w:rsidR="006D0048" w:rsidRDefault="006D0048" w:rsidP="006D0048">
      <w:r>
        <w:t>При реализации характеристики реального делителя могут существенно отличаться от расчета или моделирования. Ошибки возможны из-за разброса размеров, технологических допусков, потерь в линиях передачи, неучтенных неоднородностях и несогласованных нагрузок, сопротивления которых обычно принимают равными сопротивлению подводящей линии.</w:t>
      </w:r>
    </w:p>
    <w:p w14:paraId="4E313CA4" w14:textId="77777777" w:rsidR="006D0048" w:rsidRDefault="006D0048" w:rsidP="006D0048"/>
    <w:p w14:paraId="51F02E7A" w14:textId="77777777" w:rsidR="006D0048" w:rsidRPr="008471AC" w:rsidRDefault="006D0048" w:rsidP="00411F4F">
      <w:pPr>
        <w:pStyle w:val="21"/>
        <w:numPr>
          <w:ilvl w:val="1"/>
          <w:numId w:val="23"/>
        </w:numPr>
      </w:pPr>
      <w:bookmarkStart w:id="10" w:name="_Toc125035523"/>
      <w:bookmarkStart w:id="11" w:name="_Toc167360527"/>
      <w:bookmarkStart w:id="12" w:name="_Toc168396750"/>
      <w:r w:rsidRPr="008471AC">
        <w:t>Многоступенчатые сумматоры конструкции Уилкинсона</w:t>
      </w:r>
      <w:bookmarkEnd w:id="10"/>
      <w:bookmarkEnd w:id="11"/>
      <w:bookmarkEnd w:id="12"/>
    </w:p>
    <w:p w14:paraId="0633E26E" w14:textId="77777777" w:rsidR="006D0048" w:rsidRDefault="006D0048" w:rsidP="006D0048">
      <w:r>
        <w:t xml:space="preserve">Описанный в предыдущем разделе одноступенчатый сумматор хорошо подходит для работы с узкополосными сигналами: рабочая полоса частот таких устройств обычно составляет порядка 100 МГц. Соответственно, такие устройства не подходят для работы с СШП импульсами, ширина спектра которых достигает нескольких ГГц. </w:t>
      </w:r>
    </w:p>
    <w:p w14:paraId="0F823CDA" w14:textId="4753D6E3" w:rsidR="006D0048" w:rsidRDefault="006D0048" w:rsidP="006D0048">
      <w:r>
        <w:t>В связи с этим в стандартную конструкцию сумматора Уилкинсона вводятся усовершенствования – дополнительные звенья или кольца, каждое из которых рассчитано на работу в определенном частотном диапазоне [</w:t>
      </w:r>
      <w:r w:rsidR="00063D74">
        <w:t>32</w:t>
      </w:r>
      <w:r>
        <w:t>]. Существуют топологии, включающие разные количества звеньев сумматора: от двух до пяти колец [</w:t>
      </w:r>
      <w:r w:rsidR="00356E31">
        <w:t>27</w:t>
      </w:r>
      <w:r>
        <w:t xml:space="preserve">]. Введение большего числа колец может давать лучшие параметры в различных частотных диапазонах и может во много раз увеличить рабочую полосу частот устройства. </w:t>
      </w:r>
    </w:p>
    <w:p w14:paraId="12653517" w14:textId="77777777" w:rsidR="006D0048" w:rsidRDefault="006D0048" w:rsidP="006D0048">
      <w:r>
        <w:t xml:space="preserve">Физика расширения частотного диапазона сумматора за счет введения большего количества секций может быть описана следующим образом. Как известно, электрофизические параметры </w:t>
      </w:r>
      <w:proofErr w:type="spellStart"/>
      <w:r>
        <w:t>одноступенчатного</w:t>
      </w:r>
      <w:proofErr w:type="spellEnd"/>
      <w:r>
        <w:t xml:space="preserve"> сумматора выбираются в соответствии с частотой сигналов, для которых будет </w:t>
      </w:r>
      <w:r>
        <w:lastRenderedPageBreak/>
        <w:t xml:space="preserve">производится операция суммирования или деления. При введении дополнительных сегментов их параметры (длина, ширина полоска, блокирующее сопротивление) выбирается таким образом, чтобы частоты, соответствующие другим сегментам, практически полностью подавлялись и не подавлялись только та частотная полоса, на которую и рассчитан соответствующий участок устройства. </w:t>
      </w:r>
    </w:p>
    <w:p w14:paraId="4FB2682E" w14:textId="3080B8A3" w:rsidR="006D0048" w:rsidRDefault="006D0048" w:rsidP="006D0048">
      <w:r>
        <w:t xml:space="preserve">Существует несколько основных подходов к расчету сумматоров подобной конфигурации: итерационный подход с использованием метода четных и нечетных мод </w:t>
      </w:r>
      <w:r w:rsidRPr="006E1120">
        <w:t>[</w:t>
      </w:r>
      <w:r w:rsidR="00356E31">
        <w:t>29</w:t>
      </w:r>
      <w:r w:rsidRPr="006E1120">
        <w:t>]</w:t>
      </w:r>
      <w:r>
        <w:t xml:space="preserve">, электродинамическое моделирование в САПР и разработка в автоматизированных средах проектирования. В данном исследовании использовались два метода, о которых будет подробнее рассказано далее. </w:t>
      </w:r>
    </w:p>
    <w:p w14:paraId="0A5388BA" w14:textId="77777777" w:rsidR="006D0048" w:rsidRDefault="006D0048" w:rsidP="006D0048"/>
    <w:p w14:paraId="41B0FD25" w14:textId="0B4C8A93" w:rsidR="006D0048" w:rsidRPr="008471AC" w:rsidRDefault="006D0048" w:rsidP="008471AC">
      <w:pPr>
        <w:pStyle w:val="31"/>
      </w:pPr>
      <w:bookmarkStart w:id="13" w:name="_Toc167360528"/>
      <w:bookmarkStart w:id="14" w:name="_Toc168396751"/>
      <w:r w:rsidRPr="008471AC">
        <w:t xml:space="preserve">Итерационный подход к расчету параметров </w:t>
      </w:r>
      <w:r w:rsidR="00B95ABA" w:rsidRPr="008471AC">
        <w:br/>
      </w:r>
      <w:r w:rsidRPr="008471AC">
        <w:t>многоступенчатого сумматора</w:t>
      </w:r>
      <w:bookmarkEnd w:id="13"/>
      <w:bookmarkEnd w:id="14"/>
    </w:p>
    <w:p w14:paraId="3DEC4969" w14:textId="500F1339" w:rsidR="006D0048" w:rsidRDefault="006D0048" w:rsidP="006D0048">
      <w:pPr>
        <w:rPr>
          <w:rFonts w:eastAsiaTheme="minorEastAsia"/>
        </w:rPr>
      </w:pPr>
      <w:r>
        <w:t xml:space="preserve">Существует итерационный подход к получению параметров </w:t>
      </w:r>
      <w:proofErr w:type="spellStart"/>
      <w:r>
        <w:t>трёхсекционного</w:t>
      </w:r>
      <w:proofErr w:type="spellEnd"/>
      <w:r>
        <w:t xml:space="preserve"> сумматора, опирающийся на аналитические выражения [</w:t>
      </w:r>
      <w:r w:rsidR="00063D74">
        <w:t>31</w:t>
      </w:r>
      <w:r>
        <w:t xml:space="preserve">. Также описанный подход опирается на </w:t>
      </w:r>
      <w:proofErr w:type="spellStart"/>
      <w:r>
        <w:t>двухдиапазонную</w:t>
      </w:r>
      <w:proofErr w:type="spellEnd"/>
      <w:r>
        <w:t xml:space="preserve"> концепцию</w:t>
      </w:r>
      <w:r w:rsidRPr="00E405D7">
        <w:t>[</w:t>
      </w:r>
      <w:r w:rsidR="00746756">
        <w:t>27-28</w:t>
      </w:r>
      <w:r w:rsidRPr="00E405D7">
        <w:t>].</w:t>
      </w:r>
      <w:r>
        <w:t xml:space="preserve"> Данный подход в основном используется для двухсекционных устройств и был предложен в начале </w:t>
      </w:r>
      <w:r>
        <w:rPr>
          <w:lang w:val="en-US"/>
        </w:rPr>
        <w:t>XXI</w:t>
      </w:r>
      <w:r w:rsidRPr="00350A50">
        <w:t xml:space="preserve"> </w:t>
      </w:r>
      <w:r>
        <w:t xml:space="preserve">века </w:t>
      </w:r>
      <w:proofErr w:type="spellStart"/>
      <w:r>
        <w:t>Монзоном</w:t>
      </w:r>
      <w:proofErr w:type="spellEnd"/>
      <w:r>
        <w:t xml:space="preserve"> </w:t>
      </w:r>
      <w:r w:rsidRPr="00350A50">
        <w:t>[26]</w:t>
      </w:r>
      <w:r>
        <w:t xml:space="preserve"> для реализации двухчастотных трансформаторов. В этом подходе, в отличие от классического расчета ДСМ, выделяются две рабочие частоты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rsidRPr="00350A50">
        <w:rPr>
          <w:rFonts w:eastAsiaTheme="minorEastAsia"/>
        </w:rPr>
        <w:t xml:space="preserve"> </w:t>
      </w:r>
      <w:r>
        <w:rPr>
          <w:rFonts w:eastAsiaTheme="minorEastAsia"/>
        </w:rPr>
        <w:t xml:space="preserve">и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oMath>
      <w:r>
        <w:rPr>
          <w:rFonts w:eastAsiaTheme="minorEastAsia"/>
        </w:rPr>
        <w:t xml:space="preserve"> и получается аналитическое решение для согласования сопровтилений. </w:t>
      </w:r>
    </w:p>
    <w:p w14:paraId="2CC91A3C" w14:textId="05A1572B" w:rsidR="006D0048" w:rsidRDefault="006D0048" w:rsidP="006D0048">
      <w:pPr>
        <w:rPr>
          <w:color w:val="auto"/>
        </w:rPr>
      </w:pPr>
      <w:r w:rsidRPr="00D0352C">
        <w:t>В подходе для многосекционных устройств (в частности, трехсекционных) выделя</w:t>
      </w:r>
      <w:r>
        <w:t>ю</w:t>
      </w:r>
      <w:r w:rsidRPr="00D0352C">
        <w:t xml:space="preserve">тся 4 частоты: две основные рабочие </w:t>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oMath>
      <w:r w:rsidRPr="00D0352C">
        <w:t xml:space="preserve"> и </w:t>
      </w:r>
      <m:oMath>
        <m:sSub>
          <m:sSubPr>
            <m:ctrlPr>
              <w:rPr>
                <w:rFonts w:ascii="Cambria Math" w:hAnsi="Cambria Math"/>
              </w:rPr>
            </m:ctrlPr>
          </m:sSubPr>
          <m:e>
            <m:r>
              <w:rPr>
                <w:rFonts w:ascii="Cambria Math" w:hAnsi="Cambria Math"/>
              </w:rPr>
              <m:t>f</m:t>
            </m:r>
          </m:e>
          <m:sub>
            <m:r>
              <m:rPr>
                <m:sty m:val="p"/>
              </m:rPr>
              <w:rPr>
                <w:rFonts w:ascii="Cambria Math" w:hAnsi="Cambria Math"/>
              </w:rPr>
              <m:t>2</m:t>
            </m:r>
          </m:sub>
        </m:sSub>
      </m:oMath>
      <w:r w:rsidRPr="00D0352C">
        <w:t>, а также верхняя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H</m:t>
            </m:r>
          </m:sub>
        </m:sSub>
      </m:oMath>
      <w:r w:rsidRPr="00D0352C">
        <w:t>) и нижняя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L</m:t>
            </m:r>
          </m:sub>
        </m:sSub>
      </m:oMath>
      <w:r w:rsidRPr="00D0352C">
        <w:t xml:space="preserve">) частоты, отстоящие от </w:t>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oMath>
      <w:r w:rsidRPr="00D0352C">
        <w:t xml:space="preserve"> и </w:t>
      </w:r>
      <m:oMath>
        <m:sSub>
          <m:sSubPr>
            <m:ctrlPr>
              <w:rPr>
                <w:rFonts w:ascii="Cambria Math" w:hAnsi="Cambria Math"/>
              </w:rPr>
            </m:ctrlPr>
          </m:sSubPr>
          <m:e>
            <m:r>
              <w:rPr>
                <w:rFonts w:ascii="Cambria Math" w:hAnsi="Cambria Math"/>
              </w:rPr>
              <m:t>f</m:t>
            </m:r>
          </m:e>
          <m:sub>
            <m:r>
              <m:rPr>
                <m:sty m:val="p"/>
              </m:rPr>
              <w:rPr>
                <w:rFonts w:ascii="Cambria Math" w:hAnsi="Cambria Math"/>
              </w:rPr>
              <m:t>2</m:t>
            </m:r>
          </m:sub>
        </m:sSub>
      </m:oMath>
      <w:r w:rsidRPr="00D0352C">
        <w:t xml:space="preserve"> на полосы шириной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ex</m:t>
            </m:r>
          </m:sub>
        </m:sSub>
      </m:oMath>
      <w:r w:rsidRPr="00D0352C">
        <w:t xml:space="preserve"> вверх и вниз по частотному диапазону соответственно. Графически, </w:t>
      </w:r>
      <w:r w:rsidRPr="00D0352C">
        <w:lastRenderedPageBreak/>
        <w:t xml:space="preserve">предложенный принцип в сравнении с классическим подходом представлены на </w:t>
      </w:r>
      <w:r w:rsidR="006A6C64">
        <w:t>рис. 2.2.</w:t>
      </w:r>
    </w:p>
    <w:p w14:paraId="37EAA5D4" w14:textId="77777777" w:rsidR="006D0048" w:rsidRDefault="006D0048" w:rsidP="006D0048">
      <w:r>
        <w:rPr>
          <w:noProof/>
          <w:lang w:eastAsia="ru-RU"/>
        </w:rPr>
        <w:drawing>
          <wp:inline distT="0" distB="0" distL="0" distR="0" wp14:anchorId="627C4F89" wp14:editId="5604179B">
            <wp:extent cx="5324475" cy="1541780"/>
            <wp:effectExtent l="0" t="0" r="952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r="10254"/>
                    <a:stretch/>
                  </pic:blipFill>
                  <pic:spPr bwMode="auto">
                    <a:xfrm>
                      <a:off x="0" y="0"/>
                      <a:ext cx="5324475" cy="1541780"/>
                    </a:xfrm>
                    <a:prstGeom prst="rect">
                      <a:avLst/>
                    </a:prstGeom>
                    <a:noFill/>
                    <a:ln>
                      <a:noFill/>
                    </a:ln>
                    <a:extLst>
                      <a:ext uri="{53640926-AAD7-44D8-BBD7-CCE9431645EC}">
                        <a14:shadowObscured xmlns:a14="http://schemas.microsoft.com/office/drawing/2010/main"/>
                      </a:ext>
                    </a:extLst>
                  </pic:spPr>
                </pic:pic>
              </a:graphicData>
            </a:graphic>
          </wp:inline>
        </w:drawing>
      </w:r>
    </w:p>
    <w:p w14:paraId="3FE8807F" w14:textId="651F91F7" w:rsidR="006D0048" w:rsidRDefault="006A6C64" w:rsidP="006D0048">
      <w:pPr>
        <w:pStyle w:val="af1"/>
      </w:pPr>
      <w:bookmarkStart w:id="15" w:name="_Ref167273992"/>
      <w:r>
        <w:t>Рис. 2.2.</w:t>
      </w:r>
      <w:r w:rsidR="006D0048">
        <w:t xml:space="preserve"> Изображение рабочего частотного</w:t>
      </w:r>
      <w:bookmarkEnd w:id="15"/>
      <w:r w:rsidR="006D0048">
        <w:t xml:space="preserve"> диапазона, используемого для расчетов: а) классический подход, б) используемый для вычислений.</w:t>
      </w:r>
    </w:p>
    <w:p w14:paraId="559650BE" w14:textId="77777777" w:rsidR="006D0048" w:rsidRDefault="006D0048" w:rsidP="006D0048">
      <w:bookmarkStart w:id="16" w:name="_Hlk156032697"/>
      <w:r>
        <w:t>Использование этой концепции гарантирует, что полоса пропускания представляется через формулу</w:t>
      </w:r>
    </w:p>
    <w:bookmarkEnd w:id="16"/>
    <w:p w14:paraId="02A4633E" w14:textId="77777777" w:rsidR="006D0048" w:rsidRDefault="006D0048" w:rsidP="006D0048"/>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6D0048" w14:paraId="39447A02" w14:textId="77777777" w:rsidTr="00900CD2">
        <w:tc>
          <w:tcPr>
            <w:tcW w:w="8500" w:type="dxa"/>
            <w:hideMark/>
          </w:tcPr>
          <w:p w14:paraId="777FE94F" w14:textId="77777777" w:rsidR="006D0048" w:rsidRDefault="006D0048" w:rsidP="00900CD2">
            <w:pPr>
              <w:ind w:firstLine="0"/>
              <w:rPr>
                <w:rFonts w:eastAsiaTheme="minorEastAsia"/>
              </w:rPr>
            </w:pPr>
            <w:bookmarkStart w:id="17" w:name="_Hlk156032716"/>
            <m:oMathPara>
              <m:oMath>
                <m:r>
                  <m:rPr>
                    <m:sty m:val="p"/>
                  </m:rPr>
                  <w:rPr>
                    <w:rFonts w:ascii="Cambria Math" w:hAnsi="Cambria Math"/>
                  </w:rPr>
                  <m:t>BW=</m:t>
                </m:r>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H</m:t>
                    </m:r>
                  </m:sub>
                </m:sSub>
                <m:r>
                  <m:rPr>
                    <m:sty m:val="p"/>
                  </m:rPr>
                  <w:rPr>
                    <w:rFonts w:ascii="Cambria Math" w:hAnsi="Cambria Math"/>
                  </w:rPr>
                  <m:t>-</m:t>
                </m:r>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m:t>
                </m:r>
                <m:d>
                  <m:dPr>
                    <m:ctrlPr>
                      <w:rPr>
                        <w:rFonts w:ascii="Cambria Math" w:hAnsi="Cambria Math"/>
                        <w:kern w:val="2"/>
                        <w14:ligatures w14:val="standardContextual"/>
                      </w:rPr>
                    </m:ctrlPr>
                  </m:dPr>
                  <m:e>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2</m:t>
                        </m:r>
                      </m:sub>
                    </m:sSub>
                    <m:r>
                      <m:rPr>
                        <m:sty m:val="p"/>
                      </m:rPr>
                      <w:rPr>
                        <w:rFonts w:ascii="Cambria Math" w:hAnsi="Cambria Math"/>
                      </w:rPr>
                      <m:t>-</m:t>
                    </m:r>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kern w:val="2"/>
                        <w14:ligatures w14:val="standardContextual"/>
                      </w:rPr>
                    </m:ctrlPr>
                  </m:sSubPr>
                  <m:e>
                    <m:r>
                      <m:rPr>
                        <m:sty m:val="p"/>
                      </m:rPr>
                      <w:rPr>
                        <w:rFonts w:ascii="Cambria Math" w:hAnsi="Cambria Math"/>
                      </w:rPr>
                      <m:t>2f</m:t>
                    </m:r>
                  </m:e>
                  <m:sub>
                    <m:r>
                      <m:rPr>
                        <m:sty m:val="p"/>
                      </m:rPr>
                      <w:rPr>
                        <w:rFonts w:ascii="Cambria Math" w:hAnsi="Cambria Math"/>
                      </w:rPr>
                      <m:t>ex</m:t>
                    </m:r>
                  </m:sub>
                </m:sSub>
              </m:oMath>
            </m:oMathPara>
          </w:p>
        </w:tc>
        <w:tc>
          <w:tcPr>
            <w:tcW w:w="845" w:type="dxa"/>
            <w:vAlign w:val="center"/>
            <w:hideMark/>
          </w:tcPr>
          <w:p w14:paraId="012666DA" w14:textId="77777777" w:rsidR="006D0048" w:rsidRDefault="006D0048" w:rsidP="00900CD2">
            <w:pPr>
              <w:ind w:firstLine="0"/>
              <w:jc w:val="center"/>
            </w:pPr>
            <w:r>
              <w:t>(2.5)</w:t>
            </w:r>
          </w:p>
        </w:tc>
      </w:tr>
      <w:bookmarkEnd w:id="17"/>
    </w:tbl>
    <w:p w14:paraId="13097D24" w14:textId="77777777" w:rsidR="006D0048" w:rsidRDefault="006D0048" w:rsidP="006D0048">
      <w:pPr>
        <w:rPr>
          <w:rFonts w:cstheme="minorBidi"/>
          <w:kern w:val="2"/>
          <w14:ligatures w14:val="standardContextual"/>
        </w:rPr>
      </w:pPr>
    </w:p>
    <w:p w14:paraId="6E1287EC" w14:textId="77777777" w:rsidR="006D0048" w:rsidRDefault="006D0048" w:rsidP="006D0048">
      <w:r>
        <w:t xml:space="preserve">где </w:t>
      </w:r>
      <w:bookmarkStart w:id="18" w:name="_Hlk156033264"/>
      <w:r>
        <w:rPr>
          <w:i/>
          <w:iCs/>
        </w:rPr>
        <w:t>2</w:t>
      </w:r>
      <w:proofErr w:type="spellStart"/>
      <w:r>
        <w:rPr>
          <w:i/>
          <w:iCs/>
          <w:lang w:val="en-US"/>
        </w:rPr>
        <w:t>f</w:t>
      </w:r>
      <w:r>
        <w:rPr>
          <w:i/>
          <w:iCs/>
          <w:vertAlign w:val="subscript"/>
          <w:lang w:val="en-US"/>
        </w:rPr>
        <w:t>ex</w:t>
      </w:r>
      <w:proofErr w:type="spellEnd"/>
      <w:r w:rsidRPr="00B50D56">
        <w:rPr>
          <w:i/>
          <w:iCs/>
          <w:vertAlign w:val="subscript"/>
        </w:rPr>
        <w:t xml:space="preserve"> </w:t>
      </w:r>
      <w:r>
        <w:t>представляется как дополнительная полоса для учета погрешностей элементов и вычислений. Такой подход часто используют в разработке, где минимальным требованием к полосе является (</w:t>
      </w:r>
      <w:r>
        <w:rPr>
          <w:lang w:val="en-US"/>
        </w:rPr>
        <w:t>f</w:t>
      </w:r>
      <w:r>
        <w:rPr>
          <w:vertAlign w:val="subscript"/>
        </w:rPr>
        <w:t>2</w:t>
      </w:r>
      <w:r>
        <w:t>-</w:t>
      </w:r>
      <w:r>
        <w:rPr>
          <w:lang w:val="en-US"/>
        </w:rPr>
        <w:t>f</w:t>
      </w:r>
      <w:r>
        <w:rPr>
          <w:vertAlign w:val="subscript"/>
        </w:rPr>
        <w:t>1</w:t>
      </w:r>
      <w:r>
        <w:t xml:space="preserve">), но также остается запас </w:t>
      </w:r>
      <w:r>
        <w:rPr>
          <w:i/>
          <w:iCs/>
        </w:rPr>
        <w:t>2</w:t>
      </w:r>
      <w:proofErr w:type="spellStart"/>
      <w:r>
        <w:rPr>
          <w:i/>
          <w:iCs/>
          <w:lang w:val="en-US"/>
        </w:rPr>
        <w:t>f</w:t>
      </w:r>
      <w:r>
        <w:rPr>
          <w:i/>
          <w:iCs/>
          <w:vertAlign w:val="subscript"/>
          <w:lang w:val="en-US"/>
        </w:rPr>
        <w:t>ex</w:t>
      </w:r>
      <w:proofErr w:type="spellEnd"/>
      <w:r w:rsidRPr="00B50D56">
        <w:rPr>
          <w:i/>
          <w:iCs/>
        </w:rPr>
        <w:t xml:space="preserve"> </w:t>
      </w:r>
      <w:r>
        <w:t>для обеспечения запаса и лучшего учёта ширины спектров реальных сигналов, а также для нивелирования различных ошибок и погрешностей проектирования.</w:t>
      </w:r>
    </w:p>
    <w:p w14:paraId="57F54B44" w14:textId="25FC6C9A" w:rsidR="006D0048" w:rsidRDefault="006D0048" w:rsidP="006D0048">
      <w:r>
        <w:t>Принципиальная схема трехступенчатого устройства, используемая для дальнейших расчетов представлена на</w:t>
      </w:r>
      <w:r w:rsidR="006A6C64">
        <w:t xml:space="preserve"> рис 2.3</w:t>
      </w:r>
      <w:r>
        <w:t xml:space="preserve">. В расчетах для удобства вычислений входным портом устройства считается </w:t>
      </w:r>
      <w:r>
        <w:rPr>
          <w:lang w:val="en-US"/>
        </w:rPr>
        <w:t>P</w:t>
      </w:r>
      <w:r w:rsidRPr="00AA4283">
        <w:t xml:space="preserve">1, </w:t>
      </w:r>
      <w:r>
        <w:t xml:space="preserve">а выходными считаются порты </w:t>
      </w:r>
      <w:r>
        <w:rPr>
          <w:lang w:val="en-US"/>
        </w:rPr>
        <w:t>P</w:t>
      </w:r>
      <w:r w:rsidRPr="00AA4283">
        <w:t xml:space="preserve">2 </w:t>
      </w:r>
      <w:r>
        <w:t xml:space="preserve">и </w:t>
      </w:r>
      <w:r>
        <w:rPr>
          <w:lang w:val="en-US"/>
        </w:rPr>
        <w:t>P</w:t>
      </w:r>
      <w:r w:rsidRPr="00AA4283">
        <w:t xml:space="preserve">3. </w:t>
      </w:r>
      <w:r>
        <w:t>Иначе говоря, при выполнении расчетов, устройство рассматривается как делитель мощности. Но благодаря тому, что ДСМ Уилкинсона может работать зеркально, то такой подход не влияет на точность полученных результатов.</w:t>
      </w:r>
    </w:p>
    <w:p w14:paraId="6779D685" w14:textId="77777777" w:rsidR="00B7636B" w:rsidRDefault="00B7636B" w:rsidP="00B7636B">
      <w:bookmarkStart w:id="19" w:name="_Hlk156033313"/>
      <w:r>
        <w:t>Здесь и далее будут использовать следующие термины и обозначения для описания сумматора и аналитических выражений для его описания.</w:t>
      </w:r>
    </w:p>
    <w:p w14:paraId="48279238" w14:textId="77777777" w:rsidR="00B7636B" w:rsidRDefault="00B7636B" w:rsidP="00411F4F">
      <w:pPr>
        <w:pStyle w:val="a2"/>
        <w:numPr>
          <w:ilvl w:val="0"/>
          <w:numId w:val="7"/>
        </w:numPr>
      </w:pPr>
      <w:r>
        <w:rPr>
          <w:lang w:val="en-US"/>
        </w:rPr>
        <w:lastRenderedPageBreak/>
        <w:t>Z</w:t>
      </w:r>
      <w:r>
        <w:rPr>
          <w:vertAlign w:val="subscript"/>
          <w:lang w:val="en-US"/>
        </w:rPr>
        <w:t xml:space="preserve">n </w:t>
      </w:r>
      <w:r>
        <w:rPr>
          <w:lang w:val="en-US"/>
        </w:rPr>
        <w:t xml:space="preserve">– </w:t>
      </w:r>
      <w:r>
        <w:t>волновое сопротивление линии;</w:t>
      </w:r>
    </w:p>
    <w:p w14:paraId="31214962" w14:textId="77777777" w:rsidR="00B7636B" w:rsidRDefault="00B7636B" w:rsidP="00411F4F">
      <w:pPr>
        <w:pStyle w:val="a2"/>
        <w:numPr>
          <w:ilvl w:val="0"/>
          <w:numId w:val="7"/>
        </w:numPr>
        <w:rPr>
          <w:sz w:val="40"/>
          <w:szCs w:val="32"/>
        </w:rPr>
      </w:pPr>
      <w:r>
        <w:rPr>
          <w:rFonts w:ascii="Cambria Math" w:hAnsi="Cambria Math" w:cs="Cambria Math"/>
          <w:szCs w:val="28"/>
          <w:shd w:val="clear" w:color="auto" w:fill="FFFFFF"/>
        </w:rPr>
        <w:t>𝜃</w:t>
      </w:r>
      <w:r>
        <w:rPr>
          <w:rFonts w:ascii="Cambria Math" w:hAnsi="Cambria Math" w:cs="Cambria Math"/>
          <w:szCs w:val="28"/>
          <w:shd w:val="clear" w:color="auto" w:fill="FFFFFF"/>
          <w:lang w:val="en-US"/>
        </w:rPr>
        <w:t xml:space="preserve"> </w:t>
      </w:r>
      <w:r>
        <w:rPr>
          <w:lang w:val="en-US"/>
        </w:rPr>
        <w:t xml:space="preserve">– </w:t>
      </w:r>
      <w:r>
        <w:t>электрическая длина линии;</w:t>
      </w:r>
    </w:p>
    <w:p w14:paraId="650902AD" w14:textId="77777777" w:rsidR="00B7636B" w:rsidRDefault="00B7636B" w:rsidP="00411F4F">
      <w:pPr>
        <w:pStyle w:val="a2"/>
        <w:numPr>
          <w:ilvl w:val="0"/>
          <w:numId w:val="7"/>
        </w:numPr>
        <w:rPr>
          <w:sz w:val="40"/>
          <w:szCs w:val="32"/>
        </w:rPr>
      </w:pPr>
      <w:r>
        <w:rPr>
          <w:rFonts w:ascii="Cambria Math" w:hAnsi="Cambria Math" w:cs="Cambria Math"/>
          <w:szCs w:val="28"/>
          <w:shd w:val="clear" w:color="auto" w:fill="FFFFFF"/>
          <w:lang w:val="en-US"/>
        </w:rPr>
        <w:t>R</w:t>
      </w:r>
      <w:r>
        <w:rPr>
          <w:rFonts w:ascii="Cambria Math" w:hAnsi="Cambria Math" w:cs="Cambria Math"/>
          <w:szCs w:val="28"/>
          <w:shd w:val="clear" w:color="auto" w:fill="FFFFFF"/>
          <w:vertAlign w:val="subscript"/>
          <w:lang w:val="en-US"/>
        </w:rPr>
        <w:t>n</w:t>
      </w:r>
      <w:r w:rsidRPr="00B50D56">
        <w:rPr>
          <w:rFonts w:ascii="Cambria Math" w:hAnsi="Cambria Math" w:cs="Cambria Math"/>
          <w:szCs w:val="28"/>
          <w:shd w:val="clear" w:color="auto" w:fill="FFFFFF"/>
        </w:rPr>
        <w:t xml:space="preserve"> </w:t>
      </w:r>
      <w:r>
        <w:t>– изолирующие или балластные сопротивления;</w:t>
      </w:r>
    </w:p>
    <w:p w14:paraId="25B88B07" w14:textId="77777777" w:rsidR="00B7636B" w:rsidRDefault="00B7636B" w:rsidP="00411F4F">
      <w:pPr>
        <w:pStyle w:val="a2"/>
        <w:numPr>
          <w:ilvl w:val="0"/>
          <w:numId w:val="7"/>
        </w:numPr>
        <w:rPr>
          <w:sz w:val="40"/>
          <w:szCs w:val="32"/>
        </w:rPr>
      </w:pPr>
      <w:proofErr w:type="spellStart"/>
      <w:r>
        <w:rPr>
          <w:rFonts w:ascii="Cambria Math" w:hAnsi="Cambria Math" w:cs="Cambria Math"/>
          <w:szCs w:val="28"/>
          <w:shd w:val="clear" w:color="auto" w:fill="FFFFFF"/>
          <w:lang w:val="en-US"/>
        </w:rPr>
        <w:t>Y</w:t>
      </w:r>
      <w:r>
        <w:rPr>
          <w:rFonts w:ascii="Cambria Math" w:hAnsi="Cambria Math" w:cs="Cambria Math"/>
          <w:szCs w:val="28"/>
          <w:shd w:val="clear" w:color="auto" w:fill="FFFFFF"/>
          <w:vertAlign w:val="subscript"/>
          <w:lang w:val="en-US"/>
        </w:rPr>
        <w:t>n</w:t>
      </w:r>
      <w:proofErr w:type="spellEnd"/>
      <w:r>
        <w:rPr>
          <w:rFonts w:ascii="Cambria Math" w:hAnsi="Cambria Math" w:cs="Cambria Math"/>
          <w:szCs w:val="28"/>
          <w:shd w:val="clear" w:color="auto" w:fill="FFFFFF"/>
          <w:lang w:val="en-US"/>
        </w:rPr>
        <w:t xml:space="preserve"> </w:t>
      </w:r>
      <w:r>
        <w:rPr>
          <w:lang w:val="en-US"/>
        </w:rPr>
        <w:t xml:space="preserve">– </w:t>
      </w:r>
      <w:r>
        <w:t>проводимость линии.</w:t>
      </w:r>
    </w:p>
    <w:bookmarkEnd w:id="19"/>
    <w:p w14:paraId="0F5F8E2E" w14:textId="77777777" w:rsidR="00B7636B" w:rsidRPr="00AA4283" w:rsidRDefault="00B7636B" w:rsidP="006D0048"/>
    <w:bookmarkEnd w:id="18"/>
    <w:p w14:paraId="78554425" w14:textId="77777777" w:rsidR="006D0048" w:rsidRDefault="006D0048" w:rsidP="006D0048">
      <w:r>
        <w:rPr>
          <w:noProof/>
          <w:lang w:eastAsia="ru-RU"/>
        </w:rPr>
        <w:drawing>
          <wp:inline distT="0" distB="0" distL="0" distR="0" wp14:anchorId="760A712B" wp14:editId="09A472FD">
            <wp:extent cx="4142740" cy="1908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42740" cy="1908175"/>
                    </a:xfrm>
                    <a:prstGeom prst="rect">
                      <a:avLst/>
                    </a:prstGeom>
                    <a:noFill/>
                    <a:ln>
                      <a:noFill/>
                    </a:ln>
                  </pic:spPr>
                </pic:pic>
              </a:graphicData>
            </a:graphic>
          </wp:inline>
        </w:drawing>
      </w:r>
    </w:p>
    <w:p w14:paraId="7A24347A" w14:textId="48C47279" w:rsidR="006D0048" w:rsidRDefault="006A6C64" w:rsidP="006D0048">
      <w:pPr>
        <w:pStyle w:val="af1"/>
      </w:pPr>
      <w:r>
        <w:t>Рис 2.3.</w:t>
      </w:r>
      <w:r w:rsidR="006D0048">
        <w:t xml:space="preserve"> Принципиальная схема сумматора с тремя секциями. </w:t>
      </w:r>
    </w:p>
    <w:p w14:paraId="59FE2208" w14:textId="77777777" w:rsidR="006D0048" w:rsidRDefault="006D0048" w:rsidP="006D0048"/>
    <w:p w14:paraId="5C7D6E9D" w14:textId="1FE85163" w:rsidR="006D0048" w:rsidRDefault="006D0048" w:rsidP="006D0048">
      <w:bookmarkStart w:id="20" w:name="_Hlk156033518"/>
      <w:r>
        <w:t xml:space="preserve">Так как сумматор является симметричным относительно горизонтальной оси устройством, для его анализа можно использовать метод четных и нечетных мод </w:t>
      </w:r>
      <w:r w:rsidRPr="00325EA5">
        <w:t>[</w:t>
      </w:r>
      <w:r w:rsidR="00063D74">
        <w:t>33</w:t>
      </w:r>
      <w:r w:rsidRPr="00325EA5">
        <w:t>]</w:t>
      </w:r>
      <w:r>
        <w:t xml:space="preserve">. Эквивалентные схемы для анализа при помощи этих методов представлены на </w:t>
      </w:r>
      <w:r w:rsidR="006A6C64">
        <w:t>рис 2.4.</w:t>
      </w:r>
    </w:p>
    <w:p w14:paraId="6DB66B21" w14:textId="77777777" w:rsidR="006A6C64" w:rsidRDefault="006A6C64" w:rsidP="006D0048">
      <w:pPr>
        <w:rPr>
          <w:rFonts w:cstheme="minorBidi"/>
        </w:rPr>
      </w:pPr>
    </w:p>
    <w:bookmarkEnd w:id="20"/>
    <w:p w14:paraId="53095D51" w14:textId="77777777" w:rsidR="006D0048" w:rsidRDefault="006D0048" w:rsidP="006842D9">
      <w:pPr>
        <w:pStyle w:val="afc"/>
      </w:pPr>
      <w:r>
        <w:rPr>
          <w:noProof/>
          <w:lang w:eastAsia="ru-RU"/>
        </w:rPr>
        <w:drawing>
          <wp:inline distT="0" distB="0" distL="0" distR="0" wp14:anchorId="04DC0AD6" wp14:editId="08986CB1">
            <wp:extent cx="5819775" cy="16192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9775" cy="1619250"/>
                    </a:xfrm>
                    <a:prstGeom prst="rect">
                      <a:avLst/>
                    </a:prstGeom>
                    <a:noFill/>
                    <a:ln>
                      <a:noFill/>
                    </a:ln>
                  </pic:spPr>
                </pic:pic>
              </a:graphicData>
            </a:graphic>
          </wp:inline>
        </w:drawing>
      </w:r>
    </w:p>
    <w:p w14:paraId="294DD5ED" w14:textId="49CD1CD7" w:rsidR="006D0048" w:rsidRPr="00325EA5" w:rsidRDefault="006A6C64" w:rsidP="006A6C64">
      <w:pPr>
        <w:pStyle w:val="aa"/>
      </w:pPr>
      <w:bookmarkStart w:id="21" w:name="_Ref167280534"/>
      <w:r>
        <w:t>Рис. 2.4.</w:t>
      </w:r>
      <w:r w:rsidR="006D0048" w:rsidRPr="00325EA5">
        <w:t xml:space="preserve"> </w:t>
      </w:r>
      <w:r w:rsidR="006D0048">
        <w:t>Эквивалентные схемы, используемые для расчета методом четных (а) и нечетных (б) мод.</w:t>
      </w:r>
      <w:bookmarkEnd w:id="21"/>
    </w:p>
    <w:p w14:paraId="2A14B559" w14:textId="77777777" w:rsidR="006D0048" w:rsidRDefault="006D0048" w:rsidP="006D0048">
      <w:r>
        <w:t xml:space="preserve">Рассмотрим подробнее расчет ДСМ с помощью методов четных и нечетных мод. </w:t>
      </w:r>
    </w:p>
    <w:p w14:paraId="777DDF69" w14:textId="77777777" w:rsidR="006D0048" w:rsidRDefault="006D0048" w:rsidP="006D0048"/>
    <w:p w14:paraId="32F0B54F" w14:textId="77777777" w:rsidR="006D0048" w:rsidRDefault="006D0048" w:rsidP="006D0048">
      <w:pPr>
        <w:rPr>
          <w:b/>
          <w:bCs/>
        </w:rPr>
      </w:pPr>
      <w:r>
        <w:rPr>
          <w:b/>
          <w:bCs/>
        </w:rPr>
        <w:lastRenderedPageBreak/>
        <w:t>Анализ четных мод</w:t>
      </w:r>
    </w:p>
    <w:p w14:paraId="57685C68" w14:textId="19773C56" w:rsidR="006D0048" w:rsidRDefault="006D0048" w:rsidP="006D0048">
      <w:bookmarkStart w:id="22" w:name="_Hlk156033722"/>
      <w:r>
        <w:t>Видно, что эквивалентная схема для метода четных мод представляет из себя несекционную линию с элементами разной электрической длины и волнового сопротивления. Аналитические выражения для такого случая известны [</w:t>
      </w:r>
      <w:r>
        <w:fldChar w:fldCharType="begin"/>
      </w:r>
      <w:r>
        <w:instrText xml:space="preserve"> REF _Ref167272719 \n \h </w:instrText>
      </w:r>
      <w:r>
        <w:fldChar w:fldCharType="separate"/>
      </w:r>
      <w:r w:rsidR="00E77239">
        <w:rPr>
          <w:b/>
          <w:bCs/>
        </w:rPr>
        <w:t>Ошибка! Источник ссылки не найден.</w:t>
      </w:r>
      <w:r>
        <w:fldChar w:fldCharType="end"/>
      </w:r>
      <w:r>
        <w:t>] и имеют следующий вид:</w:t>
      </w:r>
    </w:p>
    <w:p w14:paraId="59ADF146" w14:textId="77777777" w:rsidR="006D0048" w:rsidRDefault="006D0048" w:rsidP="006D0048"/>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6D0048" w14:paraId="1B5A484F" w14:textId="77777777" w:rsidTr="00900CD2">
        <w:tc>
          <w:tcPr>
            <w:tcW w:w="8500" w:type="dxa"/>
            <w:hideMark/>
          </w:tcPr>
          <w:p w14:paraId="010DEF10" w14:textId="77777777" w:rsidR="006D0048" w:rsidRDefault="00DE0DB9" w:rsidP="00900CD2">
            <w:pPr>
              <w:ind w:firstLine="0"/>
              <w:rPr>
                <w:rFonts w:eastAsiaTheme="minorEastAsia"/>
                <w:lang w:val="en-US"/>
              </w:rPr>
            </w:pPr>
            <m:oMathPara>
              <m:oMath>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2</m:t>
                    </m:r>
                  </m:sub>
                </m:sSub>
                <m:r>
                  <w:rPr>
                    <w:rFonts w:ascii="Cambria Math" w:eastAsiaTheme="minorEastAsia" w:hAnsi="Cambria Math"/>
                    <w:lang w:val="en-US"/>
                  </w:rPr>
                  <m:t>=</m:t>
                </m:r>
                <m:f>
                  <m:fPr>
                    <m:ctrlPr>
                      <w:rPr>
                        <w:rFonts w:ascii="Cambria Math" w:eastAsiaTheme="minorEastAsia" w:hAnsi="Cambria Math"/>
                        <w:kern w:val="2"/>
                        <w:lang w:val="en-US"/>
                        <w14:ligatures w14:val="standardContextual"/>
                      </w:rPr>
                    </m:ctrlPr>
                  </m:fPr>
                  <m:num>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i/>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3</m:t>
                        </m:r>
                      </m:sub>
                      <m:sup>
                        <m:r>
                          <w:rPr>
                            <w:rFonts w:ascii="Cambria Math" w:eastAsiaTheme="minorEastAsia" w:hAnsi="Cambria Math"/>
                            <w:lang w:val="en-US"/>
                          </w:rPr>
                          <m:t>2</m:t>
                        </m:r>
                      </m:sup>
                    </m:sSubSup>
                    <m:r>
                      <w:rPr>
                        <w:rFonts w:ascii="Cambria Math" w:eastAsiaTheme="minorEastAsia" w:hAnsi="Cambria Math"/>
                        <w:lang w:val="en-US"/>
                      </w:rPr>
                      <m:t>-</m:t>
                    </m:r>
                    <m:f>
                      <m:fPr>
                        <m:ctrlPr>
                          <w:rPr>
                            <w:rFonts w:ascii="Cambria Math" w:eastAsiaTheme="minorEastAsia" w:hAnsi="Cambria Math"/>
                            <w:kern w:val="2"/>
                            <w:lang w:val="en-US"/>
                            <w14:ligatures w14:val="standardContextual"/>
                          </w:rPr>
                        </m:ctrlPr>
                      </m:fPr>
                      <m:num>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3</m:t>
                        </m:r>
                      </m:sub>
                      <m:sup>
                        <m:r>
                          <w:rPr>
                            <w:rFonts w:ascii="Cambria Math" w:eastAsiaTheme="minorEastAsia" w:hAnsi="Cambria Math"/>
                            <w:lang w:val="en-US"/>
                          </w:rPr>
                          <m:t>3</m:t>
                        </m:r>
                      </m:sup>
                    </m:sSubSup>
                    <m:ctrlPr>
                      <w:rPr>
                        <w:rFonts w:ascii="Cambria Math" w:eastAsiaTheme="minorEastAsia" w:hAnsi="Cambria Math"/>
                        <w:i/>
                        <w:kern w:val="2"/>
                        <w:lang w:val="en-US"/>
                        <w14:ligatures w14:val="standardContextual"/>
                      </w:rPr>
                    </m:ctrlPr>
                  </m:num>
                  <m:den>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3</m:t>
                        </m:r>
                      </m:sub>
                      <m:sup>
                        <m:r>
                          <w:rPr>
                            <w:rFonts w:ascii="Cambria Math" w:eastAsiaTheme="minorEastAsia" w:hAnsi="Cambria Math"/>
                            <w:lang w:val="en-US"/>
                          </w:rPr>
                          <m:t>2</m:t>
                        </m:r>
                      </m:sup>
                    </m:sSub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den>
                </m:f>
              </m:oMath>
            </m:oMathPara>
          </w:p>
        </w:tc>
        <w:tc>
          <w:tcPr>
            <w:tcW w:w="845" w:type="dxa"/>
            <w:vAlign w:val="center"/>
            <w:hideMark/>
          </w:tcPr>
          <w:p w14:paraId="0E98EA1E" w14:textId="77777777" w:rsidR="006D0048" w:rsidRDefault="006D0048" w:rsidP="00900CD2">
            <w:pPr>
              <w:ind w:firstLine="0"/>
              <w:jc w:val="center"/>
            </w:pPr>
            <w:r>
              <w:t>(2.6)</w:t>
            </w:r>
          </w:p>
        </w:tc>
      </w:tr>
    </w:tbl>
    <w:p w14:paraId="7194C1A5" w14:textId="77777777" w:rsidR="006D0048" w:rsidRDefault="006D0048" w:rsidP="006D0048">
      <w:pPr>
        <w:rPr>
          <w:rFonts w:cstheme="minorBidi"/>
          <w:kern w:val="2"/>
          <w14:ligatures w14:val="standardContextual"/>
        </w:rPr>
      </w:pPr>
    </w:p>
    <w:p w14:paraId="72D5CF50" w14:textId="77777777" w:rsidR="006D0048" w:rsidRDefault="006D0048" w:rsidP="006D0048">
      <w:pPr>
        <w:ind w:firstLine="0"/>
      </w:pPr>
      <w:r>
        <w:t xml:space="preserve">где </w:t>
      </w:r>
      <w:r>
        <w:rPr>
          <w:lang w:val="en-US"/>
        </w:rPr>
        <w:t>p</w:t>
      </w:r>
      <w:r>
        <w:rPr>
          <w:vertAlign w:val="subscript"/>
          <w:lang w:val="en-US"/>
        </w:rPr>
        <w:t xml:space="preserve">1 </w:t>
      </w:r>
      <w:r>
        <w:t>выражается как: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6D0048" w14:paraId="5829CF0A" w14:textId="77777777" w:rsidTr="00900CD2">
        <w:tc>
          <w:tcPr>
            <w:tcW w:w="8500" w:type="dxa"/>
            <w:hideMark/>
          </w:tcPr>
          <w:p w14:paraId="0F7F15BE" w14:textId="77777777" w:rsidR="006D0048" w:rsidRDefault="00DE0DB9" w:rsidP="00900CD2">
            <w:pPr>
              <w:ind w:firstLine="0"/>
              <w:rPr>
                <w:rFonts w:eastAsiaTheme="minorEastAsia"/>
                <w:lang w:val="en-US"/>
              </w:rPr>
            </w:pPr>
            <m:oMathPara>
              <m:oMath>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r>
                  <w:rPr>
                    <w:rFonts w:ascii="Cambria Math" w:eastAsiaTheme="minorEastAsia" w:hAnsi="Cambria Math"/>
                    <w:lang w:val="en-US"/>
                  </w:rPr>
                  <m:t>=a+</m:t>
                </m:r>
                <m:f>
                  <m:fPr>
                    <m:ctrlPr>
                      <w:rPr>
                        <w:rFonts w:ascii="Cambria Math" w:eastAsiaTheme="minorEastAsia" w:hAnsi="Cambria Math"/>
                        <w:kern w:val="2"/>
                        <w:lang w:val="en-US"/>
                        <w14:ligatures w14:val="standardContextual"/>
                      </w:rPr>
                    </m:ctrlPr>
                  </m:fPr>
                  <m:num>
                    <m:r>
                      <w:rPr>
                        <w:rFonts w:ascii="Cambria Math" w:eastAsiaTheme="minorEastAsia" w:hAnsi="Cambria Math"/>
                        <w:lang w:val="en-US"/>
                      </w:rPr>
                      <m:t>1</m:t>
                    </m:r>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den>
                </m:f>
                <m:d>
                  <m:dPr>
                    <m:ctrlPr>
                      <w:rPr>
                        <w:rFonts w:ascii="Cambria Math" w:eastAsiaTheme="minorEastAsia" w:hAnsi="Cambria Math"/>
                        <w:i/>
                        <w:kern w:val="2"/>
                        <w:lang w:val="en-US"/>
                        <w14:ligatures w14:val="standardContextual"/>
                      </w:rPr>
                    </m:ctrlPr>
                  </m:dPr>
                  <m:e>
                    <m:r>
                      <w:rPr>
                        <w:rFonts w:ascii="Cambria Math" w:eastAsiaTheme="minorEastAsia" w:hAnsi="Cambria Math"/>
                        <w:lang w:val="en-US"/>
                      </w:rPr>
                      <m:t>1-</m:t>
                    </m:r>
                    <m:f>
                      <m:fPr>
                        <m:ctrlPr>
                          <w:rPr>
                            <w:rFonts w:ascii="Cambria Math" w:eastAsiaTheme="minorEastAsia" w:hAnsi="Cambria Math"/>
                            <w:kern w:val="2"/>
                            <w:lang w:val="en-US"/>
                            <w14:ligatures w14:val="standardContextual"/>
                          </w:rPr>
                        </m:ctrlPr>
                      </m:fPr>
                      <m:num>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e>
                </m:d>
              </m:oMath>
            </m:oMathPara>
          </w:p>
          <w:p w14:paraId="1971E03C" w14:textId="77777777" w:rsidR="006D0048" w:rsidRDefault="006D0048" w:rsidP="00900CD2">
            <w:pPr>
              <w:ind w:firstLine="0"/>
              <w:rPr>
                <w:rFonts w:eastAsiaTheme="minorEastAsia"/>
                <w:lang w:val="en-US"/>
              </w:rPr>
            </w:pPr>
            <m:oMathPara>
              <m:oMath>
                <m:r>
                  <m:rPr>
                    <m:sty m:val="p"/>
                  </m:rPr>
                  <w:rPr>
                    <w:rFonts w:ascii="Cambria Math" w:eastAsiaTheme="minorEastAsia" w:hAnsi="Cambria Math"/>
                    <w:lang w:val="en-US"/>
                  </w:rPr>
                  <m:t>a</m:t>
                </m:r>
                <m:r>
                  <w:rPr>
                    <w:rFonts w:ascii="Cambria Math" w:eastAsiaTheme="minorEastAsia" w:hAnsi="Cambria Math"/>
                    <w:lang w:val="en-US"/>
                  </w:rPr>
                  <m:t>=</m:t>
                </m:r>
                <m:r>
                  <m:rPr>
                    <m:sty m:val="p"/>
                  </m:rPr>
                  <w:rPr>
                    <w:rFonts w:ascii="Cambria Math" w:eastAsiaTheme="minorEastAsia" w:hAnsi="Cambria Math"/>
                    <w:lang w:val="en-US"/>
                  </w:rPr>
                  <m:t>tan</m:t>
                </m:r>
                <m:d>
                  <m:dPr>
                    <m:ctrlPr>
                      <w:rPr>
                        <w:rFonts w:ascii="Cambria Math" w:eastAsiaTheme="minorEastAsia" w:hAnsi="Cambria Math"/>
                        <w:i/>
                        <w:kern w:val="2"/>
                        <w:lang w:val="en-US"/>
                        <w14:ligatures w14:val="standardContextual"/>
                      </w:rPr>
                    </m:ctrlPr>
                  </m:dPr>
                  <m:e>
                    <m:r>
                      <m:rPr>
                        <m:sty m:val="p"/>
                      </m:rPr>
                      <w:rPr>
                        <w:rFonts w:ascii="Cambria Math" w:eastAsiaTheme="minorEastAsia" w:hAnsi="Cambria Math"/>
                        <w:lang w:val="en-US"/>
                      </w:rPr>
                      <m:t>θ</m:t>
                    </m:r>
                  </m:e>
                </m:d>
              </m:oMath>
            </m:oMathPara>
          </w:p>
        </w:tc>
        <w:tc>
          <w:tcPr>
            <w:tcW w:w="845" w:type="dxa"/>
            <w:vAlign w:val="center"/>
            <w:hideMark/>
          </w:tcPr>
          <w:p w14:paraId="40B418D7" w14:textId="77777777" w:rsidR="006D0048" w:rsidRDefault="006D0048" w:rsidP="00900CD2">
            <w:pPr>
              <w:ind w:firstLine="0"/>
              <w:jc w:val="center"/>
            </w:pPr>
            <w:r>
              <w:t>(2.7)</w:t>
            </w:r>
          </w:p>
        </w:tc>
      </w:tr>
    </w:tbl>
    <w:p w14:paraId="56F891CA" w14:textId="77777777" w:rsidR="006D0048" w:rsidRDefault="006D0048" w:rsidP="006D0048">
      <w:pPr>
        <w:rPr>
          <w:rFonts w:cstheme="minorBidi"/>
          <w:kern w:val="2"/>
          <w14:ligatures w14:val="standardContextual"/>
        </w:rPr>
      </w:pPr>
    </w:p>
    <w:p w14:paraId="18FDE673" w14:textId="77777777" w:rsidR="006D0048" w:rsidRDefault="006D0048" w:rsidP="006D0048">
      <w:r>
        <w:t xml:space="preserve">Выражение для </w:t>
      </w:r>
      <w:r>
        <w:rPr>
          <w:lang w:val="en-US"/>
        </w:rPr>
        <w:t>Z</w:t>
      </w:r>
      <w:r>
        <w:rPr>
          <w:vertAlign w:val="subscript"/>
        </w:rPr>
        <w:t>3</w:t>
      </w:r>
      <w:r>
        <w:t xml:space="preserve"> может быть получено из уравнения четвертого порядка:</w:t>
      </w:r>
    </w:p>
    <w:p w14:paraId="5F7E8B1D" w14:textId="77777777" w:rsidR="006D0048" w:rsidRDefault="006D0048" w:rsidP="006D0048"/>
    <w:tbl>
      <w:tblPr>
        <w:tblStyle w:val="ac"/>
        <w:tblW w:w="0" w:type="auto"/>
        <w:tblLook w:val="04A0" w:firstRow="1" w:lastRow="0" w:firstColumn="1" w:lastColumn="0" w:noHBand="0" w:noVBand="1"/>
      </w:tblPr>
      <w:tblGrid>
        <w:gridCol w:w="8500"/>
        <w:gridCol w:w="845"/>
      </w:tblGrid>
      <w:tr w:rsidR="006D0048" w14:paraId="30396B62" w14:textId="77777777" w:rsidTr="00900CD2">
        <w:tc>
          <w:tcPr>
            <w:tcW w:w="8500" w:type="dxa"/>
            <w:tcBorders>
              <w:top w:val="nil"/>
              <w:left w:val="nil"/>
              <w:bottom w:val="nil"/>
              <w:right w:val="nil"/>
            </w:tcBorders>
            <w:hideMark/>
          </w:tcPr>
          <w:p w14:paraId="14ABC05D" w14:textId="77777777" w:rsidR="006D0048" w:rsidRDefault="006D0048" w:rsidP="00900CD2">
            <w:pPr>
              <w:ind w:firstLine="0"/>
              <w:rPr>
                <w:rFonts w:eastAsiaTheme="minorEastAsia"/>
                <w:lang w:val="en-US"/>
              </w:rPr>
            </w:pPr>
            <m:oMathPara>
              <m:oMath>
                <m:r>
                  <m:rPr>
                    <m:sty m:val="p"/>
                  </m:rPr>
                  <w:rPr>
                    <w:rFonts w:ascii="Cambria Math" w:eastAsiaTheme="minorEastAsia" w:hAnsi="Cambria Math"/>
                    <w:lang w:val="en-US"/>
                  </w:rPr>
                  <m:t>A</m:t>
                </m:r>
                <m:sSubSup>
                  <m:sSubSupPr>
                    <m:ctrlPr>
                      <w:rPr>
                        <w:rFonts w:ascii="Cambria Math" w:eastAsiaTheme="minorEastAsia" w:hAnsi="Cambria Math"/>
                        <w:kern w:val="2"/>
                        <w:lang w:val="en-US"/>
                        <w14:ligatures w14:val="standardContextual"/>
                      </w:rPr>
                    </m:ctrlPr>
                  </m:sSubSup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4</m:t>
                    </m:r>
                  </m:sup>
                </m:sSubSup>
                <m:r>
                  <m:rPr>
                    <m:sty m:val="p"/>
                  </m:rPr>
                  <w:rPr>
                    <w:rFonts w:ascii="Cambria Math" w:eastAsiaTheme="minorEastAsia" w:hAnsi="Cambria Math"/>
                    <w:lang w:val="en-US"/>
                  </w:rPr>
                  <m:t>+B</m:t>
                </m:r>
                <m:sSubSup>
                  <m:sSubSupPr>
                    <m:ctrlPr>
                      <w:rPr>
                        <w:rFonts w:ascii="Cambria Math" w:eastAsiaTheme="minorEastAsia" w:hAnsi="Cambria Math"/>
                        <w:kern w:val="2"/>
                        <w:lang w:val="en-US"/>
                        <w14:ligatures w14:val="standardContextual"/>
                      </w:rPr>
                    </m:ctrlPr>
                  </m:sSubSup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3</m:t>
                    </m:r>
                  </m:sup>
                </m:sSubSup>
                <m:r>
                  <m:rPr>
                    <m:sty m:val="p"/>
                  </m:rPr>
                  <w:rPr>
                    <w:rFonts w:ascii="Cambria Math" w:eastAsiaTheme="minorEastAsia" w:hAnsi="Cambria Math"/>
                    <w:lang w:val="en-US"/>
                  </w:rPr>
                  <m:t>+C</m:t>
                </m:r>
                <m:sSubSup>
                  <m:sSubSupPr>
                    <m:ctrlPr>
                      <w:rPr>
                        <w:rFonts w:ascii="Cambria Math" w:eastAsiaTheme="minorEastAsia" w:hAnsi="Cambria Math"/>
                        <w:kern w:val="2"/>
                        <w:lang w:val="en-US"/>
                        <w14:ligatures w14:val="standardContextual"/>
                      </w:rPr>
                    </m:ctrlPr>
                  </m:sSubSup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2</m:t>
                    </m:r>
                  </m:sup>
                </m:sSubSup>
                <m:r>
                  <m:rPr>
                    <m:sty m:val="p"/>
                  </m:rPr>
                  <w:rPr>
                    <w:rFonts w:ascii="Cambria Math" w:eastAsiaTheme="minorEastAsia" w:hAnsi="Cambria Math"/>
                    <w:lang w:val="en-US"/>
                  </w:rPr>
                  <m:t>+D</m:t>
                </m:r>
                <m:sSub>
                  <m:sSubPr>
                    <m:ctrlPr>
                      <w:rPr>
                        <w:rFonts w:ascii="Cambria Math" w:eastAsiaTheme="minorEastAsia" w:hAnsi="Cambria Math"/>
                        <w:kern w:val="2"/>
                        <w:lang w:val="en-US"/>
                        <w14:ligatures w14:val="standardContextual"/>
                      </w:rPr>
                    </m:ctrlPr>
                  </m:sSub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Sub>
                <m:r>
                  <m:rPr>
                    <m:sty m:val="p"/>
                  </m:rPr>
                  <w:rPr>
                    <w:rFonts w:ascii="Cambria Math" w:eastAsiaTheme="minorEastAsia" w:hAnsi="Cambria Math"/>
                    <w:lang w:val="en-US"/>
                  </w:rPr>
                  <m:t>+E=0</m:t>
                </m:r>
              </m:oMath>
            </m:oMathPara>
          </w:p>
        </w:tc>
        <w:tc>
          <w:tcPr>
            <w:tcW w:w="845" w:type="dxa"/>
            <w:tcBorders>
              <w:top w:val="nil"/>
              <w:left w:val="nil"/>
              <w:bottom w:val="nil"/>
              <w:right w:val="nil"/>
            </w:tcBorders>
            <w:vAlign w:val="center"/>
            <w:hideMark/>
          </w:tcPr>
          <w:p w14:paraId="1BFF67AF" w14:textId="77777777" w:rsidR="006D0048" w:rsidRDefault="006D0048" w:rsidP="00900CD2">
            <w:pPr>
              <w:ind w:firstLine="0"/>
              <w:jc w:val="center"/>
            </w:pPr>
            <w:r>
              <w:t>(2.8)</w:t>
            </w:r>
          </w:p>
        </w:tc>
      </w:tr>
    </w:tbl>
    <w:p w14:paraId="25D95B08" w14:textId="77777777" w:rsidR="006D0048" w:rsidRDefault="006D0048" w:rsidP="006D0048">
      <w:pPr>
        <w:rPr>
          <w:rFonts w:cstheme="minorBidi"/>
          <w:kern w:val="2"/>
          <w14:ligatures w14:val="standardContextual"/>
        </w:rPr>
      </w:pPr>
    </w:p>
    <w:p w14:paraId="1E85FFE0" w14:textId="77777777" w:rsidR="006D0048" w:rsidRDefault="006D0048" w:rsidP="006D0048">
      <w:pPr>
        <w:ind w:firstLine="0"/>
      </w:pPr>
      <w:r>
        <w:t>где коэффициенты, входящие в уравнения:</w:t>
      </w:r>
    </w:p>
    <w:p w14:paraId="15B5F02C" w14:textId="77777777" w:rsidR="006D0048" w:rsidRDefault="006D0048" w:rsidP="006D0048"/>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6D0048" w14:paraId="1A22E614" w14:textId="77777777" w:rsidTr="00900CD2">
        <w:tc>
          <w:tcPr>
            <w:tcW w:w="8500" w:type="dxa"/>
          </w:tcPr>
          <w:p w14:paraId="7FCB7982" w14:textId="77777777" w:rsidR="006D0048" w:rsidRDefault="006D0048" w:rsidP="00900CD2">
            <w:pPr>
              <w:ind w:firstLine="0"/>
              <w:rPr>
                <w:rFonts w:eastAsiaTheme="minorEastAsia"/>
                <w:lang w:val="en-US"/>
              </w:rPr>
            </w:pPr>
            <m:oMathPara>
              <m:oMath>
                <m:r>
                  <m:rPr>
                    <m:sty m:val="p"/>
                  </m:rPr>
                  <w:rPr>
                    <w:rFonts w:ascii="Cambria Math" w:eastAsiaTheme="minorEastAsia" w:hAnsi="Cambria Math"/>
                    <w:lang w:val="en-US"/>
                  </w:rPr>
                  <m:t>A=</m:t>
                </m:r>
                <m:f>
                  <m:fPr>
                    <m:ctrlPr>
                      <w:rPr>
                        <w:rFonts w:ascii="Cambria Math" w:eastAsiaTheme="minorEastAsia" w:hAnsi="Cambria Math"/>
                        <w:kern w:val="2"/>
                        <w:lang w:val="en-US"/>
                        <w14:ligatures w14:val="standardContextual"/>
                      </w:rPr>
                    </m:ctrlPr>
                  </m:fPr>
                  <m:num>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r>
                  <w:rPr>
                    <w:rFonts w:ascii="Cambria Math" w:eastAsiaTheme="minorEastAsia" w:hAnsi="Cambria Math"/>
                    <w:lang w:val="en-US"/>
                  </w:rPr>
                  <m:t>-</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d>
                  <m:dPr>
                    <m:ctrlPr>
                      <w:rPr>
                        <w:rFonts w:ascii="Cambria Math" w:eastAsiaTheme="minorEastAsia" w:hAnsi="Cambria Math"/>
                        <w:i/>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e>
                </m:d>
                <m:f>
                  <m:fPr>
                    <m:ctrlPr>
                      <w:rPr>
                        <w:rFonts w:ascii="Cambria Math" w:eastAsiaTheme="minorEastAsia" w:hAnsi="Cambria Math"/>
                        <w:kern w:val="2"/>
                        <w:lang w:val="en-US"/>
                        <w14:ligatures w14:val="standardContextual"/>
                      </w:rPr>
                    </m:ctrlPr>
                  </m:fPr>
                  <m:num>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r>
                  <w:rPr>
                    <w:rFonts w:ascii="Cambria Math" w:eastAsiaTheme="minorEastAsia" w:hAnsi="Cambria Math"/>
                    <w:lang w:val="en-US"/>
                  </w:rPr>
                  <m:t>-</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p</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3C0172E7" w14:textId="77777777" w:rsidR="006D0048" w:rsidRDefault="006D0048" w:rsidP="00900CD2">
            <w:pPr>
              <w:ind w:firstLine="0"/>
              <w:rPr>
                <w:rFonts w:eastAsiaTheme="minorEastAsia"/>
                <w:lang w:val="en-US"/>
              </w:rPr>
            </w:pPr>
          </w:p>
          <w:p w14:paraId="1EA1D95E" w14:textId="77777777" w:rsidR="006D0048" w:rsidRDefault="006D0048" w:rsidP="00900CD2">
            <w:pPr>
              <w:ind w:firstLine="0"/>
              <w:rPr>
                <w:rFonts w:eastAsiaTheme="minorEastAsia"/>
                <w:lang w:val="en-US"/>
              </w:rPr>
            </w:pPr>
            <m:oMathPara>
              <m:oMath>
                <m:r>
                  <w:rPr>
                    <w:rFonts w:ascii="Cambria Math" w:eastAsiaTheme="minorEastAsia" w:hAnsi="Cambria Math"/>
                    <w:lang w:val="en-US"/>
                  </w:rPr>
                  <m:t>B=</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+2</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p</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oMath>
            </m:oMathPara>
          </w:p>
          <w:p w14:paraId="421CAFA2" w14:textId="77777777" w:rsidR="006D0048" w:rsidRDefault="006D0048" w:rsidP="00900CD2">
            <w:pPr>
              <w:ind w:firstLine="0"/>
              <w:rPr>
                <w:rFonts w:eastAsiaTheme="minorEastAsia"/>
                <w:lang w:val="en-US"/>
              </w:rPr>
            </w:pPr>
          </w:p>
          <w:p w14:paraId="618AB470" w14:textId="77777777" w:rsidR="006D0048" w:rsidRDefault="006D0048" w:rsidP="00900CD2">
            <w:pPr>
              <w:ind w:firstLine="0"/>
              <w:rPr>
                <w:rFonts w:eastAsiaTheme="minorEastAsia"/>
                <w:lang w:val="en-US"/>
              </w:rPr>
            </w:pPr>
            <m:oMathPara>
              <m:oMath>
                <m:r>
                  <w:rPr>
                    <w:rFonts w:ascii="Cambria Math" w:eastAsiaTheme="minorEastAsia" w:hAnsi="Cambria Math"/>
                    <w:lang w:val="en-US"/>
                  </w:rPr>
                  <m:t>C=2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sSup>
                  <m:sSupPr>
                    <m:ctrlPr>
                      <w:rPr>
                        <w:rFonts w:ascii="Cambria Math" w:eastAsiaTheme="minorEastAsia" w:hAnsi="Cambria Math"/>
                        <w:i/>
                        <w:kern w:val="2"/>
                        <w:lang w:val="en-US"/>
                        <w14:ligatures w14:val="standardContextual"/>
                      </w:rPr>
                    </m:ctrlPr>
                  </m:sSupPr>
                  <m:e>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e>
                  <m:sup>
                    <m:r>
                      <w:rPr>
                        <w:rFonts w:ascii="Cambria Math" w:eastAsiaTheme="minorEastAsia" w:hAnsi="Cambria Math"/>
                        <w:lang w:val="en-US"/>
                      </w:rPr>
                      <m:t>2</m:t>
                    </m:r>
                  </m:sup>
                </m:sSup>
                <m:r>
                  <w:rPr>
                    <w:rFonts w:ascii="Cambria Math" w:eastAsiaTheme="minorEastAsia" w:hAnsi="Cambria Math"/>
                    <w:lang w:val="en-US"/>
                  </w:rPr>
                  <m:t>-4</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r>
                  <w:rPr>
                    <w:rFonts w:ascii="Cambria Math" w:eastAsiaTheme="minorEastAsia" w:hAnsi="Cambria Math"/>
                    <w:lang w:val="en-US"/>
                  </w:rPr>
                  <m:t>X</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r>
                  <w:rPr>
                    <w:rFonts w:ascii="Cambria Math" w:eastAsiaTheme="minorEastAsia" w:hAnsi="Cambria Math"/>
                    <w:lang w:val="en-US"/>
                  </w:rPr>
                  <m:t>+4</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r>
                  <w:rPr>
                    <w:rFonts w:ascii="Cambria Math" w:eastAsiaTheme="minorEastAsia" w:hAnsi="Cambria Math"/>
                    <w:lang w:val="en-US"/>
                  </w:rPr>
                  <m:t>+</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2</m:t>
                    </m:r>
                  </m:sup>
                </m:sSubSup>
                <m:r>
                  <w:rPr>
                    <w:rFonts w:ascii="Cambria Math" w:eastAsiaTheme="minorEastAsia" w:hAnsi="Cambria Math"/>
                    <w:lang w:val="en-US"/>
                  </w:rPr>
                  <m:t>a</m:t>
                </m:r>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r>
                  <w:rPr>
                    <w:rFonts w:ascii="Cambria Math" w:eastAsiaTheme="minorEastAsia" w:hAnsi="Cambria Math"/>
                    <w:lang w:val="en-US"/>
                  </w:rPr>
                  <m:t>a</m:t>
                </m:r>
              </m:oMath>
            </m:oMathPara>
          </w:p>
          <w:p w14:paraId="21391DAE" w14:textId="77777777" w:rsidR="006D0048" w:rsidRDefault="006D0048" w:rsidP="00900CD2">
            <w:pPr>
              <w:ind w:firstLine="0"/>
              <w:rPr>
                <w:rFonts w:eastAsiaTheme="minorEastAsia"/>
                <w:lang w:val="en-US"/>
              </w:rPr>
            </w:pPr>
          </w:p>
          <w:p w14:paraId="273472C1" w14:textId="77777777" w:rsidR="006D0048" w:rsidRDefault="006D0048" w:rsidP="00900CD2">
            <w:pPr>
              <w:ind w:firstLine="0"/>
              <w:rPr>
                <w:rFonts w:eastAsiaTheme="minorEastAsia"/>
                <w:lang w:val="en-US"/>
              </w:rPr>
            </w:pPr>
            <m:oMathPara>
              <m:oMath>
                <m:r>
                  <w:rPr>
                    <w:rFonts w:ascii="Cambria Math" w:eastAsiaTheme="minorEastAsia" w:hAnsi="Cambria Math"/>
                    <w:lang w:val="en-US"/>
                  </w:rPr>
                  <m:t>D=8</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r>
                  <w:rPr>
                    <w:rFonts w:ascii="Cambria Math" w:eastAsiaTheme="minorEastAsia" w:hAnsi="Cambria Math"/>
                    <w:lang w:val="en-US"/>
                  </w:rPr>
                  <m:t>a</m:t>
                </m:r>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-4</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22232816" w14:textId="77777777" w:rsidR="006D0048" w:rsidRDefault="006D0048" w:rsidP="00900CD2">
            <w:pPr>
              <w:ind w:firstLine="0"/>
              <w:rPr>
                <w:rFonts w:eastAsiaTheme="minorEastAsia"/>
                <w:lang w:val="en-US"/>
              </w:rPr>
            </w:pPr>
          </w:p>
          <w:p w14:paraId="39C5A2E4" w14:textId="77777777" w:rsidR="006D0048" w:rsidRDefault="006D0048" w:rsidP="00900CD2">
            <w:pPr>
              <w:ind w:firstLine="0"/>
              <w:rPr>
                <w:rFonts w:eastAsiaTheme="minorEastAsia"/>
                <w:lang w:val="en-US"/>
              </w:rPr>
            </w:pPr>
            <m:oMathPara>
              <m:oMath>
                <m:r>
                  <w:rPr>
                    <w:rFonts w:ascii="Cambria Math" w:eastAsiaTheme="minorEastAsia" w:hAnsi="Cambria Math"/>
                    <w:lang w:val="en-US"/>
                  </w:rPr>
                  <m:t>E=8</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3</m:t>
                    </m:r>
                  </m:sup>
                </m:sSubSup>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r>
                  <w:rPr>
                    <w:rFonts w:ascii="Cambria Math" w:eastAsiaTheme="minorEastAsia" w:hAnsi="Cambria Math"/>
                    <w:lang w:val="en-US"/>
                  </w:rPr>
                  <m:t>-4</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-4</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-4</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3</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oMath>
            </m:oMathPara>
          </w:p>
        </w:tc>
        <w:tc>
          <w:tcPr>
            <w:tcW w:w="845" w:type="dxa"/>
            <w:vAlign w:val="center"/>
            <w:hideMark/>
          </w:tcPr>
          <w:p w14:paraId="6E06E8EE" w14:textId="77777777" w:rsidR="006D0048" w:rsidRDefault="006D0048" w:rsidP="00900CD2">
            <w:pPr>
              <w:ind w:firstLine="0"/>
              <w:jc w:val="center"/>
            </w:pPr>
            <w:r>
              <w:lastRenderedPageBreak/>
              <w:t>(2.9)</w:t>
            </w:r>
          </w:p>
        </w:tc>
      </w:tr>
    </w:tbl>
    <w:p w14:paraId="47E14B3B" w14:textId="77777777" w:rsidR="006D0048" w:rsidRDefault="006D0048" w:rsidP="006D0048">
      <w:pPr>
        <w:rPr>
          <w:rFonts w:cstheme="minorBidi"/>
          <w:kern w:val="2"/>
          <w14:ligatures w14:val="standardContextual"/>
        </w:rPr>
      </w:pPr>
    </w:p>
    <w:p w14:paraId="290FF897" w14:textId="77777777" w:rsidR="006D0048" w:rsidRDefault="006D0048" w:rsidP="006D0048">
      <w:r>
        <w:t xml:space="preserve">Найти корни представленного уравнения рациональнее всего, используя пакеты математического моделирования. Далее будут рассматриваться только положительные и действительные корни, полученные в ходе решения уравнения. Корни будут использованы для нахождения </w:t>
      </w:r>
      <w:r>
        <w:rPr>
          <w:lang w:val="en-US"/>
        </w:rPr>
        <w:t>Z</w:t>
      </w:r>
      <w:r>
        <w:rPr>
          <w:vertAlign w:val="subscript"/>
        </w:rPr>
        <w:t>2</w:t>
      </w:r>
      <w:r>
        <w:t xml:space="preserve"> из выражения выше.</w:t>
      </w:r>
    </w:p>
    <w:p w14:paraId="64C090BF" w14:textId="77777777" w:rsidR="006D0048" w:rsidRDefault="006D0048" w:rsidP="006D0048">
      <w:r>
        <w:t xml:space="preserve">Для итерационного поиска </w:t>
      </w:r>
      <w:r>
        <w:rPr>
          <w:lang w:val="en-US"/>
        </w:rPr>
        <w:t>Z</w:t>
      </w:r>
      <w:r>
        <w:rPr>
          <w:vertAlign w:val="subscript"/>
        </w:rPr>
        <w:t xml:space="preserve">2 </w:t>
      </w:r>
      <w:r>
        <w:t xml:space="preserve">волновое сопротивление </w:t>
      </w:r>
      <w:r>
        <w:rPr>
          <w:lang w:val="en-US"/>
        </w:rPr>
        <w:t>Z</w:t>
      </w:r>
      <w:r>
        <w:rPr>
          <w:vertAlign w:val="subscript"/>
        </w:rPr>
        <w:t>1</w:t>
      </w:r>
      <w:r>
        <w:t xml:space="preserve"> предлагается выбрать произвольно в диапазоне от 20 до 120 Ом. Такой диапазон предложен из конструктивных соображений, так как сопротивление напрямую связано с шириной дорожки диэлектрика. Исходя из используемого в работе диэлектрика рационально использовать этот диапазон, если брать сопротивление выше 120, то дорожка получится слишком узкая, что вызовет сложности при изготовлении печатной платы, если выбрать сопротивление ниже 20 Ом, то дорожка, наоборот, окажется достаточно широкой, из-за чего будет сложнее выполнить кольцевую структуру сумматора. Предложенный диапазон может корректироваться исходя из параметров диэлектриков и технологических возможностей производства печатных плат.</w:t>
      </w:r>
    </w:p>
    <w:p w14:paraId="4A7DCBB3" w14:textId="77777777" w:rsidR="006D0048" w:rsidRDefault="006D0048" w:rsidP="006D0048">
      <w:pPr>
        <w:rPr>
          <w:rFonts w:ascii="Cambria Math" w:hAnsi="Cambria Math" w:cs="Cambria Math"/>
          <w:szCs w:val="28"/>
          <w:shd w:val="clear" w:color="auto" w:fill="FFFFFF"/>
        </w:rPr>
      </w:pPr>
      <w:r>
        <w:t xml:space="preserve">Для расчета электрической длинны </w:t>
      </w:r>
      <w:r>
        <w:rPr>
          <w:rFonts w:ascii="Cambria Math" w:hAnsi="Cambria Math" w:cs="Cambria Math"/>
          <w:szCs w:val="28"/>
          <w:shd w:val="clear" w:color="auto" w:fill="FFFFFF"/>
        </w:rPr>
        <w:t>𝜃 можно использовать формулу:</w:t>
      </w:r>
    </w:p>
    <w:p w14:paraId="56FC6379" w14:textId="77777777" w:rsidR="006D0048" w:rsidRDefault="006D0048" w:rsidP="006D0048">
      <w:pPr>
        <w:rPr>
          <w:rFonts w:cstheme="minorBidi"/>
          <w:color w:val="auto"/>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93"/>
      </w:tblGrid>
      <w:tr w:rsidR="006D0048" w14:paraId="1BF7B03B" w14:textId="77777777" w:rsidTr="00900CD2">
        <w:tc>
          <w:tcPr>
            <w:tcW w:w="8500" w:type="dxa"/>
            <w:hideMark/>
          </w:tcPr>
          <w:p w14:paraId="2B8103CE" w14:textId="77777777" w:rsidR="006D0048" w:rsidRDefault="006D0048" w:rsidP="00900CD2">
            <w:pPr>
              <w:ind w:firstLine="0"/>
              <w:rPr>
                <w:rFonts w:eastAsiaTheme="minorEastAsia"/>
                <w:lang w:val="en-US"/>
              </w:rPr>
            </w:pPr>
            <m:oMathPara>
              <m:oMath>
                <m:r>
                  <m:rPr>
                    <m:sty m:val="p"/>
                  </m:rPr>
                  <w:rPr>
                    <w:rFonts w:ascii="Cambria Math" w:eastAsiaTheme="minorEastAsia" w:hAnsi="Cambria Math"/>
                    <w:lang w:val="en-US"/>
                  </w:rPr>
                  <m:t>θ=</m:t>
                </m:r>
                <m:f>
                  <m:fPr>
                    <m:ctrlPr>
                      <w:rPr>
                        <w:rFonts w:ascii="Cambria Math" w:eastAsiaTheme="minorEastAsia" w:hAnsi="Cambria Math"/>
                        <w:kern w:val="2"/>
                        <w:lang w:val="en-US"/>
                        <w14:ligatures w14:val="standardContextual"/>
                      </w:rPr>
                    </m:ctrlPr>
                  </m:fPr>
                  <m:num>
                    <m:r>
                      <m:rPr>
                        <m:sty m:val="p"/>
                      </m:rPr>
                      <w:rPr>
                        <w:rFonts w:ascii="Cambria Math" w:eastAsiaTheme="minorEastAsia" w:hAnsi="Cambria Math"/>
                        <w:lang w:val="en-US"/>
                      </w:rPr>
                      <m:t>π</m:t>
                    </m:r>
                  </m:num>
                  <m:den>
                    <m:d>
                      <m:dPr>
                        <m:ctrlPr>
                          <w:rPr>
                            <w:rFonts w:ascii="Cambria Math" w:eastAsiaTheme="minorEastAsia" w:hAnsi="Cambria Math"/>
                            <w:kern w:val="2"/>
                            <w:lang w:val="en-US"/>
                            <w14:ligatures w14:val="standardContextual"/>
                          </w:rPr>
                        </m:ctrlPr>
                      </m:dPr>
                      <m:e>
                        <m:r>
                          <m:rPr>
                            <m:sty m:val="p"/>
                          </m:rPr>
                          <w:rPr>
                            <w:rFonts w:ascii="Cambria Math" w:eastAsiaTheme="minorEastAsia" w:hAnsi="Cambria Math"/>
                            <w:lang w:val="en-US"/>
                          </w:rPr>
                          <m:t>1+</m:t>
                        </m:r>
                        <m:sSub>
                          <m:sSubPr>
                            <m:ctrlPr>
                              <w:rPr>
                                <w:rFonts w:ascii="Cambria Math" w:eastAsiaTheme="minorEastAsia" w:hAnsi="Cambria Math"/>
                                <w:kern w:val="2"/>
                                <w:lang w:val="en-US"/>
                                <w14:ligatures w14:val="standardContextual"/>
                              </w:rPr>
                            </m:ctrlPr>
                          </m:sSubPr>
                          <m:e>
                            <m:r>
                              <m:rPr>
                                <m:sty m:val="p"/>
                              </m:rPr>
                              <w:rPr>
                                <w:rFonts w:ascii="Cambria Math" w:eastAsiaTheme="minorEastAsia" w:hAnsi="Cambria Math"/>
                                <w:lang w:val="en-US"/>
                              </w:rPr>
                              <m:t>f</m:t>
                            </m:r>
                          </m:e>
                          <m:sub>
                            <m:r>
                              <m:rPr>
                                <m:sty m:val="p"/>
                              </m:rPr>
                              <w:rPr>
                                <w:rFonts w:ascii="Cambria Math" w:eastAsiaTheme="minorEastAsia" w:hAnsi="Cambria Math"/>
                                <w:lang w:val="en-US"/>
                              </w:rPr>
                              <m:t>2</m:t>
                            </m:r>
                          </m:sub>
                        </m:sSub>
                        <m:r>
                          <m:rPr>
                            <m:lit/>
                            <m:sty m:val="p"/>
                          </m:rPr>
                          <w:rPr>
                            <w:rFonts w:ascii="Cambria Math" w:eastAsiaTheme="minorEastAsia" w:hAnsi="Cambria Math"/>
                            <w:lang w:val="en-US"/>
                          </w:rPr>
                          <m:t>/</m:t>
                        </m:r>
                        <m:sSub>
                          <m:sSubPr>
                            <m:ctrlPr>
                              <w:rPr>
                                <w:rFonts w:ascii="Cambria Math" w:eastAsiaTheme="minorEastAsia" w:hAnsi="Cambria Math"/>
                                <w:kern w:val="2"/>
                                <w:lang w:val="en-US"/>
                                <w14:ligatures w14:val="standardContextual"/>
                              </w:rPr>
                            </m:ctrlPr>
                          </m:sSubPr>
                          <m:e>
                            <m:r>
                              <m:rPr>
                                <m:sty m:val="p"/>
                              </m:rPr>
                              <w:rPr>
                                <w:rFonts w:ascii="Cambria Math" w:eastAsiaTheme="minorEastAsia" w:hAnsi="Cambria Math"/>
                                <w:lang w:val="en-US"/>
                              </w:rPr>
                              <m:t>f</m:t>
                            </m:r>
                          </m:e>
                          <m:sub>
                            <m:r>
                              <m:rPr>
                                <m:sty m:val="p"/>
                              </m:rPr>
                              <w:rPr>
                                <w:rFonts w:ascii="Cambria Math" w:eastAsiaTheme="minorEastAsia" w:hAnsi="Cambria Math"/>
                                <w:lang w:val="en-US"/>
                              </w:rPr>
                              <m:t>1</m:t>
                            </m:r>
                          </m:sub>
                        </m:sSub>
                      </m:e>
                    </m:d>
                  </m:den>
                </m:f>
              </m:oMath>
            </m:oMathPara>
          </w:p>
        </w:tc>
        <w:tc>
          <w:tcPr>
            <w:tcW w:w="845" w:type="dxa"/>
            <w:vAlign w:val="center"/>
            <w:hideMark/>
          </w:tcPr>
          <w:p w14:paraId="0F7BD06D" w14:textId="77777777" w:rsidR="006D0048" w:rsidRDefault="006D0048" w:rsidP="00900CD2">
            <w:pPr>
              <w:ind w:firstLine="0"/>
              <w:jc w:val="center"/>
            </w:pPr>
            <w:r>
              <w:t>(2.10)</w:t>
            </w:r>
          </w:p>
        </w:tc>
      </w:tr>
    </w:tbl>
    <w:p w14:paraId="0830779E" w14:textId="77777777" w:rsidR="006D0048" w:rsidRDefault="006D0048" w:rsidP="006D0048">
      <w:pPr>
        <w:rPr>
          <w:rFonts w:cstheme="minorBidi"/>
          <w:kern w:val="2"/>
          <w14:ligatures w14:val="standardContextual"/>
        </w:rPr>
      </w:pPr>
    </w:p>
    <w:p w14:paraId="46699402" w14:textId="77777777" w:rsidR="006D0048" w:rsidRDefault="006D0048" w:rsidP="006D0048">
      <w:r>
        <w:t>Таким образом, предложенных данных достаточно для поиска волновых сопротивлений, исходя из заданной полосы пропускания сумматора.</w:t>
      </w:r>
    </w:p>
    <w:bookmarkEnd w:id="22"/>
    <w:p w14:paraId="5B5FDFA0" w14:textId="77777777" w:rsidR="006D0048" w:rsidRDefault="006D0048" w:rsidP="006D0048"/>
    <w:p w14:paraId="0812E13C" w14:textId="77777777" w:rsidR="006D0048" w:rsidRDefault="006D0048" w:rsidP="006D0048">
      <w:pPr>
        <w:rPr>
          <w:b/>
          <w:bCs/>
        </w:rPr>
      </w:pPr>
      <w:r>
        <w:rPr>
          <w:b/>
          <w:bCs/>
        </w:rPr>
        <w:lastRenderedPageBreak/>
        <w:t>Анализ нечетных мод</w:t>
      </w:r>
    </w:p>
    <w:p w14:paraId="575761AF" w14:textId="2AE5D99B" w:rsidR="006D0048" w:rsidRDefault="006D0048" w:rsidP="006D0048">
      <w:bookmarkStart w:id="23" w:name="_Hlk156034677"/>
      <w:r>
        <w:t xml:space="preserve">Схема для анализа при помощи метода нечетных мод представлена на </w:t>
      </w:r>
      <w:r w:rsidR="006A6C64">
        <w:t>рис. 2.4</w:t>
      </w:r>
      <w:r>
        <w:t>.</w:t>
      </w:r>
    </w:p>
    <w:p w14:paraId="4E4B5AD4" w14:textId="4F0D1CCD" w:rsidR="006D0048" w:rsidRDefault="006D0048" w:rsidP="006D0048">
      <w:r>
        <w:t>В режиме возбуждения нечетными модами, на входе схемы подключены два источника напряжения, работающих в противофазе (</w:t>
      </w:r>
      <w:r>
        <w:rPr>
          <w:lang w:val="en-US"/>
        </w:rPr>
        <w:t>P</w:t>
      </w:r>
      <w:r>
        <w:t xml:space="preserve">2 и </w:t>
      </w:r>
      <w:r>
        <w:rPr>
          <w:lang w:val="en-US"/>
        </w:rPr>
        <w:t>P</w:t>
      </w:r>
      <w:r>
        <w:t>3, рис 2). Следовательно, на резисторах, подключенных в схеме параллельно, будет нулевой потенциал и плоскую симметрию схемы можно свести к условно закороченной схеме (</w:t>
      </w:r>
      <w:r w:rsidR="006A6C64">
        <w:t>рис. 2.4.</w:t>
      </w:r>
      <w:r>
        <w:t xml:space="preserve"> (б)).</w:t>
      </w:r>
    </w:p>
    <w:p w14:paraId="3BE85234" w14:textId="77777777" w:rsidR="006D0048" w:rsidRDefault="006D0048" w:rsidP="006D0048">
      <w:bookmarkStart w:id="24" w:name="_Hlk156034776"/>
      <w:bookmarkEnd w:id="23"/>
      <w:r>
        <w:t xml:space="preserve">Для упрощения дальнейших расчетов будет использованы проводимости вместо сопротивлений, то есть будут произведены замены: </w:t>
      </w:r>
      <w:r>
        <w:rPr>
          <w:lang w:val="en-US"/>
        </w:rPr>
        <w:t>Y</w:t>
      </w:r>
      <w:r>
        <w:t xml:space="preserve"> = 1/</w:t>
      </w:r>
      <w:r>
        <w:rPr>
          <w:lang w:val="en-US"/>
        </w:rPr>
        <w:t>Z</w:t>
      </w:r>
      <w:r>
        <w:t xml:space="preserve">, </w:t>
      </w:r>
      <w:r>
        <w:rPr>
          <w:lang w:val="en-US"/>
        </w:rPr>
        <w:t>G</w:t>
      </w:r>
      <w:r>
        <w:t>=1/</w:t>
      </w:r>
      <w:r>
        <w:rPr>
          <w:lang w:val="en-US"/>
        </w:rPr>
        <w:t>R</w:t>
      </w:r>
      <w:r>
        <w:t xml:space="preserve">. </w:t>
      </w:r>
    </w:p>
    <w:p w14:paraId="5AA670E7" w14:textId="7770F21D" w:rsidR="006D0048" w:rsidRDefault="006D0048" w:rsidP="006D0048">
      <w:r>
        <w:t>Входные проводимости в таком случае будут равны [</w:t>
      </w:r>
      <w:r w:rsidR="00063D74">
        <w:t>34</w:t>
      </w:r>
      <w:r>
        <w:t>]:</w:t>
      </w:r>
      <w:bookmarkStart w:id="25" w:name="_Hlk156034974"/>
    </w:p>
    <w:bookmarkEnd w:id="24"/>
    <w:p w14:paraId="3E4629DB" w14:textId="77777777" w:rsidR="006D0048" w:rsidRDefault="006D0048" w:rsidP="006D0048"/>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93"/>
      </w:tblGrid>
      <w:tr w:rsidR="006D0048" w14:paraId="74716069" w14:textId="77777777" w:rsidTr="00900CD2">
        <w:tc>
          <w:tcPr>
            <w:tcW w:w="8500" w:type="dxa"/>
            <w:hideMark/>
          </w:tcPr>
          <w:p w14:paraId="24C08B87" w14:textId="77777777" w:rsidR="006D0048" w:rsidRDefault="00DE0DB9"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oMath>
            </m:oMathPara>
          </w:p>
          <w:p w14:paraId="09B59323" w14:textId="77777777" w:rsidR="006D0048" w:rsidRDefault="00DE0DB9"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3</m:t>
                    </m:r>
                  </m:sub>
                </m:sSub>
                <m:r>
                  <m:rPr>
                    <m:lit/>
                  </m:rPr>
                  <w:rPr>
                    <w:rFonts w:ascii="Cambria Math" w:eastAsiaTheme="minorEastAsia" w:hAnsi="Cambria Math"/>
                    <w:lang w:val="en-US"/>
                  </w:rPr>
                  <m:t>/</m:t>
                </m:r>
                <m:r>
                  <w:rPr>
                    <w:rFonts w:ascii="Cambria Math" w:eastAsiaTheme="minorEastAsia" w:hAnsi="Cambria Math"/>
                    <w:lang w:val="en-US"/>
                  </w:rPr>
                  <m:t>a</m:t>
                </m:r>
              </m:oMath>
            </m:oMathPara>
          </w:p>
        </w:tc>
        <w:tc>
          <w:tcPr>
            <w:tcW w:w="845" w:type="dxa"/>
            <w:vAlign w:val="center"/>
            <w:hideMark/>
          </w:tcPr>
          <w:p w14:paraId="15DA5812" w14:textId="77777777" w:rsidR="006D0048" w:rsidRDefault="006D0048" w:rsidP="00900CD2">
            <w:pPr>
              <w:ind w:firstLine="0"/>
              <w:jc w:val="center"/>
            </w:pPr>
            <w:r>
              <w:t>(2.11)</w:t>
            </w:r>
          </w:p>
        </w:tc>
      </w:tr>
    </w:tbl>
    <w:p w14:paraId="3C8C8CFD" w14:textId="77777777" w:rsidR="006D0048" w:rsidRDefault="006D0048" w:rsidP="006D0048">
      <w:pPr>
        <w:rPr>
          <w:rFonts w:cstheme="minorBidi"/>
          <w:kern w:val="2"/>
          <w14:ligatures w14:val="standardContextual"/>
        </w:rPr>
      </w:pPr>
    </w:p>
    <w:p w14:paraId="77098EAA" w14:textId="77777777" w:rsidR="006D0048" w:rsidRDefault="006D0048" w:rsidP="00330E85">
      <w:pPr>
        <w:ind w:firstLine="0"/>
      </w:pPr>
      <w:r>
        <w:t>для второго плеча</w:t>
      </w:r>
    </w:p>
    <w:p w14:paraId="44B2F7E8" w14:textId="77777777" w:rsidR="006D0048" w:rsidRDefault="006D0048" w:rsidP="006D0048">
      <w:bookmarkStart w:id="26" w:name="_Hlk156035043"/>
      <w:bookmarkEnd w:id="25"/>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93"/>
      </w:tblGrid>
      <w:tr w:rsidR="006D0048" w14:paraId="029AE37F" w14:textId="77777777" w:rsidTr="00900CD2">
        <w:tc>
          <w:tcPr>
            <w:tcW w:w="8500" w:type="dxa"/>
          </w:tcPr>
          <w:p w14:paraId="20DD6BB4" w14:textId="77777777" w:rsidR="006D0048" w:rsidRDefault="00DE0DB9"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f>
                  <m:fPr>
                    <m:ctrlPr>
                      <w:rPr>
                        <w:rFonts w:ascii="Cambria Math" w:eastAsiaTheme="minorEastAsia" w:hAnsi="Cambria Math"/>
                        <w:iCs/>
                        <w:kern w:val="2"/>
                        <w:lang w:val="en-US"/>
                        <w14:ligatures w14:val="standardContextual"/>
                      </w:rPr>
                    </m:ctrlPr>
                  </m:fPr>
                  <m:num>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ino3</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num>
                  <m:den>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ino3</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den>
                </m:f>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d>
                      <m:dPr>
                        <m:ctrlPr>
                          <w:rPr>
                            <w:rFonts w:ascii="Cambria Math" w:eastAsiaTheme="minorEastAsia" w:hAnsi="Cambria Math"/>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ctrlPr>
                              <w:rPr>
                                <w:rFonts w:ascii="Cambria Math" w:eastAsiaTheme="minorEastAsia" w:hAnsi="Cambria Math"/>
                                <w:iCs/>
                                <w:kern w:val="2"/>
                                <w:lang w:val="en-US"/>
                                <w14:ligatures w14:val="standardContextual"/>
                              </w:rPr>
                            </m:ctrlP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ctrlPr>
                          <w:rPr>
                            <w:rFonts w:ascii="Cambria Math" w:eastAsiaTheme="minorEastAsia" w:hAnsi="Cambria Math"/>
                            <w:i/>
                            <w:iCs/>
                            <w:kern w:val="2"/>
                            <w:lang w:val="en-US"/>
                            <w14:ligatures w14:val="standardContextual"/>
                          </w:rPr>
                        </m:ctrlPr>
                      </m:e>
                    </m:d>
                    <m:r>
                      <w:rPr>
                        <w:rFonts w:ascii="Cambria Math" w:eastAsiaTheme="minorEastAsia" w:hAnsi="Cambria Math"/>
                        <w:lang w:val="en-US"/>
                      </w:rPr>
                      <m:t>+j</m:t>
                    </m:r>
                    <m:d>
                      <m:dPr>
                        <m:ctrlPr>
                          <w:rPr>
                            <w:rFonts w:ascii="Cambria Math" w:eastAsiaTheme="minorEastAsia" w:hAnsi="Cambria Math"/>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ctrlPr>
                              <w:rPr>
                                <w:rFonts w:ascii="Cambria Math" w:eastAsiaTheme="minorEastAsia" w:hAnsi="Cambria Math"/>
                                <w:iCs/>
                                <w:kern w:val="2"/>
                                <w:lang w:val="en-US"/>
                                <w14:ligatures w14:val="standardContextual"/>
                              </w:rPr>
                            </m:ctrlP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e>
                    </m:d>
                    <m:ctrlPr>
                      <w:rPr>
                        <w:rFonts w:ascii="Cambria Math" w:eastAsiaTheme="minorEastAsia" w:hAnsi="Cambria Math"/>
                        <w:i/>
                        <w:iCs/>
                        <w:kern w:val="2"/>
                        <w:lang w:val="en-US"/>
                        <w14:ligatures w14:val="standardContextual"/>
                      </w:rPr>
                    </m:ctrlPr>
                  </m:num>
                  <m:den>
                    <m:d>
                      <m:dPr>
                        <m:ctrlPr>
                          <w:rPr>
                            <w:rFonts w:ascii="Cambria Math" w:eastAsiaTheme="minorEastAsia" w:hAnsi="Cambria Math"/>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ctrlPr>
                              <w:rPr>
                                <w:rFonts w:ascii="Cambria Math" w:eastAsiaTheme="minorEastAsia" w:hAnsi="Cambria Math"/>
                                <w:iCs/>
                                <w:kern w:val="2"/>
                                <w:lang w:val="en-US"/>
                                <w14:ligatures w14:val="standardContextual"/>
                              </w:rPr>
                            </m:ctrlP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e>
                    </m:d>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den>
                </m:f>
              </m:oMath>
            </m:oMathPara>
          </w:p>
          <w:p w14:paraId="6979ABDC" w14:textId="77777777" w:rsidR="006D0048" w:rsidRDefault="006D0048" w:rsidP="00900CD2">
            <w:pPr>
              <w:ind w:firstLine="0"/>
              <w:rPr>
                <w:rFonts w:eastAsiaTheme="minorEastAsia"/>
                <w:iCs/>
                <w:lang w:val="en-US"/>
              </w:rPr>
            </w:pPr>
          </w:p>
        </w:tc>
        <w:tc>
          <w:tcPr>
            <w:tcW w:w="845" w:type="dxa"/>
            <w:vAlign w:val="center"/>
            <w:hideMark/>
          </w:tcPr>
          <w:p w14:paraId="7BC2FE18" w14:textId="77777777" w:rsidR="006D0048" w:rsidRDefault="006D0048" w:rsidP="00900CD2">
            <w:pPr>
              <w:ind w:firstLine="0"/>
              <w:jc w:val="center"/>
            </w:pPr>
            <w:bookmarkStart w:id="27" w:name="_Ref138405543"/>
            <w:r>
              <w:t>(2.12)</w:t>
            </w:r>
            <w:bookmarkEnd w:id="27"/>
          </w:p>
        </w:tc>
      </w:tr>
    </w:tbl>
    <w:p w14:paraId="0B162D85" w14:textId="77777777" w:rsidR="006D0048" w:rsidRDefault="006D0048" w:rsidP="006D0048">
      <w:pPr>
        <w:rPr>
          <w:rFonts w:cstheme="minorBidi"/>
          <w:kern w:val="2"/>
          <w14:ligatures w14:val="standardContextual"/>
        </w:rPr>
      </w:pPr>
    </w:p>
    <w:p w14:paraId="6CDD0B80" w14:textId="77777777" w:rsidR="006D0048" w:rsidRDefault="006D0048" w:rsidP="006D0048">
      <w:r>
        <w:t>И для первого</w:t>
      </w:r>
    </w:p>
    <w:p w14:paraId="770F2992" w14:textId="77777777" w:rsidR="006D0048" w:rsidRDefault="006D0048" w:rsidP="006D0048"/>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93"/>
      </w:tblGrid>
      <w:tr w:rsidR="006D0048" w14:paraId="4DF046E1" w14:textId="77777777" w:rsidTr="00900CD2">
        <w:tc>
          <w:tcPr>
            <w:tcW w:w="8500" w:type="dxa"/>
            <w:hideMark/>
          </w:tcPr>
          <w:p w14:paraId="1BBAAF51" w14:textId="77777777" w:rsidR="006D0048" w:rsidRDefault="00DE0DB9"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f>
                  <m:fPr>
                    <m:ctrlPr>
                      <w:rPr>
                        <w:rFonts w:ascii="Cambria Math" w:eastAsiaTheme="minorEastAsia" w:hAnsi="Cambria Math"/>
                        <w:iCs/>
                        <w:kern w:val="2"/>
                        <w:lang w:val="en-US"/>
                        <w14:ligatures w14:val="standardContextual"/>
                      </w:rPr>
                    </m:ctrlPr>
                  </m:fPr>
                  <m:num>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ino2</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num>
                  <m:den>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ino2</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den>
                </m:f>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e>
                    </m:d>
                    <m:r>
                      <w:rPr>
                        <w:rFonts w:ascii="Cambria Math" w:eastAsiaTheme="minorEastAsia" w:hAnsi="Cambria Math"/>
                        <w:lang w:val="en-US"/>
                      </w:rPr>
                      <m:t>+j</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num>
                  <m:den>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+ja</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e>
                    </m:d>
                    <m:ctrlPr>
                      <w:rPr>
                        <w:rFonts w:ascii="Cambria Math" w:eastAsiaTheme="minorEastAsia" w:hAnsi="Cambria Math"/>
                        <w:i/>
                        <w:iCs/>
                        <w:kern w:val="2"/>
                        <w:lang w:val="en-US"/>
                        <w14:ligatures w14:val="standardContextual"/>
                      </w:rPr>
                    </m:ctrlPr>
                  </m:den>
                </m:f>
              </m:oMath>
            </m:oMathPara>
          </w:p>
        </w:tc>
        <w:tc>
          <w:tcPr>
            <w:tcW w:w="845" w:type="dxa"/>
            <w:vAlign w:val="center"/>
            <w:hideMark/>
          </w:tcPr>
          <w:p w14:paraId="63E471D8" w14:textId="77777777" w:rsidR="006D0048" w:rsidRDefault="006D0048" w:rsidP="00900CD2">
            <w:pPr>
              <w:ind w:firstLine="0"/>
              <w:jc w:val="center"/>
            </w:pPr>
            <w:bookmarkStart w:id="28" w:name="_Ref138405545"/>
            <w:r>
              <w:t>(2.13)</w:t>
            </w:r>
            <w:bookmarkEnd w:id="28"/>
          </w:p>
        </w:tc>
      </w:tr>
    </w:tbl>
    <w:p w14:paraId="15DC16A8" w14:textId="77777777" w:rsidR="006D0048" w:rsidRDefault="006D0048" w:rsidP="006D0048">
      <w:pPr>
        <w:rPr>
          <w:rFonts w:cstheme="minorBidi"/>
          <w:kern w:val="2"/>
          <w14:ligatures w14:val="standardContextual"/>
        </w:rPr>
      </w:pPr>
    </w:p>
    <w:p w14:paraId="375DFA9B" w14:textId="2C9342E7" w:rsidR="006D0048" w:rsidRDefault="006D0048" w:rsidP="006D0048">
      <w:r>
        <w:lastRenderedPageBreak/>
        <w:t xml:space="preserve">Приравнивая правые части уравнений, т.е. </w:t>
      </w:r>
      <w:r>
        <w:fldChar w:fldCharType="begin"/>
      </w:r>
      <w:r>
        <w:instrText xml:space="preserve"> REF _Ref138405543 \h </w:instrText>
      </w:r>
      <w:r>
        <w:fldChar w:fldCharType="separate"/>
      </w:r>
      <w:r w:rsidR="00E77239">
        <w:t>(2.12)</w:t>
      </w:r>
      <w:r>
        <w:fldChar w:fldCharType="end"/>
      </w:r>
      <w:r>
        <w:t xml:space="preserve"> и </w:t>
      </w:r>
      <w:r>
        <w:fldChar w:fldCharType="begin"/>
      </w:r>
      <w:r>
        <w:instrText xml:space="preserve"> REF _Ref138405545 \h </w:instrText>
      </w:r>
      <w:r>
        <w:fldChar w:fldCharType="separate"/>
      </w:r>
      <w:r w:rsidR="00E77239">
        <w:t>(2.13)</w:t>
      </w:r>
      <w:r>
        <w:fldChar w:fldCharType="end"/>
      </w:r>
      <w:r>
        <w:t xml:space="preserve"> между собой, мы получим комплексное выражение. Из него, приравняв действительную и мнимую части нулю получим два выражения:</w:t>
      </w:r>
    </w:p>
    <w:bookmarkEnd w:id="26"/>
    <w:p w14:paraId="2B63E267" w14:textId="77777777" w:rsidR="006D0048" w:rsidRDefault="006D0048" w:rsidP="006D0048"/>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93"/>
      </w:tblGrid>
      <w:tr w:rsidR="006D0048" w14:paraId="5AD26D45" w14:textId="77777777" w:rsidTr="00900CD2">
        <w:tc>
          <w:tcPr>
            <w:tcW w:w="8500" w:type="dxa"/>
          </w:tcPr>
          <w:bookmarkStart w:id="29" w:name="_Hlk156035092"/>
          <w:p w14:paraId="31F157F2" w14:textId="77777777" w:rsidR="006D0048" w:rsidRDefault="00DE0DB9"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=0</m:t>
                </m:r>
              </m:oMath>
            </m:oMathPara>
          </w:p>
          <w:p w14:paraId="12C7A02E" w14:textId="77777777" w:rsidR="006D0048" w:rsidRDefault="006D0048" w:rsidP="00900CD2">
            <w:pPr>
              <w:ind w:firstLine="0"/>
              <w:rPr>
                <w:rFonts w:eastAsiaTheme="minorEastAsia"/>
                <w:iCs/>
                <w:lang w:val="en-US"/>
              </w:rPr>
            </w:pPr>
          </w:p>
        </w:tc>
        <w:tc>
          <w:tcPr>
            <w:tcW w:w="845" w:type="dxa"/>
            <w:vAlign w:val="center"/>
            <w:hideMark/>
          </w:tcPr>
          <w:p w14:paraId="0F58C035" w14:textId="77777777" w:rsidR="006D0048" w:rsidRDefault="006D0048" w:rsidP="00900CD2">
            <w:pPr>
              <w:ind w:firstLine="0"/>
              <w:jc w:val="center"/>
            </w:pPr>
            <w:bookmarkStart w:id="30" w:name="_Ref138406346"/>
            <w:r>
              <w:t>(2.14)</w:t>
            </w:r>
            <w:bookmarkEnd w:id="30"/>
          </w:p>
        </w:tc>
      </w:tr>
    </w:tbl>
    <w:p w14:paraId="55B6DCDC" w14:textId="77777777" w:rsidR="006D0048" w:rsidRDefault="006D0048" w:rsidP="006D0048">
      <w:pPr>
        <w:rPr>
          <w:rFonts w:cstheme="minorBidi"/>
          <w:kern w:val="2"/>
          <w14:ligatures w14:val="standardContextual"/>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93"/>
      </w:tblGrid>
      <w:tr w:rsidR="006D0048" w14:paraId="23C05576" w14:textId="77777777" w:rsidTr="00900CD2">
        <w:tc>
          <w:tcPr>
            <w:tcW w:w="8500" w:type="dxa"/>
          </w:tcPr>
          <w:p w14:paraId="6343DA3B" w14:textId="77777777" w:rsidR="006D0048" w:rsidRDefault="00DE0DB9"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a=0</m:t>
                </m:r>
              </m:oMath>
            </m:oMathPara>
          </w:p>
          <w:p w14:paraId="3D18025E" w14:textId="77777777" w:rsidR="006D0048" w:rsidRDefault="006D0048" w:rsidP="00900CD2">
            <w:pPr>
              <w:ind w:firstLine="0"/>
              <w:rPr>
                <w:rFonts w:eastAsiaTheme="minorEastAsia"/>
                <w:iCs/>
                <w:lang w:val="en-US"/>
              </w:rPr>
            </w:pPr>
          </w:p>
        </w:tc>
        <w:tc>
          <w:tcPr>
            <w:tcW w:w="845" w:type="dxa"/>
            <w:vAlign w:val="center"/>
            <w:hideMark/>
          </w:tcPr>
          <w:p w14:paraId="5D1FB06E" w14:textId="77777777" w:rsidR="006D0048" w:rsidRDefault="006D0048" w:rsidP="00900CD2">
            <w:pPr>
              <w:ind w:firstLine="0"/>
              <w:jc w:val="center"/>
            </w:pPr>
            <w:bookmarkStart w:id="31" w:name="_Ref138406347"/>
            <w:r>
              <w:t>(2.15)</w:t>
            </w:r>
            <w:bookmarkEnd w:id="31"/>
          </w:p>
        </w:tc>
      </w:tr>
    </w:tbl>
    <w:p w14:paraId="249B601E" w14:textId="77777777" w:rsidR="006D0048" w:rsidRDefault="006D0048" w:rsidP="006D0048">
      <w:pPr>
        <w:rPr>
          <w:rFonts w:cstheme="minorBidi"/>
          <w:kern w:val="2"/>
          <w14:ligatures w14:val="standardContextual"/>
        </w:rPr>
      </w:pPr>
    </w:p>
    <w:p w14:paraId="77C326FA" w14:textId="77777777" w:rsidR="006D0048" w:rsidRDefault="006D0048" w:rsidP="006D0048">
      <w:pPr>
        <w:rPr>
          <w:i/>
          <w:iCs/>
        </w:rPr>
      </w:pPr>
      <w:r>
        <w:t xml:space="preserve">Напомним, что </w:t>
      </w:r>
      <w:r>
        <w:rPr>
          <w:i/>
          <w:iCs/>
          <w:lang w:val="en-US"/>
        </w:rPr>
        <w:t>a</w:t>
      </w:r>
      <w:r>
        <w:rPr>
          <w:i/>
          <w:iCs/>
        </w:rPr>
        <w:t>=</w:t>
      </w:r>
      <w:r>
        <w:rPr>
          <w:i/>
          <w:iCs/>
          <w:lang w:val="en-US"/>
        </w:rPr>
        <w:t>tan</w:t>
      </w:r>
      <w:r>
        <w:rPr>
          <w:i/>
          <w:iCs/>
        </w:rPr>
        <w:t>(</w:t>
      </w:r>
      <w:r>
        <w:rPr>
          <w:rFonts w:ascii="Cambria Math" w:hAnsi="Cambria Math" w:cs="Cambria Math"/>
          <w:i/>
          <w:iCs/>
          <w:szCs w:val="28"/>
          <w:shd w:val="clear" w:color="auto" w:fill="FFFFFF"/>
        </w:rPr>
        <w:t>𝜃</w:t>
      </w:r>
      <w:r>
        <w:rPr>
          <w:i/>
          <w:iCs/>
        </w:rPr>
        <w:t>)</w:t>
      </w:r>
    </w:p>
    <w:p w14:paraId="14BB3AFC" w14:textId="77777777" w:rsidR="006D0048" w:rsidRDefault="006D0048" w:rsidP="006D0048">
      <w:r>
        <w:t xml:space="preserve">Решим уравнения 2.13 получаем выражения для </w:t>
      </w:r>
      <w:r>
        <w:rPr>
          <w:lang w:val="en-US"/>
        </w:rPr>
        <w:t>G</w:t>
      </w:r>
      <w:r>
        <w:rPr>
          <w:vertAlign w:val="subscript"/>
        </w:rPr>
        <w:t xml:space="preserve">1 </w:t>
      </w:r>
      <w:r>
        <w:t xml:space="preserve">и </w:t>
      </w:r>
      <w:r>
        <w:rPr>
          <w:lang w:val="en-US"/>
        </w:rPr>
        <w:t>G</w:t>
      </w:r>
      <w:r>
        <w:rPr>
          <w:vertAlign w:val="subscript"/>
        </w:rPr>
        <w:t>2</w:t>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93"/>
      </w:tblGrid>
      <w:tr w:rsidR="006D0048" w14:paraId="6C08B36F" w14:textId="77777777" w:rsidTr="00900CD2">
        <w:tc>
          <w:tcPr>
            <w:tcW w:w="8500" w:type="dxa"/>
            <w:hideMark/>
          </w:tcPr>
          <w:bookmarkStart w:id="32" w:name="_Hlk156035149"/>
          <w:bookmarkEnd w:id="29"/>
          <w:p w14:paraId="6DD29A41" w14:textId="77777777" w:rsidR="006D0048" w:rsidRDefault="00DE0DB9"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r>
                      <w:rPr>
                        <w:rFonts w:ascii="Cambria Math" w:eastAsiaTheme="minorEastAsia" w:hAnsi="Cambria Math"/>
                        <w:lang w:val="en-US"/>
                      </w:rPr>
                      <m:t>-N</m:t>
                    </m:r>
                    <m:r>
                      <m:rPr>
                        <m:sty m:val="p"/>
                      </m:rPr>
                      <w:rPr>
                        <w:rFonts w:ascii="Cambria Math" w:hAnsi="Cambria Math" w:cs="Arial"/>
                        <w:color w:val="040C28"/>
                        <w:sz w:val="30"/>
                        <w:szCs w:val="30"/>
                      </w:rPr>
                      <m:t>±</m:t>
                    </m:r>
                    <m:rad>
                      <m:radPr>
                        <m:degHide m:val="1"/>
                        <m:ctrlPr>
                          <w:rPr>
                            <w:rFonts w:ascii="Cambria Math" w:hAnsi="Cambria Math" w:cs="Arial"/>
                            <w:color w:val="040C28"/>
                            <w:kern w:val="2"/>
                            <w:sz w:val="30"/>
                            <w:szCs w:val="30"/>
                            <w14:ligatures w14:val="standardContextual"/>
                          </w:rPr>
                        </m:ctrlPr>
                      </m:radPr>
                      <m:deg>
                        <m:ctrlPr>
                          <w:rPr>
                            <w:rFonts w:ascii="Cambria Math" w:hAnsi="Cambria Math" w:cs="Arial"/>
                            <w:i/>
                            <w:color w:val="040C28"/>
                            <w:kern w:val="2"/>
                            <w:sz w:val="30"/>
                            <w:szCs w:val="30"/>
                            <w14:ligatures w14:val="standardContextual"/>
                          </w:rPr>
                        </m:ctrlPr>
                      </m:deg>
                      <m:e>
                        <m:sSup>
                          <m:sSupPr>
                            <m:ctrlPr>
                              <w:rPr>
                                <w:rFonts w:ascii="Cambria Math" w:hAnsi="Cambria Math" w:cs="Arial"/>
                                <w:color w:val="040C28"/>
                                <w:kern w:val="2"/>
                                <w:sz w:val="30"/>
                                <w:szCs w:val="30"/>
                                <w14:ligatures w14:val="standardContextual"/>
                              </w:rPr>
                            </m:ctrlPr>
                          </m:sSupPr>
                          <m:e>
                            <m:r>
                              <m:rPr>
                                <m:sty m:val="p"/>
                              </m:rPr>
                              <w:rPr>
                                <w:rFonts w:ascii="Cambria Math" w:hAnsi="Cambria Math" w:cs="Arial"/>
                                <w:color w:val="040C28"/>
                                <w:sz w:val="30"/>
                                <w:szCs w:val="30"/>
                              </w:rPr>
                              <m:t>N</m:t>
                            </m:r>
                          </m:e>
                          <m:sup>
                            <m:r>
                              <m:rPr>
                                <m:sty m:val="p"/>
                              </m:rPr>
                              <w:rPr>
                                <w:rFonts w:ascii="Cambria Math" w:hAnsi="Cambria Math" w:cs="Arial"/>
                                <w:color w:val="040C28"/>
                                <w:sz w:val="30"/>
                                <w:szCs w:val="30"/>
                              </w:rPr>
                              <m:t>2</m:t>
                            </m:r>
                          </m:sup>
                        </m:sSup>
                        <m:r>
                          <m:rPr>
                            <m:sty m:val="p"/>
                          </m:rPr>
                          <w:rPr>
                            <w:rFonts w:ascii="Cambria Math" w:hAnsi="Cambria Math" w:cs="Arial"/>
                            <w:color w:val="040C28"/>
                            <w:sz w:val="30"/>
                            <w:szCs w:val="30"/>
                          </w:rPr>
                          <m:t>-4MO</m:t>
                        </m:r>
                      </m:e>
                    </m:rad>
                    <m:ctrlPr>
                      <w:rPr>
                        <w:rFonts w:ascii="Cambria Math" w:eastAsiaTheme="minorEastAsia" w:hAnsi="Cambria Math"/>
                        <w:i/>
                        <w:iCs/>
                        <w:kern w:val="2"/>
                        <w:lang w:val="en-US"/>
                        <w14:ligatures w14:val="standardContextual"/>
                      </w:rPr>
                    </m:ctrlPr>
                  </m:num>
                  <m:den>
                    <m:r>
                      <w:rPr>
                        <w:rFonts w:ascii="Cambria Math" w:eastAsiaTheme="minorEastAsia" w:hAnsi="Cambria Math"/>
                        <w:lang w:val="en-US"/>
                      </w:rPr>
                      <m:t>2M</m:t>
                    </m:r>
                    <m:ctrlPr>
                      <w:rPr>
                        <w:rFonts w:ascii="Cambria Math" w:eastAsiaTheme="minorEastAsia" w:hAnsi="Cambria Math"/>
                        <w:i/>
                        <w:iCs/>
                        <w:kern w:val="2"/>
                        <w:lang w:val="en-US"/>
                        <w14:ligatures w14:val="standardContextual"/>
                      </w:rPr>
                    </m:ctrlPr>
                  </m:den>
                </m:f>
              </m:oMath>
            </m:oMathPara>
          </w:p>
        </w:tc>
        <w:tc>
          <w:tcPr>
            <w:tcW w:w="845" w:type="dxa"/>
            <w:vAlign w:val="center"/>
            <w:hideMark/>
          </w:tcPr>
          <w:p w14:paraId="43749F1B" w14:textId="77777777" w:rsidR="006D0048" w:rsidRDefault="006D0048" w:rsidP="00900CD2">
            <w:pPr>
              <w:ind w:firstLine="0"/>
              <w:jc w:val="center"/>
            </w:pPr>
            <w:r>
              <w:t>(2.16)</w:t>
            </w:r>
          </w:p>
        </w:tc>
      </w:tr>
    </w:tbl>
    <w:p w14:paraId="24D8A75B" w14:textId="77777777" w:rsidR="006D0048" w:rsidRDefault="006D0048" w:rsidP="006D0048">
      <w:pPr>
        <w:rPr>
          <w:rFonts w:cstheme="minorBidi"/>
          <w:kern w:val="2"/>
          <w14:ligatures w14:val="standardContextual"/>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93"/>
      </w:tblGrid>
      <w:tr w:rsidR="006D0048" w14:paraId="5E06C123" w14:textId="77777777" w:rsidTr="00900CD2">
        <w:tc>
          <w:tcPr>
            <w:tcW w:w="8500" w:type="dxa"/>
            <w:hideMark/>
          </w:tcPr>
          <w:p w14:paraId="2699159E" w14:textId="77777777" w:rsidR="006D0048" w:rsidRDefault="00DE0DB9"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S-P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ctrlPr>
                      <w:rPr>
                        <w:rFonts w:ascii="Cambria Math" w:eastAsiaTheme="minorEastAsia" w:hAnsi="Cambria Math"/>
                        <w:i/>
                        <w:iCs/>
                        <w:kern w:val="2"/>
                        <w:lang w:val="en-US"/>
                        <w14:ligatures w14:val="standardContextual"/>
                      </w:rPr>
                    </m:ctrlPr>
                  </m:num>
                  <m:den>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Q</m:t>
                        </m:r>
                      </m:e>
                    </m:d>
                    <m:r>
                      <w:rPr>
                        <w:rFonts w:ascii="Cambria Math" w:eastAsiaTheme="minorEastAsia" w:hAnsi="Cambria Math"/>
                        <w:lang w:val="en-US"/>
                      </w:rPr>
                      <m:t>+</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R</m:t>
                        </m:r>
                      </m:e>
                    </m:d>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ctrlPr>
                      <w:rPr>
                        <w:rFonts w:ascii="Cambria Math" w:eastAsiaTheme="minorEastAsia" w:hAnsi="Cambria Math"/>
                        <w:i/>
                        <w:iCs/>
                        <w:kern w:val="2"/>
                        <w:lang w:val="en-US"/>
                        <w14:ligatures w14:val="standardContextual"/>
                      </w:rPr>
                    </m:ctrlPr>
                  </m:den>
                </m:f>
              </m:oMath>
            </m:oMathPara>
          </w:p>
        </w:tc>
        <w:tc>
          <w:tcPr>
            <w:tcW w:w="845" w:type="dxa"/>
            <w:vAlign w:val="center"/>
            <w:hideMark/>
          </w:tcPr>
          <w:p w14:paraId="59DF13C8" w14:textId="77777777" w:rsidR="006D0048" w:rsidRDefault="006D0048" w:rsidP="00900CD2">
            <w:pPr>
              <w:ind w:firstLine="0"/>
              <w:jc w:val="center"/>
            </w:pPr>
            <w:r>
              <w:t>(2.17)</w:t>
            </w:r>
          </w:p>
        </w:tc>
      </w:tr>
    </w:tbl>
    <w:p w14:paraId="442C419E" w14:textId="77777777" w:rsidR="006D0048" w:rsidRDefault="006D0048" w:rsidP="006D0048">
      <w:pPr>
        <w:rPr>
          <w:rFonts w:cstheme="minorBidi"/>
          <w:kern w:val="2"/>
          <w14:ligatures w14:val="standardContextual"/>
        </w:rPr>
      </w:pPr>
    </w:p>
    <w:p w14:paraId="70DE256F" w14:textId="77777777" w:rsidR="006D0048" w:rsidRDefault="006D0048" w:rsidP="006D0048">
      <w:r>
        <w:t>Где представленные коэффициенты равняются</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93"/>
      </w:tblGrid>
      <w:tr w:rsidR="006D0048" w14:paraId="5D3F1FFD" w14:textId="77777777" w:rsidTr="00900CD2">
        <w:tc>
          <w:tcPr>
            <w:tcW w:w="8500" w:type="dxa"/>
            <w:hideMark/>
          </w:tcPr>
          <w:p w14:paraId="154F07C4" w14:textId="77777777" w:rsidR="006D0048" w:rsidRDefault="006D0048" w:rsidP="00900CD2">
            <w:pPr>
              <w:ind w:firstLine="0"/>
              <w:rPr>
                <w:rFonts w:eastAsiaTheme="minorEastAsia"/>
                <w:iCs/>
                <w:lang w:val="en-US"/>
              </w:rPr>
            </w:pPr>
            <w:bookmarkStart w:id="33" w:name="_Hlk156035203"/>
            <w:bookmarkEnd w:id="32"/>
            <m:oMathPara>
              <m:oMath>
                <m:r>
                  <w:rPr>
                    <w:rFonts w:ascii="Cambria Math" w:eastAsiaTheme="minorEastAsia" w:hAnsi="Cambria Math"/>
                    <w:lang w:val="en-US"/>
                  </w:rPr>
                  <m:t>M=P</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R</m:t>
                    </m:r>
                  </m:e>
                </m:d>
              </m:oMath>
            </m:oMathPara>
          </w:p>
          <w:p w14:paraId="13E9A82C" w14:textId="77777777" w:rsidR="006D0048" w:rsidRDefault="006D0048" w:rsidP="00900CD2">
            <w:pPr>
              <w:ind w:firstLine="0"/>
              <w:rPr>
                <w:rFonts w:eastAsiaTheme="minorEastAsia"/>
                <w:iCs/>
                <w:lang w:val="en-US"/>
              </w:rPr>
            </w:pPr>
            <m:oMathPara>
              <m:oMath>
                <m:r>
                  <w:rPr>
                    <w:rFonts w:ascii="Cambria Math" w:eastAsiaTheme="minorEastAsia" w:hAnsi="Cambria Math"/>
                    <w:lang w:val="en-US"/>
                  </w:rPr>
                  <m:t>N=</m:t>
                </m:r>
                <m:d>
                  <m:dPr>
                    <m:begChr m:val="["/>
                    <m:endChr m:val="]"/>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Q</m:t>
                        </m:r>
                      </m:e>
                    </m:d>
                    <m:r>
                      <w:rPr>
                        <w:rFonts w:ascii="Cambria Math" w:eastAsiaTheme="minorEastAsia" w:hAnsi="Cambria Math"/>
                        <w:lang w:val="en-US"/>
                      </w:rPr>
                      <m:t>+R</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S-P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e>
                    </m:d>
                    <m:r>
                      <w:rPr>
                        <w:rFonts w:ascii="Cambria Math" w:eastAsiaTheme="minorEastAsia" w:hAnsi="Cambria Math"/>
                        <w:lang w:val="en-US"/>
                      </w:rPr>
                      <m:t>+S</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R</m:t>
                        </m:r>
                      </m:e>
                    </m:d>
                  </m:e>
                </m:d>
              </m:oMath>
            </m:oMathPara>
          </w:p>
          <w:p w14:paraId="05E55BC8" w14:textId="77777777" w:rsidR="006D0048" w:rsidRDefault="006D0048" w:rsidP="00900CD2">
            <w:pPr>
              <w:ind w:firstLine="0"/>
              <w:rPr>
                <w:rFonts w:eastAsiaTheme="minorEastAsia"/>
                <w:iCs/>
                <w:lang w:val="en-US"/>
              </w:rPr>
            </w:pPr>
            <m:oMathPara>
              <m:oMath>
                <m:r>
                  <w:rPr>
                    <w:rFonts w:ascii="Cambria Math" w:eastAsiaTheme="minorEastAsia" w:hAnsi="Cambria Math"/>
                    <w:lang w:val="en-US"/>
                  </w:rPr>
                  <m:t>O=Q</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S-P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e>
                </m:d>
                <m:r>
                  <w:rPr>
                    <w:rFonts w:ascii="Cambria Math" w:eastAsiaTheme="minorEastAsia" w:hAnsi="Cambria Math"/>
                    <w:lang w:val="en-US"/>
                  </w:rPr>
                  <m:t>+</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Q</m:t>
                    </m:r>
                  </m:e>
                </m:d>
                <m:r>
                  <w:rPr>
                    <w:rFonts w:ascii="Cambria Math" w:eastAsiaTheme="minorEastAsia" w:hAnsi="Cambria Math"/>
                    <w:lang w:val="en-US"/>
                  </w:rPr>
                  <m:t>S</m:t>
                </m:r>
              </m:oMath>
            </m:oMathPara>
          </w:p>
          <w:p w14:paraId="4AFEB92F" w14:textId="77777777" w:rsidR="006D0048" w:rsidRDefault="006D0048" w:rsidP="00900CD2">
            <w:pPr>
              <w:ind w:firstLine="0"/>
              <w:rPr>
                <w:rFonts w:eastAsiaTheme="minorEastAsia"/>
                <w:iCs/>
                <w:lang w:val="en-US"/>
              </w:rPr>
            </w:pPr>
            <m:oMathPara>
              <m:oMath>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a-G1</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29131C63" w14:textId="77777777" w:rsidR="006D0048" w:rsidRDefault="006D0048" w:rsidP="00900CD2">
            <w:pPr>
              <w:ind w:firstLine="0"/>
              <w:rPr>
                <w:rFonts w:eastAsiaTheme="minorEastAsia"/>
                <w:iCs/>
                <w:lang w:val="en-US"/>
              </w:rPr>
            </w:pPr>
            <m:oMathPara>
              <m:oMath>
                <m:r>
                  <w:rPr>
                    <w:rFonts w:ascii="Cambria Math" w:eastAsiaTheme="minorEastAsia" w:hAnsi="Cambria Math"/>
                    <w:lang w:val="en-US"/>
                  </w:rPr>
                  <m:t>Q=</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oMath>
            </m:oMathPara>
          </w:p>
          <w:p w14:paraId="5D34D369" w14:textId="77777777" w:rsidR="006D0048" w:rsidRDefault="006D0048" w:rsidP="00900CD2">
            <w:pPr>
              <w:ind w:firstLine="0"/>
              <w:rPr>
                <w:rFonts w:eastAsiaTheme="minorEastAsia"/>
                <w:iCs/>
                <w:lang w:val="en-US"/>
              </w:rPr>
            </w:pPr>
            <m:oMathPara>
              <m:oMath>
                <m:r>
                  <w:rPr>
                    <w:rFonts w:ascii="Cambria Math" w:eastAsiaTheme="minorEastAsia" w:hAnsi="Cambria Math"/>
                    <w:lang w:val="en-US"/>
                  </w:rPr>
                  <m:t>R=</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oMath>
            </m:oMathPara>
          </w:p>
          <w:p w14:paraId="4E9F4DFE" w14:textId="77777777" w:rsidR="006D0048" w:rsidRDefault="006D0048" w:rsidP="00900CD2">
            <w:pPr>
              <w:ind w:firstLine="0"/>
              <w:rPr>
                <w:rFonts w:eastAsiaTheme="minorEastAsia"/>
                <w:iCs/>
                <w:lang w:val="en-US"/>
              </w:rPr>
            </w:pPr>
            <m:oMathPara>
              <m:oMath>
                <m:r>
                  <w:rPr>
                    <w:rFonts w:ascii="Cambria Math" w:eastAsiaTheme="minorEastAsia" w:hAnsi="Cambria Math"/>
                    <w:lang w:val="en-US"/>
                  </w:rPr>
                  <w:lastRenderedPageBreak/>
                  <m:t>S=</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a</m:t>
                </m:r>
              </m:oMath>
            </m:oMathPara>
          </w:p>
          <w:p w14:paraId="507FE3DC" w14:textId="77777777" w:rsidR="006D0048" w:rsidRDefault="00DE0DB9"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oMath>
            </m:oMathPara>
          </w:p>
          <w:p w14:paraId="55555FEA" w14:textId="77777777" w:rsidR="006D0048" w:rsidRDefault="00DE0DB9"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oMath>
            </m:oMathPara>
          </w:p>
          <w:p w14:paraId="474D6A8D" w14:textId="77777777" w:rsidR="006D0048" w:rsidRDefault="00DE0DB9"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7FFD7531" w14:textId="77777777" w:rsidR="006D0048" w:rsidRDefault="00DE0DB9"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tc>
        <w:tc>
          <w:tcPr>
            <w:tcW w:w="845" w:type="dxa"/>
            <w:vAlign w:val="center"/>
            <w:hideMark/>
          </w:tcPr>
          <w:p w14:paraId="3985CE10" w14:textId="77777777" w:rsidR="006D0048" w:rsidRDefault="006D0048" w:rsidP="00900CD2">
            <w:pPr>
              <w:ind w:firstLine="0"/>
              <w:jc w:val="center"/>
            </w:pPr>
            <w:r>
              <w:lastRenderedPageBreak/>
              <w:t>(2.18)</w:t>
            </w:r>
          </w:p>
        </w:tc>
      </w:tr>
    </w:tbl>
    <w:p w14:paraId="7BE6ECE7" w14:textId="77777777" w:rsidR="006D0048" w:rsidRDefault="006D0048" w:rsidP="006D0048">
      <w:bookmarkStart w:id="34" w:name="_Hlk156035232"/>
      <w:bookmarkEnd w:id="33"/>
      <w:r>
        <w:t xml:space="preserve">Вычислив решений описанных уравнений для </w:t>
      </w:r>
      <w:r>
        <w:rPr>
          <w:lang w:val="en-US"/>
        </w:rPr>
        <w:t>G</w:t>
      </w:r>
      <w:r>
        <w:rPr>
          <w:vertAlign w:val="subscript"/>
        </w:rPr>
        <w:t>2</w:t>
      </w:r>
      <w:r>
        <w:t xml:space="preserve"> и </w:t>
      </w:r>
      <w:r>
        <w:rPr>
          <w:lang w:val="en-US"/>
        </w:rPr>
        <w:t>G</w:t>
      </w:r>
      <w:r>
        <w:rPr>
          <w:vertAlign w:val="subscript"/>
        </w:rPr>
        <w:t>3</w:t>
      </w:r>
      <w:r>
        <w:t xml:space="preserve"> выбирая </w:t>
      </w:r>
      <w:r>
        <w:rPr>
          <w:lang w:val="en-US"/>
        </w:rPr>
        <w:t>G</w:t>
      </w:r>
      <w:r>
        <w:rPr>
          <w:vertAlign w:val="subscript"/>
        </w:rPr>
        <w:t>1</w:t>
      </w:r>
      <w:r>
        <w:t xml:space="preserve"> из диапазона и затем итерационно подбирая </w:t>
      </w:r>
      <w:r>
        <w:rPr>
          <w:lang w:val="en-US"/>
        </w:rPr>
        <w:t>G</w:t>
      </w:r>
      <w:r>
        <w:t xml:space="preserve">2 и </w:t>
      </w:r>
      <w:r>
        <w:rPr>
          <w:lang w:val="en-US"/>
        </w:rPr>
        <w:t>G</w:t>
      </w:r>
      <w:r>
        <w:t xml:space="preserve">3 через </w:t>
      </w:r>
      <w:r w:rsidRPr="00F376DB">
        <w:t>уравнения (2.16)-(2.1</w:t>
      </w:r>
      <w:r>
        <w:t>8</w:t>
      </w:r>
      <w:r w:rsidRPr="00F376DB">
        <w:t>).</w:t>
      </w:r>
      <w:r>
        <w:t xml:space="preserve"> При решении этих уравнений </w:t>
      </w:r>
      <w:r>
        <w:rPr>
          <w:lang w:val="en-US"/>
        </w:rPr>
        <w:t>G</w:t>
      </w:r>
      <w:r>
        <w:t xml:space="preserve">1 выбирается как свободная переменная так, чтобы удовлетворялось выражение: </w:t>
      </w:r>
      <w:proofErr w:type="spellStart"/>
      <w:r>
        <w:rPr>
          <w:lang w:val="en-US"/>
        </w:rPr>
        <w:t>jS</w:t>
      </w:r>
      <w:proofErr w:type="spellEnd"/>
      <w:r>
        <w:rPr>
          <w:vertAlign w:val="subscript"/>
        </w:rPr>
        <w:t>22</w:t>
      </w:r>
      <w:r>
        <w:rPr>
          <w:vertAlign w:val="subscript"/>
          <w:lang w:val="en-US"/>
        </w:rPr>
        <w:t>k</w:t>
      </w:r>
      <w:r>
        <w:t xml:space="preserve"> &lt; </w:t>
      </w:r>
      <w:proofErr w:type="spellStart"/>
      <w:r>
        <w:rPr>
          <w:lang w:val="en-US"/>
        </w:rPr>
        <w:t>jS</w:t>
      </w:r>
      <w:proofErr w:type="spellEnd"/>
      <w:r>
        <w:rPr>
          <w:vertAlign w:val="subscript"/>
        </w:rPr>
        <w:t>22</w:t>
      </w:r>
      <w:proofErr w:type="spellStart"/>
      <w:r>
        <w:rPr>
          <w:vertAlign w:val="subscript"/>
          <w:lang w:val="en-US"/>
        </w:rPr>
        <w:t>mk</w:t>
      </w:r>
      <w:proofErr w:type="spellEnd"/>
      <w:r>
        <w:rPr>
          <w:vertAlign w:val="subscript"/>
        </w:rPr>
        <w:t xml:space="preserve">  </w:t>
      </w:r>
      <w:r>
        <w:t xml:space="preserve">на частоте </w:t>
      </w:r>
      <w:r>
        <w:rPr>
          <w:lang w:val="en-US"/>
        </w:rPr>
        <w:t>f</w:t>
      </w:r>
      <w:r>
        <w:rPr>
          <w:vertAlign w:val="subscript"/>
        </w:rPr>
        <w:t>0</w:t>
      </w:r>
      <w:r>
        <w:t xml:space="preserve">. Стоит также отметить, что </w:t>
      </w:r>
      <w:r>
        <w:rPr>
          <w:lang w:val="en-US"/>
        </w:rPr>
        <w:t>S</w:t>
      </w:r>
      <w:r>
        <w:rPr>
          <w:vertAlign w:val="subscript"/>
        </w:rPr>
        <w:t>22</w:t>
      </w:r>
      <w:r>
        <w:t xml:space="preserve"> = </w:t>
      </w:r>
      <w:r>
        <w:rPr>
          <w:lang w:val="en-US"/>
        </w:rPr>
        <w:t>S</w:t>
      </w:r>
      <w:r>
        <w:rPr>
          <w:vertAlign w:val="subscript"/>
        </w:rPr>
        <w:t>33</w:t>
      </w:r>
      <w:r>
        <w:t xml:space="preserve"> = (</w:t>
      </w:r>
      <w:r>
        <w:rPr>
          <w:lang w:val="en-US"/>
        </w:rPr>
        <w:t>S</w:t>
      </w:r>
      <w:r>
        <w:rPr>
          <w:vertAlign w:val="subscript"/>
        </w:rPr>
        <w:t>22</w:t>
      </w:r>
      <w:r>
        <w:rPr>
          <w:vertAlign w:val="subscript"/>
          <w:lang w:val="en-US"/>
        </w:rPr>
        <w:t>e</w:t>
      </w:r>
      <w:r>
        <w:t xml:space="preserve"> + </w:t>
      </w:r>
      <w:r>
        <w:rPr>
          <w:lang w:val="en-US"/>
        </w:rPr>
        <w:t>S</w:t>
      </w:r>
      <w:r>
        <w:rPr>
          <w:vertAlign w:val="subscript"/>
        </w:rPr>
        <w:t>22</w:t>
      </w:r>
      <w:r>
        <w:rPr>
          <w:vertAlign w:val="subscript"/>
          <w:lang w:val="en-US"/>
        </w:rPr>
        <w:t>o</w:t>
      </w:r>
      <w:r>
        <w:t xml:space="preserve">)/2, где </w:t>
      </w:r>
      <w:r>
        <w:rPr>
          <w:lang w:val="en-US"/>
        </w:rPr>
        <w:t>S</w:t>
      </w:r>
      <w:r>
        <w:rPr>
          <w:vertAlign w:val="subscript"/>
        </w:rPr>
        <w:t>22</w:t>
      </w:r>
      <w:r>
        <w:rPr>
          <w:vertAlign w:val="subscript"/>
          <w:lang w:val="en-US"/>
        </w:rPr>
        <w:t>e</w:t>
      </w:r>
      <w:r>
        <w:t xml:space="preserve"> – четная мода, </w:t>
      </w:r>
      <w:r>
        <w:rPr>
          <w:lang w:val="en-US"/>
        </w:rPr>
        <w:t>S</w:t>
      </w:r>
      <w:r>
        <w:rPr>
          <w:vertAlign w:val="subscript"/>
        </w:rPr>
        <w:t>22</w:t>
      </w:r>
      <w:r>
        <w:rPr>
          <w:vertAlign w:val="subscript"/>
          <w:lang w:val="en-US"/>
        </w:rPr>
        <w:t>o</w:t>
      </w:r>
      <w:r>
        <w:t xml:space="preserve"> – нечетная., </w:t>
      </w:r>
      <w:r>
        <w:rPr>
          <w:lang w:val="en-US"/>
        </w:rPr>
        <w:t>S</w:t>
      </w:r>
      <w:r>
        <w:rPr>
          <w:vertAlign w:val="subscript"/>
        </w:rPr>
        <w:t>22</w:t>
      </w:r>
      <w:r>
        <w:rPr>
          <w:vertAlign w:val="subscript"/>
          <w:lang w:val="en-US"/>
        </w:rPr>
        <w:t>m</w:t>
      </w:r>
      <w:r>
        <w:t xml:space="preserve"> – желаемое значение параметра между резонансными частотами </w:t>
      </w:r>
      <w:r>
        <w:rPr>
          <w:lang w:val="en-US"/>
        </w:rPr>
        <w:t>f</w:t>
      </w:r>
      <w:r>
        <w:rPr>
          <w:vertAlign w:val="subscript"/>
        </w:rPr>
        <w:t>1</w:t>
      </w:r>
      <w:r>
        <w:t xml:space="preserve"> и </w:t>
      </w:r>
      <w:r>
        <w:rPr>
          <w:lang w:val="en-US"/>
        </w:rPr>
        <w:t>f</w:t>
      </w:r>
      <w:r>
        <w:rPr>
          <w:vertAlign w:val="subscript"/>
        </w:rPr>
        <w:t>2</w:t>
      </w:r>
      <w:r>
        <w:t xml:space="preserve">, чтобы удовлетворить требованиям по полосе. </w:t>
      </w:r>
      <w:r>
        <w:rPr>
          <w:lang w:val="en-US"/>
        </w:rPr>
        <w:t>S</w:t>
      </w:r>
      <w:r>
        <w:rPr>
          <w:vertAlign w:val="subscript"/>
        </w:rPr>
        <w:t>22</w:t>
      </w:r>
      <w:r>
        <w:rPr>
          <w:lang w:val="en-US"/>
        </w:rPr>
        <w:t>e</w:t>
      </w:r>
      <w:r w:rsidRPr="00B50D56">
        <w:t xml:space="preserve"> </w:t>
      </w:r>
      <w:r>
        <w:t xml:space="preserve">можно легко вычислить из параметров, найденных на предыдущем шаге. Изоляция между портами не может быть вычислена по отдельности как </w:t>
      </w:r>
      <w:r>
        <w:rPr>
          <w:lang w:val="en-US"/>
        </w:rPr>
        <w:t>S</w:t>
      </w:r>
      <w:r>
        <w:rPr>
          <w:vertAlign w:val="subscript"/>
        </w:rPr>
        <w:t>23</w:t>
      </w:r>
      <w:r>
        <w:t xml:space="preserve"> = (</w:t>
      </w:r>
      <w:r>
        <w:rPr>
          <w:lang w:val="en-US"/>
        </w:rPr>
        <w:t>S</w:t>
      </w:r>
      <w:r>
        <w:rPr>
          <w:vertAlign w:val="subscript"/>
        </w:rPr>
        <w:t>22</w:t>
      </w:r>
      <w:r>
        <w:rPr>
          <w:vertAlign w:val="subscript"/>
          <w:lang w:val="en-US"/>
        </w:rPr>
        <w:t>e</w:t>
      </w:r>
      <w:r w:rsidRPr="00B50D56">
        <w:t xml:space="preserve"> </w:t>
      </w:r>
      <w:r>
        <w:t xml:space="preserve">- </w:t>
      </w:r>
      <w:r>
        <w:rPr>
          <w:lang w:val="en-US"/>
        </w:rPr>
        <w:t>S</w:t>
      </w:r>
      <w:r>
        <w:rPr>
          <w:vertAlign w:val="subscript"/>
        </w:rPr>
        <w:t>22</w:t>
      </w:r>
      <w:r>
        <w:rPr>
          <w:vertAlign w:val="subscript"/>
          <w:lang w:val="en-US"/>
        </w:rPr>
        <w:t>o</w:t>
      </w:r>
      <w:r>
        <w:t xml:space="preserve">)/2. Очевидно, что выражения </w:t>
      </w:r>
      <w:r>
        <w:rPr>
          <w:lang w:val="en-US"/>
        </w:rPr>
        <w:t>Z</w:t>
      </w:r>
      <w:r>
        <w:rPr>
          <w:vertAlign w:val="subscript"/>
        </w:rPr>
        <w:t>2</w:t>
      </w:r>
      <w:r>
        <w:t xml:space="preserve">, </w:t>
      </w:r>
      <w:r>
        <w:rPr>
          <w:lang w:val="en-US"/>
        </w:rPr>
        <w:t>Z</w:t>
      </w:r>
      <w:r>
        <w:rPr>
          <w:vertAlign w:val="subscript"/>
        </w:rPr>
        <w:t>3</w:t>
      </w:r>
      <w:r>
        <w:t xml:space="preserve">, </w:t>
      </w:r>
      <w:r>
        <w:rPr>
          <w:lang w:val="en-US"/>
        </w:rPr>
        <w:t>G</w:t>
      </w:r>
      <w:r>
        <w:rPr>
          <w:vertAlign w:val="subscript"/>
        </w:rPr>
        <w:t>2</w:t>
      </w:r>
      <w:r>
        <w:t xml:space="preserve"> и </w:t>
      </w:r>
      <w:r>
        <w:rPr>
          <w:lang w:val="en-US"/>
        </w:rPr>
        <w:t>G</w:t>
      </w:r>
      <w:r>
        <w:rPr>
          <w:vertAlign w:val="subscript"/>
        </w:rPr>
        <w:t>3</w:t>
      </w:r>
      <w:r>
        <w:t xml:space="preserve"> обеспечивают двухполосный профиль, а </w:t>
      </w:r>
      <w:r>
        <w:rPr>
          <w:lang w:val="en-US"/>
        </w:rPr>
        <w:t>Z</w:t>
      </w:r>
      <w:r>
        <w:rPr>
          <w:vertAlign w:val="subscript"/>
        </w:rPr>
        <w:t>1</w:t>
      </w:r>
      <w:r>
        <w:t xml:space="preserve"> и </w:t>
      </w:r>
      <w:r>
        <w:rPr>
          <w:lang w:val="en-US"/>
        </w:rPr>
        <w:t>G</w:t>
      </w:r>
      <w:r>
        <w:rPr>
          <w:vertAlign w:val="subscript"/>
        </w:rPr>
        <w:t>1</w:t>
      </w:r>
      <w:r>
        <w:t xml:space="preserve"> выбираются так, чтобы определить нужное поведение в полосах. Это завершает процесс разработки. </w:t>
      </w:r>
    </w:p>
    <w:p w14:paraId="651B5BD7" w14:textId="34D17374" w:rsidR="006D0048" w:rsidRPr="00B50D56" w:rsidRDefault="006D0048" w:rsidP="006D0048">
      <w:r>
        <w:t>Используя предложенный алгоритм, можно подобрать начальные параметры для модели сумматора. Затем, реализовав модель в пакете электромагнитного моделирования, можно произвести исследование, учитывающее потери в диэлектрике и топологию сумматора. Таким образом, в моделировании будет учтено ещё больше параметров реального устройства.</w:t>
      </w:r>
      <w:bookmarkEnd w:id="34"/>
      <w:r w:rsidRPr="00B50D56">
        <w:t xml:space="preserve"> </w:t>
      </w:r>
    </w:p>
    <w:p w14:paraId="2A517571" w14:textId="77777777" w:rsidR="006D0048" w:rsidRPr="008471AC" w:rsidRDefault="006D0048" w:rsidP="008471AC">
      <w:pPr>
        <w:pStyle w:val="31"/>
      </w:pPr>
      <w:bookmarkStart w:id="35" w:name="_Toc167360529"/>
      <w:bookmarkStart w:id="36" w:name="_Toc168396752"/>
      <w:r w:rsidRPr="008471AC">
        <w:t xml:space="preserve">Электродинамическое моделирование </w:t>
      </w:r>
      <w:r w:rsidRPr="008471AC">
        <w:br/>
        <w:t>многоступенчатого сумматора</w:t>
      </w:r>
      <w:bookmarkEnd w:id="35"/>
      <w:bookmarkEnd w:id="36"/>
    </w:p>
    <w:p w14:paraId="12133EA7" w14:textId="77777777" w:rsidR="006D0048" w:rsidRDefault="006D0048" w:rsidP="006D0048">
      <w:r>
        <w:t xml:space="preserve">Исходя из анализа спектров гауссовских СКИ, полученных с помощью генераторов на ДНЗ в предыдущей главе, была выбрана рабочая полоса частот для проектируемого устройства от 0.2 до 5 ГГц. Таким образом, верхняя частота </w:t>
      </w:r>
      <w:r>
        <w:lastRenderedPageBreak/>
        <w:t xml:space="preserve">превышает нижнюю в 25 раз. При этом наиболее важным при проектировании топологии сумматора было сохранение энергии импульсов на нижних частотах. Поэтому для достижения хорошей работоспособности сумматора с такими частотными требованиями была выбрана трехзвенная топология. Каждое из трех колец было рассчитано для работы на разных частотах. </w:t>
      </w:r>
    </w:p>
    <w:p w14:paraId="075754E7" w14:textId="77777777" w:rsidR="006D0048" w:rsidRDefault="006D0048" w:rsidP="006D0048">
      <w:r>
        <w:t>Для учета различных параметров, влияющих на работу устройства в реальности, при моделировании учитывается затухание в материале диэлектрика и электромагнитное взаимодействие полей. Для учета вышеописанных явлений производилось исследование топологии разрабатываемого устройства в пакете электродинамического моделирования.</w:t>
      </w:r>
    </w:p>
    <w:p w14:paraId="3C60D94A" w14:textId="3DDFCC10" w:rsidR="006D0048" w:rsidRDefault="006D0048" w:rsidP="006D0048">
      <w:r>
        <w:t xml:space="preserve">Электродинамическое моделирование проводилось методом </w:t>
      </w:r>
      <w:r>
        <w:rPr>
          <w:lang w:val="en-US"/>
        </w:rPr>
        <w:t>Finite</w:t>
      </w:r>
      <w:r>
        <w:t xml:space="preserve"> </w:t>
      </w:r>
      <w:r>
        <w:rPr>
          <w:lang w:val="en-US"/>
        </w:rPr>
        <w:t>Integration</w:t>
      </w:r>
      <w:r>
        <w:t xml:space="preserve"> </w:t>
      </w:r>
      <w:r>
        <w:rPr>
          <w:lang w:val="en-US"/>
        </w:rPr>
        <w:t>Technique</w:t>
      </w:r>
      <w:r>
        <w:t xml:space="preserve"> [</w:t>
      </w:r>
      <w:r w:rsidR="00746756">
        <w:t>35</w:t>
      </w:r>
      <w:r>
        <w:t xml:space="preserve">]. При этом ставились следующие цели: </w:t>
      </w:r>
    </w:p>
    <w:p w14:paraId="6A7CCEA3" w14:textId="77777777" w:rsidR="006D0048" w:rsidRDefault="006D0048" w:rsidP="00411F4F">
      <w:pPr>
        <w:pStyle w:val="a0"/>
        <w:numPr>
          <w:ilvl w:val="0"/>
          <w:numId w:val="6"/>
        </w:numPr>
        <w:spacing w:line="360" w:lineRule="auto"/>
        <w:rPr>
          <w:sz w:val="28"/>
          <w:szCs w:val="28"/>
        </w:rPr>
      </w:pPr>
      <w:r>
        <w:rPr>
          <w:sz w:val="28"/>
          <w:szCs w:val="28"/>
          <w:lang w:val="en-US"/>
        </w:rPr>
        <w:t>S</w:t>
      </w:r>
      <w:r>
        <w:rPr>
          <w:sz w:val="28"/>
          <w:szCs w:val="28"/>
          <w:vertAlign w:val="subscript"/>
        </w:rPr>
        <w:t>11</w:t>
      </w:r>
      <w:r>
        <w:rPr>
          <w:sz w:val="28"/>
          <w:szCs w:val="28"/>
        </w:rPr>
        <w:t xml:space="preserve">, </w:t>
      </w:r>
      <w:r>
        <w:rPr>
          <w:sz w:val="28"/>
          <w:szCs w:val="28"/>
          <w:lang w:val="en-US"/>
        </w:rPr>
        <w:t>S</w:t>
      </w:r>
      <w:r>
        <w:rPr>
          <w:sz w:val="28"/>
          <w:szCs w:val="28"/>
          <w:vertAlign w:val="subscript"/>
        </w:rPr>
        <w:t>22</w:t>
      </w:r>
      <w:r>
        <w:rPr>
          <w:sz w:val="28"/>
          <w:szCs w:val="28"/>
        </w:rPr>
        <w:t xml:space="preserve"> – не менее 15 дБ;</w:t>
      </w:r>
    </w:p>
    <w:p w14:paraId="51102C7D" w14:textId="77777777" w:rsidR="006D0048" w:rsidRDefault="006D0048" w:rsidP="00411F4F">
      <w:pPr>
        <w:pStyle w:val="a0"/>
        <w:numPr>
          <w:ilvl w:val="0"/>
          <w:numId w:val="6"/>
        </w:numPr>
        <w:spacing w:line="360" w:lineRule="auto"/>
        <w:rPr>
          <w:sz w:val="28"/>
          <w:szCs w:val="28"/>
          <w:lang w:val="en-US"/>
        </w:rPr>
      </w:pPr>
      <w:r>
        <w:rPr>
          <w:sz w:val="28"/>
          <w:szCs w:val="28"/>
          <w:lang w:val="en-US"/>
        </w:rPr>
        <w:t>S</w:t>
      </w:r>
      <w:r>
        <w:rPr>
          <w:sz w:val="28"/>
          <w:szCs w:val="28"/>
          <w:vertAlign w:val="subscript"/>
          <w:lang w:val="en-US"/>
        </w:rPr>
        <w:t>21</w:t>
      </w:r>
      <w:r>
        <w:rPr>
          <w:sz w:val="28"/>
          <w:szCs w:val="28"/>
          <w:lang w:val="en-US"/>
        </w:rPr>
        <w:t xml:space="preserve"> – </w:t>
      </w:r>
      <w:proofErr w:type="spellStart"/>
      <w:r>
        <w:rPr>
          <w:sz w:val="28"/>
          <w:szCs w:val="28"/>
          <w:lang w:val="en-US"/>
        </w:rPr>
        <w:t>не</w:t>
      </w:r>
      <w:proofErr w:type="spellEnd"/>
      <w:r>
        <w:rPr>
          <w:sz w:val="28"/>
          <w:szCs w:val="28"/>
          <w:lang w:val="en-US"/>
        </w:rPr>
        <w:t xml:space="preserve"> </w:t>
      </w:r>
      <w:proofErr w:type="spellStart"/>
      <w:r>
        <w:rPr>
          <w:sz w:val="28"/>
          <w:szCs w:val="28"/>
          <w:lang w:val="en-US"/>
        </w:rPr>
        <w:t>менее</w:t>
      </w:r>
      <w:proofErr w:type="spellEnd"/>
      <w:r>
        <w:rPr>
          <w:sz w:val="28"/>
          <w:szCs w:val="28"/>
          <w:lang w:val="en-US"/>
        </w:rPr>
        <w:t xml:space="preserve"> 5 </w:t>
      </w:r>
      <w:r>
        <w:rPr>
          <w:sz w:val="28"/>
          <w:szCs w:val="28"/>
        </w:rPr>
        <w:t>дБ</w:t>
      </w:r>
      <w:r>
        <w:rPr>
          <w:sz w:val="28"/>
          <w:szCs w:val="28"/>
          <w:lang w:val="en-US"/>
        </w:rPr>
        <w:t>;</w:t>
      </w:r>
    </w:p>
    <w:p w14:paraId="7487991D" w14:textId="77777777" w:rsidR="006D0048" w:rsidRDefault="006D0048" w:rsidP="00411F4F">
      <w:pPr>
        <w:pStyle w:val="a0"/>
        <w:numPr>
          <w:ilvl w:val="0"/>
          <w:numId w:val="6"/>
        </w:numPr>
        <w:spacing w:line="360" w:lineRule="auto"/>
        <w:rPr>
          <w:sz w:val="28"/>
          <w:szCs w:val="28"/>
          <w:lang w:val="en-US"/>
        </w:rPr>
      </w:pPr>
      <w:r>
        <w:rPr>
          <w:sz w:val="28"/>
          <w:szCs w:val="28"/>
          <w:lang w:val="en-US"/>
        </w:rPr>
        <w:t>S</w:t>
      </w:r>
      <w:r>
        <w:rPr>
          <w:sz w:val="28"/>
          <w:szCs w:val="28"/>
          <w:vertAlign w:val="subscript"/>
          <w:lang w:val="en-US"/>
        </w:rPr>
        <w:t>23</w:t>
      </w:r>
      <w:r>
        <w:rPr>
          <w:sz w:val="28"/>
          <w:szCs w:val="28"/>
          <w:lang w:val="en-US"/>
        </w:rPr>
        <w:t xml:space="preserve"> – </w:t>
      </w:r>
      <w:proofErr w:type="spellStart"/>
      <w:r>
        <w:rPr>
          <w:sz w:val="28"/>
          <w:szCs w:val="28"/>
          <w:lang w:val="en-US"/>
        </w:rPr>
        <w:t>не</w:t>
      </w:r>
      <w:proofErr w:type="spellEnd"/>
      <w:r>
        <w:rPr>
          <w:sz w:val="28"/>
          <w:szCs w:val="28"/>
          <w:lang w:val="en-US"/>
        </w:rPr>
        <w:t xml:space="preserve"> </w:t>
      </w:r>
      <w:proofErr w:type="spellStart"/>
      <w:r>
        <w:rPr>
          <w:sz w:val="28"/>
          <w:szCs w:val="28"/>
          <w:lang w:val="en-US"/>
        </w:rPr>
        <w:t>менее</w:t>
      </w:r>
      <w:proofErr w:type="spellEnd"/>
      <w:r>
        <w:rPr>
          <w:sz w:val="28"/>
          <w:szCs w:val="28"/>
          <w:lang w:val="en-US"/>
        </w:rPr>
        <w:t xml:space="preserve"> 15 </w:t>
      </w:r>
      <w:r>
        <w:rPr>
          <w:sz w:val="28"/>
          <w:szCs w:val="28"/>
        </w:rPr>
        <w:t>дБ</w:t>
      </w:r>
      <w:r>
        <w:rPr>
          <w:sz w:val="28"/>
          <w:szCs w:val="28"/>
          <w:lang w:val="en-US"/>
        </w:rPr>
        <w:t>.</w:t>
      </w:r>
    </w:p>
    <w:p w14:paraId="442346B8" w14:textId="08E31E97" w:rsidR="006D0048" w:rsidRDefault="006D0048" w:rsidP="006D0048">
      <w:r>
        <w:t xml:space="preserve">Численная оптимизация для достижения указанных параметров производилась методом </w:t>
      </w:r>
      <w:proofErr w:type="spellStart"/>
      <w:r>
        <w:rPr>
          <w:lang w:val="en-US"/>
        </w:rPr>
        <w:t>Nelder</w:t>
      </w:r>
      <w:proofErr w:type="spellEnd"/>
      <w:r>
        <w:t xml:space="preserve"> </w:t>
      </w:r>
      <w:proofErr w:type="spellStart"/>
      <w:r>
        <w:rPr>
          <w:lang w:val="en-US"/>
        </w:rPr>
        <w:t>Simpex</w:t>
      </w:r>
      <w:proofErr w:type="spellEnd"/>
      <w:r>
        <w:t xml:space="preserve"> </w:t>
      </w:r>
      <w:r>
        <w:rPr>
          <w:lang w:val="en-US"/>
        </w:rPr>
        <w:t>Algorithm</w:t>
      </w:r>
      <w:r>
        <w:t>[</w:t>
      </w:r>
      <w:r w:rsidR="00746756">
        <w:t>36</w:t>
      </w:r>
      <w:r>
        <w:t xml:space="preserve">]. В качестве материала-подложки был выбран диэлектрик ФЛАН толщиной 2 мм и с диэлектрической проницаемостью 3.8. Толщина </w:t>
      </w:r>
      <w:proofErr w:type="spellStart"/>
      <w:r>
        <w:t>полосков</w:t>
      </w:r>
      <w:proofErr w:type="spellEnd"/>
      <w:r>
        <w:t xml:space="preserve"> была выбрана равной 3,49 мм для достижение эквивалентного волнового сопротивления в 50 Ом. Полученная в результате моделирования топология устройства приведена на </w:t>
      </w:r>
      <w:r w:rsidR="00746756">
        <w:t>рис. 2.5.</w:t>
      </w:r>
      <w:r>
        <w:t xml:space="preserve"> Численные значения остальных параметров приведены в Таблице 1. Из-за отсутствия резисторов, соответствующих номиналам, значения которых были получены в результате численной оптимизации, в качестве </w:t>
      </w:r>
      <w:r>
        <w:rPr>
          <w:lang w:val="en-US"/>
        </w:rPr>
        <w:t>Res</w:t>
      </w:r>
      <w:r>
        <w:t xml:space="preserve">1 были параллельно соединены резисторы с номиналами 330 Ом и 220 Ом, в качестве </w:t>
      </w:r>
      <w:r>
        <w:rPr>
          <w:lang w:val="en-US"/>
        </w:rPr>
        <w:t>Res</w:t>
      </w:r>
      <w:r>
        <w:t xml:space="preserve">2 – 470 Ом и 300 Ом и в качестве </w:t>
      </w:r>
      <w:r>
        <w:rPr>
          <w:lang w:val="en-US"/>
        </w:rPr>
        <w:t>Res</w:t>
      </w:r>
      <w:r>
        <w:t xml:space="preserve">3 – 390 и 680 Ом. </w:t>
      </w:r>
      <w:r>
        <w:rPr>
          <w:lang w:val="en-US"/>
        </w:rPr>
        <w:t>S</w:t>
      </w:r>
      <w:r>
        <w:t xml:space="preserve">-параметры реального устройства и модели приведены на рис. </w:t>
      </w:r>
      <w:r w:rsidR="006A6C64">
        <w:t>2.5</w:t>
      </w:r>
      <w:r w:rsidRPr="00B7636B">
        <w:t>.</w:t>
      </w:r>
      <w:r>
        <w:t xml:space="preserve"> S-параметры прототипа были измерены с помощью анализатора цепей </w:t>
      </w:r>
      <w:proofErr w:type="spellStart"/>
      <w:r>
        <w:t>Keysight</w:t>
      </w:r>
      <w:proofErr w:type="spellEnd"/>
      <w:r>
        <w:t xml:space="preserve"> PNA-X N5242B. </w:t>
      </w:r>
      <w:r>
        <w:lastRenderedPageBreak/>
        <w:t xml:space="preserve">Удалось добиться достаточно хорошего совпадения экспериментальных результатов с результатами моделирования. </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962"/>
      </w:tblGrid>
      <w:tr w:rsidR="006D0048" w:rsidRPr="006842D9" w14:paraId="30B60790" w14:textId="77777777" w:rsidTr="00900CD2">
        <w:tc>
          <w:tcPr>
            <w:tcW w:w="4393" w:type="dxa"/>
          </w:tcPr>
          <w:p w14:paraId="185CD704" w14:textId="77777777" w:rsidR="006D0048" w:rsidRPr="006842D9" w:rsidRDefault="006D0048" w:rsidP="006842D9">
            <w:pPr>
              <w:pStyle w:val="af1"/>
            </w:pPr>
            <w:r w:rsidRPr="006842D9">
              <w:rPr>
                <w:noProof/>
              </w:rPr>
              <w:drawing>
                <wp:inline distT="0" distB="0" distL="0" distR="0" wp14:anchorId="5A8E7793" wp14:editId="24086461">
                  <wp:extent cx="2298700" cy="3981055"/>
                  <wp:effectExtent l="0" t="0" r="6350" b="635"/>
                  <wp:docPr id="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5"/>
                          <a:stretch/>
                        </pic:blipFill>
                        <pic:spPr bwMode="auto">
                          <a:xfrm>
                            <a:off x="0" y="0"/>
                            <a:ext cx="2305388" cy="3992638"/>
                          </a:xfrm>
                          <a:prstGeom prst="rect">
                            <a:avLst/>
                          </a:prstGeom>
                        </pic:spPr>
                      </pic:pic>
                    </a:graphicData>
                  </a:graphic>
                </wp:inline>
              </w:drawing>
            </w:r>
          </w:p>
          <w:p w14:paraId="3CB16395" w14:textId="77777777" w:rsidR="006D0048" w:rsidRPr="006842D9" w:rsidRDefault="006D0048" w:rsidP="006842D9">
            <w:pPr>
              <w:pStyle w:val="af1"/>
            </w:pPr>
          </w:p>
        </w:tc>
        <w:tc>
          <w:tcPr>
            <w:tcW w:w="4962" w:type="dxa"/>
          </w:tcPr>
          <w:p w14:paraId="7C462EA1" w14:textId="77777777" w:rsidR="006D0048" w:rsidRPr="006842D9" w:rsidRDefault="006D0048" w:rsidP="006842D9">
            <w:pPr>
              <w:pStyle w:val="af1"/>
            </w:pPr>
          </w:p>
          <w:p w14:paraId="2B77DF16" w14:textId="77777777" w:rsidR="006D0048" w:rsidRPr="006842D9" w:rsidRDefault="006D0048" w:rsidP="006842D9">
            <w:pPr>
              <w:pStyle w:val="af1"/>
            </w:pPr>
            <w:r w:rsidRPr="006842D9">
              <w:rPr>
                <w:noProof/>
              </w:rPr>
              <w:drawing>
                <wp:inline distT="0" distB="0" distL="0" distR="0" wp14:anchorId="35B5DE7F" wp14:editId="1094D367">
                  <wp:extent cx="3669826" cy="2842498"/>
                  <wp:effectExtent l="0" t="5397" r="1587" b="1588"/>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6"/>
                          <a:stretch/>
                        </pic:blipFill>
                        <pic:spPr bwMode="auto">
                          <a:xfrm rot="5400000">
                            <a:off x="0" y="0"/>
                            <a:ext cx="3675876" cy="2847184"/>
                          </a:xfrm>
                          <a:prstGeom prst="rect">
                            <a:avLst/>
                          </a:prstGeom>
                          <a:noFill/>
                          <a:ln>
                            <a:noFill/>
                          </a:ln>
                        </pic:spPr>
                      </pic:pic>
                    </a:graphicData>
                  </a:graphic>
                </wp:inline>
              </w:drawing>
            </w:r>
          </w:p>
        </w:tc>
      </w:tr>
      <w:tr w:rsidR="006D0048" w:rsidRPr="006842D9" w14:paraId="04D655BC" w14:textId="77777777" w:rsidTr="00900CD2">
        <w:tc>
          <w:tcPr>
            <w:tcW w:w="4393" w:type="dxa"/>
          </w:tcPr>
          <w:p w14:paraId="524CFE78" w14:textId="77777777" w:rsidR="006D0048" w:rsidRPr="006842D9" w:rsidRDefault="006D0048" w:rsidP="006842D9">
            <w:pPr>
              <w:pStyle w:val="af1"/>
            </w:pPr>
            <w:r w:rsidRPr="006842D9">
              <w:t>а)</w:t>
            </w:r>
          </w:p>
        </w:tc>
        <w:tc>
          <w:tcPr>
            <w:tcW w:w="4962" w:type="dxa"/>
          </w:tcPr>
          <w:p w14:paraId="6ECB35A8" w14:textId="77777777" w:rsidR="006D0048" w:rsidRPr="006842D9" w:rsidRDefault="006D0048" w:rsidP="006842D9">
            <w:pPr>
              <w:pStyle w:val="af1"/>
            </w:pPr>
            <w:r w:rsidRPr="006842D9">
              <w:t>б)</w:t>
            </w:r>
          </w:p>
        </w:tc>
      </w:tr>
    </w:tbl>
    <w:p w14:paraId="077387B5" w14:textId="633AE33B" w:rsidR="00330E85" w:rsidRDefault="006A6C64" w:rsidP="00330E85">
      <w:pPr>
        <w:pStyle w:val="af1"/>
      </w:pPr>
      <w:r>
        <w:t>Рис 2.5</w:t>
      </w:r>
      <w:r w:rsidR="006D0048" w:rsidRPr="006842D9">
        <w:t>. Топология разработанного многоступенчатого сумматора конструкции Уилкинсона: а) – рендер; б) – изображение реального устройства.</w:t>
      </w:r>
    </w:p>
    <w:tbl>
      <w:tblPr>
        <w:tblpPr w:leftFromText="180" w:rightFromText="180" w:vertAnchor="text" w:horzAnchor="margin" w:tblpXSpec="right" w:tblpY="904"/>
        <w:tblW w:w="60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24"/>
        <w:gridCol w:w="1524"/>
        <w:gridCol w:w="1524"/>
        <w:gridCol w:w="1524"/>
      </w:tblGrid>
      <w:tr w:rsidR="00330E85" w14:paraId="7CBE134F" w14:textId="77777777" w:rsidTr="00330E85">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372057BB" w14:textId="77777777" w:rsidR="00330E85" w:rsidRDefault="00330E85" w:rsidP="00330E85">
            <w:pPr>
              <w:ind w:firstLine="0"/>
              <w:jc w:val="center"/>
              <w:rPr>
                <w:szCs w:val="28"/>
              </w:rPr>
            </w:pPr>
            <w:r>
              <w:rPr>
                <w:szCs w:val="28"/>
              </w:rPr>
              <w:t>Параметр</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ED269C3" w14:textId="77777777" w:rsidR="00330E85" w:rsidRDefault="00330E85" w:rsidP="00330E85">
            <w:pPr>
              <w:ind w:firstLine="0"/>
              <w:jc w:val="center"/>
              <w:rPr>
                <w:szCs w:val="28"/>
              </w:rPr>
            </w:pPr>
            <w:r>
              <w:rPr>
                <w:szCs w:val="28"/>
              </w:rPr>
              <w:t>Значение</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9304CF6" w14:textId="77777777" w:rsidR="00330E85" w:rsidRDefault="00330E85" w:rsidP="00330E85">
            <w:pPr>
              <w:ind w:firstLine="0"/>
              <w:jc w:val="center"/>
              <w:rPr>
                <w:szCs w:val="28"/>
              </w:rPr>
            </w:pPr>
            <w:r>
              <w:rPr>
                <w:szCs w:val="28"/>
              </w:rPr>
              <w:t>Параметр</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D053B3A" w14:textId="77777777" w:rsidR="00330E85" w:rsidRDefault="00330E85" w:rsidP="00330E85">
            <w:pPr>
              <w:ind w:firstLine="0"/>
              <w:jc w:val="center"/>
              <w:rPr>
                <w:szCs w:val="28"/>
              </w:rPr>
            </w:pPr>
            <w:r>
              <w:rPr>
                <w:szCs w:val="28"/>
              </w:rPr>
              <w:t>Значение</w:t>
            </w:r>
          </w:p>
        </w:tc>
      </w:tr>
      <w:tr w:rsidR="00330E85" w14:paraId="521A05EF" w14:textId="77777777" w:rsidTr="00330E85">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2F7A5A0" w14:textId="77777777" w:rsidR="00330E85" w:rsidRDefault="00330E85" w:rsidP="00330E85">
            <w:pPr>
              <w:ind w:firstLine="0"/>
              <w:jc w:val="center"/>
              <w:rPr>
                <w:szCs w:val="28"/>
                <w:lang w:val="en-GB"/>
              </w:rPr>
            </w:pPr>
            <w:r>
              <w:rPr>
                <w:szCs w:val="28"/>
                <w:lang w:val="en-GB"/>
              </w:rPr>
              <w:t>H1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199C292" w14:textId="77777777" w:rsidR="00330E85" w:rsidRDefault="00330E85" w:rsidP="00330E85">
            <w:pPr>
              <w:ind w:firstLine="0"/>
              <w:jc w:val="center"/>
              <w:rPr>
                <w:szCs w:val="28"/>
                <w:lang w:val="en-GB"/>
              </w:rPr>
            </w:pPr>
            <w:r>
              <w:rPr>
                <w:szCs w:val="28"/>
                <w:lang w:val="en-GB"/>
              </w:rPr>
              <w:t xml:space="preserve">74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2CA0D8A" w14:textId="77777777" w:rsidR="00330E85" w:rsidRDefault="00330E85" w:rsidP="00330E85">
            <w:pPr>
              <w:ind w:firstLine="0"/>
              <w:jc w:val="center"/>
              <w:rPr>
                <w:szCs w:val="28"/>
                <w:lang w:val="en-GB"/>
              </w:rPr>
            </w:pPr>
            <w:r>
              <w:rPr>
                <w:szCs w:val="28"/>
                <w:lang w:val="en-GB"/>
              </w:rPr>
              <w:t>W2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C76514F" w14:textId="77777777" w:rsidR="00330E85" w:rsidRDefault="00330E85" w:rsidP="00330E85">
            <w:pPr>
              <w:ind w:firstLine="0"/>
              <w:jc w:val="center"/>
              <w:rPr>
                <w:szCs w:val="28"/>
                <w:lang w:val="en-GB"/>
              </w:rPr>
            </w:pPr>
            <w:r>
              <w:rPr>
                <w:szCs w:val="28"/>
                <w:lang w:val="en-GB"/>
              </w:rPr>
              <w:t xml:space="preserve">1.25 </w:t>
            </w:r>
            <w:proofErr w:type="spellStart"/>
            <w:r>
              <w:rPr>
                <w:szCs w:val="28"/>
                <w:lang w:val="en-GB"/>
              </w:rPr>
              <w:t>мм</w:t>
            </w:r>
            <w:proofErr w:type="spellEnd"/>
          </w:p>
        </w:tc>
      </w:tr>
      <w:tr w:rsidR="00330E85" w14:paraId="1532523D" w14:textId="77777777" w:rsidTr="00330E85">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B62918B" w14:textId="77777777" w:rsidR="00330E85" w:rsidRDefault="00330E85" w:rsidP="00330E85">
            <w:pPr>
              <w:ind w:firstLine="0"/>
              <w:jc w:val="center"/>
              <w:rPr>
                <w:szCs w:val="28"/>
                <w:lang w:val="en-GB"/>
              </w:rPr>
            </w:pPr>
            <w:r>
              <w:rPr>
                <w:szCs w:val="28"/>
                <w:lang w:val="en-GB"/>
              </w:rPr>
              <w:t>H2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F7654AB" w14:textId="77777777" w:rsidR="00330E85" w:rsidRDefault="00330E85" w:rsidP="00330E85">
            <w:pPr>
              <w:ind w:firstLine="0"/>
              <w:jc w:val="center"/>
              <w:rPr>
                <w:szCs w:val="28"/>
                <w:lang w:val="en-GB"/>
              </w:rPr>
            </w:pPr>
            <w:r>
              <w:rPr>
                <w:szCs w:val="28"/>
                <w:lang w:val="en-GB"/>
              </w:rPr>
              <w:t xml:space="preserve">35.49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99AEF6D" w14:textId="77777777" w:rsidR="00330E85" w:rsidRDefault="00330E85" w:rsidP="00330E85">
            <w:pPr>
              <w:ind w:firstLine="0"/>
              <w:jc w:val="center"/>
              <w:rPr>
                <w:szCs w:val="28"/>
                <w:lang w:val="en-GB"/>
              </w:rPr>
            </w:pPr>
            <w:r>
              <w:rPr>
                <w:szCs w:val="28"/>
                <w:lang w:val="en-GB"/>
              </w:rPr>
              <w:t>W3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7DFF120" w14:textId="77777777" w:rsidR="00330E85" w:rsidRDefault="00330E85" w:rsidP="00330E85">
            <w:pPr>
              <w:ind w:firstLine="0"/>
              <w:jc w:val="center"/>
              <w:rPr>
                <w:szCs w:val="28"/>
                <w:lang w:val="en-GB"/>
              </w:rPr>
            </w:pPr>
            <w:r>
              <w:rPr>
                <w:szCs w:val="28"/>
                <w:lang w:val="en-GB"/>
              </w:rPr>
              <w:t xml:space="preserve">2.17 </w:t>
            </w:r>
            <w:proofErr w:type="spellStart"/>
            <w:r>
              <w:rPr>
                <w:szCs w:val="28"/>
                <w:lang w:val="en-GB"/>
              </w:rPr>
              <w:t>мм</w:t>
            </w:r>
            <w:proofErr w:type="spellEnd"/>
          </w:p>
        </w:tc>
      </w:tr>
      <w:tr w:rsidR="00330E85" w14:paraId="4724E181" w14:textId="77777777" w:rsidTr="00330E85">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6899A11" w14:textId="77777777" w:rsidR="00330E85" w:rsidRDefault="00330E85" w:rsidP="00330E85">
            <w:pPr>
              <w:ind w:firstLine="0"/>
              <w:jc w:val="center"/>
              <w:rPr>
                <w:szCs w:val="28"/>
                <w:lang w:val="en-GB"/>
              </w:rPr>
            </w:pPr>
            <w:r>
              <w:rPr>
                <w:szCs w:val="28"/>
                <w:lang w:val="en-GB"/>
              </w:rPr>
              <w:t>r1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7E868F3" w14:textId="77777777" w:rsidR="00330E85" w:rsidRDefault="00330E85" w:rsidP="00330E85">
            <w:pPr>
              <w:ind w:firstLine="0"/>
              <w:jc w:val="center"/>
              <w:rPr>
                <w:szCs w:val="28"/>
                <w:lang w:val="en-GB"/>
              </w:rPr>
            </w:pPr>
            <w:r>
              <w:rPr>
                <w:szCs w:val="28"/>
                <w:lang w:val="en-GB"/>
              </w:rPr>
              <w:t xml:space="preserve">11.17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A0F05E6" w14:textId="77777777" w:rsidR="00330E85" w:rsidRDefault="00330E85" w:rsidP="00330E85">
            <w:pPr>
              <w:ind w:firstLine="0"/>
              <w:jc w:val="center"/>
              <w:rPr>
                <w:szCs w:val="28"/>
                <w:lang w:val="en-GB"/>
              </w:rPr>
            </w:pPr>
            <w:r>
              <w:rPr>
                <w:szCs w:val="28"/>
                <w:lang w:val="en-GB"/>
              </w:rPr>
              <w:t>W4</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D62174E" w14:textId="77777777" w:rsidR="00330E85" w:rsidRDefault="00330E85" w:rsidP="00330E85">
            <w:pPr>
              <w:ind w:firstLine="0"/>
              <w:jc w:val="center"/>
              <w:rPr>
                <w:szCs w:val="28"/>
                <w:lang w:val="en-GB"/>
              </w:rPr>
            </w:pPr>
            <w:r>
              <w:rPr>
                <w:szCs w:val="28"/>
                <w:lang w:val="en-GB"/>
              </w:rPr>
              <w:t xml:space="preserve">3.49 </w:t>
            </w:r>
            <w:proofErr w:type="spellStart"/>
            <w:r>
              <w:rPr>
                <w:szCs w:val="28"/>
                <w:lang w:val="en-GB"/>
              </w:rPr>
              <w:t>мм</w:t>
            </w:r>
            <w:proofErr w:type="spellEnd"/>
          </w:p>
        </w:tc>
      </w:tr>
      <w:tr w:rsidR="00330E85" w14:paraId="28D45D67" w14:textId="77777777" w:rsidTr="00330E85">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CEBE75B" w14:textId="77777777" w:rsidR="00330E85" w:rsidRDefault="00330E85" w:rsidP="00330E85">
            <w:pPr>
              <w:ind w:firstLine="0"/>
              <w:jc w:val="center"/>
              <w:rPr>
                <w:szCs w:val="28"/>
                <w:lang w:val="en-GB"/>
              </w:rPr>
            </w:pPr>
            <w:r>
              <w:rPr>
                <w:szCs w:val="28"/>
                <w:lang w:val="en-GB"/>
              </w:rPr>
              <w:t>r2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31177191" w14:textId="77777777" w:rsidR="00330E85" w:rsidRDefault="00330E85" w:rsidP="00330E85">
            <w:pPr>
              <w:ind w:firstLine="0"/>
              <w:jc w:val="center"/>
              <w:rPr>
                <w:szCs w:val="28"/>
                <w:lang w:val="en-GB"/>
              </w:rPr>
            </w:pPr>
            <w:r>
              <w:rPr>
                <w:szCs w:val="28"/>
                <w:lang w:val="en-GB"/>
              </w:rPr>
              <w:t xml:space="preserve">4.88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B6C838B" w14:textId="77777777" w:rsidR="00330E85" w:rsidRDefault="00330E85" w:rsidP="00330E85">
            <w:pPr>
              <w:ind w:firstLine="0"/>
              <w:jc w:val="center"/>
              <w:rPr>
                <w:szCs w:val="28"/>
                <w:lang w:val="en-GB"/>
              </w:rPr>
            </w:pPr>
            <w:r>
              <w:rPr>
                <w:szCs w:val="28"/>
                <w:lang w:val="en-GB"/>
              </w:rPr>
              <w:t>L</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3CFF4A5B" w14:textId="77777777" w:rsidR="00330E85" w:rsidRDefault="00330E85" w:rsidP="00330E85">
            <w:pPr>
              <w:ind w:firstLine="0"/>
              <w:jc w:val="center"/>
              <w:rPr>
                <w:szCs w:val="28"/>
                <w:lang w:val="en-GB"/>
              </w:rPr>
            </w:pPr>
            <w:r>
              <w:rPr>
                <w:szCs w:val="28"/>
                <w:lang w:val="en-GB"/>
              </w:rPr>
              <w:t xml:space="preserve">5 </w:t>
            </w:r>
            <w:proofErr w:type="spellStart"/>
            <w:r>
              <w:rPr>
                <w:szCs w:val="28"/>
                <w:lang w:val="en-GB"/>
              </w:rPr>
              <w:t>мм</w:t>
            </w:r>
            <w:proofErr w:type="spellEnd"/>
          </w:p>
        </w:tc>
      </w:tr>
      <w:tr w:rsidR="00330E85" w14:paraId="4C45E7B2" w14:textId="77777777" w:rsidTr="00330E85">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760FF1CF" w14:textId="77777777" w:rsidR="00330E85" w:rsidRDefault="00330E85" w:rsidP="00330E85">
            <w:pPr>
              <w:ind w:firstLine="0"/>
              <w:jc w:val="center"/>
              <w:rPr>
                <w:szCs w:val="28"/>
                <w:lang w:val="en-GB"/>
              </w:rPr>
            </w:pPr>
            <w:r>
              <w:rPr>
                <w:szCs w:val="28"/>
                <w:lang w:val="en-GB"/>
              </w:rPr>
              <w:t>r3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CBC97A5" w14:textId="77777777" w:rsidR="00330E85" w:rsidRDefault="00330E85" w:rsidP="00330E85">
            <w:pPr>
              <w:ind w:firstLine="0"/>
              <w:jc w:val="center"/>
              <w:rPr>
                <w:szCs w:val="28"/>
              </w:rPr>
            </w:pPr>
            <w:r>
              <w:rPr>
                <w:szCs w:val="28"/>
                <w:lang w:val="en-GB"/>
              </w:rPr>
              <w:t>5.</w:t>
            </w:r>
            <w:r>
              <w:rPr>
                <w:szCs w:val="28"/>
              </w:rPr>
              <w:t>09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A12821D" w14:textId="77777777" w:rsidR="00330E85" w:rsidRDefault="00330E85" w:rsidP="00330E85">
            <w:pPr>
              <w:ind w:firstLine="0"/>
              <w:jc w:val="center"/>
              <w:rPr>
                <w:szCs w:val="28"/>
              </w:rPr>
            </w:pPr>
            <w:r>
              <w:rPr>
                <w:szCs w:val="28"/>
              </w:rPr>
              <w:t>Res1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3165EF6" w14:textId="77777777" w:rsidR="00330E85" w:rsidRDefault="00330E85" w:rsidP="00330E85">
            <w:pPr>
              <w:ind w:firstLine="0"/>
              <w:jc w:val="center"/>
              <w:rPr>
                <w:szCs w:val="28"/>
              </w:rPr>
            </w:pPr>
            <w:r>
              <w:rPr>
                <w:szCs w:val="28"/>
              </w:rPr>
              <w:t>132 Ом</w:t>
            </w:r>
          </w:p>
        </w:tc>
      </w:tr>
      <w:tr w:rsidR="00330E85" w14:paraId="2F6F41F9" w14:textId="77777777" w:rsidTr="00330E85">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30D679D2" w14:textId="77777777" w:rsidR="00330E85" w:rsidRDefault="00330E85" w:rsidP="00330E85">
            <w:pPr>
              <w:ind w:firstLine="0"/>
              <w:jc w:val="center"/>
              <w:rPr>
                <w:szCs w:val="28"/>
              </w:rPr>
            </w:pPr>
            <w:r>
              <w:rPr>
                <w:szCs w:val="28"/>
              </w:rPr>
              <w:t>r4</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F0C452E" w14:textId="77777777" w:rsidR="00330E85" w:rsidRDefault="00330E85" w:rsidP="00330E85">
            <w:pPr>
              <w:ind w:firstLine="0"/>
              <w:jc w:val="center"/>
              <w:rPr>
                <w:szCs w:val="28"/>
              </w:rPr>
            </w:pPr>
            <w:r>
              <w:rPr>
                <w:szCs w:val="28"/>
              </w:rPr>
              <w:t>15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4C6D207" w14:textId="77777777" w:rsidR="00330E85" w:rsidRDefault="00330E85" w:rsidP="00330E85">
            <w:pPr>
              <w:ind w:firstLine="0"/>
              <w:jc w:val="center"/>
              <w:rPr>
                <w:szCs w:val="28"/>
              </w:rPr>
            </w:pPr>
            <w:r>
              <w:rPr>
                <w:szCs w:val="28"/>
              </w:rPr>
              <w:t>Res2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A7401A0" w14:textId="77777777" w:rsidR="00330E85" w:rsidRDefault="00330E85" w:rsidP="00330E85">
            <w:pPr>
              <w:ind w:firstLine="0"/>
              <w:jc w:val="center"/>
              <w:rPr>
                <w:szCs w:val="28"/>
              </w:rPr>
            </w:pPr>
            <w:r>
              <w:rPr>
                <w:szCs w:val="28"/>
              </w:rPr>
              <w:t>185 Ом</w:t>
            </w:r>
          </w:p>
        </w:tc>
      </w:tr>
      <w:tr w:rsidR="00330E85" w14:paraId="20D10196" w14:textId="77777777" w:rsidTr="00330E85">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A42C80B" w14:textId="77777777" w:rsidR="00330E85" w:rsidRDefault="00330E85" w:rsidP="00330E85">
            <w:pPr>
              <w:ind w:firstLine="0"/>
              <w:jc w:val="center"/>
              <w:rPr>
                <w:szCs w:val="28"/>
              </w:rPr>
            </w:pPr>
            <w:r>
              <w:rPr>
                <w:szCs w:val="28"/>
              </w:rPr>
              <w:t>W1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F013EFD" w14:textId="77777777" w:rsidR="00330E85" w:rsidRDefault="00330E85" w:rsidP="00330E85">
            <w:pPr>
              <w:ind w:firstLine="0"/>
              <w:jc w:val="center"/>
              <w:rPr>
                <w:szCs w:val="28"/>
              </w:rPr>
            </w:pPr>
            <w:r>
              <w:rPr>
                <w:szCs w:val="28"/>
              </w:rPr>
              <w:t>0.92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7DDA4673" w14:textId="77777777" w:rsidR="00330E85" w:rsidRDefault="00330E85" w:rsidP="00330E85">
            <w:pPr>
              <w:ind w:firstLine="0"/>
              <w:jc w:val="center"/>
              <w:rPr>
                <w:szCs w:val="28"/>
              </w:rPr>
            </w:pPr>
            <w:r>
              <w:rPr>
                <w:szCs w:val="28"/>
              </w:rPr>
              <w:t>Res3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39CDA21D" w14:textId="77777777" w:rsidR="00330E85" w:rsidRDefault="00330E85" w:rsidP="00330E85">
            <w:pPr>
              <w:ind w:firstLine="0"/>
              <w:jc w:val="center"/>
              <w:rPr>
                <w:szCs w:val="28"/>
              </w:rPr>
            </w:pPr>
            <w:r>
              <w:rPr>
                <w:szCs w:val="28"/>
              </w:rPr>
              <w:t>250 Ом</w:t>
            </w:r>
          </w:p>
        </w:tc>
      </w:tr>
    </w:tbl>
    <w:p w14:paraId="652C41F9" w14:textId="45CE34CC" w:rsidR="00330E85" w:rsidRPr="00330E85" w:rsidRDefault="00330E85" w:rsidP="00330E85">
      <w:pPr>
        <w:pStyle w:val="a8"/>
        <w:ind w:firstLine="283"/>
        <w:jc w:val="right"/>
        <w:rPr>
          <w:sz w:val="28"/>
          <w:szCs w:val="28"/>
        </w:rPr>
      </w:pPr>
      <w:r>
        <w:rPr>
          <w:sz w:val="28"/>
          <w:szCs w:val="28"/>
        </w:rPr>
        <w:t>Таблица 2.1. Параметры сумматора</w:t>
      </w:r>
    </w:p>
    <w:p w14:paraId="284B3591" w14:textId="77777777" w:rsidR="006D0048" w:rsidRDefault="006D0048" w:rsidP="006D0048">
      <w:pPr>
        <w:pStyle w:val="aa"/>
        <w:keepNext/>
      </w:pPr>
      <w:r>
        <w:rPr>
          <w:noProof/>
          <w:lang w:eastAsia="ru-RU"/>
        </w:rPr>
        <w:lastRenderedPageBreak/>
        <w:drawing>
          <wp:inline distT="0" distB="0" distL="0" distR="0" wp14:anchorId="4379B805" wp14:editId="2F4397AD">
            <wp:extent cx="5372100" cy="5002506"/>
            <wp:effectExtent l="0" t="0" r="0" b="8255"/>
            <wp:docPr id="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pic:cNvPicPr>
                  </pic:nvPicPr>
                  <pic:blipFill rotWithShape="1">
                    <a:blip r:embed="rId17"/>
                    <a:srcRect l="6823"/>
                    <a:stretch/>
                  </pic:blipFill>
                  <pic:spPr bwMode="auto">
                    <a:xfrm>
                      <a:off x="0" y="0"/>
                      <a:ext cx="5376976" cy="5007047"/>
                    </a:xfrm>
                    <a:prstGeom prst="rect">
                      <a:avLst/>
                    </a:prstGeom>
                    <a:ln>
                      <a:noFill/>
                    </a:ln>
                    <a:extLst>
                      <a:ext uri="{53640926-AAD7-44D8-BBD7-CCE9431645EC}">
                        <a14:shadowObscured xmlns:a14="http://schemas.microsoft.com/office/drawing/2010/main"/>
                      </a:ext>
                    </a:extLst>
                  </pic:spPr>
                </pic:pic>
              </a:graphicData>
            </a:graphic>
          </wp:inline>
        </w:drawing>
      </w:r>
    </w:p>
    <w:p w14:paraId="6852B12C" w14:textId="246B0E20" w:rsidR="006D0048" w:rsidRDefault="006A6C64" w:rsidP="006D0048">
      <w:pPr>
        <w:pStyle w:val="aa"/>
        <w:rPr>
          <w:lang w:eastAsia="ru-RU"/>
        </w:rPr>
      </w:pPr>
      <w:r>
        <w:t>Рис 2.6.</w:t>
      </w:r>
      <w:r w:rsidR="006D0048">
        <w:t xml:space="preserve"> </w:t>
      </w:r>
      <w:r w:rsidR="006D0048">
        <w:rPr>
          <w:lang w:val="en-US" w:eastAsia="ru-RU"/>
        </w:rPr>
        <w:t>S</w:t>
      </w:r>
      <w:r w:rsidR="006D0048">
        <w:rPr>
          <w:lang w:eastAsia="ru-RU"/>
        </w:rPr>
        <w:t xml:space="preserve">-параметры многоступенчатого сумматора конструкции Уилкинсона: сплошная линия – модель, пунктирная – реальное устройство. </w:t>
      </w:r>
    </w:p>
    <w:p w14:paraId="4763D959" w14:textId="59F3E7E9" w:rsidR="006D0048" w:rsidRDefault="006D0048" w:rsidP="006D0048">
      <w:pPr>
        <w:rPr>
          <w:lang w:eastAsia="ru-RU"/>
        </w:rPr>
      </w:pPr>
      <w:r>
        <w:rPr>
          <w:lang w:eastAsia="ru-RU"/>
        </w:rPr>
        <w:t xml:space="preserve">Полученные результаты можно сравнить с данными для однокольцевых сумматоров. Сравнение приведено на рис. </w:t>
      </w:r>
      <w:r w:rsidR="006A6C64">
        <w:rPr>
          <w:lang w:eastAsia="ru-RU"/>
        </w:rPr>
        <w:t>2.7</w:t>
      </w:r>
      <w:r>
        <w:rPr>
          <w:lang w:eastAsia="ru-RU"/>
        </w:rPr>
        <w:fldChar w:fldCharType="begin"/>
      </w:r>
      <w:r>
        <w:rPr>
          <w:lang w:eastAsia="ru-RU"/>
        </w:rPr>
        <w:instrText xml:space="preserve"> REF _Ref167281424 \h </w:instrText>
      </w:r>
      <w:r>
        <w:rPr>
          <w:lang w:eastAsia="ru-RU"/>
        </w:rPr>
      </w:r>
      <w:r>
        <w:rPr>
          <w:lang w:eastAsia="ru-RU"/>
        </w:rPr>
        <w:fldChar w:fldCharType="separate"/>
      </w:r>
      <w:r w:rsidR="00E77239">
        <w:t xml:space="preserve">Рис. </w:t>
      </w:r>
      <w:r>
        <w:rPr>
          <w:lang w:eastAsia="ru-RU"/>
        </w:rPr>
        <w:fldChar w:fldCharType="end"/>
      </w:r>
      <w:r>
        <w:rPr>
          <w:lang w:eastAsia="ru-RU"/>
        </w:rPr>
        <w:t xml:space="preserve">. Видно, что у </w:t>
      </w:r>
      <w:proofErr w:type="spellStart"/>
      <w:r>
        <w:rPr>
          <w:lang w:eastAsia="ru-RU"/>
        </w:rPr>
        <w:t>трехкольцевого</w:t>
      </w:r>
      <w:proofErr w:type="spellEnd"/>
      <w:r>
        <w:rPr>
          <w:lang w:eastAsia="ru-RU"/>
        </w:rPr>
        <w:t xml:space="preserve"> сумматора </w:t>
      </w:r>
      <w:r>
        <w:rPr>
          <w:lang w:val="en-US" w:eastAsia="ru-RU"/>
        </w:rPr>
        <w:t>S</w:t>
      </w:r>
      <w:r>
        <w:rPr>
          <w:lang w:eastAsia="ru-RU"/>
        </w:rPr>
        <w:t xml:space="preserve">-параметры более гладкие и расположены «ниже» чем для однокольцевого. Соответственно, такие устройства лучше подходят для суммирования сверхширокополосных сигналов. </w:t>
      </w:r>
    </w:p>
    <w:tbl>
      <w:tblPr>
        <w:tblW w:w="905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26"/>
        <w:gridCol w:w="4526"/>
      </w:tblGrid>
      <w:tr w:rsidR="006D0048" w14:paraId="63A4B580" w14:textId="77777777" w:rsidTr="00900CD2">
        <w:tc>
          <w:tcPr>
            <w:tcW w:w="4526" w:type="dxa"/>
            <w:shd w:val="clear" w:color="auto" w:fill="auto"/>
            <w:tcMar>
              <w:top w:w="100" w:type="dxa"/>
              <w:left w:w="100" w:type="dxa"/>
              <w:bottom w:w="100" w:type="dxa"/>
              <w:right w:w="100" w:type="dxa"/>
            </w:tcMar>
          </w:tcPr>
          <w:p w14:paraId="5C96088B" w14:textId="77777777" w:rsidR="006D0048" w:rsidRDefault="006D0048" w:rsidP="00900CD2">
            <w:pPr>
              <w:spacing w:line="240" w:lineRule="auto"/>
              <w:ind w:firstLine="0"/>
              <w:jc w:val="center"/>
            </w:pPr>
            <w:r>
              <w:rPr>
                <w:noProof/>
                <w:lang w:eastAsia="ru-RU"/>
              </w:rPr>
              <w:lastRenderedPageBreak/>
              <w:drawing>
                <wp:inline distT="0" distB="0" distL="0" distR="0" wp14:anchorId="11C33C64" wp14:editId="09F075E3">
                  <wp:extent cx="2563331" cy="2076031"/>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18"/>
                          <a:stretch/>
                        </pic:blipFill>
                        <pic:spPr bwMode="auto">
                          <a:xfrm>
                            <a:off x="0" y="0"/>
                            <a:ext cx="2563331" cy="2076031"/>
                          </a:xfrm>
                          <a:prstGeom prst="rect">
                            <a:avLst/>
                          </a:prstGeom>
                          <a:ln/>
                        </pic:spPr>
                      </pic:pic>
                    </a:graphicData>
                  </a:graphic>
                </wp:inline>
              </w:drawing>
            </w:r>
          </w:p>
        </w:tc>
        <w:tc>
          <w:tcPr>
            <w:tcW w:w="4526" w:type="dxa"/>
            <w:shd w:val="clear" w:color="auto" w:fill="auto"/>
            <w:tcMar>
              <w:top w:w="100" w:type="dxa"/>
              <w:left w:w="100" w:type="dxa"/>
              <w:bottom w:w="100" w:type="dxa"/>
              <w:right w:w="100" w:type="dxa"/>
            </w:tcMar>
          </w:tcPr>
          <w:p w14:paraId="02D294D7" w14:textId="77777777" w:rsidR="006D0048" w:rsidRDefault="006D0048" w:rsidP="00900CD2">
            <w:pPr>
              <w:spacing w:line="240" w:lineRule="auto"/>
              <w:ind w:firstLine="0"/>
              <w:jc w:val="center"/>
            </w:pPr>
            <w:r>
              <w:rPr>
                <w:noProof/>
                <w:lang w:eastAsia="ru-RU"/>
              </w:rPr>
              <w:drawing>
                <wp:inline distT="0" distB="0" distL="0" distR="0" wp14:anchorId="68E749B9" wp14:editId="0C042A42">
                  <wp:extent cx="2563331" cy="2076031"/>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18"/>
                          <a:stretch/>
                        </pic:blipFill>
                        <pic:spPr bwMode="auto">
                          <a:xfrm>
                            <a:off x="0" y="0"/>
                            <a:ext cx="2563331" cy="2076031"/>
                          </a:xfrm>
                          <a:prstGeom prst="rect">
                            <a:avLst/>
                          </a:prstGeom>
                          <a:ln/>
                        </pic:spPr>
                      </pic:pic>
                    </a:graphicData>
                  </a:graphic>
                </wp:inline>
              </w:drawing>
            </w:r>
          </w:p>
        </w:tc>
      </w:tr>
      <w:tr w:rsidR="006D0048" w14:paraId="2D5F49D4" w14:textId="77777777" w:rsidTr="00900CD2">
        <w:tc>
          <w:tcPr>
            <w:tcW w:w="4526" w:type="dxa"/>
            <w:shd w:val="clear" w:color="auto" w:fill="auto"/>
            <w:tcMar>
              <w:top w:w="100" w:type="dxa"/>
              <w:left w:w="100" w:type="dxa"/>
              <w:bottom w:w="100" w:type="dxa"/>
              <w:right w:w="100" w:type="dxa"/>
            </w:tcMar>
          </w:tcPr>
          <w:p w14:paraId="40D3CE96" w14:textId="77777777" w:rsidR="006D0048" w:rsidRDefault="006D0048" w:rsidP="00900CD2">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 xml:space="preserve">а) </w:t>
            </w:r>
          </w:p>
        </w:tc>
        <w:tc>
          <w:tcPr>
            <w:tcW w:w="4526" w:type="dxa"/>
            <w:shd w:val="clear" w:color="auto" w:fill="auto"/>
            <w:tcMar>
              <w:top w:w="100" w:type="dxa"/>
              <w:left w:w="100" w:type="dxa"/>
              <w:bottom w:w="100" w:type="dxa"/>
              <w:right w:w="100" w:type="dxa"/>
            </w:tcMar>
          </w:tcPr>
          <w:p w14:paraId="18A92E3B" w14:textId="77777777" w:rsidR="006D0048" w:rsidRDefault="006D0048" w:rsidP="00900CD2">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б)</w:t>
            </w:r>
          </w:p>
        </w:tc>
      </w:tr>
      <w:tr w:rsidR="006D0048" w14:paraId="7C9A28D4" w14:textId="77777777" w:rsidTr="00900CD2">
        <w:tc>
          <w:tcPr>
            <w:tcW w:w="4526" w:type="dxa"/>
            <w:shd w:val="clear" w:color="auto" w:fill="auto"/>
            <w:tcMar>
              <w:top w:w="100" w:type="dxa"/>
              <w:left w:w="100" w:type="dxa"/>
              <w:bottom w:w="100" w:type="dxa"/>
              <w:right w:w="100" w:type="dxa"/>
            </w:tcMar>
          </w:tcPr>
          <w:p w14:paraId="3BA00CED" w14:textId="77777777" w:rsidR="006D0048" w:rsidRDefault="006D0048" w:rsidP="00900CD2">
            <w:pPr>
              <w:keepNext/>
              <w:spacing w:line="240" w:lineRule="auto"/>
              <w:ind w:firstLine="0"/>
              <w:jc w:val="center"/>
            </w:pPr>
            <w:r>
              <w:rPr>
                <w:noProof/>
                <w:lang w:eastAsia="ru-RU"/>
              </w:rPr>
              <w:drawing>
                <wp:inline distT="0" distB="0" distL="0" distR="0" wp14:anchorId="16D5D69C" wp14:editId="2496CDBB">
                  <wp:extent cx="2563200" cy="2098162"/>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19"/>
                          <a:stretch/>
                        </pic:blipFill>
                        <pic:spPr bwMode="auto">
                          <a:xfrm>
                            <a:off x="0" y="0"/>
                            <a:ext cx="2563200" cy="2098162"/>
                          </a:xfrm>
                          <a:prstGeom prst="rect">
                            <a:avLst/>
                          </a:prstGeom>
                          <a:ln/>
                        </pic:spPr>
                      </pic:pic>
                    </a:graphicData>
                  </a:graphic>
                </wp:inline>
              </w:drawing>
            </w:r>
          </w:p>
          <w:p w14:paraId="061CC1CF" w14:textId="77777777" w:rsidR="006D0048" w:rsidRDefault="006D0048" w:rsidP="00900CD2">
            <w:pPr>
              <w:pStyle w:val="af1"/>
            </w:pPr>
          </w:p>
        </w:tc>
        <w:tc>
          <w:tcPr>
            <w:tcW w:w="4526" w:type="dxa"/>
            <w:shd w:val="clear" w:color="auto" w:fill="auto"/>
            <w:tcMar>
              <w:top w:w="100" w:type="dxa"/>
              <w:left w:w="100" w:type="dxa"/>
              <w:bottom w:w="100" w:type="dxa"/>
              <w:right w:w="100" w:type="dxa"/>
            </w:tcMar>
          </w:tcPr>
          <w:p w14:paraId="1843D048" w14:textId="77777777" w:rsidR="006D0048" w:rsidRDefault="006D0048" w:rsidP="00900CD2">
            <w:pPr>
              <w:spacing w:line="240" w:lineRule="auto"/>
              <w:ind w:firstLine="0"/>
              <w:jc w:val="center"/>
            </w:pPr>
            <w:r>
              <w:rPr>
                <w:noProof/>
                <w:lang w:eastAsia="ru-RU"/>
              </w:rPr>
              <w:drawing>
                <wp:inline distT="0" distB="0" distL="0" distR="0" wp14:anchorId="485F351B" wp14:editId="0785332A">
                  <wp:extent cx="2733675" cy="22098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ic:nvPicPr>
                        <pic:blipFill>
                          <a:blip r:embed="rId20"/>
                          <a:stretch/>
                        </pic:blipFill>
                        <pic:spPr bwMode="auto">
                          <a:xfrm>
                            <a:off x="0" y="0"/>
                            <a:ext cx="2733675" cy="2209800"/>
                          </a:xfrm>
                          <a:prstGeom prst="rect">
                            <a:avLst/>
                          </a:prstGeom>
                          <a:ln/>
                        </pic:spPr>
                      </pic:pic>
                    </a:graphicData>
                  </a:graphic>
                </wp:inline>
              </w:drawing>
            </w:r>
          </w:p>
        </w:tc>
      </w:tr>
      <w:tr w:rsidR="006D0048" w14:paraId="2194A93E" w14:textId="77777777" w:rsidTr="00900CD2">
        <w:tc>
          <w:tcPr>
            <w:tcW w:w="4526" w:type="dxa"/>
            <w:shd w:val="clear" w:color="auto" w:fill="auto"/>
            <w:tcMar>
              <w:top w:w="100" w:type="dxa"/>
              <w:left w:w="100" w:type="dxa"/>
              <w:bottom w:w="100" w:type="dxa"/>
              <w:right w:w="100" w:type="dxa"/>
            </w:tcMar>
          </w:tcPr>
          <w:p w14:paraId="411D4294" w14:textId="77777777" w:rsidR="006D0048" w:rsidRDefault="006D0048" w:rsidP="00900CD2">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в)</w:t>
            </w:r>
          </w:p>
        </w:tc>
        <w:tc>
          <w:tcPr>
            <w:tcW w:w="4526" w:type="dxa"/>
            <w:shd w:val="clear" w:color="auto" w:fill="auto"/>
            <w:tcMar>
              <w:top w:w="100" w:type="dxa"/>
              <w:left w:w="100" w:type="dxa"/>
              <w:bottom w:w="100" w:type="dxa"/>
              <w:right w:w="100" w:type="dxa"/>
            </w:tcMar>
          </w:tcPr>
          <w:p w14:paraId="1A900175" w14:textId="77777777" w:rsidR="006D0048" w:rsidRDefault="006D0048" w:rsidP="00900CD2">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г)</w:t>
            </w:r>
          </w:p>
        </w:tc>
      </w:tr>
    </w:tbl>
    <w:p w14:paraId="5F2D6ACA" w14:textId="4F200EDB" w:rsidR="006D0048" w:rsidRDefault="006D0048" w:rsidP="006D0048">
      <w:pPr>
        <w:spacing w:before="240" w:after="240" w:line="240" w:lineRule="auto"/>
        <w:ind w:firstLine="0"/>
        <w:jc w:val="center"/>
      </w:pPr>
      <w:bookmarkStart w:id="37" w:name="_Ref167281424"/>
      <w:r>
        <w:t xml:space="preserve">Рис. </w:t>
      </w:r>
      <w:bookmarkEnd w:id="37"/>
      <w:r w:rsidR="006A6C64">
        <w:t xml:space="preserve">2.7. </w:t>
      </w:r>
      <w:r w:rsidR="006A6C64">
        <w:rPr>
          <w:lang w:val="en-US"/>
        </w:rPr>
        <w:t>S</w:t>
      </w:r>
      <w:r>
        <w:t>-параметры сумматора (сплошная линия – трехзвенный, пунктирная – однозвенный с радиусом 15 мм).</w:t>
      </w:r>
    </w:p>
    <w:p w14:paraId="6C66BB38" w14:textId="23528AB9" w:rsidR="006D0048" w:rsidRPr="008471AC" w:rsidRDefault="006D0048" w:rsidP="00411F4F">
      <w:pPr>
        <w:pStyle w:val="21"/>
        <w:numPr>
          <w:ilvl w:val="1"/>
          <w:numId w:val="23"/>
        </w:numPr>
      </w:pPr>
      <w:bookmarkStart w:id="38" w:name="_Toc125035526"/>
      <w:bookmarkStart w:id="39" w:name="_Toc167360530"/>
      <w:bookmarkStart w:id="40" w:name="_Toc168396753"/>
      <w:proofErr w:type="spellStart"/>
      <w:r w:rsidRPr="008471AC">
        <w:t>Пятипортовый</w:t>
      </w:r>
      <w:proofErr w:type="spellEnd"/>
      <w:r w:rsidRPr="008471AC">
        <w:t xml:space="preserve"> сумматор конструкции Уилкинсона</w:t>
      </w:r>
      <w:bookmarkEnd w:id="38"/>
      <w:bookmarkEnd w:id="39"/>
      <w:bookmarkEnd w:id="40"/>
    </w:p>
    <w:p w14:paraId="3C294C81" w14:textId="40386410" w:rsidR="006D0048" w:rsidRDefault="006D0048" w:rsidP="006D0048">
      <w:pPr>
        <w:rPr>
          <w:lang w:eastAsia="ru-RU"/>
        </w:rPr>
      </w:pPr>
      <w:r>
        <w:rPr>
          <w:lang w:eastAsia="ru-RU"/>
        </w:rPr>
        <w:t xml:space="preserve">Для сложения более двух импульсов и формирования сигналов более сложной формы соответственно, </w:t>
      </w:r>
      <w:proofErr w:type="spellStart"/>
      <w:r>
        <w:rPr>
          <w:lang w:eastAsia="ru-RU"/>
        </w:rPr>
        <w:t>трехпортовый</w:t>
      </w:r>
      <w:proofErr w:type="spellEnd"/>
      <w:r>
        <w:rPr>
          <w:lang w:eastAsia="ru-RU"/>
        </w:rPr>
        <w:t xml:space="preserve"> сумматор Уилкинсона уже не подходит. Для решения этой проблемы была разработана более сложная топология </w:t>
      </w:r>
      <w:proofErr w:type="spellStart"/>
      <w:r>
        <w:rPr>
          <w:lang w:eastAsia="ru-RU"/>
        </w:rPr>
        <w:t>пятипортового</w:t>
      </w:r>
      <w:proofErr w:type="spellEnd"/>
      <w:r>
        <w:rPr>
          <w:lang w:eastAsia="ru-RU"/>
        </w:rPr>
        <w:t xml:space="preserve"> сумматора. Его рендер-изображение приведено на </w:t>
      </w:r>
      <w:r w:rsidR="003A2F9E">
        <w:rPr>
          <w:lang w:eastAsia="ru-RU"/>
        </w:rPr>
        <w:t>рис. 2.8.</w:t>
      </w:r>
      <w:r>
        <w:rPr>
          <w:lang w:eastAsia="ru-RU"/>
        </w:rPr>
        <w:t xml:space="preserve"> Это устройство имеет четыре входа, на которые можно подавать четыре различных сигнала соответственно. С выхода устройства можно получить сигнал, сформированный путем сложения четырех импульсов.</w:t>
      </w:r>
    </w:p>
    <w:p w14:paraId="1768BFC4" w14:textId="77777777" w:rsidR="006D0048" w:rsidRDefault="006D0048" w:rsidP="006D0048">
      <w:pPr>
        <w:pStyle w:val="aa"/>
        <w:keepNext/>
      </w:pPr>
      <w:r>
        <w:rPr>
          <w:noProof/>
          <w:lang w:eastAsia="ru-RU"/>
        </w:rPr>
        <w:lastRenderedPageBreak/>
        <w:drawing>
          <wp:inline distT="0" distB="0" distL="0" distR="0" wp14:anchorId="1C088A62" wp14:editId="0EB186F4">
            <wp:extent cx="5734272" cy="2488018"/>
            <wp:effectExtent l="0" t="0" r="0" b="7620"/>
            <wp:docPr id="19"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21"/>
                    <a:stretch/>
                  </pic:blipFill>
                  <pic:spPr bwMode="auto">
                    <a:xfrm>
                      <a:off x="0" y="0"/>
                      <a:ext cx="5747377" cy="2493704"/>
                    </a:xfrm>
                    <a:prstGeom prst="rect">
                      <a:avLst/>
                    </a:prstGeom>
                    <a:noFill/>
                    <a:ln>
                      <a:noFill/>
                    </a:ln>
                  </pic:spPr>
                </pic:pic>
              </a:graphicData>
            </a:graphic>
          </wp:inline>
        </w:drawing>
      </w:r>
    </w:p>
    <w:p w14:paraId="28917FF2" w14:textId="26C064BB" w:rsidR="006D0048" w:rsidRDefault="003A2F9E" w:rsidP="006D0048">
      <w:pPr>
        <w:pStyle w:val="aa"/>
        <w:rPr>
          <w:lang w:eastAsia="ru-RU"/>
        </w:rPr>
      </w:pPr>
      <w:r>
        <w:t>Рис 2.8.</w:t>
      </w:r>
      <w:r w:rsidR="006D0048">
        <w:t xml:space="preserve"> </w:t>
      </w:r>
      <w:r w:rsidR="006D0048">
        <w:rPr>
          <w:lang w:eastAsia="ru-RU"/>
        </w:rPr>
        <w:t xml:space="preserve">Рендер-изображение </w:t>
      </w:r>
      <w:proofErr w:type="spellStart"/>
      <w:r w:rsidR="006D0048">
        <w:rPr>
          <w:lang w:eastAsia="ru-RU"/>
        </w:rPr>
        <w:t>пятипортового</w:t>
      </w:r>
      <w:proofErr w:type="spellEnd"/>
      <w:r w:rsidR="006D0048">
        <w:rPr>
          <w:lang w:eastAsia="ru-RU"/>
        </w:rPr>
        <w:t xml:space="preserve"> сумматора конструкции Уилкинсона. </w:t>
      </w:r>
    </w:p>
    <w:p w14:paraId="70E6342A" w14:textId="072B474D" w:rsidR="006D0048" w:rsidRDefault="006D0048" w:rsidP="006D0048">
      <w:pPr>
        <w:rPr>
          <w:lang w:eastAsia="ru-RU"/>
        </w:rPr>
      </w:pPr>
      <w:r>
        <w:rPr>
          <w:lang w:eastAsia="ru-RU"/>
        </w:rPr>
        <w:t xml:space="preserve">Его моделирование и численная оптимизация производились теми же методами, что и для </w:t>
      </w:r>
      <w:proofErr w:type="spellStart"/>
      <w:r>
        <w:rPr>
          <w:lang w:eastAsia="ru-RU"/>
        </w:rPr>
        <w:t>трехпортового</w:t>
      </w:r>
      <w:proofErr w:type="spellEnd"/>
      <w:r>
        <w:rPr>
          <w:lang w:eastAsia="ru-RU"/>
        </w:rPr>
        <w:t xml:space="preserve"> сумматора. Полученные в результате этих операций численные значения параметров приведены в </w:t>
      </w:r>
      <w:r w:rsidR="003A2F9E">
        <w:rPr>
          <w:lang w:eastAsia="ru-RU"/>
        </w:rPr>
        <w:t>таблице 2.2</w:t>
      </w:r>
      <w:r>
        <w:rPr>
          <w:lang w:eastAsia="ru-RU"/>
        </w:rPr>
        <w:t xml:space="preserve">. </w:t>
      </w:r>
    </w:p>
    <w:p w14:paraId="4A6C1383" w14:textId="77777777" w:rsidR="006D0048" w:rsidRDefault="006D0048" w:rsidP="006D0048">
      <w:pPr>
        <w:jc w:val="right"/>
        <w:rPr>
          <w:lang w:eastAsia="ru-RU"/>
        </w:rPr>
      </w:pPr>
      <w:r>
        <w:rPr>
          <w:lang w:eastAsia="ru-RU"/>
        </w:rPr>
        <w:t xml:space="preserve">Таблица 2.2. Параметры </w:t>
      </w:r>
      <w:proofErr w:type="spellStart"/>
      <w:r>
        <w:rPr>
          <w:lang w:eastAsia="ru-RU"/>
        </w:rPr>
        <w:t>пятипортового</w:t>
      </w:r>
      <w:proofErr w:type="spellEnd"/>
      <w:r>
        <w:rPr>
          <w:lang w:eastAsia="ru-RU"/>
        </w:rPr>
        <w:t xml:space="preserve"> сумматора.</w:t>
      </w:r>
    </w:p>
    <w:tbl>
      <w:tblPr>
        <w:tblW w:w="7938" w:type="dxa"/>
        <w:tblInd w:w="985" w:type="dxa"/>
        <w:tblBorders>
          <w:top w:val="single" w:sz="6" w:space="0" w:color="auto"/>
          <w:left w:val="single" w:sz="6" w:space="0" w:color="auto"/>
          <w:bottom w:val="single" w:sz="6" w:space="0" w:color="auto"/>
          <w:right w:val="single" w:sz="6" w:space="0" w:color="auto"/>
        </w:tblBorders>
        <w:tblCellMar>
          <w:left w:w="0" w:type="dxa"/>
          <w:right w:w="0" w:type="dxa"/>
        </w:tblCellMar>
        <w:tblLook w:val="04A0" w:firstRow="1" w:lastRow="0" w:firstColumn="1" w:lastColumn="0" w:noHBand="0" w:noVBand="1"/>
      </w:tblPr>
      <w:tblGrid>
        <w:gridCol w:w="1984"/>
        <w:gridCol w:w="1985"/>
        <w:gridCol w:w="1984"/>
        <w:gridCol w:w="1985"/>
      </w:tblGrid>
      <w:tr w:rsidR="006D0048" w14:paraId="7ED4BFE1" w14:textId="77777777" w:rsidTr="00900CD2">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F3563EE"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Параметр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E47650C"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Значение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3FC510F"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Параметр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1BE5BCF"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Значение </w:t>
            </w:r>
          </w:p>
        </w:tc>
      </w:tr>
      <w:tr w:rsidR="006D0048" w14:paraId="3DD72C59" w14:textId="77777777" w:rsidTr="00900CD2">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2D216F9"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H1</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0C81F28"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80.03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8600D0F"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W2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E1D5E2"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1.25 </w:t>
            </w:r>
            <w:proofErr w:type="spellStart"/>
            <w:r>
              <w:rPr>
                <w:rFonts w:eastAsia="Times New Roman"/>
                <w:color w:val="auto"/>
                <w:lang w:val="en-GB" w:eastAsia="ru-RU"/>
              </w:rPr>
              <w:t>мм</w:t>
            </w:r>
            <w:proofErr w:type="spellEnd"/>
            <w:r>
              <w:rPr>
                <w:rFonts w:eastAsia="Times New Roman"/>
                <w:color w:val="auto"/>
                <w:lang w:eastAsia="ru-RU"/>
              </w:rPr>
              <w:t> </w:t>
            </w:r>
          </w:p>
        </w:tc>
      </w:tr>
      <w:tr w:rsidR="006D0048" w14:paraId="7B85312E" w14:textId="77777777" w:rsidTr="00900CD2">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2CD25BB"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H2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32D30C8"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35.49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B524D3"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W3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B529E07"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2.17 </w:t>
            </w:r>
            <w:proofErr w:type="spellStart"/>
            <w:r>
              <w:rPr>
                <w:rFonts w:eastAsia="Times New Roman"/>
                <w:color w:val="auto"/>
                <w:lang w:val="en-GB" w:eastAsia="ru-RU"/>
              </w:rPr>
              <w:t>мм</w:t>
            </w:r>
            <w:proofErr w:type="spellEnd"/>
            <w:r>
              <w:rPr>
                <w:rFonts w:eastAsia="Times New Roman"/>
                <w:color w:val="auto"/>
                <w:lang w:eastAsia="ru-RU"/>
              </w:rPr>
              <w:t> </w:t>
            </w:r>
          </w:p>
        </w:tc>
      </w:tr>
      <w:tr w:rsidR="006D0048" w14:paraId="42C314E5" w14:textId="77777777" w:rsidTr="00900CD2">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FBCAC38"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US" w:eastAsia="ru-RU"/>
              </w:rPr>
              <w:t>H3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427B995"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183.54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3076FC8"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W4</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F581FA7"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3.49 </w:t>
            </w:r>
            <w:proofErr w:type="spellStart"/>
            <w:r>
              <w:rPr>
                <w:rFonts w:eastAsia="Times New Roman"/>
                <w:color w:val="auto"/>
                <w:lang w:val="en-GB" w:eastAsia="ru-RU"/>
              </w:rPr>
              <w:t>мм</w:t>
            </w:r>
            <w:proofErr w:type="spellEnd"/>
            <w:r>
              <w:rPr>
                <w:rFonts w:eastAsia="Times New Roman"/>
                <w:color w:val="auto"/>
                <w:lang w:eastAsia="ru-RU"/>
              </w:rPr>
              <w:t> </w:t>
            </w:r>
          </w:p>
        </w:tc>
      </w:tr>
      <w:tr w:rsidR="006D0048" w14:paraId="788E5599" w14:textId="77777777" w:rsidTr="00900CD2">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1057D1E"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r1</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A9DBF43"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11.17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0BF6599"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L</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9A98CE0"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5 </w:t>
            </w:r>
            <w:proofErr w:type="spellStart"/>
            <w:r>
              <w:rPr>
                <w:rFonts w:eastAsia="Times New Roman"/>
                <w:color w:val="auto"/>
                <w:lang w:val="en-GB" w:eastAsia="ru-RU"/>
              </w:rPr>
              <w:t>мм</w:t>
            </w:r>
            <w:proofErr w:type="spellEnd"/>
            <w:r>
              <w:rPr>
                <w:rFonts w:eastAsia="Times New Roman"/>
                <w:color w:val="auto"/>
                <w:lang w:eastAsia="ru-RU"/>
              </w:rPr>
              <w:t> </w:t>
            </w:r>
          </w:p>
        </w:tc>
      </w:tr>
      <w:tr w:rsidR="006D0048" w14:paraId="2A675C46" w14:textId="77777777" w:rsidTr="00900CD2">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776C1E7"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r2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1F95D02"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4.88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672085F"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Res1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FB7D4B0"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132 Ом </w:t>
            </w:r>
          </w:p>
        </w:tc>
      </w:tr>
      <w:tr w:rsidR="006D0048" w14:paraId="0F24A929" w14:textId="77777777" w:rsidTr="00900CD2">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A4BB854"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r3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5EB529F"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5.</w:t>
            </w:r>
            <w:r>
              <w:rPr>
                <w:rFonts w:eastAsia="Times New Roman"/>
                <w:color w:val="auto"/>
                <w:lang w:eastAsia="ru-RU"/>
              </w:rPr>
              <w:t>09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FCD6B03"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Res2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68F3659"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185 Ом </w:t>
            </w:r>
          </w:p>
        </w:tc>
      </w:tr>
      <w:tr w:rsidR="006D0048" w14:paraId="026A07F6" w14:textId="77777777" w:rsidTr="00900CD2">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C7A3F8C"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r4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8E4936F"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15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3F8DE4C"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Res3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D74BC55"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250 Ом </w:t>
            </w:r>
          </w:p>
        </w:tc>
      </w:tr>
      <w:tr w:rsidR="006D0048" w14:paraId="79EADA48" w14:textId="77777777" w:rsidTr="00900CD2">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8C01E3E"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W1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D54FB01"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0.92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2E34FA"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7B3059C"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 </w:t>
            </w:r>
          </w:p>
        </w:tc>
      </w:tr>
    </w:tbl>
    <w:p w14:paraId="41C4F59B" w14:textId="77777777" w:rsidR="006D0048" w:rsidRDefault="006D0048" w:rsidP="006D0048">
      <w:pPr>
        <w:rPr>
          <w:lang w:val="en-US"/>
        </w:rPr>
      </w:pPr>
    </w:p>
    <w:p w14:paraId="3C0F16CC" w14:textId="16665CC3" w:rsidR="006D0048" w:rsidRDefault="006D0048" w:rsidP="006D0048">
      <w:r>
        <w:t>По результатам моделирования было изготовлено реальное устройство. Его изображение приведено на рис.</w:t>
      </w:r>
      <w:r w:rsidR="00056CC6">
        <w:t xml:space="preserve"> 2.9</w:t>
      </w:r>
      <w:r>
        <w:t xml:space="preserve">. Для изготовления </w:t>
      </w:r>
      <w:proofErr w:type="spellStart"/>
      <w:r>
        <w:t>пятипортового</w:t>
      </w:r>
      <w:proofErr w:type="spellEnd"/>
      <w:r>
        <w:t xml:space="preserve"> сумматора использовались те же материалы, что и для </w:t>
      </w:r>
      <w:proofErr w:type="spellStart"/>
      <w:r>
        <w:t>трехпортового</w:t>
      </w:r>
      <w:proofErr w:type="spellEnd"/>
      <w:r>
        <w:t xml:space="preserve"> сумматора. При моделировании ставились аналогичные цели: </w:t>
      </w:r>
    </w:p>
    <w:p w14:paraId="29EA61A2" w14:textId="77777777" w:rsidR="006D0048" w:rsidRDefault="006D0048" w:rsidP="00411F4F">
      <w:pPr>
        <w:numPr>
          <w:ilvl w:val="0"/>
          <w:numId w:val="8"/>
        </w:numPr>
        <w:spacing w:line="276" w:lineRule="auto"/>
        <w:ind w:left="0" w:firstLine="851"/>
      </w:pPr>
      <w:r>
        <w:t>S</w:t>
      </w:r>
      <w:r>
        <w:rPr>
          <w:vertAlign w:val="subscript"/>
        </w:rPr>
        <w:t>22</w:t>
      </w:r>
      <w:r>
        <w:t>, S</w:t>
      </w:r>
      <w:r>
        <w:rPr>
          <w:vertAlign w:val="subscript"/>
        </w:rPr>
        <w:t>25</w:t>
      </w:r>
      <w:r>
        <w:t xml:space="preserve"> – не менее 15 дБ; </w:t>
      </w:r>
    </w:p>
    <w:p w14:paraId="1FB04F4F" w14:textId="77777777" w:rsidR="006D0048" w:rsidRDefault="006D0048" w:rsidP="00411F4F">
      <w:pPr>
        <w:numPr>
          <w:ilvl w:val="0"/>
          <w:numId w:val="8"/>
        </w:numPr>
        <w:spacing w:line="276" w:lineRule="auto"/>
        <w:ind w:left="0" w:firstLine="851"/>
      </w:pPr>
      <w:r>
        <w:t>S</w:t>
      </w:r>
      <w:r>
        <w:rPr>
          <w:vertAlign w:val="subscript"/>
        </w:rPr>
        <w:t>21</w:t>
      </w:r>
      <w:r>
        <w:t xml:space="preserve"> – не менее 5 дБ; </w:t>
      </w:r>
    </w:p>
    <w:p w14:paraId="49DF39CE" w14:textId="77777777" w:rsidR="006D0048" w:rsidRDefault="006D0048" w:rsidP="00411F4F">
      <w:pPr>
        <w:numPr>
          <w:ilvl w:val="0"/>
          <w:numId w:val="8"/>
        </w:numPr>
        <w:spacing w:line="276" w:lineRule="auto"/>
        <w:ind w:left="0" w:firstLine="851"/>
      </w:pPr>
      <w:r>
        <w:lastRenderedPageBreak/>
        <w:t>S</w:t>
      </w:r>
      <w:r>
        <w:rPr>
          <w:vertAlign w:val="subscript"/>
        </w:rPr>
        <w:t>23</w:t>
      </w:r>
      <w:r>
        <w:t xml:space="preserve"> – не менее 15 дБ. </w:t>
      </w:r>
    </w:p>
    <w:p w14:paraId="13B95ED8" w14:textId="77777777" w:rsidR="006D0048" w:rsidRDefault="006D0048" w:rsidP="006D0048">
      <w:pPr>
        <w:spacing w:line="276" w:lineRule="auto"/>
      </w:pPr>
    </w:p>
    <w:p w14:paraId="49783120" w14:textId="77777777" w:rsidR="006D0048" w:rsidRPr="00C57462" w:rsidRDefault="006D0048" w:rsidP="00C57462">
      <w:pPr>
        <w:pStyle w:val="af7"/>
      </w:pPr>
      <w:r w:rsidRPr="00C57462">
        <w:rPr>
          <w:noProof/>
        </w:rPr>
        <w:drawing>
          <wp:inline distT="0" distB="0" distL="0" distR="0" wp14:anchorId="4B92FEB4" wp14:editId="7DF1F3B7">
            <wp:extent cx="5391397" cy="3491346"/>
            <wp:effectExtent l="0" t="0" r="0" b="0"/>
            <wp:docPr id="20" name="image13.jpg"/>
            <wp:cNvGraphicFramePr/>
            <a:graphic xmlns:a="http://schemas.openxmlformats.org/drawingml/2006/main">
              <a:graphicData uri="http://schemas.openxmlformats.org/drawingml/2006/picture">
                <pic:pic xmlns:pic="http://schemas.openxmlformats.org/drawingml/2006/picture">
                  <pic:nvPicPr>
                    <pic:cNvPr id="0" name="image13.jpg"/>
                    <pic:cNvPicPr/>
                  </pic:nvPicPr>
                  <pic:blipFill>
                    <a:blip r:embed="rId22"/>
                    <a:stretch/>
                  </pic:blipFill>
                  <pic:spPr bwMode="auto">
                    <a:xfrm>
                      <a:off x="0" y="0"/>
                      <a:ext cx="5416158" cy="3507381"/>
                    </a:xfrm>
                    <a:prstGeom prst="rect">
                      <a:avLst/>
                    </a:prstGeom>
                    <a:ln/>
                  </pic:spPr>
                </pic:pic>
              </a:graphicData>
            </a:graphic>
          </wp:inline>
        </w:drawing>
      </w:r>
    </w:p>
    <w:p w14:paraId="23017C5B" w14:textId="41B35FB2" w:rsidR="006D0048" w:rsidRDefault="00056CC6" w:rsidP="00C57462">
      <w:pPr>
        <w:pStyle w:val="af7"/>
        <w:rPr>
          <w:i w:val="0"/>
          <w:iCs/>
        </w:rPr>
      </w:pPr>
      <w:r>
        <w:rPr>
          <w:i w:val="0"/>
          <w:iCs/>
        </w:rPr>
        <w:t>Рис. 2.9.</w:t>
      </w:r>
      <w:r w:rsidR="006D0048" w:rsidRPr="00C57462">
        <w:rPr>
          <w:i w:val="0"/>
          <w:iCs/>
        </w:rPr>
        <w:t xml:space="preserve"> </w:t>
      </w:r>
      <w:proofErr w:type="spellStart"/>
      <w:r w:rsidR="006D0048" w:rsidRPr="00C57462">
        <w:rPr>
          <w:i w:val="0"/>
          <w:iCs/>
        </w:rPr>
        <w:t>Пятипортовый</w:t>
      </w:r>
      <w:proofErr w:type="spellEnd"/>
      <w:r w:rsidR="006D0048" w:rsidRPr="00C57462">
        <w:rPr>
          <w:i w:val="0"/>
          <w:iCs/>
        </w:rPr>
        <w:t xml:space="preserve"> сумматор конструкции Уилкинсона, экспериментальный макет.</w:t>
      </w:r>
    </w:p>
    <w:p w14:paraId="5B36F429" w14:textId="77777777" w:rsidR="00E951B0" w:rsidRPr="00C57462" w:rsidRDefault="00E951B0" w:rsidP="00C57462">
      <w:pPr>
        <w:pStyle w:val="af7"/>
        <w:rPr>
          <w:i w:val="0"/>
          <w:iCs/>
        </w:rPr>
      </w:pPr>
    </w:p>
    <w:p w14:paraId="0B0C7FD6" w14:textId="6A8D7EA8" w:rsidR="006D0048" w:rsidRPr="002F4206" w:rsidRDefault="006D0048" w:rsidP="006D0048">
      <w:r>
        <w:rPr>
          <w:lang w:val="en-US"/>
        </w:rPr>
        <w:t>S</w:t>
      </w:r>
      <w:r>
        <w:t xml:space="preserve">-параметры реального устройства в сравнении с результатами моделирования представлены на </w:t>
      </w:r>
      <w:r w:rsidR="00056CC6">
        <w:t>рис. 2.10</w:t>
      </w:r>
      <w:r>
        <w:t xml:space="preserve">. S-параметры прототипа были измерены с помощью анализатора цепей </w:t>
      </w:r>
      <w:proofErr w:type="spellStart"/>
      <w:r>
        <w:t>Keysight</w:t>
      </w:r>
      <w:proofErr w:type="spellEnd"/>
      <w:r>
        <w:t xml:space="preserve"> PNA-X N5242B. Была получена достаточно хорошая сходимость экспериментальных результатов с результатами моделирования. Были измерены все возможные </w:t>
      </w:r>
      <w:r>
        <w:rPr>
          <w:lang w:val="en-US"/>
        </w:rPr>
        <w:t>S</w:t>
      </w:r>
      <w:r w:rsidRPr="002F4206">
        <w:t>-</w:t>
      </w:r>
      <w:r>
        <w:t xml:space="preserve">параметры сумматора. Однако в результатах приведены только </w:t>
      </w:r>
      <w:r>
        <w:rPr>
          <w:lang w:val="en-US"/>
        </w:rPr>
        <w:t>S</w:t>
      </w:r>
      <w:r w:rsidRPr="002F4206">
        <w:t xml:space="preserve">22, </w:t>
      </w:r>
      <w:r>
        <w:rPr>
          <w:lang w:val="en-US"/>
        </w:rPr>
        <w:t>S</w:t>
      </w:r>
      <w:r w:rsidRPr="002F4206">
        <w:t xml:space="preserve">21, </w:t>
      </w:r>
      <w:r>
        <w:rPr>
          <w:lang w:val="en-US"/>
        </w:rPr>
        <w:t>S</w:t>
      </w:r>
      <w:r w:rsidRPr="002F4206">
        <w:t xml:space="preserve">25 </w:t>
      </w:r>
      <w:r>
        <w:t xml:space="preserve">и </w:t>
      </w:r>
      <w:r>
        <w:rPr>
          <w:lang w:val="en-US"/>
        </w:rPr>
        <w:t>S</w:t>
      </w:r>
      <w:r w:rsidRPr="002F4206">
        <w:t xml:space="preserve">23, </w:t>
      </w:r>
      <w:r>
        <w:t xml:space="preserve">так как при моделировании и на практике для развязок между портами и прохождении от входов к выходу сумматора получились идентичные результаты. </w:t>
      </w:r>
      <w:r w:rsidR="00B7636B">
        <w:t xml:space="preserve">Анализатор цепей имеет 4 канала, поэтому при измерениях на один из входов сумматора ставилась 50-Омная заглушка. </w:t>
      </w:r>
    </w:p>
    <w:p w14:paraId="2E5ED0D3" w14:textId="77777777" w:rsidR="006D0048" w:rsidRDefault="006D0048" w:rsidP="006842D9">
      <w:pPr>
        <w:pStyle w:val="aa"/>
        <w:keepNext/>
        <w:ind w:left="-851"/>
      </w:pPr>
      <w:r>
        <w:rPr>
          <w:noProof/>
          <w:lang w:eastAsia="ru-RU"/>
        </w:rPr>
        <w:lastRenderedPageBreak/>
        <w:drawing>
          <wp:inline distT="0" distB="0" distL="0" distR="0" wp14:anchorId="418C4A0F" wp14:editId="05C4F655">
            <wp:extent cx="6737933" cy="6218555"/>
            <wp:effectExtent l="0" t="0" r="635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ic:nvPicPr>
                  <pic:blipFill>
                    <a:blip r:embed="rId23"/>
                    <a:stretch/>
                  </pic:blipFill>
                  <pic:spPr bwMode="auto">
                    <a:xfrm>
                      <a:off x="0" y="0"/>
                      <a:ext cx="6764729" cy="6243286"/>
                    </a:xfrm>
                    <a:prstGeom prst="rect">
                      <a:avLst/>
                    </a:prstGeom>
                    <a:ln/>
                  </pic:spPr>
                </pic:pic>
              </a:graphicData>
            </a:graphic>
          </wp:inline>
        </w:drawing>
      </w:r>
    </w:p>
    <w:p w14:paraId="067DFA42" w14:textId="6C0A0717" w:rsidR="006D0048" w:rsidRDefault="00056CC6" w:rsidP="006D0048">
      <w:pPr>
        <w:pStyle w:val="aa"/>
      </w:pPr>
      <w:r>
        <w:t>Рис. 2.10.</w:t>
      </w:r>
      <w:r w:rsidR="006D0048">
        <w:t xml:space="preserve"> S-параметры сумматора, полученные в результате моделирования (сплошная линия) и S-параметры реального устройства (пунктирная линия).</w:t>
      </w:r>
    </w:p>
    <w:p w14:paraId="1225CE06" w14:textId="47A02F90" w:rsidR="00DD4C3B" w:rsidRDefault="00DD4C3B">
      <w:pPr>
        <w:spacing w:after="160" w:line="259" w:lineRule="auto"/>
        <w:ind w:firstLine="0"/>
        <w:jc w:val="left"/>
      </w:pPr>
      <w:r>
        <w:br w:type="page"/>
      </w:r>
    </w:p>
    <w:p w14:paraId="674D7ADB" w14:textId="74F26E63" w:rsidR="003F36B1" w:rsidRDefault="00DD4C3B" w:rsidP="008471AC">
      <w:pPr>
        <w:pStyle w:val="1"/>
      </w:pPr>
      <w:bookmarkStart w:id="41" w:name="_Toc168396754"/>
      <w:r>
        <w:lastRenderedPageBreak/>
        <w:t>Генераторы СКИ на основе ДНЗ</w:t>
      </w:r>
      <w:bookmarkEnd w:id="41"/>
    </w:p>
    <w:p w14:paraId="2B60BB9B" w14:textId="237B465B" w:rsidR="00DD4C3B" w:rsidRPr="008471AC" w:rsidRDefault="00DD4C3B" w:rsidP="00411F4F">
      <w:pPr>
        <w:pStyle w:val="21"/>
        <w:numPr>
          <w:ilvl w:val="1"/>
          <w:numId w:val="23"/>
        </w:numPr>
      </w:pPr>
      <w:bookmarkStart w:id="42" w:name="_Toc168396755"/>
      <w:r w:rsidRPr="008471AC">
        <w:t>Генератор СКИ импульсного типа с одним запускающим импульсом и последовательно соединенными ДНЗ</w:t>
      </w:r>
      <w:bookmarkEnd w:id="42"/>
    </w:p>
    <w:p w14:paraId="3204B5EA" w14:textId="1D5DBC91" w:rsidR="00DD4C3B" w:rsidRDefault="00DD4C3B" w:rsidP="00DD4C3B">
      <w:r>
        <w:t xml:space="preserve"> Существует множество подходов к формированию импульсов </w:t>
      </w:r>
      <w:proofErr w:type="spellStart"/>
      <w:r>
        <w:t>квазигауссовской</w:t>
      </w:r>
      <w:proofErr w:type="spellEnd"/>
      <w:r>
        <w:t xml:space="preserve"> формы </w:t>
      </w:r>
      <w:proofErr w:type="spellStart"/>
      <w:r>
        <w:t>субнаносекундной</w:t>
      </w:r>
      <w:proofErr w:type="spellEnd"/>
      <w:r>
        <w:t xml:space="preserve"> и пикосекундной длительности: с использованием нелинейных методов преобразования напряжений источников питающих напряжений или входных импульсов в импульсы заданной формы [1], диодов с накоплением заряда (ДНЗ) в разных режимах функционирования [2-3], лавинных диодов и транзисторов [4], динисторов быстрой ионизации[5] и т.д. В данной работе используются схемы формирования импульсов на ДНЗ, как одни из наиболее простых в реализации, предсказуемых в работе и имеющих при этом большие амплитуды и малые длительности при относительно низком потреблении энергии сравнительно с другими указанными выше вариантами [6]. Для достижения максимальной амплитуды и минимальной длительности импульсов была выбрана схема с последовательным включением ДНЗ [</w:t>
      </w:r>
      <w:r w:rsidR="006842D9">
        <w:fldChar w:fldCharType="begin"/>
      </w:r>
      <w:r w:rsidR="006842D9">
        <w:instrText xml:space="preserve"> REF _Ref167956883 \n \h </w:instrText>
      </w:r>
      <w:r w:rsidR="006842D9">
        <w:fldChar w:fldCharType="separate"/>
      </w:r>
      <w:r w:rsidR="00E77239">
        <w:t>2</w:t>
      </w:r>
      <w:r w:rsidR="006842D9">
        <w:fldChar w:fldCharType="end"/>
      </w:r>
      <w:r>
        <w:t xml:space="preserve">]. </w:t>
      </w:r>
    </w:p>
    <w:p w14:paraId="79C3B223" w14:textId="77777777" w:rsidR="00DD4C3B" w:rsidRDefault="00DD4C3B" w:rsidP="00DD4C3B">
      <w:r>
        <w:t xml:space="preserve">Параметры импульсов на выходе формирователей зависят от режима работы и параметров ДНЗ. В данной работе используется схемы основанные на включении ДНЗ в импульсном режиме. </w:t>
      </w:r>
    </w:p>
    <w:p w14:paraId="6395EAA3" w14:textId="0DCEDA89" w:rsidR="00DD4C3B" w:rsidRPr="00B95ABA" w:rsidRDefault="00DD4C3B" w:rsidP="00411F4F">
      <w:pPr>
        <w:pStyle w:val="31"/>
        <w:numPr>
          <w:ilvl w:val="2"/>
          <w:numId w:val="23"/>
        </w:numPr>
      </w:pPr>
      <w:bookmarkStart w:id="43" w:name="_Toc125035519"/>
      <w:bookmarkStart w:id="44" w:name="_Toc168396756"/>
      <w:r w:rsidRPr="00B95ABA">
        <w:t>Физика работы генераторов в импульсном режиме</w:t>
      </w:r>
      <w:bookmarkEnd w:id="43"/>
      <w:bookmarkEnd w:id="44"/>
    </w:p>
    <w:p w14:paraId="51A9A49E" w14:textId="4CF3C98D" w:rsidR="00413EB8" w:rsidRPr="00413EB8" w:rsidRDefault="00413EB8" w:rsidP="00DD4C3B">
      <w:r>
        <w:t>Ф</w:t>
      </w:r>
      <w:r w:rsidR="00DD4C3B">
        <w:t xml:space="preserve">ормирование </w:t>
      </w:r>
      <w:proofErr w:type="spellStart"/>
      <w:r>
        <w:t>квазигауссовых</w:t>
      </w:r>
      <w:proofErr w:type="spellEnd"/>
      <w:r>
        <w:t xml:space="preserve"> </w:t>
      </w:r>
      <w:r w:rsidR="00DD4C3B">
        <w:t>СКИ</w:t>
      </w:r>
      <w:r>
        <w:t xml:space="preserve"> в классическом подходе </w:t>
      </w:r>
      <w:r w:rsidRPr="00330E85">
        <w:t>[</w:t>
      </w:r>
      <w:r w:rsidR="00330E85" w:rsidRPr="00330E85">
        <w:t>37, 38</w:t>
      </w:r>
      <w:r w:rsidRPr="00330E85">
        <w:t>]</w:t>
      </w:r>
      <w:r>
        <w:t xml:space="preserve"> осуществляется с помощью схем с </w:t>
      </w:r>
      <w:proofErr w:type="spellStart"/>
      <w:r>
        <w:t>длительныим</w:t>
      </w:r>
      <w:proofErr w:type="spellEnd"/>
      <w:r>
        <w:t xml:space="preserve"> накоплением заряда в активной структуре ДНЗ. В источниках такой подход также упоминается как метод с фазой длительного накопления. Суть метода заключается в следующем. Пока на высокочастотный вход генератора не поступает запускающий импульс, через ДНЗ всё время протекает прямой ток, и в активной области полупроводника </w:t>
      </w:r>
      <w:proofErr w:type="spellStart"/>
      <w:r>
        <w:t>накапливаетс</w:t>
      </w:r>
      <w:proofErr w:type="spellEnd"/>
      <w:r>
        <w:t xml:space="preserve"> заряд. Запускающий сигнал меняет полярность </w:t>
      </w:r>
      <w:r>
        <w:lastRenderedPageBreak/>
        <w:t xml:space="preserve">напряжения и, следовательно, направление протекания тока на диоде, заряд из активной области </w:t>
      </w:r>
      <w:proofErr w:type="spellStart"/>
      <w:r>
        <w:t>инжектируетсмя</w:t>
      </w:r>
      <w:proofErr w:type="spellEnd"/>
      <w:r>
        <w:t xml:space="preserve"> и диод закрывается.</w:t>
      </w:r>
    </w:p>
    <w:p w14:paraId="74485C09" w14:textId="77777777" w:rsidR="007E40C1" w:rsidRDefault="00DD4C3B" w:rsidP="00242D12">
      <w:r>
        <w:t xml:space="preserve">В данной работе </w:t>
      </w:r>
      <w:r w:rsidR="00413EB8">
        <w:t>применяется схема</w:t>
      </w:r>
      <w:r w:rsidR="00CF5066">
        <w:t xml:space="preserve">, в которой прямой ток через диод протекает только пока запускающий импульс поступает в схему, а в течение большей части цикла формирования </w:t>
      </w:r>
      <w:r w:rsidR="00242D12">
        <w:t xml:space="preserve">ДНЗ закрыт. Иначе говоря, накопление заряда происходит в импульсном режиме. </w:t>
      </w:r>
      <w:r w:rsidR="00C331B9">
        <w:t>Короткий интервал накопления заряда приводит с одной стороны к меньшему значению заряда в активной области ДНЗ и уменьшению амплитуды результиру</w:t>
      </w:r>
      <w:r w:rsidR="0094617D">
        <w:t xml:space="preserve">ющего импульса, но к более быстрому переключению, уменьшению уровня </w:t>
      </w:r>
      <w:proofErr w:type="spellStart"/>
      <w:r w:rsidR="0094617D">
        <w:t>последействующих</w:t>
      </w:r>
      <w:proofErr w:type="spellEnd"/>
      <w:r w:rsidR="0094617D">
        <w:t xml:space="preserve"> искажений и меньшей длительности с другой стороны. В данной работе импульсы с генераторов используются для последующего сложения на сумматорах, поэтому уменьшение уровня звона и длительности являлись приоритетными. В связи с этим в работе и была использована импульсная схема генерации СКИ. </w:t>
      </w:r>
    </w:p>
    <w:p w14:paraId="5A730DD2" w14:textId="1BC15C0A" w:rsidR="00242D12" w:rsidRDefault="00242D12" w:rsidP="00242D12">
      <w:r>
        <w:t xml:space="preserve">Схемы формирователей импульсов положительной и отрицательной полярности приведены на рис. </w:t>
      </w:r>
      <w:r w:rsidR="004E36F4">
        <w:t>3.1. и 3.2.</w:t>
      </w:r>
      <w:r>
        <w:t xml:space="preserve"> соответственно.</w:t>
      </w:r>
      <w:r w:rsidR="007E40C1">
        <w:t xml:space="preserve"> Отличие </w:t>
      </w:r>
      <w:r w:rsidR="003F2C55">
        <w:t xml:space="preserve">данных схем от использующих длительное накопление заключается в том, что ДНЗ в них подключается в обратной полярности. Рассмотрим подробнее принцип работы схемы. </w:t>
      </w:r>
    </w:p>
    <w:p w14:paraId="598C902A" w14:textId="591A6BE1" w:rsidR="003F2C55" w:rsidRDefault="003F2C55" w:rsidP="003F2C55">
      <w:r>
        <w:t xml:space="preserve">Цикл формирования импульса можно разбить на 3 стадии: ожидание, накопление заряда, формирование импульса.  </w:t>
      </w:r>
    </w:p>
    <w:p w14:paraId="0485F293" w14:textId="1FA8B7D0" w:rsidR="0023189B" w:rsidRDefault="003F2C55" w:rsidP="00242D12">
      <w:r>
        <w:t xml:space="preserve">В стадии ожидания на ДНЗ попадает напряжение обратного смещения от соответствующего источника (в зависимости от полярности формируемого импульса). Диод находится в закрытом состоянии и накопления заряда в активной области не происходит. Стадия ожидания, с учетом частоты следования запускающих импульсов порядка 100кГц, является самой длительной за весь цикл генерации импульсов. </w:t>
      </w:r>
    </w:p>
    <w:p w14:paraId="26A079BC" w14:textId="65168C5A" w:rsidR="003F2C55" w:rsidRDefault="00CE045E" w:rsidP="00242D12">
      <w:r>
        <w:t xml:space="preserve">Стадия накопления заряда начинается, когда на затвор транзистора </w:t>
      </w:r>
      <w:r>
        <w:rPr>
          <w:lang w:val="en-US"/>
        </w:rPr>
        <w:t>MOSFET</w:t>
      </w:r>
      <w:r w:rsidRPr="00CE045E">
        <w:t xml:space="preserve"> </w:t>
      </w:r>
      <w:r>
        <w:t xml:space="preserve">попадает запускающий импульс от источника </w:t>
      </w:r>
      <w:r>
        <w:rPr>
          <w:lang w:val="en-US"/>
        </w:rPr>
        <w:t>Trig</w:t>
      </w:r>
      <w:r w:rsidRPr="00CE045E">
        <w:t xml:space="preserve">. </w:t>
      </w:r>
      <w:r w:rsidR="00DB74A1">
        <w:t xml:space="preserve">Соответственно, транзистор закрывается, полярность напряжения и направление тока, протекающего через диод </w:t>
      </w:r>
      <w:proofErr w:type="spellStart"/>
      <w:r w:rsidR="00DB74A1">
        <w:t>изменяетя</w:t>
      </w:r>
      <w:proofErr w:type="spellEnd"/>
      <w:r w:rsidR="00DB74A1">
        <w:t xml:space="preserve">. </w:t>
      </w:r>
      <w:r>
        <w:t xml:space="preserve">Реальный запускающий импульс имеет </w:t>
      </w:r>
      <w:r>
        <w:lastRenderedPageBreak/>
        <w:t xml:space="preserve">трапециевидную форму, поэтому при достижении порогового напряжения на фронте запускающего импульса, на ДНЗ начинает попадать прямой ток, в активной области начинает накапливаться основной заряд. </w:t>
      </w:r>
      <w:r w:rsidR="00DB74A1">
        <w:t>Количество заряда, накопленного в течение этой стадии</w:t>
      </w:r>
      <w:r w:rsidR="00330E85">
        <w:t>,</w:t>
      </w:r>
      <w:r w:rsidR="00DB74A1">
        <w:t xml:space="preserve"> зависит не только от длительности запускающего импульса, но и от величины прямого тока </w:t>
      </w:r>
      <w:r w:rsidR="00DB74A1">
        <w:rPr>
          <w:lang w:val="en-US"/>
        </w:rPr>
        <w:t>I</w:t>
      </w:r>
      <w:r w:rsidR="00DB74A1">
        <w:rPr>
          <w:vertAlign w:val="subscript"/>
          <w:lang w:val="en-US"/>
        </w:rPr>
        <w:t>F</w:t>
      </w:r>
      <w:r w:rsidR="00DB74A1">
        <w:t>, структуры и типа собственного полупроводника конкретной модели ДНЗ.</w:t>
      </w:r>
      <w:r w:rsidR="00C312B2">
        <w:t xml:space="preserve"> При накоплении заряда в активной области в следствие амбиполярной диффузии, часть носителей заряда оказывается вне активной области и образует так называемый паразитный заряд </w:t>
      </w:r>
      <w:r w:rsidR="00C312B2" w:rsidRPr="006842D9">
        <w:t>[</w:t>
      </w:r>
      <w:r w:rsidR="00330E85">
        <w:t>37-40</w:t>
      </w:r>
      <w:r w:rsidR="00C312B2" w:rsidRPr="006842D9">
        <w:t>].</w:t>
      </w:r>
      <w:r w:rsidR="00C312B2">
        <w:t xml:space="preserve"> </w:t>
      </w:r>
    </w:p>
    <w:p w14:paraId="04CCCF56" w14:textId="01B127C7" w:rsidR="00406D7C" w:rsidRDefault="00CC58DB" w:rsidP="00242D12">
      <w:r>
        <w:t xml:space="preserve">В момент окончания запускающего импульса сменяется полярность напряжения и направление протекания тока через ДНЗ. Соответственно, резко возрастает уровень обратного тока, который позволяет накапливаться энергии в индуктивности </w:t>
      </w:r>
      <w:r>
        <w:rPr>
          <w:lang w:val="en-US"/>
        </w:rPr>
        <w:t>L</w:t>
      </w:r>
      <w:r>
        <w:t xml:space="preserve">, отвечающей за амплитуду результирующего импульса. Этот же ток отвечает за рассасывание накопленного заряда в активной области и вне активной области. Время, за которое полностью рассасывается весь заряд, накопленный в ДНЗ, отвечает за амплитуду результирующего импульса. </w:t>
      </w:r>
      <w:r w:rsidR="002471A0">
        <w:t xml:space="preserve">Однако, чем больше длится рассасывание заряда, тем больше энергии накапливается в индуктивности и тем большую амплитуду импульса можно получить. За время переключения, зависящее от конкретной модели ДНЗ, обратное сопротивление диода восстанавливается, диод закрывается и цикл формирования импульса завершается.  </w:t>
      </w:r>
      <w:r>
        <w:t xml:space="preserve"> </w:t>
      </w:r>
    </w:p>
    <w:p w14:paraId="187B276E" w14:textId="77777777" w:rsidR="00DD4C3B" w:rsidRDefault="00DD4C3B" w:rsidP="00DD4C3B">
      <w:r>
        <w:t xml:space="preserve">Первая часть цепи, включающая в себя элементы </w:t>
      </w:r>
      <w:r>
        <w:rPr>
          <w:lang w:val="en-US"/>
        </w:rPr>
        <w:t>C</w:t>
      </w:r>
      <w:r>
        <w:t xml:space="preserve">1 и </w:t>
      </w:r>
      <w:r>
        <w:rPr>
          <w:lang w:val="en-US"/>
        </w:rPr>
        <w:t>R</w:t>
      </w:r>
      <w:r>
        <w:t xml:space="preserve">2 представляет из себя дифференцирующую цепь, обостряющую прямоугольный запускающий импульс, формируемый генератором </w:t>
      </w:r>
      <w:r>
        <w:rPr>
          <w:lang w:val="en-US"/>
        </w:rPr>
        <w:t>Trig</w:t>
      </w:r>
      <w:r>
        <w:t xml:space="preserve">. Параметры запускающего импульса: </w:t>
      </w:r>
    </w:p>
    <w:p w14:paraId="47A45EC8" w14:textId="77777777" w:rsidR="00DD4C3B" w:rsidRDefault="00DD4C3B" w:rsidP="00411F4F">
      <w:pPr>
        <w:pStyle w:val="a2"/>
        <w:numPr>
          <w:ilvl w:val="0"/>
          <w:numId w:val="9"/>
        </w:numPr>
      </w:pPr>
      <w:r>
        <w:t xml:space="preserve">длительность: 7 </w:t>
      </w:r>
      <w:proofErr w:type="spellStart"/>
      <w:r>
        <w:t>нс</w:t>
      </w:r>
      <w:proofErr w:type="spellEnd"/>
      <w:r>
        <w:t>;</w:t>
      </w:r>
    </w:p>
    <w:p w14:paraId="07D504DD" w14:textId="77777777" w:rsidR="00DD4C3B" w:rsidRDefault="00DD4C3B" w:rsidP="00411F4F">
      <w:pPr>
        <w:pStyle w:val="a2"/>
        <w:numPr>
          <w:ilvl w:val="0"/>
          <w:numId w:val="9"/>
        </w:numPr>
      </w:pPr>
      <w:r>
        <w:t>амплитуда: 6 В;</w:t>
      </w:r>
    </w:p>
    <w:p w14:paraId="12283C79" w14:textId="77777777" w:rsidR="00DD4C3B" w:rsidRDefault="00DD4C3B" w:rsidP="00411F4F">
      <w:pPr>
        <w:pStyle w:val="a2"/>
        <w:numPr>
          <w:ilvl w:val="0"/>
          <w:numId w:val="9"/>
        </w:numPr>
      </w:pPr>
      <w:r>
        <w:t xml:space="preserve">длительность фронтов: 3 </w:t>
      </w:r>
      <w:proofErr w:type="spellStart"/>
      <w:r>
        <w:t>нс</w:t>
      </w:r>
      <w:proofErr w:type="spellEnd"/>
      <w:r>
        <w:t>;</w:t>
      </w:r>
    </w:p>
    <w:p w14:paraId="2CA4AB8D" w14:textId="77777777" w:rsidR="00DD4C3B" w:rsidRDefault="00DD4C3B" w:rsidP="00411F4F">
      <w:pPr>
        <w:pStyle w:val="a2"/>
        <w:numPr>
          <w:ilvl w:val="0"/>
          <w:numId w:val="9"/>
        </w:numPr>
      </w:pPr>
      <w:r>
        <w:t>частота повторения импульсов: 100 кГц</w:t>
      </w:r>
    </w:p>
    <w:p w14:paraId="4455FF8A" w14:textId="77777777" w:rsidR="00DD4C3B" w:rsidRDefault="00DD4C3B" w:rsidP="00DD4C3B">
      <w:r>
        <w:lastRenderedPageBreak/>
        <w:t xml:space="preserve">Как и в большинстве схем формирования импульсов, основанных на использовании размыкателей цепей (диодов и т.п.), энергия для формирования импульса накапливается в индуктивном элементе. </w:t>
      </w:r>
    </w:p>
    <w:p w14:paraId="32391744" w14:textId="77777777" w:rsidR="00DD4C3B" w:rsidRDefault="00DD4C3B" w:rsidP="00DD4C3B">
      <w:r>
        <w:t>В качестве выходной 50-омной нагрузки (</w:t>
      </w:r>
      <w:r>
        <w:rPr>
          <w:lang w:val="en-US"/>
        </w:rPr>
        <w:t>R</w:t>
      </w:r>
      <w:r>
        <w:t>_</w:t>
      </w:r>
      <w:r>
        <w:rPr>
          <w:lang w:val="en-US"/>
        </w:rPr>
        <w:t>load</w:t>
      </w:r>
      <w:r>
        <w:t xml:space="preserve">) используется вход СШП стробоскопического осциллографа </w:t>
      </w:r>
      <w:r>
        <w:rPr>
          <w:lang w:val="en-US"/>
        </w:rPr>
        <w:t>Agilent</w:t>
      </w:r>
      <w:r>
        <w:t xml:space="preserve"> </w:t>
      </w:r>
      <w:r>
        <w:rPr>
          <w:lang w:val="en-US"/>
        </w:rPr>
        <w:t>DCA</w:t>
      </w:r>
      <w:r>
        <w:t>-</w:t>
      </w:r>
      <w:r>
        <w:rPr>
          <w:lang w:val="en-US"/>
        </w:rPr>
        <w:t>X</w:t>
      </w:r>
      <w:r>
        <w:t xml:space="preserve">. </w:t>
      </w:r>
    </w:p>
    <w:p w14:paraId="1BE15623" w14:textId="77777777" w:rsidR="00DD4C3B" w:rsidRDefault="00DD4C3B" w:rsidP="00DD4C3B">
      <w:pPr>
        <w:pStyle w:val="aa"/>
      </w:pPr>
      <w:r>
        <w:rPr>
          <w:noProof/>
        </w:rPr>
        <w:drawing>
          <wp:inline distT="0" distB="0" distL="0" distR="0" wp14:anchorId="6B058131" wp14:editId="07E1E2D2">
            <wp:extent cx="4552950" cy="2691375"/>
            <wp:effectExtent l="0" t="0" r="0" b="0"/>
            <wp:docPr id="1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4"/>
                    <a:stretch/>
                  </pic:blipFill>
                  <pic:spPr bwMode="auto">
                    <a:xfrm>
                      <a:off x="0" y="0"/>
                      <a:ext cx="4563247" cy="2697462"/>
                    </a:xfrm>
                    <a:prstGeom prst="rect">
                      <a:avLst/>
                    </a:prstGeom>
                  </pic:spPr>
                </pic:pic>
              </a:graphicData>
            </a:graphic>
          </wp:inline>
        </w:drawing>
      </w:r>
    </w:p>
    <w:p w14:paraId="2EB23523" w14:textId="0875EADD" w:rsidR="00DD4C3B" w:rsidRDefault="00DD4C3B" w:rsidP="00DD4C3B">
      <w:pPr>
        <w:pStyle w:val="aa"/>
      </w:pPr>
      <w:r w:rsidRPr="004E36F4">
        <w:t xml:space="preserve">Рис. </w:t>
      </w:r>
      <w:r w:rsidR="00582E49" w:rsidRPr="004E36F4">
        <w:t>3</w:t>
      </w:r>
      <w:r w:rsidR="004E36F4" w:rsidRPr="004E36F4">
        <w:t>.1</w:t>
      </w:r>
      <w:r w:rsidRPr="004E36F4">
        <w:t>. Схема генератора СКИ положительной полярности на основе ДНЗ.</w:t>
      </w:r>
    </w:p>
    <w:p w14:paraId="05AD50F1" w14:textId="77777777" w:rsidR="00DD4C3B" w:rsidRDefault="00DD4C3B" w:rsidP="00DD4C3B">
      <w:pPr>
        <w:pStyle w:val="aa"/>
      </w:pPr>
      <w:r>
        <w:rPr>
          <w:noProof/>
        </w:rPr>
        <w:drawing>
          <wp:inline distT="0" distB="0" distL="0" distR="0" wp14:anchorId="4A3910D5" wp14:editId="572BF29C">
            <wp:extent cx="4991100" cy="2700156"/>
            <wp:effectExtent l="0" t="0" r="0" b="5080"/>
            <wp:docPr id="1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5"/>
                    <a:stretch/>
                  </pic:blipFill>
                  <pic:spPr bwMode="auto">
                    <a:xfrm>
                      <a:off x="0" y="0"/>
                      <a:ext cx="4996575" cy="2703118"/>
                    </a:xfrm>
                    <a:prstGeom prst="rect">
                      <a:avLst/>
                    </a:prstGeom>
                  </pic:spPr>
                </pic:pic>
              </a:graphicData>
            </a:graphic>
          </wp:inline>
        </w:drawing>
      </w:r>
    </w:p>
    <w:p w14:paraId="6506DD21" w14:textId="0E8244A8" w:rsidR="00DD4C3B" w:rsidRDefault="00DD4C3B" w:rsidP="00DD4C3B">
      <w:pPr>
        <w:pStyle w:val="aa"/>
      </w:pPr>
      <w:r w:rsidRPr="004E36F4">
        <w:t xml:space="preserve">Рис. </w:t>
      </w:r>
      <w:r w:rsidR="004E36F4" w:rsidRPr="004E36F4">
        <w:t>3.</w:t>
      </w:r>
      <w:r w:rsidRPr="004E36F4">
        <w:t>2. Схема генератора СКИ отрицательной полярности на основе ДНЗ.</w:t>
      </w:r>
    </w:p>
    <w:p w14:paraId="535E21F0" w14:textId="77777777" w:rsidR="00DD4C3B" w:rsidRDefault="00DD4C3B" w:rsidP="00DD4C3B">
      <w:r>
        <w:t xml:space="preserve">Схемотехническое моделирование работы генераторов проводилось в пакете автоматизированного проектирования с учетом особенностей физики диода с накоплением заряда. </w:t>
      </w:r>
    </w:p>
    <w:p w14:paraId="5D48E40E" w14:textId="1B52A490" w:rsidR="00DD4C3B" w:rsidRPr="006D0048" w:rsidRDefault="00DD4C3B" w:rsidP="00DD4C3B">
      <w:r>
        <w:lastRenderedPageBreak/>
        <w:t xml:space="preserve">Реальные устройства были изготовлены на материале </w:t>
      </w:r>
      <w:proofErr w:type="spellStart"/>
      <w:r>
        <w:t>Rogers</w:t>
      </w:r>
      <w:proofErr w:type="spellEnd"/>
      <w:r>
        <w:t xml:space="preserve"> 4350B с диэлектрической проницаемостью 3.48 и толщиной подложки 0.76 мм. </w:t>
      </w:r>
      <w:r w:rsidR="00924A8F">
        <w:t xml:space="preserve">Заземление выполнено с помощью металлизированных отверстий. </w:t>
      </w:r>
      <w:r>
        <w:t xml:space="preserve">Изображение прототипов генераторов СКИ на основе ДНЗ, изготовленных по приведенным выше электрическим схемам, приведено на рис. </w:t>
      </w:r>
      <w:r w:rsidR="004E36F4">
        <w:t>3.</w:t>
      </w:r>
      <w:r>
        <w:t xml:space="preserve">5. В качестве ДНЗ использованы диоды </w:t>
      </w:r>
      <w:r>
        <w:rPr>
          <w:lang w:val="en-US"/>
        </w:rPr>
        <w:t>MACOM</w:t>
      </w:r>
      <w:r>
        <w:t xml:space="preserve"> </w:t>
      </w:r>
      <w:r>
        <w:rPr>
          <w:lang w:val="en-US"/>
        </w:rPr>
        <w:t>MAVR</w:t>
      </w:r>
      <w:r>
        <w:t>-044769 [</w:t>
      </w:r>
      <w:r w:rsidR="001C48AC" w:rsidRPr="001C48AC">
        <w:t>42</w:t>
      </w:r>
      <w:r>
        <w:t xml:space="preserve">]. </w:t>
      </w:r>
      <w:r w:rsidR="00345306">
        <w:t>В качестве управляющего элемента использовались транзисторы</w:t>
      </w:r>
      <w:r w:rsidR="00345306" w:rsidRPr="00345306">
        <w:t xml:space="preserve"> </w:t>
      </w:r>
      <w:r w:rsidR="00345306">
        <w:rPr>
          <w:lang w:val="en-US"/>
        </w:rPr>
        <w:t>MOSFET</w:t>
      </w:r>
      <w:r w:rsidR="00345306">
        <w:t xml:space="preserve"> </w:t>
      </w:r>
      <w:r w:rsidR="00345306">
        <w:rPr>
          <w:lang w:val="en-US"/>
        </w:rPr>
        <w:t>Mitsubishi</w:t>
      </w:r>
      <w:r w:rsidR="00345306" w:rsidRPr="00345306">
        <w:t xml:space="preserve"> </w:t>
      </w:r>
      <w:r w:rsidR="00345306">
        <w:t>RD15HVF1</w:t>
      </w:r>
      <w:r w:rsidR="00C8320B" w:rsidRPr="006842D9">
        <w:t xml:space="preserve"> </w:t>
      </w:r>
      <w:r w:rsidR="00C8320B" w:rsidRPr="001C48AC">
        <w:t>[</w:t>
      </w:r>
      <w:r w:rsidR="00C8320B" w:rsidRPr="001C48AC">
        <w:rPr>
          <w:lang w:val="en-US"/>
        </w:rPr>
        <w:fldChar w:fldCharType="begin"/>
      </w:r>
      <w:r w:rsidR="00C8320B" w:rsidRPr="001C48AC">
        <w:instrText xml:space="preserve"> </w:instrText>
      </w:r>
      <w:r w:rsidR="00C8320B" w:rsidRPr="001C48AC">
        <w:rPr>
          <w:lang w:val="en-US"/>
        </w:rPr>
        <w:instrText>REF</w:instrText>
      </w:r>
      <w:r w:rsidR="00C8320B" w:rsidRPr="001C48AC">
        <w:instrText xml:space="preserve"> _</w:instrText>
      </w:r>
      <w:r w:rsidR="00C8320B" w:rsidRPr="001C48AC">
        <w:rPr>
          <w:lang w:val="en-US"/>
        </w:rPr>
        <w:instrText>Ref</w:instrText>
      </w:r>
      <w:r w:rsidR="00C8320B" w:rsidRPr="001C48AC">
        <w:instrText>167956598 \</w:instrText>
      </w:r>
      <w:r w:rsidR="00C8320B" w:rsidRPr="001C48AC">
        <w:rPr>
          <w:lang w:val="en-US"/>
        </w:rPr>
        <w:instrText>n</w:instrText>
      </w:r>
      <w:r w:rsidR="00C8320B" w:rsidRPr="001C48AC">
        <w:instrText xml:space="preserve"> \</w:instrText>
      </w:r>
      <w:r w:rsidR="00C8320B" w:rsidRPr="001C48AC">
        <w:rPr>
          <w:lang w:val="en-US"/>
        </w:rPr>
        <w:instrText>h</w:instrText>
      </w:r>
      <w:r w:rsidR="00C8320B" w:rsidRPr="001C48AC">
        <w:instrText xml:space="preserve"> </w:instrText>
      </w:r>
      <w:r w:rsidR="004E36F4" w:rsidRPr="001C48AC">
        <w:instrText xml:space="preserve"> \* </w:instrText>
      </w:r>
      <w:r w:rsidR="004E36F4" w:rsidRPr="001C48AC">
        <w:rPr>
          <w:lang w:val="en-US"/>
        </w:rPr>
        <w:instrText>MERGEFORMAT</w:instrText>
      </w:r>
      <w:r w:rsidR="004E36F4" w:rsidRPr="001C48AC">
        <w:instrText xml:space="preserve"> </w:instrText>
      </w:r>
      <w:r w:rsidR="00C8320B" w:rsidRPr="001C48AC">
        <w:rPr>
          <w:lang w:val="en-US"/>
        </w:rPr>
      </w:r>
      <w:r w:rsidR="00C8320B" w:rsidRPr="001C48AC">
        <w:rPr>
          <w:lang w:val="en-US"/>
        </w:rPr>
        <w:fldChar w:fldCharType="separate"/>
      </w:r>
      <w:r w:rsidR="00E77239" w:rsidRPr="00E77239">
        <w:t>43</w:t>
      </w:r>
      <w:r w:rsidR="00C8320B" w:rsidRPr="001C48AC">
        <w:rPr>
          <w:lang w:val="en-US"/>
        </w:rPr>
        <w:fldChar w:fldCharType="end"/>
      </w:r>
      <w:r w:rsidR="00C8320B" w:rsidRPr="001C48AC">
        <w:t>].</w:t>
      </w:r>
      <w:r w:rsidR="00345306" w:rsidRPr="00345306">
        <w:t xml:space="preserve"> </w:t>
      </w:r>
      <w:r>
        <w:t>Разводка генератора была выполнена в пакете автоматизированного проектирования</w:t>
      </w:r>
      <w:r w:rsidR="006241C8">
        <w:t xml:space="preserve"> печатных плат</w:t>
      </w:r>
      <w:r>
        <w:t xml:space="preserve"> и представлена на рис.</w:t>
      </w:r>
      <w:r w:rsidR="004E36F4">
        <w:t xml:space="preserve"> 3.4. </w:t>
      </w:r>
      <w:r w:rsidR="006D0048">
        <w:t>Топология учитывает особенности проектирования схем для СВЧ-устройств</w:t>
      </w:r>
      <w:r w:rsidR="00924A8F">
        <w:t xml:space="preserve">, ширина выходного полоска согласована на 50 Ом. </w:t>
      </w:r>
    </w:p>
    <w:p w14:paraId="03AEFCA2" w14:textId="4C073A3D" w:rsidR="00955988" w:rsidRDefault="00955988" w:rsidP="00DD4C3B">
      <w:r>
        <w:t xml:space="preserve">Для достижения большей амплитуды и меньшей длительности импульсов в схеме последовательно соединены </w:t>
      </w:r>
      <w:r w:rsidR="00924A8F">
        <w:t>три</w:t>
      </w:r>
      <w:r>
        <w:t xml:space="preserve"> ДНЗ </w:t>
      </w:r>
      <w:r w:rsidRPr="00955988">
        <w:t>[2].</w:t>
      </w:r>
    </w:p>
    <w:p w14:paraId="4C5221C2" w14:textId="77777777" w:rsidR="006842D9" w:rsidRPr="00955988" w:rsidRDefault="006842D9" w:rsidP="00DD4C3B"/>
    <w:p w14:paraId="5061CE31" w14:textId="77777777" w:rsidR="00DD4C3B" w:rsidRDefault="00DD4C3B" w:rsidP="00DD4C3B">
      <w:pPr>
        <w:pStyle w:val="aa"/>
      </w:pPr>
      <w:r>
        <w:rPr>
          <w:noProof/>
        </w:rPr>
        <w:drawing>
          <wp:inline distT="0" distB="0" distL="0" distR="0" wp14:anchorId="77D82FA4" wp14:editId="3A0041B6">
            <wp:extent cx="5676900" cy="3929228"/>
            <wp:effectExtent l="0" t="0" r="0" b="0"/>
            <wp:docPr id="1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6"/>
                    <a:stretch/>
                  </pic:blipFill>
                  <pic:spPr bwMode="auto">
                    <a:xfrm>
                      <a:off x="0" y="0"/>
                      <a:ext cx="5680693" cy="3931853"/>
                    </a:xfrm>
                    <a:prstGeom prst="rect">
                      <a:avLst/>
                    </a:prstGeom>
                  </pic:spPr>
                </pic:pic>
              </a:graphicData>
            </a:graphic>
          </wp:inline>
        </w:drawing>
      </w:r>
    </w:p>
    <w:p w14:paraId="53301739" w14:textId="133613B5" w:rsidR="00DD4C3B" w:rsidRDefault="00DD4C3B" w:rsidP="00DD4C3B">
      <w:pPr>
        <w:pStyle w:val="aa"/>
      </w:pPr>
      <w:r w:rsidRPr="004E36F4">
        <w:t xml:space="preserve">Рис. </w:t>
      </w:r>
      <w:r w:rsidR="004E36F4" w:rsidRPr="004E36F4">
        <w:t>3.4</w:t>
      </w:r>
      <w:r w:rsidRPr="004E36F4">
        <w:t>. Разводка генератора СКИ на ДНЗ.</w:t>
      </w:r>
    </w:p>
    <w:p w14:paraId="76F7D559" w14:textId="77777777" w:rsidR="00DD4C3B" w:rsidRDefault="00DD4C3B" w:rsidP="00DD4C3B">
      <w:pPr>
        <w:pStyle w:val="aa"/>
      </w:pPr>
      <w:r>
        <w:rPr>
          <w:noProof/>
        </w:rPr>
        <w:lastRenderedPageBreak/>
        <w:drawing>
          <wp:inline distT="0" distB="0" distL="0" distR="0" wp14:anchorId="4F4CC167" wp14:editId="4EA45D31">
            <wp:extent cx="3197428" cy="2683269"/>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ic:nvPicPr>
                  <pic:blipFill>
                    <a:blip r:embed="rId27"/>
                    <a:stretch/>
                  </pic:blipFill>
                  <pic:spPr bwMode="auto">
                    <a:xfrm>
                      <a:off x="0" y="0"/>
                      <a:ext cx="3197428" cy="2683269"/>
                    </a:xfrm>
                    <a:prstGeom prst="rect">
                      <a:avLst/>
                    </a:prstGeom>
                    <a:ln/>
                  </pic:spPr>
                </pic:pic>
              </a:graphicData>
            </a:graphic>
          </wp:inline>
        </w:drawing>
      </w:r>
    </w:p>
    <w:p w14:paraId="1CC0A9E6" w14:textId="0E633D3A" w:rsidR="00DD4C3B" w:rsidRDefault="00DD4C3B" w:rsidP="00DD4C3B">
      <w:pPr>
        <w:pStyle w:val="aa"/>
      </w:pPr>
      <w:r w:rsidRPr="004E36F4">
        <w:t xml:space="preserve">Рис. </w:t>
      </w:r>
      <w:r w:rsidR="004E36F4" w:rsidRPr="004E36F4">
        <w:t>3.5</w:t>
      </w:r>
      <w:r w:rsidRPr="004E36F4">
        <w:t>. Изображение платы генератора СКИ на основе ДНЗ.</w:t>
      </w:r>
    </w:p>
    <w:p w14:paraId="2642AC0E" w14:textId="674072E0" w:rsidR="00DD4C3B" w:rsidRDefault="00DD4C3B" w:rsidP="00411F4F">
      <w:pPr>
        <w:pStyle w:val="31"/>
        <w:numPr>
          <w:ilvl w:val="2"/>
          <w:numId w:val="23"/>
        </w:numPr>
        <w:ind w:left="0" w:firstLine="0"/>
      </w:pPr>
      <w:bookmarkStart w:id="45" w:name="_Toc125035520"/>
      <w:bookmarkStart w:id="46" w:name="_Toc168396757"/>
      <w:r>
        <w:t>Экспериментальные результаты</w:t>
      </w:r>
      <w:bookmarkEnd w:id="45"/>
      <w:bookmarkEnd w:id="46"/>
    </w:p>
    <w:p w14:paraId="66CF6435" w14:textId="440A6213" w:rsidR="00DD4C3B" w:rsidRDefault="00DD4C3B" w:rsidP="00DD4C3B">
      <w:pPr>
        <w:rPr>
          <w:lang w:eastAsia="ru-RU"/>
        </w:rPr>
      </w:pPr>
      <w:r>
        <w:t xml:space="preserve">Для проведения эксперимента на вход генератора СКИ на ДНЗ подавался запускающий прямоугольный </w:t>
      </w:r>
      <w:proofErr w:type="spellStart"/>
      <w:r w:rsidR="00B547C2">
        <w:t>виедо</w:t>
      </w:r>
      <w:r>
        <w:t>импульс</w:t>
      </w:r>
      <w:proofErr w:type="spellEnd"/>
      <w:r>
        <w:t xml:space="preserve"> </w:t>
      </w:r>
      <w:r>
        <w:rPr>
          <w:lang w:val="en-US"/>
        </w:rPr>
        <w:t>c</w:t>
      </w:r>
      <w:r>
        <w:t xml:space="preserve"> указанными ранее параметрами с генератора </w:t>
      </w:r>
      <w:r>
        <w:rPr>
          <w:lang w:val="en-US"/>
        </w:rPr>
        <w:t>Agilent</w:t>
      </w:r>
      <w:r>
        <w:t xml:space="preserve"> 81104</w:t>
      </w:r>
      <w:r>
        <w:rPr>
          <w:lang w:val="en-US"/>
        </w:rPr>
        <w:t>A</w:t>
      </w:r>
      <w:r>
        <w:t xml:space="preserve">. В качестве источника постоянного напряжения использовались блоки питания (БП)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Осциллограммы импульсов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8100</w:t>
      </w:r>
      <w:r>
        <w:rPr>
          <w:lang w:val="en-US" w:eastAsia="ru-RU"/>
        </w:rPr>
        <w:t>D</w:t>
      </w:r>
      <w:r>
        <w:rPr>
          <w:lang w:eastAsia="ru-RU"/>
        </w:rPr>
        <w:t>.</w:t>
      </w:r>
    </w:p>
    <w:p w14:paraId="3D443E43" w14:textId="5D6D3EE4" w:rsidR="00DD4C3B" w:rsidRDefault="00DD4C3B" w:rsidP="00DD4C3B">
      <w:pPr>
        <w:rPr>
          <w:lang w:eastAsia="ru-RU"/>
        </w:rPr>
      </w:pPr>
      <w:r>
        <w:rPr>
          <w:lang w:eastAsia="ru-RU"/>
        </w:rPr>
        <w:t xml:space="preserve">Осциллограммы импульсов, полученных в ходе эксперимента, показаны на рис. </w:t>
      </w:r>
      <w:r w:rsidR="008437DD">
        <w:rPr>
          <w:lang w:eastAsia="ru-RU"/>
        </w:rPr>
        <w:t>3.6 и 3.7</w:t>
      </w:r>
      <w:r>
        <w:rPr>
          <w:lang w:eastAsia="ru-RU"/>
        </w:rPr>
        <w:t>.</w:t>
      </w:r>
    </w:p>
    <w:p w14:paraId="1DDABB23" w14:textId="2DB61C45" w:rsidR="007D162B" w:rsidRPr="007D162B" w:rsidRDefault="007D162B" w:rsidP="007D162B">
      <w:r>
        <w:t xml:space="preserve">В ходе эксперимента удалось сформировать импульс с амплитудой более 40 В и длительностью по полувысоте 180 </w:t>
      </w:r>
      <w:proofErr w:type="spellStart"/>
      <w:r>
        <w:t>пс</w:t>
      </w:r>
      <w:proofErr w:type="spellEnd"/>
      <w:r w:rsidRPr="007D162B">
        <w:t xml:space="preserve"> </w:t>
      </w:r>
      <w:r>
        <w:t xml:space="preserve">для импульса отрицательной полярности. Амплитуда и длительность импульса положительной полярности составили 33 В и 17 </w:t>
      </w:r>
      <w:proofErr w:type="spellStart"/>
      <w:r>
        <w:t>пс</w:t>
      </w:r>
      <w:proofErr w:type="spellEnd"/>
      <w:r>
        <w:t xml:space="preserve"> соответственно. </w:t>
      </w:r>
    </w:p>
    <w:p w14:paraId="54913423" w14:textId="3F5B8EE2" w:rsidR="007D162B" w:rsidRPr="007D162B" w:rsidRDefault="00582E49" w:rsidP="00DD4C3B">
      <w:pPr>
        <w:rPr>
          <w:lang w:eastAsia="ru-RU"/>
        </w:rPr>
      </w:pPr>
      <w:r>
        <w:rPr>
          <w:lang w:eastAsia="ru-RU"/>
        </w:rPr>
        <w:t xml:space="preserve">Уровень </w:t>
      </w:r>
      <w:proofErr w:type="spellStart"/>
      <w:r>
        <w:rPr>
          <w:lang w:eastAsia="ru-RU"/>
        </w:rPr>
        <w:t>последействующих</w:t>
      </w:r>
      <w:proofErr w:type="spellEnd"/>
      <w:r>
        <w:rPr>
          <w:lang w:eastAsia="ru-RU"/>
        </w:rPr>
        <w:t xml:space="preserve"> искажений после заднего фронта </w:t>
      </w:r>
      <w:r w:rsidR="008437DD">
        <w:rPr>
          <w:lang w:eastAsia="ru-RU"/>
        </w:rPr>
        <w:t>составил порядка 12%.</w:t>
      </w:r>
    </w:p>
    <w:p w14:paraId="625F9902" w14:textId="7B5086E7" w:rsidR="00CF3C35" w:rsidRDefault="00CF3C35" w:rsidP="006D0048">
      <w:pPr>
        <w:ind w:firstLine="0"/>
        <w:jc w:val="center"/>
        <w:rPr>
          <w:lang w:eastAsia="ru-RU"/>
        </w:rPr>
      </w:pPr>
      <w:r>
        <w:rPr>
          <w:noProof/>
          <w:lang w:eastAsia="ru-RU"/>
        </w:rPr>
        <w:lastRenderedPageBreak/>
        <w:drawing>
          <wp:inline distT="0" distB="0" distL="0" distR="0" wp14:anchorId="60BEDFD6" wp14:editId="615B015F">
            <wp:extent cx="5303531" cy="4133096"/>
            <wp:effectExtent l="0" t="0" r="0" b="127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pic:nvPicPr>
                  <pic:blipFill>
                    <a:blip r:embed="rId28">
                      <a:extLst>
                        <a:ext uri="{28A0092B-C50C-407E-A947-70E740481C1C}">
                          <a14:useLocalDpi xmlns:a14="http://schemas.microsoft.com/office/drawing/2010/main" val="0"/>
                        </a:ext>
                      </a:extLst>
                    </a:blip>
                    <a:stretch>
                      <a:fillRect/>
                    </a:stretch>
                  </pic:blipFill>
                  <pic:spPr>
                    <a:xfrm>
                      <a:off x="0" y="0"/>
                      <a:ext cx="5303531" cy="4133096"/>
                    </a:xfrm>
                    <a:prstGeom prst="rect">
                      <a:avLst/>
                    </a:prstGeom>
                  </pic:spPr>
                </pic:pic>
              </a:graphicData>
            </a:graphic>
          </wp:inline>
        </w:drawing>
      </w:r>
    </w:p>
    <w:p w14:paraId="5B54539D" w14:textId="2879E28D" w:rsidR="00CF3C35" w:rsidRPr="006D0048" w:rsidRDefault="00CF3C35" w:rsidP="006D0048">
      <w:pPr>
        <w:ind w:firstLine="0"/>
        <w:jc w:val="center"/>
        <w:rPr>
          <w:lang w:eastAsia="ru-RU"/>
        </w:rPr>
      </w:pPr>
      <w:r>
        <w:rPr>
          <w:lang w:eastAsia="ru-RU"/>
        </w:rPr>
        <w:t xml:space="preserve">Рис. </w:t>
      </w:r>
      <w:r w:rsidR="004E36F4">
        <w:rPr>
          <w:lang w:eastAsia="ru-RU"/>
        </w:rPr>
        <w:t>3.6</w:t>
      </w:r>
      <w:r>
        <w:rPr>
          <w:lang w:eastAsia="ru-RU"/>
        </w:rPr>
        <w:t>. Положительный СКИ на выходе генератора</w:t>
      </w:r>
    </w:p>
    <w:p w14:paraId="7E157796" w14:textId="77777777" w:rsidR="00DD4C3B" w:rsidRDefault="00DD4C3B" w:rsidP="00DD4C3B">
      <w:pPr>
        <w:pStyle w:val="aa"/>
        <w:rPr>
          <w:lang w:val="en-US"/>
        </w:rPr>
      </w:pPr>
      <w:r>
        <w:rPr>
          <w:noProof/>
          <w:lang w:val="en-US"/>
        </w:rPr>
        <w:drawing>
          <wp:inline distT="0" distB="0" distL="0" distR="0" wp14:anchorId="1297F34D" wp14:editId="07F06759">
            <wp:extent cx="5050971" cy="3788092"/>
            <wp:effectExtent l="0" t="0" r="0" b="3175"/>
            <wp:docPr id="5"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9"/>
                    <a:stretch/>
                  </pic:blipFill>
                  <pic:spPr bwMode="auto">
                    <a:xfrm>
                      <a:off x="0" y="0"/>
                      <a:ext cx="5061303" cy="3795841"/>
                    </a:xfrm>
                    <a:prstGeom prst="rect">
                      <a:avLst/>
                    </a:prstGeom>
                  </pic:spPr>
                </pic:pic>
              </a:graphicData>
            </a:graphic>
          </wp:inline>
        </w:drawing>
      </w:r>
    </w:p>
    <w:p w14:paraId="1899C13C" w14:textId="116B64A5" w:rsidR="00DD4C3B" w:rsidRDefault="00DD4C3B" w:rsidP="00DD4C3B">
      <w:pPr>
        <w:pStyle w:val="aa"/>
      </w:pPr>
      <w:r>
        <w:t xml:space="preserve">Рис. </w:t>
      </w:r>
      <w:r w:rsidR="004E36F4">
        <w:t>3.7</w:t>
      </w:r>
      <w:r>
        <w:t>. Осциллограмма отрицательного импульса, полученного экспериментально.</w:t>
      </w:r>
    </w:p>
    <w:p w14:paraId="5C9FC78A" w14:textId="16AA6E42" w:rsidR="00DD4C3B" w:rsidRDefault="00510585" w:rsidP="008471AC">
      <w:pPr>
        <w:pStyle w:val="21"/>
        <w:numPr>
          <w:ilvl w:val="0"/>
          <w:numId w:val="0"/>
        </w:numPr>
        <w:ind w:left="792"/>
      </w:pPr>
      <w:bookmarkStart w:id="47" w:name="_Toc168396758"/>
      <w:r>
        <w:lastRenderedPageBreak/>
        <w:t>3.2. Генератор СКИ импульсного типа с двумя запускающими импульсами</w:t>
      </w:r>
      <w:bookmarkEnd w:id="47"/>
    </w:p>
    <w:p w14:paraId="3D244D36" w14:textId="088686D6" w:rsidR="00510585" w:rsidRDefault="00510585" w:rsidP="00510585">
      <w:r w:rsidRPr="00510585">
        <w:t xml:space="preserve">Уровень </w:t>
      </w:r>
      <w:proofErr w:type="spellStart"/>
      <w:r w:rsidRPr="00510585">
        <w:t>последействующих</w:t>
      </w:r>
      <w:proofErr w:type="spellEnd"/>
      <w:r w:rsidRPr="00510585">
        <w:t xml:space="preserve"> искажений и форма видеоимпульса оказывают критическое влияние при формировании сверхкоротких импульсов (СКИ) сложных форм (таких как моноцикл и дуплет Гаусса) с помощью сумматоров конструкции Уилкинсона. Для улучшения формы сигналов и уменьшения уровня </w:t>
      </w:r>
      <w:proofErr w:type="spellStart"/>
      <w:r w:rsidRPr="00510585">
        <w:t>последействующих</w:t>
      </w:r>
      <w:proofErr w:type="spellEnd"/>
      <w:r w:rsidRPr="00510585">
        <w:t xml:space="preserve"> искажений был предложен метод формирования видеоимпульсов с помощью генераторов с регулируемым временем накопления и рассасывания заряда в структуре </w:t>
      </w:r>
      <w:r w:rsidR="00B547C2">
        <w:t>ДНЗ</w:t>
      </w:r>
      <w:r w:rsidRPr="00510585">
        <w:t xml:space="preserve">, используемого в качестве </w:t>
      </w:r>
      <w:proofErr w:type="spellStart"/>
      <w:r w:rsidRPr="00510585">
        <w:t>токоразмыкающего</w:t>
      </w:r>
      <w:proofErr w:type="spellEnd"/>
      <w:r w:rsidRPr="00510585">
        <w:t xml:space="preserve"> элемента в схеме генерации. В ходе работы была разработана схема генератора СКИ с двумя каналами управления и на её основе был изготовлен экспериментальный образец. При проведении натурного эксперимента был получен СКИ с амплитудой 38 В и длительностью 200 </w:t>
      </w:r>
      <w:proofErr w:type="spellStart"/>
      <w:r w:rsidRPr="00510585">
        <w:t>пс</w:t>
      </w:r>
      <w:proofErr w:type="spellEnd"/>
      <w:r w:rsidRPr="00510585">
        <w:t xml:space="preserve">. Уровень </w:t>
      </w:r>
      <w:proofErr w:type="spellStart"/>
      <w:r w:rsidRPr="00510585">
        <w:t>последействующих</w:t>
      </w:r>
      <w:proofErr w:type="spellEnd"/>
      <w:r w:rsidRPr="00510585">
        <w:t xml:space="preserve"> искажений составил 4.2% относительно амплитуды видеоимпульса. Этот показатель улучшился в три раза относительно решений, с которым проводилось сравнение. Также были исследованы возможности перестройки параметров результирующего СКИ с помощью изменения времени накопления заряда и регулировки задержки между концом накопления заряда и началом его рассасывания. Возможный интервал перестройки по длительности составил 97%, по амплитуде 46%. Благодаря низкому уровню искажений, полученный импульс может быть использован для формирования моноциклов и дуплетов Гаусса с помощью сумматора конструкции Уилкинсона.</w:t>
      </w:r>
    </w:p>
    <w:p w14:paraId="18C4F85C" w14:textId="3DB70BFD" w:rsidR="00510585" w:rsidRDefault="00510585" w:rsidP="008471AC">
      <w:pPr>
        <w:pStyle w:val="31"/>
        <w:numPr>
          <w:ilvl w:val="0"/>
          <w:numId w:val="0"/>
        </w:numPr>
        <w:ind w:left="720"/>
      </w:pPr>
      <w:bookmarkStart w:id="48" w:name="_Toc168396759"/>
      <w:r>
        <w:t>3.2.1. Модель генератора СКИ с двумя запускающими импульсами</w:t>
      </w:r>
      <w:bookmarkEnd w:id="48"/>
    </w:p>
    <w:p w14:paraId="5F56DE97" w14:textId="3D510CB9" w:rsidR="00B6748F" w:rsidRPr="000D309F" w:rsidRDefault="00B6748F" w:rsidP="00B6748F">
      <w:r>
        <w:t>Алгоритм независимого управления длительностями накопления и рассасывания заряда можно описать при помощи иллюстрации на рис</w:t>
      </w:r>
      <w:r w:rsidR="00520743">
        <w:t>. 3.8</w:t>
      </w:r>
      <w:r>
        <w:t xml:space="preserve">. На первой стадии происходит накачка заряда в активную область ДНЗ. Время накачки ограничено диапазоном времени </w:t>
      </w:r>
      <w:r>
        <w:rPr>
          <w:lang w:val="en-US"/>
        </w:rPr>
        <w:t>t</w:t>
      </w:r>
      <w:r w:rsidRPr="00280EF8">
        <w:t>1-</w:t>
      </w:r>
      <w:r>
        <w:rPr>
          <w:lang w:val="en-US"/>
        </w:rPr>
        <w:t>t</w:t>
      </w:r>
      <w:r w:rsidRPr="00280EF8">
        <w:t>2</w:t>
      </w:r>
      <w:r>
        <w:t xml:space="preserve">. В примере используется </w:t>
      </w:r>
      <w:r>
        <w:lastRenderedPageBreak/>
        <w:t xml:space="preserve">отрицательный импульс накопления, обусловленный включения диодов. Процесс рассасывания заряда происходит на отрезке времени </w:t>
      </w:r>
      <w:r>
        <w:rPr>
          <w:lang w:val="en-US"/>
        </w:rPr>
        <w:t>t</w:t>
      </w:r>
      <w:r w:rsidRPr="00280EF8">
        <w:t>2-</w:t>
      </w:r>
      <w:r>
        <w:rPr>
          <w:lang w:val="en-US"/>
        </w:rPr>
        <w:t>t</w:t>
      </w:r>
      <w:r w:rsidRPr="00280EF8">
        <w:t>3</w:t>
      </w:r>
      <w:r>
        <w:t xml:space="preserve">. В момент </w:t>
      </w:r>
      <w:r>
        <w:rPr>
          <w:lang w:val="en-US"/>
        </w:rPr>
        <w:t>t</w:t>
      </w:r>
      <w:r w:rsidRPr="000D309F">
        <w:t>3</w:t>
      </w:r>
      <w:r>
        <w:t xml:space="preserve"> происходит резкое восстановление сопротивления ДНЗ. СКИ формируется в промежутке времени </w:t>
      </w:r>
      <w:r>
        <w:rPr>
          <w:lang w:val="en-US"/>
        </w:rPr>
        <w:t>t</w:t>
      </w:r>
      <w:r w:rsidRPr="000D309F">
        <w:t>3-</w:t>
      </w:r>
      <w:r>
        <w:rPr>
          <w:lang w:val="en-US"/>
        </w:rPr>
        <w:t>t</w:t>
      </w:r>
      <w:r w:rsidRPr="000D309F">
        <w:t>4.</w:t>
      </w:r>
    </w:p>
    <w:p w14:paraId="22A625F1" w14:textId="77777777" w:rsidR="00B6748F" w:rsidRPr="000D309F" w:rsidRDefault="00B6748F" w:rsidP="00B6748F">
      <w:r>
        <w:t>Для работы алгоритма необходимо использовать двухканальную схему управления зарядом ДНЗ. Для этого предлагается использовать два транзистора и запускающих генератора. Схема двухканального формирователя СКИ изображена на рисунке 2. Процесс накопления в схеме происходит за счет</w:t>
      </w:r>
      <w:r w:rsidRPr="00BD3226">
        <w:t xml:space="preserve"> </w:t>
      </w:r>
      <w:r>
        <w:t xml:space="preserve">прямоугольного импульса с генератора </w:t>
      </w:r>
      <w:r>
        <w:rPr>
          <w:lang w:val="en-US"/>
        </w:rPr>
        <w:t>G</w:t>
      </w:r>
      <w:r w:rsidRPr="000D309F">
        <w:t xml:space="preserve">2 </w:t>
      </w:r>
      <w:r>
        <w:t>и</w:t>
      </w:r>
      <w:r w:rsidRPr="000D309F">
        <w:t xml:space="preserve"> </w:t>
      </w:r>
      <w:r>
        <w:t xml:space="preserve">транзистора </w:t>
      </w:r>
      <w:r>
        <w:rPr>
          <w:lang w:val="en-US"/>
        </w:rPr>
        <w:t>VT</w:t>
      </w:r>
      <w:r>
        <w:t xml:space="preserve">2. Импульс рассасывания формируется при помощи </w:t>
      </w:r>
      <w:r>
        <w:rPr>
          <w:lang w:val="en-US"/>
        </w:rPr>
        <w:t>G</w:t>
      </w:r>
      <w:r w:rsidRPr="000D309F">
        <w:t xml:space="preserve">1 </w:t>
      </w:r>
      <w:r>
        <w:t xml:space="preserve">и </w:t>
      </w:r>
      <w:r>
        <w:rPr>
          <w:lang w:val="en-US"/>
        </w:rPr>
        <w:t>VT</w:t>
      </w:r>
      <w:r w:rsidRPr="000D309F">
        <w:t xml:space="preserve">1. </w:t>
      </w:r>
      <w:r>
        <w:t xml:space="preserve">Ток накачки и рассасывания формируют блоки питания (БП) </w:t>
      </w:r>
      <w:r>
        <w:rPr>
          <w:lang w:val="en-US"/>
        </w:rPr>
        <w:t>V</w:t>
      </w:r>
      <w:r w:rsidRPr="000D309F">
        <w:t xml:space="preserve">- </w:t>
      </w:r>
      <w:r>
        <w:t xml:space="preserve">и </w:t>
      </w:r>
      <w:r>
        <w:rPr>
          <w:lang w:val="en-US"/>
        </w:rPr>
        <w:t>V</w:t>
      </w:r>
      <w:r w:rsidRPr="000D309F">
        <w:t xml:space="preserve">+ </w:t>
      </w:r>
      <w:r>
        <w:t xml:space="preserve">соответственно. Полярности токов накачки и рассасывания зависят от включения ДНЗ в цепь. </w:t>
      </w:r>
    </w:p>
    <w:p w14:paraId="5B0A5548" w14:textId="77777777" w:rsidR="00B6748F" w:rsidRDefault="00B6748F" w:rsidP="00B6748F"/>
    <w:p w14:paraId="367696FB" w14:textId="315B9E75" w:rsidR="00B6748F" w:rsidRDefault="00B6748F" w:rsidP="00B6748F">
      <w:pPr>
        <w:ind w:firstLine="0"/>
        <w:jc w:val="center"/>
        <w:rPr>
          <w:noProof/>
        </w:rPr>
      </w:pPr>
      <w:r w:rsidRPr="00B30872">
        <w:rPr>
          <w:noProof/>
        </w:rPr>
        <w:drawing>
          <wp:inline distT="0" distB="0" distL="0" distR="0" wp14:anchorId="06B1D595" wp14:editId="48AD09BE">
            <wp:extent cx="3442211" cy="2590775"/>
            <wp:effectExtent l="0" t="0" r="635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93289" name=""/>
                    <pic:cNvPicPr/>
                  </pic:nvPicPr>
                  <pic:blipFill>
                    <a:blip r:embed="rId30"/>
                    <a:stretch>
                      <a:fillRect/>
                    </a:stretch>
                  </pic:blipFill>
                  <pic:spPr>
                    <a:xfrm>
                      <a:off x="0" y="0"/>
                      <a:ext cx="3441700" cy="2590165"/>
                    </a:xfrm>
                    <a:prstGeom prst="rect">
                      <a:avLst/>
                    </a:prstGeom>
                  </pic:spPr>
                </pic:pic>
              </a:graphicData>
            </a:graphic>
          </wp:inline>
        </w:drawing>
      </w:r>
    </w:p>
    <w:p w14:paraId="7E8ADD44" w14:textId="01ED3AD1" w:rsidR="00B6748F" w:rsidRPr="007F6CFA" w:rsidRDefault="00B6748F" w:rsidP="00B6748F">
      <w:pPr>
        <w:pStyle w:val="afc"/>
        <w:rPr>
          <w:sz w:val="28"/>
          <w:szCs w:val="28"/>
        </w:rPr>
      </w:pPr>
      <w:r w:rsidRPr="00520743">
        <w:rPr>
          <w:sz w:val="28"/>
          <w:szCs w:val="28"/>
        </w:rPr>
        <w:t xml:space="preserve">Рис. </w:t>
      </w:r>
      <w:r w:rsidR="00520743" w:rsidRPr="00520743">
        <w:rPr>
          <w:sz w:val="28"/>
          <w:szCs w:val="28"/>
        </w:rPr>
        <w:t>3.8</w:t>
      </w:r>
      <w:r w:rsidRPr="00520743">
        <w:rPr>
          <w:sz w:val="28"/>
          <w:szCs w:val="28"/>
        </w:rPr>
        <w:t>. Иллюстрация процесса формирования импульса.</w:t>
      </w:r>
    </w:p>
    <w:p w14:paraId="305781D9" w14:textId="77777777" w:rsidR="00B6748F" w:rsidRDefault="00B6748F" w:rsidP="00B6748F">
      <w:pPr>
        <w:pStyle w:val="afa"/>
      </w:pPr>
    </w:p>
    <w:p w14:paraId="281D3D52" w14:textId="77777777" w:rsidR="00B6748F" w:rsidRPr="00CA56C4" w:rsidRDefault="00B6748F" w:rsidP="00B6748F">
      <w:r>
        <w:t>Предложенная схема позволяет обеспечить независимое управление процессами накопления и рассасывания заряда. Два источника запускающих видеоимпульсов позволяют регулировать длительность и моменты начала этих процессов, а также их задержки друг относительно друга. С помощью источников питания можно регулировать величину прямого и обратного токов.</w:t>
      </w:r>
    </w:p>
    <w:p w14:paraId="45377C84" w14:textId="29C87562" w:rsidR="00B6748F" w:rsidRDefault="00B6748F" w:rsidP="00B6748F">
      <w:r>
        <w:t>Была реализована модель схемы генератора, изображённой на рис</w:t>
      </w:r>
      <w:r w:rsidR="00520743">
        <w:t>.</w:t>
      </w:r>
      <w:r>
        <w:t xml:space="preserve"> </w:t>
      </w:r>
      <w:r w:rsidR="00520743">
        <w:t>3.9</w:t>
      </w:r>
      <w:r>
        <w:t xml:space="preserve">. Для описания работы транзистора использовалась модель </w:t>
      </w:r>
      <w:proofErr w:type="spellStart"/>
      <w:r>
        <w:rPr>
          <w:lang w:val="en-US"/>
        </w:rPr>
        <w:t>Ampleon</w:t>
      </w:r>
      <w:proofErr w:type="spellEnd"/>
      <w:r w:rsidRPr="0009366B">
        <w:t xml:space="preserve"> </w:t>
      </w:r>
      <w:r>
        <w:rPr>
          <w:lang w:val="en-US"/>
        </w:rPr>
        <w:t>BLF</w:t>
      </w:r>
      <w:r w:rsidRPr="0009366B">
        <w:t>571</w:t>
      </w:r>
      <w:r>
        <w:t xml:space="preserve">, </w:t>
      </w:r>
      <w:r>
        <w:lastRenderedPageBreak/>
        <w:t xml:space="preserve">предоставленная производителем полупроводникового элемента </w:t>
      </w:r>
      <w:r w:rsidRPr="001C48AC">
        <w:t>[</w:t>
      </w:r>
      <w:r w:rsidR="001C48AC" w:rsidRPr="001C48AC">
        <w:t>4</w:t>
      </w:r>
      <w:r w:rsidRPr="001C48AC">
        <w:t>4].</w:t>
      </w:r>
      <w:r>
        <w:t xml:space="preserve"> Для формирования СКИ использовались два последовательно включенных ДНЗ. Последовательное включение позволяет увеличить амплитуду видеоимпульса </w:t>
      </w:r>
      <w:r w:rsidRPr="001C48AC">
        <w:t>[</w:t>
      </w:r>
      <w:r w:rsidR="001C48AC" w:rsidRPr="00294795">
        <w:t>2</w:t>
      </w:r>
      <w:r w:rsidRPr="001C48AC">
        <w:t>]. Для</w:t>
      </w:r>
      <w:r>
        <w:t xml:space="preserve"> уточнения работы диода использовалась модель, описанная в </w:t>
      </w:r>
      <w:r w:rsidRPr="00294795">
        <w:t>[</w:t>
      </w:r>
      <w:r w:rsidR="00294795" w:rsidRPr="00294795">
        <w:t>45</w:t>
      </w:r>
      <w:r w:rsidR="00294795" w:rsidRPr="00FA3317">
        <w:t>]</w:t>
      </w:r>
      <w:r w:rsidRPr="00294795">
        <w:t>. В</w:t>
      </w:r>
      <w:r>
        <w:t xml:space="preserve"> модели использовались запускающие импульсы</w:t>
      </w:r>
      <w:r w:rsidRPr="009C703B">
        <w:t>,</w:t>
      </w:r>
      <w:r>
        <w:t xml:space="preserve"> приближенные к возможностям экспериментального оборудования, располагаемого у авторов статьи. Фронты импульсов составляли 3 </w:t>
      </w:r>
      <w:proofErr w:type="spellStart"/>
      <w:r>
        <w:t>нс</w:t>
      </w:r>
      <w:proofErr w:type="spellEnd"/>
      <w:r>
        <w:t xml:space="preserve">, длительности импульсов не менее 6 </w:t>
      </w:r>
      <w:proofErr w:type="spellStart"/>
      <w:r>
        <w:t>нс</w:t>
      </w:r>
      <w:proofErr w:type="spellEnd"/>
      <w:r>
        <w:t xml:space="preserve">. Гауссовский видеоимпульс наблюдался на нагрузке </w:t>
      </w:r>
      <w:proofErr w:type="spellStart"/>
      <w:r>
        <w:rPr>
          <w:lang w:val="en-US"/>
        </w:rPr>
        <w:t>Rload</w:t>
      </w:r>
      <w:proofErr w:type="spellEnd"/>
      <w:r>
        <w:t xml:space="preserve"> с омическим сопротивлением 50 Ом.</w:t>
      </w:r>
    </w:p>
    <w:p w14:paraId="7CB0AA6B" w14:textId="57708D40" w:rsidR="00B6748F" w:rsidRDefault="00B6748F" w:rsidP="00B6748F">
      <w:r>
        <w:t xml:space="preserve">На выходе представленной схемы был получен </w:t>
      </w:r>
      <w:proofErr w:type="spellStart"/>
      <w:r>
        <w:t>квазигауссов</w:t>
      </w:r>
      <w:proofErr w:type="spellEnd"/>
      <w:r>
        <w:t xml:space="preserve"> СКИ. Осциллограмма сигнала изображена на рисунке 3. Амплитуда сигнала составила 68 В, длительность по полувысоте 200 </w:t>
      </w:r>
      <w:proofErr w:type="spellStart"/>
      <w:r>
        <w:t>пс</w:t>
      </w:r>
      <w:proofErr w:type="spellEnd"/>
      <w:r>
        <w:t>. Также важно отметить отсутствие высокочастотных колебаний после заднего фронта импульса, которые часто наблюдаются в других схемах генерации с использованием ДНЗ. Это свойство позволяет использовать формирователь СКИ вместе с сумматорами СШП</w:t>
      </w:r>
      <w:r w:rsidRPr="003A4F85">
        <w:t xml:space="preserve"> [</w:t>
      </w:r>
      <w:r w:rsidR="00214B57" w:rsidRPr="00214B57">
        <w:t>2</w:t>
      </w:r>
      <w:r w:rsidR="00214B57" w:rsidRPr="00007321">
        <w:t>6</w:t>
      </w:r>
      <w:r w:rsidRPr="003A4F85">
        <w:t>]</w:t>
      </w:r>
      <w:r>
        <w:t xml:space="preserve"> видеоимпульсов, так как при сложении последовательно идущих импульсов они не будут оказывать влияние своими </w:t>
      </w:r>
      <w:proofErr w:type="spellStart"/>
      <w:r>
        <w:t>послеимпульсными</w:t>
      </w:r>
      <w:proofErr w:type="spellEnd"/>
      <w:r>
        <w:t xml:space="preserve"> искажениями на форму следующих видеоимпульсов.</w:t>
      </w:r>
    </w:p>
    <w:p w14:paraId="4EF4FF8A" w14:textId="77777777" w:rsidR="00330E85" w:rsidRDefault="00330E85" w:rsidP="00330E85">
      <w:r>
        <w:t xml:space="preserve">Была получена зависимость формы импульса от длительности процесса накопления заряда. Ток накачки и время рассасывания были зафиксированы. Когда длительность импульса накачки увеличивается на такую же величину, то увеличивается и задержка импульса рассасывания, чтобы импульсы шли последовательно. Из рис. 3.11 видно, что с увеличением времени накопления заряда растет амплитуда и длительность видеоимпульса. Таким образом, регулируя длительность одного из запускающих импульсов, можно менять параметры результирующего СКИ. </w:t>
      </w:r>
    </w:p>
    <w:p w14:paraId="2D3E6D54" w14:textId="77777777" w:rsidR="00330E85" w:rsidRPr="003A4F85" w:rsidRDefault="00330E85" w:rsidP="00B6748F"/>
    <w:p w14:paraId="2086BC3D" w14:textId="249C5C4D" w:rsidR="00B6748F" w:rsidRDefault="00520743" w:rsidP="00520743">
      <w:pPr>
        <w:pStyle w:val="aa"/>
      </w:pPr>
      <w:r w:rsidRPr="00BD64C8">
        <w:rPr>
          <w:noProof/>
        </w:rPr>
        <w:lastRenderedPageBreak/>
        <w:drawing>
          <wp:inline distT="0" distB="0" distL="0" distR="0" wp14:anchorId="222B4D26" wp14:editId="15D738DB">
            <wp:extent cx="3382834" cy="37555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6756" name=""/>
                    <pic:cNvPicPr/>
                  </pic:nvPicPr>
                  <pic:blipFill>
                    <a:blip r:embed="rId31"/>
                    <a:stretch>
                      <a:fillRect/>
                    </a:stretch>
                  </pic:blipFill>
                  <pic:spPr>
                    <a:xfrm>
                      <a:off x="0" y="0"/>
                      <a:ext cx="3385962" cy="3759045"/>
                    </a:xfrm>
                    <a:prstGeom prst="rect">
                      <a:avLst/>
                    </a:prstGeom>
                  </pic:spPr>
                </pic:pic>
              </a:graphicData>
            </a:graphic>
          </wp:inline>
        </w:drawing>
      </w:r>
    </w:p>
    <w:p w14:paraId="1D8DB271" w14:textId="1B032F07" w:rsidR="00520743" w:rsidRDefault="00520743" w:rsidP="00520743">
      <w:pPr>
        <w:pStyle w:val="aa"/>
      </w:pPr>
      <w:r>
        <w:t xml:space="preserve">Рис. 3.9. Принципиальная электрическая схема двухканального </w:t>
      </w:r>
      <w:r>
        <w:br/>
        <w:t>генератора СКИ.</w:t>
      </w:r>
    </w:p>
    <w:p w14:paraId="642FDA0F" w14:textId="6A44A247" w:rsidR="00520743" w:rsidRDefault="00330E85" w:rsidP="00520743">
      <w:pPr>
        <w:pStyle w:val="aa"/>
      </w:pPr>
      <w:r>
        <w:rPr>
          <w:noProof/>
        </w:rPr>
        <w:drawing>
          <wp:inline distT="0" distB="0" distL="0" distR="0" wp14:anchorId="6612699D" wp14:editId="6B6A947C">
            <wp:extent cx="4956478" cy="3407959"/>
            <wp:effectExtent l="0" t="0" r="0" b="254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56478" cy="3407959"/>
                    </a:xfrm>
                    <a:prstGeom prst="rect">
                      <a:avLst/>
                    </a:prstGeom>
                  </pic:spPr>
                </pic:pic>
              </a:graphicData>
            </a:graphic>
          </wp:inline>
        </w:drawing>
      </w:r>
    </w:p>
    <w:p w14:paraId="333C8697" w14:textId="36433A0D" w:rsidR="00520743" w:rsidRPr="00520743" w:rsidRDefault="00520743" w:rsidP="00520743">
      <w:pPr>
        <w:pStyle w:val="aa"/>
      </w:pPr>
      <w:r>
        <w:t xml:space="preserve">Рис. 3.10. </w:t>
      </w:r>
      <w:r w:rsidRPr="007F6CFA">
        <w:t>Осциллограмма видеоимпульса, наблюдаемого на нагрузке.</w:t>
      </w:r>
    </w:p>
    <w:p w14:paraId="5D3385F9" w14:textId="77777777" w:rsidR="00B6748F" w:rsidRPr="009879DB" w:rsidRDefault="00B6748F" w:rsidP="00B6748F"/>
    <w:p w14:paraId="1CA77EE5" w14:textId="3EBBDA15" w:rsidR="00B6748F" w:rsidRPr="00520743" w:rsidRDefault="00B6748F" w:rsidP="00B6748F">
      <w:pPr>
        <w:ind w:firstLine="0"/>
        <w:jc w:val="center"/>
        <w:rPr>
          <w:noProof/>
        </w:rPr>
      </w:pPr>
      <w:r w:rsidRPr="00520743">
        <w:rPr>
          <w:noProof/>
        </w:rPr>
        <w:lastRenderedPageBreak/>
        <w:drawing>
          <wp:inline distT="0" distB="0" distL="0" distR="0" wp14:anchorId="4403C2D9" wp14:editId="44C21A6D">
            <wp:extent cx="5116830" cy="1927860"/>
            <wp:effectExtent l="0" t="0" r="7620" b="15240"/>
            <wp:docPr id="23" name="Chart 2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60BBDE12" w14:textId="15612EE8" w:rsidR="00B6748F" w:rsidRPr="007F6CFA" w:rsidRDefault="00B6748F" w:rsidP="00B6748F">
      <w:pPr>
        <w:pStyle w:val="afc"/>
        <w:rPr>
          <w:sz w:val="28"/>
          <w:szCs w:val="28"/>
        </w:rPr>
      </w:pPr>
      <w:r w:rsidRPr="00520743">
        <w:rPr>
          <w:sz w:val="28"/>
          <w:szCs w:val="28"/>
        </w:rPr>
        <w:t xml:space="preserve">Рис. </w:t>
      </w:r>
      <w:r w:rsidR="00520743" w:rsidRPr="00520743">
        <w:rPr>
          <w:sz w:val="28"/>
          <w:szCs w:val="28"/>
        </w:rPr>
        <w:t>3.11</w:t>
      </w:r>
      <w:r w:rsidRPr="00520743">
        <w:rPr>
          <w:sz w:val="28"/>
          <w:szCs w:val="28"/>
        </w:rPr>
        <w:t>. Зависимости амплитуды и длительности импульса от времени накачки.</w:t>
      </w:r>
      <w:r w:rsidRPr="007F6CFA">
        <w:rPr>
          <w:sz w:val="28"/>
          <w:szCs w:val="28"/>
        </w:rPr>
        <w:t xml:space="preserve"> </w:t>
      </w:r>
    </w:p>
    <w:p w14:paraId="05ECE059" w14:textId="68F1C9E7" w:rsidR="00510585" w:rsidRDefault="00510585" w:rsidP="00510585"/>
    <w:p w14:paraId="1EDB8633" w14:textId="14462FBD" w:rsidR="0047377B" w:rsidRPr="008471AC" w:rsidRDefault="0047377B" w:rsidP="00411F4F">
      <w:pPr>
        <w:pStyle w:val="31"/>
        <w:numPr>
          <w:ilvl w:val="2"/>
          <w:numId w:val="28"/>
        </w:numPr>
      </w:pPr>
      <w:bookmarkStart w:id="49" w:name="_Toc168396760"/>
      <w:r w:rsidRPr="008471AC">
        <w:t xml:space="preserve">Экспериментальное исследование генератора СКИ с двумя </w:t>
      </w:r>
      <w:proofErr w:type="spellStart"/>
      <w:r w:rsidRPr="008471AC">
        <w:t>запускаюшими</w:t>
      </w:r>
      <w:proofErr w:type="spellEnd"/>
      <w:r w:rsidRPr="008471AC">
        <w:t xml:space="preserve"> импульсами</w:t>
      </w:r>
      <w:bookmarkEnd w:id="49"/>
    </w:p>
    <w:p w14:paraId="3271C353" w14:textId="7F02163A" w:rsidR="00B6748F" w:rsidRDefault="00B6748F" w:rsidP="00B6748F">
      <w:pPr>
        <w:rPr>
          <w:szCs w:val="28"/>
        </w:rPr>
      </w:pPr>
      <w:r w:rsidRPr="007F6CFA">
        <w:rPr>
          <w:szCs w:val="28"/>
        </w:rPr>
        <w:t xml:space="preserve">Для экспериментального подтверждения предложенного схемотехнического решения был разработан образец генератора СКИ. Монтаж генератора выполнен на подложке из материала </w:t>
      </w:r>
      <w:r w:rsidRPr="007F6CFA">
        <w:rPr>
          <w:szCs w:val="28"/>
          <w:lang w:val="en-US"/>
        </w:rPr>
        <w:t>Rogers</w:t>
      </w:r>
      <w:r w:rsidRPr="007F6CFA">
        <w:rPr>
          <w:szCs w:val="28"/>
        </w:rPr>
        <w:t xml:space="preserve"> </w:t>
      </w:r>
      <w:r w:rsidRPr="007F6CFA">
        <w:rPr>
          <w:szCs w:val="28"/>
          <w:lang w:val="en-US"/>
        </w:rPr>
        <w:t>RO</w:t>
      </w:r>
      <w:r w:rsidRPr="007F6CFA">
        <w:rPr>
          <w:szCs w:val="28"/>
        </w:rPr>
        <w:t>4350</w:t>
      </w:r>
      <w:r w:rsidRPr="007F6CFA">
        <w:rPr>
          <w:szCs w:val="28"/>
          <w:lang w:val="en-US"/>
        </w:rPr>
        <w:t>D</w:t>
      </w:r>
      <w:r w:rsidRPr="007F6CFA">
        <w:rPr>
          <w:szCs w:val="28"/>
        </w:rPr>
        <w:t xml:space="preserve"> с диэлектрической проницаемостью 3.48 и толщиной диэлектрика 0.76 мм. Данный материал был выбран в связи с частотными свойствами, позволяющими его использование без изменения электрофизических характеристик вплоть до 5 ГГц, что соответствует верхней границе частот рассматриваемого импульса. При монтаже применены </w:t>
      </w:r>
      <w:proofErr w:type="spellStart"/>
      <w:r w:rsidRPr="007F6CFA">
        <w:rPr>
          <w:szCs w:val="28"/>
        </w:rPr>
        <w:t>бескорпусные</w:t>
      </w:r>
      <w:proofErr w:type="spellEnd"/>
      <w:r w:rsidRPr="007F6CFA">
        <w:rPr>
          <w:szCs w:val="28"/>
        </w:rPr>
        <w:t xml:space="preserve"> транзисторы фирмы </w:t>
      </w:r>
      <w:proofErr w:type="spellStart"/>
      <w:r w:rsidRPr="007F6CFA">
        <w:rPr>
          <w:szCs w:val="28"/>
          <w:lang w:val="en-US"/>
        </w:rPr>
        <w:t>Ampleon</w:t>
      </w:r>
      <w:proofErr w:type="spellEnd"/>
      <w:r w:rsidRPr="007F6CFA">
        <w:rPr>
          <w:szCs w:val="28"/>
        </w:rPr>
        <w:t>–</w:t>
      </w:r>
      <w:r w:rsidRPr="001C48AC">
        <w:rPr>
          <w:szCs w:val="28"/>
          <w:lang w:val="en-US"/>
        </w:rPr>
        <w:t>BLF</w:t>
      </w:r>
      <w:r w:rsidRPr="001C48AC">
        <w:rPr>
          <w:szCs w:val="28"/>
        </w:rPr>
        <w:t>574 [</w:t>
      </w:r>
      <w:r w:rsidR="001C48AC" w:rsidRPr="001C48AC">
        <w:rPr>
          <w:szCs w:val="28"/>
        </w:rPr>
        <w:t>44</w:t>
      </w:r>
      <w:r w:rsidRPr="001C48AC">
        <w:rPr>
          <w:szCs w:val="28"/>
        </w:rPr>
        <w:t>]</w:t>
      </w:r>
      <w:r w:rsidRPr="007F6CFA">
        <w:rPr>
          <w:szCs w:val="28"/>
        </w:rPr>
        <w:t xml:space="preserve"> и диоды с накоплением заряда </w:t>
      </w:r>
      <w:proofErr w:type="spellStart"/>
      <w:r w:rsidRPr="007F6CFA">
        <w:rPr>
          <w:szCs w:val="28"/>
          <w:lang w:val="en-US"/>
        </w:rPr>
        <w:t>Macom</w:t>
      </w:r>
      <w:proofErr w:type="spellEnd"/>
      <w:r w:rsidRPr="007F6CFA">
        <w:rPr>
          <w:szCs w:val="28"/>
        </w:rPr>
        <w:t>–</w:t>
      </w:r>
      <w:r w:rsidRPr="007F6CFA">
        <w:rPr>
          <w:color w:val="000000"/>
          <w:szCs w:val="28"/>
          <w:lang w:val="en-US"/>
        </w:rPr>
        <w:t>MAVR</w:t>
      </w:r>
      <w:r w:rsidRPr="007F6CFA">
        <w:rPr>
          <w:color w:val="000000"/>
          <w:szCs w:val="28"/>
        </w:rPr>
        <w:t>-044769-12790</w:t>
      </w:r>
      <w:r w:rsidRPr="007F6CFA">
        <w:rPr>
          <w:color w:val="000000"/>
          <w:szCs w:val="28"/>
          <w:lang w:val="en-US"/>
        </w:rPr>
        <w:t>T</w:t>
      </w:r>
      <w:r w:rsidRPr="007F6CFA">
        <w:rPr>
          <w:szCs w:val="28"/>
        </w:rPr>
        <w:t xml:space="preserve"> </w:t>
      </w:r>
      <w:r w:rsidRPr="001C48AC">
        <w:rPr>
          <w:szCs w:val="28"/>
        </w:rPr>
        <w:t>[</w:t>
      </w:r>
      <w:r w:rsidR="001C48AC" w:rsidRPr="001C48AC">
        <w:rPr>
          <w:szCs w:val="28"/>
        </w:rPr>
        <w:t>42</w:t>
      </w:r>
      <w:r w:rsidRPr="001C48AC">
        <w:rPr>
          <w:szCs w:val="28"/>
        </w:rPr>
        <w:t>]. Ф</w:t>
      </w:r>
      <w:r w:rsidRPr="007F6CFA">
        <w:rPr>
          <w:szCs w:val="28"/>
        </w:rPr>
        <w:t>ото экспериментального образца и экспериментальной установки приведено на рис. 3</w:t>
      </w:r>
      <w:r w:rsidR="00520743">
        <w:rPr>
          <w:szCs w:val="28"/>
        </w:rPr>
        <w:t>.12</w:t>
      </w:r>
      <w:r w:rsidRPr="007F6CFA">
        <w:rPr>
          <w:szCs w:val="28"/>
        </w:rPr>
        <w:t xml:space="preserve">. </w:t>
      </w:r>
    </w:p>
    <w:p w14:paraId="5867936F" w14:textId="77777777" w:rsidR="00330E85" w:rsidRPr="007F6CFA" w:rsidRDefault="00330E85" w:rsidP="00330E85">
      <w:pPr>
        <w:rPr>
          <w:szCs w:val="28"/>
        </w:rPr>
      </w:pPr>
      <w:r w:rsidRPr="007F6CFA">
        <w:rPr>
          <w:szCs w:val="28"/>
        </w:rPr>
        <w:t xml:space="preserve">При проведении эксперимента, в качестве запускающих, использовались два генератора </w:t>
      </w:r>
      <w:r w:rsidRPr="007F6CFA">
        <w:rPr>
          <w:szCs w:val="28"/>
          <w:lang w:val="en-US"/>
        </w:rPr>
        <w:t>Agilent</w:t>
      </w:r>
      <w:r w:rsidRPr="007F6CFA">
        <w:rPr>
          <w:szCs w:val="28"/>
        </w:rPr>
        <w:t xml:space="preserve"> 81104</w:t>
      </w:r>
      <w:r w:rsidRPr="007F6CFA">
        <w:rPr>
          <w:szCs w:val="28"/>
          <w:lang w:val="en-US"/>
        </w:rPr>
        <w:t>A</w:t>
      </w:r>
      <w:r w:rsidRPr="007F6CFA">
        <w:rPr>
          <w:szCs w:val="28"/>
        </w:rPr>
        <w:t xml:space="preserve">, в качестве источников питания, обеспечивающих напряжения -3 В и 5 В – </w:t>
      </w:r>
      <w:r w:rsidRPr="007F6CFA">
        <w:rPr>
          <w:szCs w:val="28"/>
          <w:lang w:val="en-US"/>
        </w:rPr>
        <w:t>Keysight</w:t>
      </w:r>
      <w:r w:rsidRPr="007F6CFA">
        <w:rPr>
          <w:szCs w:val="28"/>
        </w:rPr>
        <w:t xml:space="preserve"> </w:t>
      </w:r>
      <w:r w:rsidRPr="007F6CFA">
        <w:rPr>
          <w:szCs w:val="28"/>
          <w:lang w:val="en-US"/>
        </w:rPr>
        <w:t>U</w:t>
      </w:r>
      <w:r w:rsidRPr="007F6CFA">
        <w:rPr>
          <w:szCs w:val="28"/>
        </w:rPr>
        <w:t>8031</w:t>
      </w:r>
      <w:r w:rsidRPr="007F6CFA">
        <w:rPr>
          <w:szCs w:val="28"/>
          <w:lang w:val="en-US"/>
        </w:rPr>
        <w:t>A</w:t>
      </w:r>
      <w:r w:rsidRPr="007F6CFA">
        <w:rPr>
          <w:szCs w:val="28"/>
        </w:rPr>
        <w:t xml:space="preserve">. К выходу генератора, через аттенюатор 46 дБ, подключен один из каналов четырехканального </w:t>
      </w:r>
      <w:bookmarkStart w:id="50" w:name="_Hlk159050825"/>
      <w:r w:rsidRPr="007F6CFA">
        <w:rPr>
          <w:szCs w:val="28"/>
        </w:rPr>
        <w:t xml:space="preserve">стробоскопического осциллографа </w:t>
      </w:r>
      <w:proofErr w:type="spellStart"/>
      <w:r w:rsidRPr="007F6CFA">
        <w:rPr>
          <w:szCs w:val="28"/>
        </w:rPr>
        <w:t>Agilent</w:t>
      </w:r>
      <w:proofErr w:type="spellEnd"/>
      <w:r w:rsidRPr="007F6CFA">
        <w:rPr>
          <w:szCs w:val="28"/>
        </w:rPr>
        <w:t xml:space="preserve"> DCA-X 86100D </w:t>
      </w:r>
      <w:bookmarkEnd w:id="50"/>
      <w:r w:rsidRPr="007F6CFA">
        <w:rPr>
          <w:szCs w:val="28"/>
        </w:rPr>
        <w:t xml:space="preserve">для наблюдения формы выходного импульса. Вход осциллографа согласован на волновое сопротивление равное 50 Ом. Еще два канала использованы для </w:t>
      </w:r>
      <w:r w:rsidRPr="007F6CFA">
        <w:rPr>
          <w:szCs w:val="28"/>
        </w:rPr>
        <w:lastRenderedPageBreak/>
        <w:t xml:space="preserve">одновременного наблюдения запускающих импульсов, что позволило контролировать не только их длительности, но и их временное расположение. </w:t>
      </w:r>
    </w:p>
    <w:p w14:paraId="515F1381" w14:textId="77777777" w:rsidR="00B6748F" w:rsidRPr="007F6CFA" w:rsidRDefault="00B6748F" w:rsidP="00B6748F">
      <w:pPr>
        <w:pStyle w:val="afd"/>
        <w:jc w:val="center"/>
        <w:rPr>
          <w:sz w:val="28"/>
          <w:szCs w:val="28"/>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4"/>
        <w:gridCol w:w="4764"/>
      </w:tblGrid>
      <w:tr w:rsidR="00B6748F" w:rsidRPr="007F6CFA" w14:paraId="0680EC11" w14:textId="77777777" w:rsidTr="007553BD">
        <w:tc>
          <w:tcPr>
            <w:tcW w:w="4785" w:type="dxa"/>
            <w:vAlign w:val="center"/>
          </w:tcPr>
          <w:p w14:paraId="477C1939" w14:textId="77777777" w:rsidR="00B6748F" w:rsidRPr="007F6CFA" w:rsidRDefault="00B6748F" w:rsidP="007553BD">
            <w:pPr>
              <w:spacing w:line="240" w:lineRule="auto"/>
              <w:ind w:firstLine="0"/>
              <w:jc w:val="center"/>
              <w:rPr>
                <w:szCs w:val="28"/>
              </w:rPr>
            </w:pPr>
            <w:r w:rsidRPr="007F6CFA">
              <w:rPr>
                <w:noProof/>
                <w:szCs w:val="28"/>
              </w:rPr>
              <w:drawing>
                <wp:inline distT="0" distB="0" distL="0" distR="0" wp14:anchorId="610FCCC0" wp14:editId="362ED597">
                  <wp:extent cx="2751827" cy="2082332"/>
                  <wp:effectExtent l="0" t="0" r="0" b="0"/>
                  <wp:docPr id="2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764228" cy="2091716"/>
                          </a:xfrm>
                          <a:prstGeom prst="rect">
                            <a:avLst/>
                          </a:prstGeom>
                          <a:noFill/>
                          <a:ln>
                            <a:noFill/>
                          </a:ln>
                        </pic:spPr>
                      </pic:pic>
                    </a:graphicData>
                  </a:graphic>
                </wp:inline>
              </w:drawing>
            </w:r>
          </w:p>
        </w:tc>
        <w:tc>
          <w:tcPr>
            <w:tcW w:w="4786" w:type="dxa"/>
          </w:tcPr>
          <w:p w14:paraId="7EE085FB" w14:textId="77777777" w:rsidR="00B6748F" w:rsidRPr="007F6CFA" w:rsidRDefault="00B6748F" w:rsidP="007553BD">
            <w:pPr>
              <w:spacing w:line="240" w:lineRule="auto"/>
              <w:ind w:firstLine="0"/>
              <w:jc w:val="center"/>
              <w:rPr>
                <w:szCs w:val="28"/>
              </w:rPr>
            </w:pPr>
            <w:r w:rsidRPr="007F6CFA">
              <w:rPr>
                <w:noProof/>
                <w:szCs w:val="28"/>
              </w:rPr>
              <w:drawing>
                <wp:inline distT="0" distB="0" distL="0" distR="0" wp14:anchorId="3DC4D4A7" wp14:editId="431ED97E">
                  <wp:extent cx="2829970" cy="2505075"/>
                  <wp:effectExtent l="0" t="0" r="8890" b="0"/>
                  <wp:docPr id="7312051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05109" name=""/>
                          <pic:cNvPicPr/>
                        </pic:nvPicPr>
                        <pic:blipFill>
                          <a:blip r:embed="rId36">
                            <a:extLst>
                              <a:ext uri="{BEBA8EAE-BF5A-486C-A8C5-ECC9F3942E4B}">
                                <a14:imgProps xmlns:a14="http://schemas.microsoft.com/office/drawing/2010/main">
                                  <a14:imgLayer r:embed="rId37">
                                    <a14:imgEffect>
                                      <a14:saturation sat="0"/>
                                    </a14:imgEffect>
                                  </a14:imgLayer>
                                </a14:imgProps>
                              </a:ext>
                            </a:extLst>
                          </a:blip>
                          <a:stretch>
                            <a:fillRect/>
                          </a:stretch>
                        </pic:blipFill>
                        <pic:spPr>
                          <a:xfrm rot="10800000" flipH="1" flipV="1">
                            <a:off x="0" y="0"/>
                            <a:ext cx="2876214" cy="2546010"/>
                          </a:xfrm>
                          <a:prstGeom prst="rect">
                            <a:avLst/>
                          </a:prstGeom>
                        </pic:spPr>
                      </pic:pic>
                    </a:graphicData>
                  </a:graphic>
                </wp:inline>
              </w:drawing>
            </w:r>
          </w:p>
        </w:tc>
      </w:tr>
      <w:tr w:rsidR="00B6748F" w:rsidRPr="007F6CFA" w14:paraId="6A4A853F" w14:textId="77777777" w:rsidTr="007553BD">
        <w:tc>
          <w:tcPr>
            <w:tcW w:w="4785" w:type="dxa"/>
            <w:vAlign w:val="center"/>
          </w:tcPr>
          <w:p w14:paraId="1AED01A6" w14:textId="77777777" w:rsidR="00B6748F" w:rsidRPr="007F6CFA" w:rsidRDefault="00B6748F" w:rsidP="007553BD">
            <w:pPr>
              <w:spacing w:line="240" w:lineRule="auto"/>
              <w:ind w:firstLine="0"/>
              <w:jc w:val="center"/>
              <w:rPr>
                <w:noProof/>
                <w:szCs w:val="28"/>
              </w:rPr>
            </w:pPr>
            <w:r w:rsidRPr="007F6CFA">
              <w:rPr>
                <w:noProof/>
                <w:szCs w:val="28"/>
              </w:rPr>
              <w:t>(а)</w:t>
            </w:r>
          </w:p>
        </w:tc>
        <w:tc>
          <w:tcPr>
            <w:tcW w:w="4786" w:type="dxa"/>
          </w:tcPr>
          <w:p w14:paraId="1164FCFF" w14:textId="77777777" w:rsidR="00B6748F" w:rsidRPr="007F6CFA" w:rsidRDefault="00B6748F" w:rsidP="007553BD">
            <w:pPr>
              <w:spacing w:line="240" w:lineRule="auto"/>
              <w:ind w:firstLine="0"/>
              <w:jc w:val="center"/>
              <w:rPr>
                <w:noProof/>
                <w:szCs w:val="28"/>
              </w:rPr>
            </w:pPr>
            <w:r w:rsidRPr="007F6CFA">
              <w:rPr>
                <w:noProof/>
                <w:szCs w:val="28"/>
              </w:rPr>
              <w:t>(б)</w:t>
            </w:r>
          </w:p>
        </w:tc>
      </w:tr>
    </w:tbl>
    <w:p w14:paraId="47E6AE15" w14:textId="77777777" w:rsidR="00B6748F" w:rsidRPr="007F6CFA" w:rsidRDefault="00B6748F" w:rsidP="00B6748F">
      <w:pPr>
        <w:spacing w:line="240" w:lineRule="auto"/>
        <w:ind w:firstLine="0"/>
        <w:jc w:val="center"/>
        <w:rPr>
          <w:szCs w:val="28"/>
        </w:rPr>
      </w:pPr>
    </w:p>
    <w:p w14:paraId="77B1408E" w14:textId="11A99EDA" w:rsidR="00B6748F" w:rsidRPr="007F6CFA" w:rsidRDefault="00B6748F" w:rsidP="00B6748F">
      <w:pPr>
        <w:spacing w:line="240" w:lineRule="auto"/>
        <w:ind w:firstLine="0"/>
        <w:jc w:val="center"/>
        <w:rPr>
          <w:szCs w:val="28"/>
        </w:rPr>
      </w:pPr>
      <w:r w:rsidRPr="00B05FFF">
        <w:rPr>
          <w:szCs w:val="28"/>
        </w:rPr>
        <w:t>Рис. 3</w:t>
      </w:r>
      <w:r w:rsidR="00520743">
        <w:rPr>
          <w:szCs w:val="28"/>
        </w:rPr>
        <w:t>.12</w:t>
      </w:r>
      <w:r w:rsidRPr="00B05FFF">
        <w:rPr>
          <w:szCs w:val="28"/>
        </w:rPr>
        <w:t>.</w:t>
      </w:r>
      <w:r w:rsidRPr="007F6CFA">
        <w:rPr>
          <w:szCs w:val="28"/>
        </w:rPr>
        <w:t xml:space="preserve"> Экспериментальный образец генератора СКИ с двумя управляющими каналами (а) и фотография экспериментальной установки (б).</w:t>
      </w:r>
    </w:p>
    <w:p w14:paraId="21AE5810" w14:textId="77777777" w:rsidR="00B6748F" w:rsidRPr="00682E14" w:rsidRDefault="00B6748F" w:rsidP="00B6748F">
      <w:pPr>
        <w:spacing w:line="240" w:lineRule="auto"/>
        <w:ind w:firstLine="0"/>
        <w:jc w:val="center"/>
        <w:rPr>
          <w:szCs w:val="28"/>
        </w:rPr>
      </w:pPr>
    </w:p>
    <w:p w14:paraId="010D9410" w14:textId="333FE8FE" w:rsidR="00B6748F" w:rsidRDefault="00B6748F" w:rsidP="00B6748F">
      <w:pPr>
        <w:rPr>
          <w:szCs w:val="28"/>
        </w:rPr>
      </w:pPr>
      <w:r w:rsidRPr="007F6CFA">
        <w:rPr>
          <w:szCs w:val="28"/>
        </w:rPr>
        <w:t>Как отмечалось ранее, относительная задержка между импульсами влияет на амплитуду и длительность СКИ. Характеристика влияния этой задержки приведена на графиках рис.</w:t>
      </w:r>
      <w:r w:rsidR="00520743">
        <w:rPr>
          <w:szCs w:val="28"/>
        </w:rPr>
        <w:t xml:space="preserve"> 3.13</w:t>
      </w:r>
      <w:r w:rsidRPr="007F6CFA">
        <w:rPr>
          <w:szCs w:val="28"/>
        </w:rPr>
        <w:t xml:space="preserve">. </w:t>
      </w:r>
    </w:p>
    <w:p w14:paraId="3F668292" w14:textId="77777777" w:rsidR="00330E85" w:rsidRPr="007F6CFA" w:rsidRDefault="00330E85" w:rsidP="00330E85">
      <w:pPr>
        <w:rPr>
          <w:szCs w:val="28"/>
        </w:rPr>
      </w:pPr>
      <w:r w:rsidRPr="007F6CFA">
        <w:rPr>
          <w:szCs w:val="28"/>
        </w:rPr>
        <w:t xml:space="preserve">Здесь по оси абсцисс отложено время задержки с шагом 0.5 </w:t>
      </w:r>
      <w:proofErr w:type="spellStart"/>
      <w:r w:rsidRPr="007F6CFA">
        <w:rPr>
          <w:szCs w:val="28"/>
        </w:rPr>
        <w:t>нс</w:t>
      </w:r>
      <w:proofErr w:type="spellEnd"/>
      <w:r w:rsidRPr="007F6CFA">
        <w:rPr>
          <w:szCs w:val="28"/>
        </w:rPr>
        <w:t xml:space="preserve">. При этом </w:t>
      </w:r>
      <w:bookmarkStart w:id="51" w:name="_Hlk159050933"/>
      <w:bookmarkStart w:id="52" w:name="_Hlk159050614"/>
      <w:r w:rsidRPr="007F6CFA">
        <w:rPr>
          <w:szCs w:val="28"/>
        </w:rPr>
        <w:t xml:space="preserve">диапазон перестройки длительности составил 160-315 </w:t>
      </w:r>
      <w:proofErr w:type="spellStart"/>
      <w:r w:rsidRPr="007F6CFA">
        <w:rPr>
          <w:szCs w:val="28"/>
        </w:rPr>
        <w:t>нс</w:t>
      </w:r>
      <w:proofErr w:type="spellEnd"/>
      <w:r w:rsidRPr="007F6CFA">
        <w:rPr>
          <w:szCs w:val="28"/>
        </w:rPr>
        <w:t xml:space="preserve">, а диапазон перестройки амплитуд 36-52,7 В. </w:t>
      </w:r>
      <w:bookmarkEnd w:id="51"/>
      <w:r w:rsidRPr="007F6CFA">
        <w:rPr>
          <w:szCs w:val="28"/>
        </w:rPr>
        <w:t>Таким образом возможный диапазон перестройки по длительности 97%, по амплитуде 46%.</w:t>
      </w:r>
    </w:p>
    <w:bookmarkEnd w:id="52"/>
    <w:p w14:paraId="5F9CC234" w14:textId="77777777" w:rsidR="00330E85" w:rsidRPr="007F6CFA" w:rsidRDefault="00330E85" w:rsidP="00330E85">
      <w:pPr>
        <w:rPr>
          <w:szCs w:val="28"/>
        </w:rPr>
      </w:pPr>
      <w:r w:rsidRPr="007F6CFA">
        <w:rPr>
          <w:szCs w:val="28"/>
        </w:rPr>
        <w:t xml:space="preserve">В результате выбора параметров запускающих импульсов на выходе генератора был сформирован сверхкороткий </w:t>
      </w:r>
      <w:bookmarkStart w:id="53" w:name="_Hlk159050990"/>
      <w:r w:rsidRPr="007F6CFA">
        <w:rPr>
          <w:szCs w:val="28"/>
        </w:rPr>
        <w:t xml:space="preserve">колокольный импульс амплитудой 38 В и длительностью по полувысоте равной 200 </w:t>
      </w:r>
      <w:proofErr w:type="spellStart"/>
      <w:r w:rsidRPr="007F6CFA">
        <w:rPr>
          <w:szCs w:val="28"/>
        </w:rPr>
        <w:t>пс</w:t>
      </w:r>
      <w:proofErr w:type="spellEnd"/>
      <w:r w:rsidRPr="007F6CFA">
        <w:rPr>
          <w:szCs w:val="28"/>
        </w:rPr>
        <w:t xml:space="preserve">. </w:t>
      </w:r>
      <w:bookmarkEnd w:id="53"/>
    </w:p>
    <w:p w14:paraId="1BD32A7F" w14:textId="77777777" w:rsidR="00330E85" w:rsidRDefault="00330E85" w:rsidP="00330E85">
      <w:pPr>
        <w:rPr>
          <w:szCs w:val="28"/>
        </w:rPr>
      </w:pPr>
      <w:r w:rsidRPr="007F6CFA">
        <w:rPr>
          <w:szCs w:val="28"/>
        </w:rPr>
        <w:t xml:space="preserve">Уровень «звона», рассчитанный как размах помехи после заднего фронта импульса, составляет порядка 4.2% от амплитуды импульса. </w:t>
      </w:r>
    </w:p>
    <w:p w14:paraId="35DA2201" w14:textId="77777777" w:rsidR="00330E85" w:rsidRPr="007F6CFA" w:rsidRDefault="00330E85" w:rsidP="00B6748F">
      <w:pPr>
        <w:rPr>
          <w:szCs w:val="28"/>
        </w:rPr>
      </w:pPr>
    </w:p>
    <w:p w14:paraId="00F5E3A9" w14:textId="77777777" w:rsidR="00B6748F" w:rsidRPr="007F6CFA" w:rsidRDefault="00B6748F" w:rsidP="00B6748F">
      <w:pPr>
        <w:ind w:firstLine="0"/>
        <w:jc w:val="center"/>
        <w:rPr>
          <w:szCs w:val="28"/>
        </w:rPr>
      </w:pPr>
      <w:r w:rsidRPr="007F6CFA">
        <w:rPr>
          <w:noProof/>
          <w:szCs w:val="28"/>
        </w:rPr>
        <w:lastRenderedPageBreak/>
        <w:drawing>
          <wp:inline distT="0" distB="0" distL="0" distR="0" wp14:anchorId="118A93EA" wp14:editId="0E7EBA94">
            <wp:extent cx="5377543" cy="3058886"/>
            <wp:effectExtent l="0" t="0" r="13970" b="8255"/>
            <wp:docPr id="832931917" name="Диаграмма 1">
              <a:extLst xmlns:a="http://schemas.openxmlformats.org/drawingml/2006/main">
                <a:ext uri="{FF2B5EF4-FFF2-40B4-BE49-F238E27FC236}">
                  <a16:creationId xmlns:a16="http://schemas.microsoft.com/office/drawing/2014/main" id="{BCB0A3BE-D355-4D3C-AA9D-9AFD8BF6EC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42B868F" w14:textId="38534AD5" w:rsidR="00B6748F" w:rsidRPr="007F6CFA" w:rsidRDefault="00520743" w:rsidP="00B6748F">
      <w:pPr>
        <w:spacing w:line="240" w:lineRule="auto"/>
        <w:ind w:firstLine="0"/>
        <w:jc w:val="center"/>
        <w:rPr>
          <w:szCs w:val="28"/>
        </w:rPr>
      </w:pPr>
      <w:r>
        <w:rPr>
          <w:szCs w:val="28"/>
        </w:rPr>
        <w:t>Рис. 3.13.</w:t>
      </w:r>
      <w:r w:rsidR="00B6748F" w:rsidRPr="007F6CFA">
        <w:rPr>
          <w:szCs w:val="28"/>
        </w:rPr>
        <w:t xml:space="preserve"> Зависимость амплитуды (пунктирная линия) и длительности (сплошная линия) результирующего импульса от времени задержки между запускающими импульсами.</w:t>
      </w:r>
    </w:p>
    <w:p w14:paraId="2B107782" w14:textId="3C873E0C" w:rsidR="0047377B" w:rsidRDefault="0047377B" w:rsidP="0047377B">
      <w:bookmarkStart w:id="54" w:name="_Hlk159050647"/>
      <w:r>
        <w:t xml:space="preserve">Для исследования зависимостей амплитуды и длительности СКИ на выходе генератора был проведен следующий эксперимент. Импульсы запуска, отвечающие за накачку и рассасывание заряда в структуре ДНЗ сначала были установлены так, чтобы сразу после окончания заднего фронта импульса накачки следовал импульс рассасывания. Затем увеличивалась длительность импульса, отвечающего за накачку и на равное этому увеличению время смещался импульс рассасывания. Блок-схема эксперимента приведена на рис. </w:t>
      </w:r>
      <w:r w:rsidR="00520743">
        <w:t>3.14.</w:t>
      </w:r>
    </w:p>
    <w:p w14:paraId="31C576AB" w14:textId="77777777" w:rsidR="0047377B" w:rsidRDefault="0047377B" w:rsidP="0047377B">
      <w:pPr>
        <w:pStyle w:val="aa"/>
      </w:pPr>
      <w:r>
        <w:rPr>
          <w:noProof/>
        </w:rPr>
        <w:drawing>
          <wp:inline distT="0" distB="0" distL="0" distR="0" wp14:anchorId="084AFC79" wp14:editId="4CB99B4C">
            <wp:extent cx="4430486" cy="1865493"/>
            <wp:effectExtent l="0" t="0" r="8255" b="1905"/>
            <wp:docPr id="4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3640" cy="1871031"/>
                    </a:xfrm>
                    <a:prstGeom prst="rect">
                      <a:avLst/>
                    </a:prstGeom>
                  </pic:spPr>
                </pic:pic>
              </a:graphicData>
            </a:graphic>
          </wp:inline>
        </w:drawing>
      </w:r>
    </w:p>
    <w:p w14:paraId="7F6639AF" w14:textId="7DCF801D" w:rsidR="0047377B" w:rsidRDefault="0047377B" w:rsidP="0047377B">
      <w:pPr>
        <w:pStyle w:val="aa"/>
      </w:pPr>
      <w:r>
        <w:t xml:space="preserve">Рис. </w:t>
      </w:r>
      <w:r w:rsidR="00520743">
        <w:t>3.14</w:t>
      </w:r>
      <w:r>
        <w:t xml:space="preserve">. Блок-схема экспериментальной установки </w:t>
      </w:r>
      <w:r>
        <w:br/>
        <w:t xml:space="preserve">для проведения эксперимента. </w:t>
      </w:r>
    </w:p>
    <w:p w14:paraId="0FBFFE4A" w14:textId="77777777" w:rsidR="0047377B" w:rsidRPr="005A4E34" w:rsidRDefault="0047377B" w:rsidP="0047377B">
      <w:pPr>
        <w:rPr>
          <w:color w:val="auto"/>
        </w:rPr>
      </w:pPr>
      <w:r w:rsidRPr="005A4E34">
        <w:rPr>
          <w:color w:val="auto"/>
        </w:rPr>
        <w:lastRenderedPageBreak/>
        <w:t>Запускающий импульс 1</w:t>
      </w:r>
      <w:r>
        <w:rPr>
          <w:color w:val="auto"/>
        </w:rPr>
        <w:t xml:space="preserve"> в приведенной выше схеме отвечает за накопление заряда ДНЗ, запускающий импульс 2 за рассасывание заряда. Примерная конфигурация запускающих импульсов во временной области также приведена на схеме. На резистивной нагрузке в виде осциллографа наблюдался результирующий СКИ. </w:t>
      </w:r>
    </w:p>
    <w:p w14:paraId="538B1F58" w14:textId="77777777" w:rsidR="0047377B" w:rsidRDefault="0047377B" w:rsidP="0047377B">
      <w:r>
        <w:t>Параметры эксперимента:</w:t>
      </w:r>
    </w:p>
    <w:p w14:paraId="1B3E513B" w14:textId="77777777" w:rsidR="0047377B" w:rsidRDefault="0047377B" w:rsidP="00411F4F">
      <w:pPr>
        <w:pStyle w:val="a2"/>
        <w:numPr>
          <w:ilvl w:val="0"/>
          <w:numId w:val="15"/>
        </w:numPr>
        <w:tabs>
          <w:tab w:val="left" w:pos="1134"/>
        </w:tabs>
      </w:pPr>
      <w:r>
        <w:t xml:space="preserve">фронты запускающих импульсов: 3 </w:t>
      </w:r>
      <w:proofErr w:type="spellStart"/>
      <w:r>
        <w:t>нс</w:t>
      </w:r>
      <w:proofErr w:type="spellEnd"/>
      <w:r>
        <w:t>;</w:t>
      </w:r>
    </w:p>
    <w:p w14:paraId="40BF0B3E" w14:textId="77777777" w:rsidR="0047377B" w:rsidRDefault="0047377B" w:rsidP="00411F4F">
      <w:pPr>
        <w:pStyle w:val="a2"/>
        <w:numPr>
          <w:ilvl w:val="0"/>
          <w:numId w:val="15"/>
        </w:numPr>
        <w:tabs>
          <w:tab w:val="left" w:pos="1134"/>
        </w:tabs>
      </w:pPr>
      <w:r>
        <w:t>амплитуды запускающих импульсов: 6 В;</w:t>
      </w:r>
    </w:p>
    <w:p w14:paraId="7C1F15F2" w14:textId="77777777" w:rsidR="0047377B" w:rsidRDefault="0047377B" w:rsidP="00411F4F">
      <w:pPr>
        <w:pStyle w:val="a2"/>
        <w:numPr>
          <w:ilvl w:val="0"/>
          <w:numId w:val="15"/>
        </w:numPr>
        <w:tabs>
          <w:tab w:val="left" w:pos="1134"/>
        </w:tabs>
      </w:pPr>
      <w:r>
        <w:t>напряжения питания: 5 В и – 3 В.</w:t>
      </w:r>
    </w:p>
    <w:p w14:paraId="4F99EF9B" w14:textId="701E2EC0" w:rsidR="0047377B" w:rsidRPr="001520BA" w:rsidRDefault="0047377B" w:rsidP="0047377B">
      <w:pPr>
        <w:tabs>
          <w:tab w:val="left" w:pos="142"/>
        </w:tabs>
        <w:rPr>
          <w:color w:val="FF0000"/>
        </w:rPr>
      </w:pPr>
      <w:r>
        <w:t>Д</w:t>
      </w:r>
      <w:r w:rsidRPr="001520BA">
        <w:t xml:space="preserve">ля нивелирования длинны кабеля синхронизации </w:t>
      </w:r>
      <w:r>
        <w:t xml:space="preserve">была выставлена </w:t>
      </w:r>
      <w:r w:rsidRPr="001520BA">
        <w:t>задержк</w:t>
      </w:r>
      <w:r>
        <w:t>а</w:t>
      </w:r>
      <w:r w:rsidRPr="001520BA">
        <w:t xml:space="preserve"> основного импульса на </w:t>
      </w:r>
      <w:r>
        <w:t>управляющем</w:t>
      </w:r>
      <w:r w:rsidRPr="001520BA">
        <w:t xml:space="preserve"> генераторе на 17.25 </w:t>
      </w:r>
      <w:proofErr w:type="spellStart"/>
      <w:r w:rsidRPr="001520BA">
        <w:t>нс</w:t>
      </w:r>
      <w:proofErr w:type="spellEnd"/>
      <w:r w:rsidRPr="001520BA">
        <w:t xml:space="preserve">. </w:t>
      </w:r>
      <w:r>
        <w:t xml:space="preserve">Результаты эксперимента представлены в </w:t>
      </w:r>
      <w:r w:rsidR="00520743">
        <w:t>таблице 3.1.</w:t>
      </w:r>
    </w:p>
    <w:p w14:paraId="5F89EF8A" w14:textId="2570FA45" w:rsidR="0047377B" w:rsidRDefault="0047377B" w:rsidP="0047377B">
      <w:pPr>
        <w:pStyle w:val="af1"/>
        <w:keepNext/>
        <w:jc w:val="right"/>
      </w:pPr>
      <w:bookmarkStart w:id="55" w:name="_Ref138078701"/>
      <w:r>
        <w:t xml:space="preserve">Таблица </w:t>
      </w:r>
      <w:r w:rsidR="00520743">
        <w:t>3.</w:t>
      </w:r>
      <w:r w:rsidR="00411F4F">
        <w:fldChar w:fldCharType="begin"/>
      </w:r>
      <w:r w:rsidR="00411F4F">
        <w:instrText xml:space="preserve"> SEQ Таблица \* ARABIC </w:instrText>
      </w:r>
      <w:r w:rsidR="00411F4F">
        <w:fldChar w:fldCharType="separate"/>
      </w:r>
      <w:r w:rsidR="00E77239">
        <w:rPr>
          <w:noProof/>
        </w:rPr>
        <w:t>1</w:t>
      </w:r>
      <w:r w:rsidR="00411F4F">
        <w:rPr>
          <w:noProof/>
        </w:rPr>
        <w:fldChar w:fldCharType="end"/>
      </w:r>
      <w:bookmarkEnd w:id="55"/>
      <w:r>
        <w:t>. Экспериментальные данные</w:t>
      </w:r>
    </w:p>
    <w:tbl>
      <w:tblPr>
        <w:tblStyle w:val="ac"/>
        <w:tblW w:w="9072" w:type="dxa"/>
        <w:tblInd w:w="-5" w:type="dxa"/>
        <w:tblLayout w:type="fixed"/>
        <w:tblLook w:val="04A0" w:firstRow="1" w:lastRow="0" w:firstColumn="1" w:lastColumn="0" w:noHBand="0" w:noVBand="1"/>
      </w:tblPr>
      <w:tblGrid>
        <w:gridCol w:w="817"/>
        <w:gridCol w:w="1181"/>
        <w:gridCol w:w="1688"/>
        <w:gridCol w:w="1206"/>
        <w:gridCol w:w="1236"/>
        <w:gridCol w:w="1102"/>
        <w:gridCol w:w="992"/>
        <w:gridCol w:w="850"/>
      </w:tblGrid>
      <w:tr w:rsidR="0047377B" w:rsidRPr="00F141A1" w14:paraId="2E29860E" w14:textId="77777777" w:rsidTr="006C4603">
        <w:trPr>
          <w:trHeight w:val="300"/>
        </w:trPr>
        <w:tc>
          <w:tcPr>
            <w:tcW w:w="7230" w:type="dxa"/>
            <w:gridSpan w:val="6"/>
            <w:noWrap/>
            <w:hideMark/>
          </w:tcPr>
          <w:p w14:paraId="49B75FFE" w14:textId="77777777" w:rsidR="0047377B" w:rsidRPr="00F141A1" w:rsidRDefault="0047377B" w:rsidP="006C4603">
            <w:pPr>
              <w:pStyle w:val="aa"/>
              <w:rPr>
                <w:sz w:val="22"/>
                <w:szCs w:val="18"/>
              </w:rPr>
            </w:pPr>
            <w:r w:rsidRPr="00F141A1">
              <w:rPr>
                <w:sz w:val="22"/>
                <w:szCs w:val="18"/>
              </w:rPr>
              <w:t xml:space="preserve">Запускающий импульс, </w:t>
            </w:r>
            <w:proofErr w:type="spellStart"/>
            <w:r w:rsidRPr="00F141A1">
              <w:rPr>
                <w:sz w:val="22"/>
                <w:szCs w:val="18"/>
              </w:rPr>
              <w:t>нс</w:t>
            </w:r>
            <w:proofErr w:type="spellEnd"/>
          </w:p>
        </w:tc>
        <w:tc>
          <w:tcPr>
            <w:tcW w:w="1842" w:type="dxa"/>
            <w:gridSpan w:val="2"/>
            <w:noWrap/>
            <w:hideMark/>
          </w:tcPr>
          <w:p w14:paraId="1AEA6B77" w14:textId="77777777" w:rsidR="0047377B" w:rsidRPr="00F141A1" w:rsidRDefault="0047377B" w:rsidP="006C4603">
            <w:pPr>
              <w:pStyle w:val="aa"/>
              <w:rPr>
                <w:sz w:val="22"/>
                <w:szCs w:val="18"/>
              </w:rPr>
            </w:pPr>
            <w:r w:rsidRPr="00F141A1">
              <w:rPr>
                <w:sz w:val="22"/>
                <w:szCs w:val="18"/>
              </w:rPr>
              <w:t>Рез</w:t>
            </w:r>
            <w:r>
              <w:rPr>
                <w:sz w:val="22"/>
                <w:szCs w:val="18"/>
              </w:rPr>
              <w:t>.</w:t>
            </w:r>
            <w:r w:rsidRPr="00F141A1">
              <w:rPr>
                <w:sz w:val="22"/>
                <w:szCs w:val="18"/>
              </w:rPr>
              <w:t xml:space="preserve"> импульс</w:t>
            </w:r>
          </w:p>
        </w:tc>
      </w:tr>
      <w:tr w:rsidR="0047377B" w:rsidRPr="00F141A1" w14:paraId="6EB7C060" w14:textId="77777777" w:rsidTr="006C4603">
        <w:trPr>
          <w:trHeight w:val="300"/>
        </w:trPr>
        <w:tc>
          <w:tcPr>
            <w:tcW w:w="817" w:type="dxa"/>
            <w:noWrap/>
            <w:hideMark/>
          </w:tcPr>
          <w:p w14:paraId="0A08880D" w14:textId="77777777" w:rsidR="0047377B" w:rsidRPr="00F141A1" w:rsidRDefault="0047377B" w:rsidP="006C4603">
            <w:pPr>
              <w:pStyle w:val="aa"/>
              <w:rPr>
                <w:sz w:val="22"/>
                <w:szCs w:val="18"/>
              </w:rPr>
            </w:pPr>
            <w:r w:rsidRPr="00F141A1">
              <w:rPr>
                <w:sz w:val="22"/>
                <w:szCs w:val="18"/>
              </w:rPr>
              <w:t>З</w:t>
            </w:r>
            <w:r>
              <w:rPr>
                <w:sz w:val="22"/>
                <w:szCs w:val="18"/>
              </w:rPr>
              <w:t>.</w:t>
            </w:r>
            <w:r w:rsidRPr="00F141A1">
              <w:rPr>
                <w:sz w:val="22"/>
                <w:szCs w:val="18"/>
              </w:rPr>
              <w:t xml:space="preserve">1, </w:t>
            </w:r>
            <w:proofErr w:type="spellStart"/>
            <w:r w:rsidRPr="00F141A1">
              <w:rPr>
                <w:sz w:val="22"/>
                <w:szCs w:val="18"/>
              </w:rPr>
              <w:t>нс</w:t>
            </w:r>
            <w:proofErr w:type="spellEnd"/>
          </w:p>
        </w:tc>
        <w:tc>
          <w:tcPr>
            <w:tcW w:w="1181" w:type="dxa"/>
            <w:noWrap/>
            <w:hideMark/>
          </w:tcPr>
          <w:p w14:paraId="045820B6" w14:textId="77777777" w:rsidR="0047377B" w:rsidRPr="00F141A1" w:rsidRDefault="0047377B" w:rsidP="006C4603">
            <w:pPr>
              <w:pStyle w:val="aa"/>
              <w:rPr>
                <w:sz w:val="22"/>
                <w:szCs w:val="18"/>
              </w:rPr>
            </w:pPr>
            <w:r w:rsidRPr="00F141A1">
              <w:rPr>
                <w:sz w:val="22"/>
                <w:szCs w:val="18"/>
              </w:rPr>
              <w:t>Длит</w:t>
            </w:r>
            <w:r>
              <w:rPr>
                <w:sz w:val="22"/>
                <w:szCs w:val="18"/>
              </w:rPr>
              <w:t>.</w:t>
            </w:r>
            <w:r w:rsidRPr="00F141A1">
              <w:rPr>
                <w:sz w:val="22"/>
                <w:szCs w:val="18"/>
              </w:rPr>
              <w:t xml:space="preserve">1, </w:t>
            </w:r>
            <w:proofErr w:type="spellStart"/>
            <w:r w:rsidRPr="00F141A1">
              <w:rPr>
                <w:sz w:val="22"/>
                <w:szCs w:val="18"/>
              </w:rPr>
              <w:t>нс</w:t>
            </w:r>
            <w:proofErr w:type="spellEnd"/>
          </w:p>
        </w:tc>
        <w:tc>
          <w:tcPr>
            <w:tcW w:w="1688" w:type="dxa"/>
            <w:noWrap/>
            <w:hideMark/>
          </w:tcPr>
          <w:p w14:paraId="43EB8C41" w14:textId="77777777" w:rsidR="0047377B" w:rsidRPr="00F141A1" w:rsidRDefault="0047377B" w:rsidP="006C4603">
            <w:pPr>
              <w:pStyle w:val="aa"/>
              <w:rPr>
                <w:sz w:val="22"/>
                <w:szCs w:val="18"/>
              </w:rPr>
            </w:pPr>
            <w:r>
              <w:rPr>
                <w:sz w:val="22"/>
                <w:szCs w:val="18"/>
              </w:rPr>
              <w:t>Длит</w:t>
            </w:r>
            <w:r w:rsidRPr="00F141A1">
              <w:rPr>
                <w:sz w:val="22"/>
                <w:szCs w:val="18"/>
              </w:rPr>
              <w:t>1</w:t>
            </w:r>
            <w:r>
              <w:rPr>
                <w:sz w:val="22"/>
                <w:szCs w:val="18"/>
              </w:rPr>
              <w:t xml:space="preserve"> </w:t>
            </w:r>
            <w:r w:rsidRPr="00F141A1">
              <w:rPr>
                <w:sz w:val="22"/>
                <w:szCs w:val="18"/>
              </w:rPr>
              <w:t>+</w:t>
            </w:r>
            <w:r>
              <w:rPr>
                <w:sz w:val="22"/>
                <w:szCs w:val="18"/>
              </w:rPr>
              <w:t xml:space="preserve"> Фронт</w:t>
            </w:r>
            <w:r w:rsidRPr="00F141A1">
              <w:rPr>
                <w:sz w:val="22"/>
                <w:szCs w:val="18"/>
              </w:rPr>
              <w:t>1</w:t>
            </w:r>
            <w:r>
              <w:rPr>
                <w:sz w:val="22"/>
                <w:szCs w:val="18"/>
              </w:rPr>
              <w:t xml:space="preserve">, </w:t>
            </w:r>
            <w:proofErr w:type="spellStart"/>
            <w:r>
              <w:rPr>
                <w:sz w:val="22"/>
                <w:szCs w:val="18"/>
              </w:rPr>
              <w:t>нс</w:t>
            </w:r>
            <w:proofErr w:type="spellEnd"/>
          </w:p>
        </w:tc>
        <w:tc>
          <w:tcPr>
            <w:tcW w:w="1206" w:type="dxa"/>
            <w:noWrap/>
            <w:hideMark/>
          </w:tcPr>
          <w:p w14:paraId="3E7084E9" w14:textId="77777777" w:rsidR="0047377B" w:rsidRPr="00F141A1" w:rsidRDefault="0047377B" w:rsidP="006C4603">
            <w:pPr>
              <w:pStyle w:val="aa"/>
              <w:rPr>
                <w:sz w:val="22"/>
                <w:szCs w:val="18"/>
              </w:rPr>
            </w:pPr>
            <w:r>
              <w:rPr>
                <w:sz w:val="22"/>
                <w:szCs w:val="18"/>
              </w:rPr>
              <w:t>З.</w:t>
            </w:r>
            <w:r w:rsidRPr="00F141A1">
              <w:rPr>
                <w:sz w:val="22"/>
                <w:szCs w:val="18"/>
              </w:rPr>
              <w:t>2</w:t>
            </w:r>
            <w:r>
              <w:rPr>
                <w:sz w:val="22"/>
                <w:szCs w:val="18"/>
              </w:rPr>
              <w:t xml:space="preserve">, </w:t>
            </w:r>
            <w:proofErr w:type="spellStart"/>
            <w:r>
              <w:rPr>
                <w:sz w:val="22"/>
                <w:szCs w:val="18"/>
              </w:rPr>
              <w:t>нс</w:t>
            </w:r>
            <w:proofErr w:type="spellEnd"/>
          </w:p>
        </w:tc>
        <w:tc>
          <w:tcPr>
            <w:tcW w:w="1236" w:type="dxa"/>
            <w:noWrap/>
            <w:hideMark/>
          </w:tcPr>
          <w:p w14:paraId="7DA7BCAD" w14:textId="77777777" w:rsidR="0047377B" w:rsidRPr="00F141A1" w:rsidRDefault="0047377B" w:rsidP="006C4603">
            <w:pPr>
              <w:pStyle w:val="aa"/>
              <w:rPr>
                <w:sz w:val="22"/>
                <w:szCs w:val="18"/>
              </w:rPr>
            </w:pPr>
            <w:r>
              <w:rPr>
                <w:sz w:val="22"/>
                <w:szCs w:val="18"/>
              </w:rPr>
              <w:t xml:space="preserve">Длит. </w:t>
            </w:r>
            <w:r w:rsidRPr="00F141A1">
              <w:rPr>
                <w:sz w:val="22"/>
                <w:szCs w:val="18"/>
              </w:rPr>
              <w:t>2</w:t>
            </w:r>
            <w:r>
              <w:rPr>
                <w:sz w:val="22"/>
                <w:szCs w:val="18"/>
              </w:rPr>
              <w:t xml:space="preserve">. </w:t>
            </w:r>
            <w:proofErr w:type="spellStart"/>
            <w:r>
              <w:rPr>
                <w:sz w:val="22"/>
                <w:szCs w:val="18"/>
              </w:rPr>
              <w:t>нс</w:t>
            </w:r>
            <w:proofErr w:type="spellEnd"/>
          </w:p>
        </w:tc>
        <w:tc>
          <w:tcPr>
            <w:tcW w:w="1102" w:type="dxa"/>
            <w:noWrap/>
            <w:hideMark/>
          </w:tcPr>
          <w:p w14:paraId="26FE377A" w14:textId="77777777" w:rsidR="0047377B" w:rsidRPr="00F141A1" w:rsidRDefault="0047377B" w:rsidP="006C4603">
            <w:pPr>
              <w:pStyle w:val="aa"/>
              <w:rPr>
                <w:sz w:val="22"/>
                <w:szCs w:val="18"/>
              </w:rPr>
            </w:pPr>
            <w:r>
              <w:rPr>
                <w:sz w:val="22"/>
                <w:szCs w:val="18"/>
              </w:rPr>
              <w:t>З.</w:t>
            </w:r>
            <w:r w:rsidRPr="00F141A1">
              <w:rPr>
                <w:sz w:val="22"/>
                <w:szCs w:val="18"/>
              </w:rPr>
              <w:t>2</w:t>
            </w:r>
            <w:r>
              <w:rPr>
                <w:sz w:val="22"/>
                <w:szCs w:val="18"/>
              </w:rPr>
              <w:t xml:space="preserve"> </w:t>
            </w:r>
            <w:r w:rsidRPr="00F141A1">
              <w:rPr>
                <w:sz w:val="22"/>
                <w:szCs w:val="18"/>
              </w:rPr>
              <w:t>+</w:t>
            </w:r>
            <w:r>
              <w:rPr>
                <w:sz w:val="22"/>
                <w:szCs w:val="18"/>
              </w:rPr>
              <w:t xml:space="preserve"> Фронт</w:t>
            </w:r>
            <w:r w:rsidRPr="00F141A1">
              <w:rPr>
                <w:sz w:val="22"/>
                <w:szCs w:val="18"/>
              </w:rPr>
              <w:t>t2</w:t>
            </w:r>
          </w:p>
        </w:tc>
        <w:tc>
          <w:tcPr>
            <w:tcW w:w="992" w:type="dxa"/>
            <w:noWrap/>
            <w:hideMark/>
          </w:tcPr>
          <w:p w14:paraId="01A31C44" w14:textId="77777777" w:rsidR="0047377B" w:rsidRPr="00F141A1" w:rsidRDefault="0047377B" w:rsidP="006C4603">
            <w:pPr>
              <w:pStyle w:val="aa"/>
              <w:rPr>
                <w:sz w:val="22"/>
                <w:szCs w:val="18"/>
              </w:rPr>
            </w:pPr>
            <w:proofErr w:type="spellStart"/>
            <w:r>
              <w:rPr>
                <w:sz w:val="22"/>
                <w:szCs w:val="18"/>
              </w:rPr>
              <w:t>Ампл</w:t>
            </w:r>
            <w:proofErr w:type="spellEnd"/>
            <w:r w:rsidRPr="00F141A1">
              <w:rPr>
                <w:sz w:val="22"/>
                <w:szCs w:val="18"/>
              </w:rPr>
              <w:t xml:space="preserve">, </w:t>
            </w:r>
            <w:r>
              <w:rPr>
                <w:sz w:val="22"/>
                <w:szCs w:val="18"/>
              </w:rPr>
              <w:t>В</w:t>
            </w:r>
          </w:p>
        </w:tc>
        <w:tc>
          <w:tcPr>
            <w:tcW w:w="850" w:type="dxa"/>
            <w:noWrap/>
            <w:hideMark/>
          </w:tcPr>
          <w:p w14:paraId="6980011E" w14:textId="77777777" w:rsidR="0047377B" w:rsidRPr="00F141A1" w:rsidRDefault="0047377B" w:rsidP="006C4603">
            <w:pPr>
              <w:pStyle w:val="aa"/>
              <w:rPr>
                <w:sz w:val="22"/>
                <w:szCs w:val="18"/>
              </w:rPr>
            </w:pPr>
            <w:r>
              <w:rPr>
                <w:sz w:val="22"/>
                <w:szCs w:val="18"/>
              </w:rPr>
              <w:t>Длит</w:t>
            </w:r>
            <w:r w:rsidRPr="00F141A1">
              <w:rPr>
                <w:sz w:val="22"/>
                <w:szCs w:val="18"/>
              </w:rPr>
              <w:t xml:space="preserve">, </w:t>
            </w:r>
            <w:proofErr w:type="spellStart"/>
            <w:r>
              <w:rPr>
                <w:sz w:val="22"/>
                <w:szCs w:val="18"/>
              </w:rPr>
              <w:t>пс</w:t>
            </w:r>
            <w:proofErr w:type="spellEnd"/>
          </w:p>
        </w:tc>
      </w:tr>
      <w:tr w:rsidR="0047377B" w:rsidRPr="00F141A1" w14:paraId="3060235A" w14:textId="77777777" w:rsidTr="006C4603">
        <w:trPr>
          <w:trHeight w:val="375"/>
        </w:trPr>
        <w:tc>
          <w:tcPr>
            <w:tcW w:w="817" w:type="dxa"/>
            <w:noWrap/>
            <w:hideMark/>
          </w:tcPr>
          <w:p w14:paraId="1A5C1E6F"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5B085007" w14:textId="77777777" w:rsidR="0047377B" w:rsidRPr="00F141A1" w:rsidRDefault="0047377B" w:rsidP="006C4603">
            <w:pPr>
              <w:pStyle w:val="aa"/>
              <w:rPr>
                <w:sz w:val="22"/>
                <w:szCs w:val="18"/>
              </w:rPr>
            </w:pPr>
            <w:r w:rsidRPr="00F141A1">
              <w:rPr>
                <w:sz w:val="22"/>
                <w:szCs w:val="18"/>
              </w:rPr>
              <w:t>6</w:t>
            </w:r>
          </w:p>
        </w:tc>
        <w:tc>
          <w:tcPr>
            <w:tcW w:w="1688" w:type="dxa"/>
            <w:noWrap/>
            <w:hideMark/>
          </w:tcPr>
          <w:p w14:paraId="68F31639" w14:textId="77777777" w:rsidR="0047377B" w:rsidRPr="00F141A1" w:rsidRDefault="0047377B" w:rsidP="006C4603">
            <w:pPr>
              <w:pStyle w:val="aa"/>
              <w:rPr>
                <w:sz w:val="22"/>
                <w:szCs w:val="18"/>
              </w:rPr>
            </w:pPr>
            <w:r w:rsidRPr="00F141A1">
              <w:rPr>
                <w:sz w:val="22"/>
                <w:szCs w:val="18"/>
              </w:rPr>
              <w:t>12</w:t>
            </w:r>
          </w:p>
        </w:tc>
        <w:tc>
          <w:tcPr>
            <w:tcW w:w="1206" w:type="dxa"/>
            <w:noWrap/>
            <w:hideMark/>
          </w:tcPr>
          <w:p w14:paraId="50A8884F" w14:textId="77777777" w:rsidR="0047377B" w:rsidRPr="00F141A1" w:rsidRDefault="0047377B" w:rsidP="006C4603">
            <w:pPr>
              <w:pStyle w:val="aa"/>
              <w:rPr>
                <w:sz w:val="22"/>
                <w:szCs w:val="18"/>
              </w:rPr>
            </w:pPr>
            <w:r w:rsidRPr="00F141A1">
              <w:rPr>
                <w:sz w:val="22"/>
                <w:szCs w:val="18"/>
              </w:rPr>
              <w:t>12</w:t>
            </w:r>
          </w:p>
        </w:tc>
        <w:tc>
          <w:tcPr>
            <w:tcW w:w="1236" w:type="dxa"/>
            <w:noWrap/>
            <w:hideMark/>
          </w:tcPr>
          <w:p w14:paraId="6C822559"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57DFC1B0"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3E166E9B" w14:textId="77777777" w:rsidR="0047377B" w:rsidRPr="00F141A1" w:rsidRDefault="0047377B" w:rsidP="006C4603">
            <w:pPr>
              <w:pStyle w:val="aa"/>
              <w:rPr>
                <w:sz w:val="22"/>
                <w:szCs w:val="18"/>
              </w:rPr>
            </w:pPr>
            <w:r w:rsidRPr="00F141A1">
              <w:rPr>
                <w:sz w:val="22"/>
                <w:szCs w:val="18"/>
              </w:rPr>
              <w:t>34,4</w:t>
            </w:r>
          </w:p>
        </w:tc>
        <w:tc>
          <w:tcPr>
            <w:tcW w:w="850" w:type="dxa"/>
            <w:noWrap/>
            <w:hideMark/>
          </w:tcPr>
          <w:p w14:paraId="7D9DF8D6" w14:textId="77777777" w:rsidR="0047377B" w:rsidRPr="00F141A1" w:rsidRDefault="0047377B" w:rsidP="006C4603">
            <w:pPr>
              <w:pStyle w:val="aa"/>
              <w:rPr>
                <w:sz w:val="22"/>
                <w:szCs w:val="18"/>
              </w:rPr>
            </w:pPr>
            <w:r w:rsidRPr="00F141A1">
              <w:rPr>
                <w:sz w:val="22"/>
                <w:szCs w:val="18"/>
              </w:rPr>
              <w:t>185</w:t>
            </w:r>
          </w:p>
        </w:tc>
      </w:tr>
      <w:tr w:rsidR="0047377B" w:rsidRPr="00F141A1" w14:paraId="14D77F80" w14:textId="77777777" w:rsidTr="006C4603">
        <w:trPr>
          <w:trHeight w:val="375"/>
        </w:trPr>
        <w:tc>
          <w:tcPr>
            <w:tcW w:w="817" w:type="dxa"/>
            <w:noWrap/>
            <w:hideMark/>
          </w:tcPr>
          <w:p w14:paraId="7339060A"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6DA99F5F" w14:textId="77777777" w:rsidR="0047377B" w:rsidRPr="00F141A1" w:rsidRDefault="0047377B" w:rsidP="006C4603">
            <w:pPr>
              <w:pStyle w:val="aa"/>
              <w:rPr>
                <w:sz w:val="22"/>
                <w:szCs w:val="18"/>
              </w:rPr>
            </w:pPr>
            <w:r w:rsidRPr="00F141A1">
              <w:rPr>
                <w:sz w:val="22"/>
                <w:szCs w:val="18"/>
              </w:rPr>
              <w:t>6,5</w:t>
            </w:r>
          </w:p>
        </w:tc>
        <w:tc>
          <w:tcPr>
            <w:tcW w:w="1688" w:type="dxa"/>
            <w:noWrap/>
            <w:hideMark/>
          </w:tcPr>
          <w:p w14:paraId="1F53F587" w14:textId="77777777" w:rsidR="0047377B" w:rsidRPr="00F141A1" w:rsidRDefault="0047377B" w:rsidP="006C4603">
            <w:pPr>
              <w:pStyle w:val="aa"/>
              <w:rPr>
                <w:sz w:val="22"/>
                <w:szCs w:val="18"/>
              </w:rPr>
            </w:pPr>
            <w:r w:rsidRPr="00F141A1">
              <w:rPr>
                <w:sz w:val="22"/>
                <w:szCs w:val="18"/>
              </w:rPr>
              <w:t>12,5</w:t>
            </w:r>
          </w:p>
        </w:tc>
        <w:tc>
          <w:tcPr>
            <w:tcW w:w="1206" w:type="dxa"/>
            <w:noWrap/>
            <w:hideMark/>
          </w:tcPr>
          <w:p w14:paraId="72FEF2D0" w14:textId="77777777" w:rsidR="0047377B" w:rsidRPr="00F141A1" w:rsidRDefault="0047377B" w:rsidP="006C4603">
            <w:pPr>
              <w:pStyle w:val="aa"/>
              <w:rPr>
                <w:sz w:val="22"/>
                <w:szCs w:val="18"/>
              </w:rPr>
            </w:pPr>
            <w:r w:rsidRPr="00F141A1">
              <w:rPr>
                <w:sz w:val="22"/>
                <w:szCs w:val="18"/>
              </w:rPr>
              <w:t>12,5</w:t>
            </w:r>
          </w:p>
        </w:tc>
        <w:tc>
          <w:tcPr>
            <w:tcW w:w="1236" w:type="dxa"/>
            <w:noWrap/>
            <w:hideMark/>
          </w:tcPr>
          <w:p w14:paraId="39B60D4C"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182900A4"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780A59DC" w14:textId="77777777" w:rsidR="0047377B" w:rsidRPr="00F141A1" w:rsidRDefault="0047377B" w:rsidP="006C4603">
            <w:pPr>
              <w:pStyle w:val="aa"/>
              <w:rPr>
                <w:sz w:val="22"/>
                <w:szCs w:val="18"/>
              </w:rPr>
            </w:pPr>
            <w:r w:rsidRPr="00F141A1">
              <w:rPr>
                <w:sz w:val="22"/>
                <w:szCs w:val="18"/>
              </w:rPr>
              <w:t>35,6</w:t>
            </w:r>
          </w:p>
        </w:tc>
        <w:tc>
          <w:tcPr>
            <w:tcW w:w="850" w:type="dxa"/>
            <w:noWrap/>
            <w:hideMark/>
          </w:tcPr>
          <w:p w14:paraId="4026354C" w14:textId="77777777" w:rsidR="0047377B" w:rsidRPr="00F141A1" w:rsidRDefault="0047377B" w:rsidP="006C4603">
            <w:pPr>
              <w:pStyle w:val="aa"/>
              <w:rPr>
                <w:sz w:val="22"/>
                <w:szCs w:val="18"/>
              </w:rPr>
            </w:pPr>
            <w:r w:rsidRPr="00F141A1">
              <w:rPr>
                <w:sz w:val="22"/>
                <w:szCs w:val="18"/>
              </w:rPr>
              <w:t>194</w:t>
            </w:r>
          </w:p>
        </w:tc>
      </w:tr>
      <w:tr w:rsidR="0047377B" w:rsidRPr="00F141A1" w14:paraId="24A1897C" w14:textId="77777777" w:rsidTr="006C4603">
        <w:trPr>
          <w:trHeight w:val="375"/>
        </w:trPr>
        <w:tc>
          <w:tcPr>
            <w:tcW w:w="817" w:type="dxa"/>
            <w:noWrap/>
            <w:hideMark/>
          </w:tcPr>
          <w:p w14:paraId="2A4311A4"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6A0886A2" w14:textId="77777777" w:rsidR="0047377B" w:rsidRPr="00F141A1" w:rsidRDefault="0047377B" w:rsidP="006C4603">
            <w:pPr>
              <w:pStyle w:val="aa"/>
              <w:rPr>
                <w:sz w:val="22"/>
                <w:szCs w:val="18"/>
              </w:rPr>
            </w:pPr>
            <w:r w:rsidRPr="00F141A1">
              <w:rPr>
                <w:sz w:val="22"/>
                <w:szCs w:val="18"/>
              </w:rPr>
              <w:t>7</w:t>
            </w:r>
          </w:p>
        </w:tc>
        <w:tc>
          <w:tcPr>
            <w:tcW w:w="1688" w:type="dxa"/>
            <w:noWrap/>
            <w:hideMark/>
          </w:tcPr>
          <w:p w14:paraId="6421EEAF" w14:textId="77777777" w:rsidR="0047377B" w:rsidRPr="00F141A1" w:rsidRDefault="0047377B" w:rsidP="006C4603">
            <w:pPr>
              <w:pStyle w:val="aa"/>
              <w:rPr>
                <w:sz w:val="22"/>
                <w:szCs w:val="18"/>
              </w:rPr>
            </w:pPr>
            <w:r w:rsidRPr="00F141A1">
              <w:rPr>
                <w:sz w:val="22"/>
                <w:szCs w:val="18"/>
              </w:rPr>
              <w:t>13</w:t>
            </w:r>
          </w:p>
        </w:tc>
        <w:tc>
          <w:tcPr>
            <w:tcW w:w="1206" w:type="dxa"/>
            <w:noWrap/>
            <w:hideMark/>
          </w:tcPr>
          <w:p w14:paraId="04CE96C1" w14:textId="77777777" w:rsidR="0047377B" w:rsidRPr="00F141A1" w:rsidRDefault="0047377B" w:rsidP="006C4603">
            <w:pPr>
              <w:pStyle w:val="aa"/>
              <w:rPr>
                <w:sz w:val="22"/>
                <w:szCs w:val="18"/>
              </w:rPr>
            </w:pPr>
            <w:r w:rsidRPr="00F141A1">
              <w:rPr>
                <w:sz w:val="22"/>
                <w:szCs w:val="18"/>
              </w:rPr>
              <w:t>13</w:t>
            </w:r>
          </w:p>
        </w:tc>
        <w:tc>
          <w:tcPr>
            <w:tcW w:w="1236" w:type="dxa"/>
            <w:noWrap/>
            <w:hideMark/>
          </w:tcPr>
          <w:p w14:paraId="047A222A"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5C7D53A3"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4EFE7EC3" w14:textId="77777777" w:rsidR="0047377B" w:rsidRPr="00F141A1" w:rsidRDefault="0047377B" w:rsidP="006C4603">
            <w:pPr>
              <w:pStyle w:val="aa"/>
              <w:rPr>
                <w:sz w:val="22"/>
                <w:szCs w:val="18"/>
              </w:rPr>
            </w:pPr>
            <w:r w:rsidRPr="00F141A1">
              <w:rPr>
                <w:sz w:val="22"/>
                <w:szCs w:val="18"/>
              </w:rPr>
              <w:t>36,6</w:t>
            </w:r>
          </w:p>
        </w:tc>
        <w:tc>
          <w:tcPr>
            <w:tcW w:w="850" w:type="dxa"/>
            <w:noWrap/>
            <w:hideMark/>
          </w:tcPr>
          <w:p w14:paraId="1451E3EC" w14:textId="77777777" w:rsidR="0047377B" w:rsidRPr="00F141A1" w:rsidRDefault="0047377B" w:rsidP="006C4603">
            <w:pPr>
              <w:pStyle w:val="aa"/>
              <w:rPr>
                <w:sz w:val="22"/>
                <w:szCs w:val="18"/>
              </w:rPr>
            </w:pPr>
            <w:r w:rsidRPr="00F141A1">
              <w:rPr>
                <w:sz w:val="22"/>
                <w:szCs w:val="18"/>
              </w:rPr>
              <w:t>196</w:t>
            </w:r>
          </w:p>
        </w:tc>
      </w:tr>
      <w:tr w:rsidR="0047377B" w:rsidRPr="00F141A1" w14:paraId="66060727" w14:textId="77777777" w:rsidTr="006C4603">
        <w:trPr>
          <w:trHeight w:val="375"/>
        </w:trPr>
        <w:tc>
          <w:tcPr>
            <w:tcW w:w="817" w:type="dxa"/>
            <w:noWrap/>
            <w:hideMark/>
          </w:tcPr>
          <w:p w14:paraId="64242F17"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5B2F656A" w14:textId="77777777" w:rsidR="0047377B" w:rsidRPr="00F141A1" w:rsidRDefault="0047377B" w:rsidP="006C4603">
            <w:pPr>
              <w:pStyle w:val="aa"/>
              <w:rPr>
                <w:sz w:val="22"/>
                <w:szCs w:val="18"/>
              </w:rPr>
            </w:pPr>
            <w:r w:rsidRPr="00F141A1">
              <w:rPr>
                <w:sz w:val="22"/>
                <w:szCs w:val="18"/>
              </w:rPr>
              <w:t>7,5</w:t>
            </w:r>
          </w:p>
        </w:tc>
        <w:tc>
          <w:tcPr>
            <w:tcW w:w="1688" w:type="dxa"/>
            <w:noWrap/>
            <w:hideMark/>
          </w:tcPr>
          <w:p w14:paraId="4452681A" w14:textId="77777777" w:rsidR="0047377B" w:rsidRPr="00F141A1" w:rsidRDefault="0047377B" w:rsidP="006C4603">
            <w:pPr>
              <w:pStyle w:val="aa"/>
              <w:rPr>
                <w:sz w:val="22"/>
                <w:szCs w:val="18"/>
              </w:rPr>
            </w:pPr>
            <w:r w:rsidRPr="00F141A1">
              <w:rPr>
                <w:sz w:val="22"/>
                <w:szCs w:val="18"/>
              </w:rPr>
              <w:t>13,5</w:t>
            </w:r>
          </w:p>
        </w:tc>
        <w:tc>
          <w:tcPr>
            <w:tcW w:w="1206" w:type="dxa"/>
            <w:noWrap/>
            <w:hideMark/>
          </w:tcPr>
          <w:p w14:paraId="28708A0F" w14:textId="77777777" w:rsidR="0047377B" w:rsidRPr="00F141A1" w:rsidRDefault="0047377B" w:rsidP="006C4603">
            <w:pPr>
              <w:pStyle w:val="aa"/>
              <w:rPr>
                <w:sz w:val="22"/>
                <w:szCs w:val="18"/>
              </w:rPr>
            </w:pPr>
            <w:r w:rsidRPr="00F141A1">
              <w:rPr>
                <w:sz w:val="22"/>
                <w:szCs w:val="18"/>
              </w:rPr>
              <w:t>13,5</w:t>
            </w:r>
          </w:p>
        </w:tc>
        <w:tc>
          <w:tcPr>
            <w:tcW w:w="1236" w:type="dxa"/>
            <w:noWrap/>
            <w:hideMark/>
          </w:tcPr>
          <w:p w14:paraId="006D2869"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76B3F824"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71437F87" w14:textId="77777777" w:rsidR="0047377B" w:rsidRPr="00F141A1" w:rsidRDefault="0047377B" w:rsidP="006C4603">
            <w:pPr>
              <w:pStyle w:val="aa"/>
              <w:rPr>
                <w:sz w:val="22"/>
                <w:szCs w:val="18"/>
              </w:rPr>
            </w:pPr>
            <w:r w:rsidRPr="00F141A1">
              <w:rPr>
                <w:sz w:val="22"/>
                <w:szCs w:val="18"/>
              </w:rPr>
              <w:t>37</w:t>
            </w:r>
          </w:p>
        </w:tc>
        <w:tc>
          <w:tcPr>
            <w:tcW w:w="850" w:type="dxa"/>
            <w:noWrap/>
            <w:hideMark/>
          </w:tcPr>
          <w:p w14:paraId="45804C90" w14:textId="77777777" w:rsidR="0047377B" w:rsidRPr="00F141A1" w:rsidRDefault="0047377B" w:rsidP="006C4603">
            <w:pPr>
              <w:pStyle w:val="aa"/>
              <w:rPr>
                <w:sz w:val="22"/>
                <w:szCs w:val="18"/>
              </w:rPr>
            </w:pPr>
            <w:r w:rsidRPr="00F141A1">
              <w:rPr>
                <w:sz w:val="22"/>
                <w:szCs w:val="18"/>
              </w:rPr>
              <w:t>200</w:t>
            </w:r>
          </w:p>
        </w:tc>
      </w:tr>
      <w:tr w:rsidR="0047377B" w:rsidRPr="00F141A1" w14:paraId="2CCE3629" w14:textId="77777777" w:rsidTr="006C4603">
        <w:trPr>
          <w:trHeight w:val="375"/>
        </w:trPr>
        <w:tc>
          <w:tcPr>
            <w:tcW w:w="817" w:type="dxa"/>
            <w:noWrap/>
            <w:hideMark/>
          </w:tcPr>
          <w:p w14:paraId="104D5104"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0129C4DF" w14:textId="77777777" w:rsidR="0047377B" w:rsidRPr="00F141A1" w:rsidRDefault="0047377B" w:rsidP="006C4603">
            <w:pPr>
              <w:pStyle w:val="aa"/>
              <w:rPr>
                <w:sz w:val="22"/>
                <w:szCs w:val="18"/>
              </w:rPr>
            </w:pPr>
            <w:r w:rsidRPr="00F141A1">
              <w:rPr>
                <w:sz w:val="22"/>
                <w:szCs w:val="18"/>
              </w:rPr>
              <w:t>8</w:t>
            </w:r>
          </w:p>
        </w:tc>
        <w:tc>
          <w:tcPr>
            <w:tcW w:w="1688" w:type="dxa"/>
            <w:noWrap/>
            <w:hideMark/>
          </w:tcPr>
          <w:p w14:paraId="3A725E40" w14:textId="77777777" w:rsidR="0047377B" w:rsidRPr="00F141A1" w:rsidRDefault="0047377B" w:rsidP="006C4603">
            <w:pPr>
              <w:pStyle w:val="aa"/>
              <w:rPr>
                <w:sz w:val="22"/>
                <w:szCs w:val="18"/>
              </w:rPr>
            </w:pPr>
            <w:r w:rsidRPr="00F141A1">
              <w:rPr>
                <w:sz w:val="22"/>
                <w:szCs w:val="18"/>
              </w:rPr>
              <w:t>14</w:t>
            </w:r>
          </w:p>
        </w:tc>
        <w:tc>
          <w:tcPr>
            <w:tcW w:w="1206" w:type="dxa"/>
            <w:noWrap/>
            <w:hideMark/>
          </w:tcPr>
          <w:p w14:paraId="5096A2C7" w14:textId="77777777" w:rsidR="0047377B" w:rsidRPr="00F141A1" w:rsidRDefault="0047377B" w:rsidP="006C4603">
            <w:pPr>
              <w:pStyle w:val="aa"/>
              <w:rPr>
                <w:sz w:val="22"/>
                <w:szCs w:val="18"/>
              </w:rPr>
            </w:pPr>
            <w:r w:rsidRPr="00F141A1">
              <w:rPr>
                <w:sz w:val="22"/>
                <w:szCs w:val="18"/>
              </w:rPr>
              <w:t>14</w:t>
            </w:r>
          </w:p>
        </w:tc>
        <w:tc>
          <w:tcPr>
            <w:tcW w:w="1236" w:type="dxa"/>
            <w:noWrap/>
            <w:hideMark/>
          </w:tcPr>
          <w:p w14:paraId="3DEF9651"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2B667C17"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15B34FF5" w14:textId="77777777" w:rsidR="0047377B" w:rsidRPr="00F141A1" w:rsidRDefault="0047377B" w:rsidP="006C4603">
            <w:pPr>
              <w:pStyle w:val="aa"/>
              <w:rPr>
                <w:sz w:val="22"/>
                <w:szCs w:val="18"/>
              </w:rPr>
            </w:pPr>
            <w:r w:rsidRPr="00F141A1">
              <w:rPr>
                <w:sz w:val="22"/>
                <w:szCs w:val="18"/>
              </w:rPr>
              <w:t>37,8</w:t>
            </w:r>
          </w:p>
        </w:tc>
        <w:tc>
          <w:tcPr>
            <w:tcW w:w="850" w:type="dxa"/>
            <w:noWrap/>
            <w:hideMark/>
          </w:tcPr>
          <w:p w14:paraId="1B0F1610" w14:textId="77777777" w:rsidR="0047377B" w:rsidRPr="00F141A1" w:rsidRDefault="0047377B" w:rsidP="006C4603">
            <w:pPr>
              <w:pStyle w:val="aa"/>
              <w:rPr>
                <w:sz w:val="22"/>
                <w:szCs w:val="18"/>
              </w:rPr>
            </w:pPr>
            <w:r w:rsidRPr="00F141A1">
              <w:rPr>
                <w:sz w:val="22"/>
                <w:szCs w:val="18"/>
              </w:rPr>
              <w:t>206</w:t>
            </w:r>
          </w:p>
        </w:tc>
      </w:tr>
      <w:tr w:rsidR="0047377B" w:rsidRPr="00F141A1" w14:paraId="5779BAD0" w14:textId="77777777" w:rsidTr="006C4603">
        <w:trPr>
          <w:trHeight w:val="375"/>
        </w:trPr>
        <w:tc>
          <w:tcPr>
            <w:tcW w:w="817" w:type="dxa"/>
            <w:noWrap/>
            <w:hideMark/>
          </w:tcPr>
          <w:p w14:paraId="7E008E45"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765EE2ED" w14:textId="77777777" w:rsidR="0047377B" w:rsidRPr="00F141A1" w:rsidRDefault="0047377B" w:rsidP="006C4603">
            <w:pPr>
              <w:pStyle w:val="aa"/>
              <w:rPr>
                <w:sz w:val="22"/>
                <w:szCs w:val="18"/>
              </w:rPr>
            </w:pPr>
            <w:r w:rsidRPr="00F141A1">
              <w:rPr>
                <w:sz w:val="22"/>
                <w:szCs w:val="18"/>
              </w:rPr>
              <w:t>8,5</w:t>
            </w:r>
          </w:p>
        </w:tc>
        <w:tc>
          <w:tcPr>
            <w:tcW w:w="1688" w:type="dxa"/>
            <w:noWrap/>
            <w:hideMark/>
          </w:tcPr>
          <w:p w14:paraId="313493A9" w14:textId="77777777" w:rsidR="0047377B" w:rsidRPr="00F141A1" w:rsidRDefault="0047377B" w:rsidP="006C4603">
            <w:pPr>
              <w:pStyle w:val="aa"/>
              <w:rPr>
                <w:sz w:val="22"/>
                <w:szCs w:val="18"/>
              </w:rPr>
            </w:pPr>
            <w:r w:rsidRPr="00F141A1">
              <w:rPr>
                <w:sz w:val="22"/>
                <w:szCs w:val="18"/>
              </w:rPr>
              <w:t>14,5</w:t>
            </w:r>
          </w:p>
        </w:tc>
        <w:tc>
          <w:tcPr>
            <w:tcW w:w="1206" w:type="dxa"/>
            <w:noWrap/>
            <w:hideMark/>
          </w:tcPr>
          <w:p w14:paraId="49119415" w14:textId="77777777" w:rsidR="0047377B" w:rsidRPr="00F141A1" w:rsidRDefault="0047377B" w:rsidP="006C4603">
            <w:pPr>
              <w:pStyle w:val="aa"/>
              <w:rPr>
                <w:sz w:val="22"/>
                <w:szCs w:val="18"/>
              </w:rPr>
            </w:pPr>
            <w:r w:rsidRPr="00F141A1">
              <w:rPr>
                <w:sz w:val="22"/>
                <w:szCs w:val="18"/>
              </w:rPr>
              <w:t>14,5</w:t>
            </w:r>
          </w:p>
        </w:tc>
        <w:tc>
          <w:tcPr>
            <w:tcW w:w="1236" w:type="dxa"/>
            <w:noWrap/>
            <w:hideMark/>
          </w:tcPr>
          <w:p w14:paraId="426AD3BA"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17496834"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762F605D" w14:textId="77777777" w:rsidR="0047377B" w:rsidRPr="00F141A1" w:rsidRDefault="0047377B" w:rsidP="006C4603">
            <w:pPr>
              <w:pStyle w:val="aa"/>
              <w:rPr>
                <w:sz w:val="22"/>
                <w:szCs w:val="18"/>
              </w:rPr>
            </w:pPr>
            <w:r w:rsidRPr="00F141A1">
              <w:rPr>
                <w:sz w:val="22"/>
                <w:szCs w:val="18"/>
              </w:rPr>
              <w:t>38,3</w:t>
            </w:r>
          </w:p>
        </w:tc>
        <w:tc>
          <w:tcPr>
            <w:tcW w:w="850" w:type="dxa"/>
            <w:noWrap/>
            <w:hideMark/>
          </w:tcPr>
          <w:p w14:paraId="1290C8F3" w14:textId="77777777" w:rsidR="0047377B" w:rsidRPr="00F141A1" w:rsidRDefault="0047377B" w:rsidP="006C4603">
            <w:pPr>
              <w:pStyle w:val="aa"/>
              <w:rPr>
                <w:sz w:val="22"/>
                <w:szCs w:val="18"/>
              </w:rPr>
            </w:pPr>
            <w:r w:rsidRPr="00F141A1">
              <w:rPr>
                <w:sz w:val="22"/>
                <w:szCs w:val="18"/>
              </w:rPr>
              <w:t>211</w:t>
            </w:r>
          </w:p>
        </w:tc>
      </w:tr>
      <w:tr w:rsidR="0047377B" w:rsidRPr="00F141A1" w14:paraId="061005DE" w14:textId="77777777" w:rsidTr="006C4603">
        <w:trPr>
          <w:trHeight w:val="375"/>
        </w:trPr>
        <w:tc>
          <w:tcPr>
            <w:tcW w:w="817" w:type="dxa"/>
            <w:noWrap/>
            <w:hideMark/>
          </w:tcPr>
          <w:p w14:paraId="7400A1AA"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5746EA5F" w14:textId="77777777" w:rsidR="0047377B" w:rsidRPr="00F141A1" w:rsidRDefault="0047377B" w:rsidP="006C4603">
            <w:pPr>
              <w:pStyle w:val="aa"/>
              <w:rPr>
                <w:sz w:val="22"/>
                <w:szCs w:val="18"/>
              </w:rPr>
            </w:pPr>
            <w:r w:rsidRPr="00F141A1">
              <w:rPr>
                <w:sz w:val="22"/>
                <w:szCs w:val="18"/>
              </w:rPr>
              <w:t>9</w:t>
            </w:r>
          </w:p>
        </w:tc>
        <w:tc>
          <w:tcPr>
            <w:tcW w:w="1688" w:type="dxa"/>
            <w:noWrap/>
            <w:hideMark/>
          </w:tcPr>
          <w:p w14:paraId="569A22D7" w14:textId="77777777" w:rsidR="0047377B" w:rsidRPr="00F141A1" w:rsidRDefault="0047377B" w:rsidP="006C4603">
            <w:pPr>
              <w:pStyle w:val="aa"/>
              <w:rPr>
                <w:sz w:val="22"/>
                <w:szCs w:val="18"/>
              </w:rPr>
            </w:pPr>
            <w:r w:rsidRPr="00F141A1">
              <w:rPr>
                <w:sz w:val="22"/>
                <w:szCs w:val="18"/>
              </w:rPr>
              <w:t>15</w:t>
            </w:r>
          </w:p>
        </w:tc>
        <w:tc>
          <w:tcPr>
            <w:tcW w:w="1206" w:type="dxa"/>
            <w:noWrap/>
            <w:hideMark/>
          </w:tcPr>
          <w:p w14:paraId="72377442" w14:textId="77777777" w:rsidR="0047377B" w:rsidRPr="00F141A1" w:rsidRDefault="0047377B" w:rsidP="006C4603">
            <w:pPr>
              <w:pStyle w:val="aa"/>
              <w:rPr>
                <w:sz w:val="22"/>
                <w:szCs w:val="18"/>
              </w:rPr>
            </w:pPr>
            <w:r w:rsidRPr="00F141A1">
              <w:rPr>
                <w:sz w:val="22"/>
                <w:szCs w:val="18"/>
              </w:rPr>
              <w:t>15</w:t>
            </w:r>
          </w:p>
        </w:tc>
        <w:tc>
          <w:tcPr>
            <w:tcW w:w="1236" w:type="dxa"/>
            <w:noWrap/>
            <w:hideMark/>
          </w:tcPr>
          <w:p w14:paraId="5474063B"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021FE1D3"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1C270DB5" w14:textId="77777777" w:rsidR="0047377B" w:rsidRPr="00F141A1" w:rsidRDefault="0047377B" w:rsidP="006C4603">
            <w:pPr>
              <w:pStyle w:val="aa"/>
              <w:rPr>
                <w:sz w:val="22"/>
                <w:szCs w:val="18"/>
              </w:rPr>
            </w:pPr>
            <w:r w:rsidRPr="00F141A1">
              <w:rPr>
                <w:sz w:val="22"/>
                <w:szCs w:val="18"/>
              </w:rPr>
              <w:t>38,7</w:t>
            </w:r>
          </w:p>
        </w:tc>
        <w:tc>
          <w:tcPr>
            <w:tcW w:w="850" w:type="dxa"/>
            <w:noWrap/>
            <w:hideMark/>
          </w:tcPr>
          <w:p w14:paraId="2145991F" w14:textId="77777777" w:rsidR="0047377B" w:rsidRPr="00F141A1" w:rsidRDefault="0047377B" w:rsidP="006C4603">
            <w:pPr>
              <w:pStyle w:val="aa"/>
              <w:rPr>
                <w:sz w:val="22"/>
                <w:szCs w:val="18"/>
              </w:rPr>
            </w:pPr>
            <w:r w:rsidRPr="00F141A1">
              <w:rPr>
                <w:sz w:val="22"/>
                <w:szCs w:val="18"/>
              </w:rPr>
              <w:t>213</w:t>
            </w:r>
          </w:p>
        </w:tc>
      </w:tr>
      <w:tr w:rsidR="0047377B" w:rsidRPr="00F141A1" w14:paraId="4D63D30B" w14:textId="77777777" w:rsidTr="006C4603">
        <w:trPr>
          <w:trHeight w:val="375"/>
        </w:trPr>
        <w:tc>
          <w:tcPr>
            <w:tcW w:w="817" w:type="dxa"/>
            <w:noWrap/>
            <w:hideMark/>
          </w:tcPr>
          <w:p w14:paraId="2FBDD3B1"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206EF010" w14:textId="77777777" w:rsidR="0047377B" w:rsidRPr="00F141A1" w:rsidRDefault="0047377B" w:rsidP="006C4603">
            <w:pPr>
              <w:pStyle w:val="aa"/>
              <w:rPr>
                <w:sz w:val="22"/>
                <w:szCs w:val="18"/>
              </w:rPr>
            </w:pPr>
            <w:r w:rsidRPr="00F141A1">
              <w:rPr>
                <w:sz w:val="22"/>
                <w:szCs w:val="18"/>
              </w:rPr>
              <w:t>9,5</w:t>
            </w:r>
          </w:p>
        </w:tc>
        <w:tc>
          <w:tcPr>
            <w:tcW w:w="1688" w:type="dxa"/>
            <w:noWrap/>
            <w:hideMark/>
          </w:tcPr>
          <w:p w14:paraId="5AFC6995" w14:textId="77777777" w:rsidR="0047377B" w:rsidRPr="00F141A1" w:rsidRDefault="0047377B" w:rsidP="006C4603">
            <w:pPr>
              <w:pStyle w:val="aa"/>
              <w:rPr>
                <w:sz w:val="22"/>
                <w:szCs w:val="18"/>
              </w:rPr>
            </w:pPr>
            <w:r w:rsidRPr="00F141A1">
              <w:rPr>
                <w:sz w:val="22"/>
                <w:szCs w:val="18"/>
              </w:rPr>
              <w:t>15,5</w:t>
            </w:r>
          </w:p>
        </w:tc>
        <w:tc>
          <w:tcPr>
            <w:tcW w:w="1206" w:type="dxa"/>
            <w:noWrap/>
            <w:hideMark/>
          </w:tcPr>
          <w:p w14:paraId="206B55D1" w14:textId="77777777" w:rsidR="0047377B" w:rsidRPr="00F141A1" w:rsidRDefault="0047377B" w:rsidP="006C4603">
            <w:pPr>
              <w:pStyle w:val="aa"/>
              <w:rPr>
                <w:sz w:val="22"/>
                <w:szCs w:val="18"/>
              </w:rPr>
            </w:pPr>
            <w:r w:rsidRPr="00F141A1">
              <w:rPr>
                <w:sz w:val="22"/>
                <w:szCs w:val="18"/>
              </w:rPr>
              <w:t>15,5</w:t>
            </w:r>
          </w:p>
        </w:tc>
        <w:tc>
          <w:tcPr>
            <w:tcW w:w="1236" w:type="dxa"/>
            <w:noWrap/>
            <w:hideMark/>
          </w:tcPr>
          <w:p w14:paraId="50C800DA"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23D58171"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50D38226" w14:textId="77777777" w:rsidR="0047377B" w:rsidRPr="00F141A1" w:rsidRDefault="0047377B" w:rsidP="006C4603">
            <w:pPr>
              <w:pStyle w:val="aa"/>
              <w:rPr>
                <w:sz w:val="22"/>
                <w:szCs w:val="18"/>
              </w:rPr>
            </w:pPr>
            <w:r w:rsidRPr="00F141A1">
              <w:rPr>
                <w:sz w:val="22"/>
                <w:szCs w:val="18"/>
              </w:rPr>
              <w:t>39,1</w:t>
            </w:r>
          </w:p>
        </w:tc>
        <w:tc>
          <w:tcPr>
            <w:tcW w:w="850" w:type="dxa"/>
            <w:noWrap/>
            <w:hideMark/>
          </w:tcPr>
          <w:p w14:paraId="5D34CB30" w14:textId="77777777" w:rsidR="0047377B" w:rsidRPr="00F141A1" w:rsidRDefault="0047377B" w:rsidP="006C4603">
            <w:pPr>
              <w:pStyle w:val="aa"/>
              <w:rPr>
                <w:sz w:val="22"/>
                <w:szCs w:val="18"/>
              </w:rPr>
            </w:pPr>
            <w:r w:rsidRPr="00F141A1">
              <w:rPr>
                <w:sz w:val="22"/>
                <w:szCs w:val="18"/>
              </w:rPr>
              <w:t>215</w:t>
            </w:r>
          </w:p>
        </w:tc>
      </w:tr>
      <w:tr w:rsidR="0047377B" w:rsidRPr="00F141A1" w14:paraId="1919F7E0" w14:textId="77777777" w:rsidTr="006C4603">
        <w:trPr>
          <w:trHeight w:val="375"/>
        </w:trPr>
        <w:tc>
          <w:tcPr>
            <w:tcW w:w="817" w:type="dxa"/>
            <w:noWrap/>
            <w:hideMark/>
          </w:tcPr>
          <w:p w14:paraId="09A42856"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79AC2ED3" w14:textId="77777777" w:rsidR="0047377B" w:rsidRPr="00F141A1" w:rsidRDefault="0047377B" w:rsidP="006C4603">
            <w:pPr>
              <w:pStyle w:val="aa"/>
              <w:rPr>
                <w:sz w:val="22"/>
                <w:szCs w:val="18"/>
              </w:rPr>
            </w:pPr>
            <w:r w:rsidRPr="00F141A1">
              <w:rPr>
                <w:sz w:val="22"/>
                <w:szCs w:val="18"/>
              </w:rPr>
              <w:t>10</w:t>
            </w:r>
          </w:p>
        </w:tc>
        <w:tc>
          <w:tcPr>
            <w:tcW w:w="1688" w:type="dxa"/>
            <w:noWrap/>
            <w:hideMark/>
          </w:tcPr>
          <w:p w14:paraId="5D8D4EB6" w14:textId="77777777" w:rsidR="0047377B" w:rsidRPr="00F141A1" w:rsidRDefault="0047377B" w:rsidP="006C4603">
            <w:pPr>
              <w:pStyle w:val="aa"/>
              <w:rPr>
                <w:sz w:val="22"/>
                <w:szCs w:val="18"/>
              </w:rPr>
            </w:pPr>
            <w:r w:rsidRPr="00F141A1">
              <w:rPr>
                <w:sz w:val="22"/>
                <w:szCs w:val="18"/>
              </w:rPr>
              <w:t>16</w:t>
            </w:r>
          </w:p>
        </w:tc>
        <w:tc>
          <w:tcPr>
            <w:tcW w:w="1206" w:type="dxa"/>
            <w:noWrap/>
            <w:hideMark/>
          </w:tcPr>
          <w:p w14:paraId="111171EA" w14:textId="77777777" w:rsidR="0047377B" w:rsidRPr="00F141A1" w:rsidRDefault="0047377B" w:rsidP="006C4603">
            <w:pPr>
              <w:pStyle w:val="aa"/>
              <w:rPr>
                <w:sz w:val="22"/>
                <w:szCs w:val="18"/>
              </w:rPr>
            </w:pPr>
            <w:r w:rsidRPr="00F141A1">
              <w:rPr>
                <w:sz w:val="22"/>
                <w:szCs w:val="18"/>
              </w:rPr>
              <w:t>16</w:t>
            </w:r>
          </w:p>
        </w:tc>
        <w:tc>
          <w:tcPr>
            <w:tcW w:w="1236" w:type="dxa"/>
            <w:noWrap/>
            <w:hideMark/>
          </w:tcPr>
          <w:p w14:paraId="654BD0A8"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2890B525"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5282066F" w14:textId="77777777" w:rsidR="0047377B" w:rsidRPr="00F141A1" w:rsidRDefault="0047377B" w:rsidP="006C4603">
            <w:pPr>
              <w:pStyle w:val="aa"/>
              <w:rPr>
                <w:sz w:val="22"/>
                <w:szCs w:val="18"/>
              </w:rPr>
            </w:pPr>
            <w:r w:rsidRPr="00F141A1">
              <w:rPr>
                <w:sz w:val="22"/>
                <w:szCs w:val="18"/>
              </w:rPr>
              <w:t>39,3</w:t>
            </w:r>
          </w:p>
        </w:tc>
        <w:tc>
          <w:tcPr>
            <w:tcW w:w="850" w:type="dxa"/>
            <w:noWrap/>
            <w:hideMark/>
          </w:tcPr>
          <w:p w14:paraId="613DC0CA" w14:textId="77777777" w:rsidR="0047377B" w:rsidRPr="00F141A1" w:rsidRDefault="0047377B" w:rsidP="006C4603">
            <w:pPr>
              <w:pStyle w:val="aa"/>
              <w:rPr>
                <w:sz w:val="22"/>
                <w:szCs w:val="18"/>
              </w:rPr>
            </w:pPr>
            <w:r w:rsidRPr="00F141A1">
              <w:rPr>
                <w:sz w:val="22"/>
                <w:szCs w:val="18"/>
              </w:rPr>
              <w:t>220</w:t>
            </w:r>
          </w:p>
        </w:tc>
      </w:tr>
      <w:tr w:rsidR="0047377B" w:rsidRPr="00F141A1" w14:paraId="14F6F3EC" w14:textId="77777777" w:rsidTr="006C4603">
        <w:trPr>
          <w:trHeight w:val="375"/>
        </w:trPr>
        <w:tc>
          <w:tcPr>
            <w:tcW w:w="817" w:type="dxa"/>
            <w:noWrap/>
            <w:hideMark/>
          </w:tcPr>
          <w:p w14:paraId="144714D5"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05F6FBA9" w14:textId="77777777" w:rsidR="0047377B" w:rsidRPr="00F141A1" w:rsidRDefault="0047377B" w:rsidP="006C4603">
            <w:pPr>
              <w:pStyle w:val="aa"/>
              <w:rPr>
                <w:sz w:val="22"/>
                <w:szCs w:val="18"/>
              </w:rPr>
            </w:pPr>
            <w:r w:rsidRPr="00F141A1">
              <w:rPr>
                <w:sz w:val="22"/>
                <w:szCs w:val="18"/>
              </w:rPr>
              <w:t>10,5</w:t>
            </w:r>
          </w:p>
        </w:tc>
        <w:tc>
          <w:tcPr>
            <w:tcW w:w="1688" w:type="dxa"/>
            <w:noWrap/>
            <w:hideMark/>
          </w:tcPr>
          <w:p w14:paraId="6F21326C" w14:textId="77777777" w:rsidR="0047377B" w:rsidRPr="00F141A1" w:rsidRDefault="0047377B" w:rsidP="006C4603">
            <w:pPr>
              <w:pStyle w:val="aa"/>
              <w:rPr>
                <w:sz w:val="22"/>
                <w:szCs w:val="18"/>
              </w:rPr>
            </w:pPr>
            <w:r w:rsidRPr="00F141A1">
              <w:rPr>
                <w:sz w:val="22"/>
                <w:szCs w:val="18"/>
              </w:rPr>
              <w:t>16,5</w:t>
            </w:r>
          </w:p>
        </w:tc>
        <w:tc>
          <w:tcPr>
            <w:tcW w:w="1206" w:type="dxa"/>
            <w:noWrap/>
            <w:hideMark/>
          </w:tcPr>
          <w:p w14:paraId="679843A1" w14:textId="77777777" w:rsidR="0047377B" w:rsidRPr="00F141A1" w:rsidRDefault="0047377B" w:rsidP="006C4603">
            <w:pPr>
              <w:pStyle w:val="aa"/>
              <w:rPr>
                <w:sz w:val="22"/>
                <w:szCs w:val="18"/>
              </w:rPr>
            </w:pPr>
            <w:r w:rsidRPr="00F141A1">
              <w:rPr>
                <w:sz w:val="22"/>
                <w:szCs w:val="18"/>
              </w:rPr>
              <w:t>16,5</w:t>
            </w:r>
          </w:p>
        </w:tc>
        <w:tc>
          <w:tcPr>
            <w:tcW w:w="1236" w:type="dxa"/>
            <w:noWrap/>
            <w:hideMark/>
          </w:tcPr>
          <w:p w14:paraId="576774FE"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370017A1"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19974FC9" w14:textId="77777777" w:rsidR="0047377B" w:rsidRPr="00F141A1" w:rsidRDefault="0047377B" w:rsidP="006C4603">
            <w:pPr>
              <w:pStyle w:val="aa"/>
              <w:rPr>
                <w:sz w:val="22"/>
                <w:szCs w:val="18"/>
              </w:rPr>
            </w:pPr>
            <w:r w:rsidRPr="00F141A1">
              <w:rPr>
                <w:sz w:val="22"/>
                <w:szCs w:val="18"/>
              </w:rPr>
              <w:t>39,6</w:t>
            </w:r>
          </w:p>
        </w:tc>
        <w:tc>
          <w:tcPr>
            <w:tcW w:w="850" w:type="dxa"/>
            <w:noWrap/>
            <w:hideMark/>
          </w:tcPr>
          <w:p w14:paraId="5CDC92C2" w14:textId="77777777" w:rsidR="0047377B" w:rsidRPr="00F141A1" w:rsidRDefault="0047377B" w:rsidP="006C4603">
            <w:pPr>
              <w:pStyle w:val="aa"/>
              <w:rPr>
                <w:sz w:val="22"/>
                <w:szCs w:val="18"/>
              </w:rPr>
            </w:pPr>
            <w:r w:rsidRPr="00F141A1">
              <w:rPr>
                <w:sz w:val="22"/>
                <w:szCs w:val="18"/>
              </w:rPr>
              <w:t>223</w:t>
            </w:r>
          </w:p>
        </w:tc>
      </w:tr>
      <w:tr w:rsidR="0047377B" w:rsidRPr="00F141A1" w14:paraId="6CB62E83" w14:textId="77777777" w:rsidTr="006C4603">
        <w:trPr>
          <w:trHeight w:val="375"/>
        </w:trPr>
        <w:tc>
          <w:tcPr>
            <w:tcW w:w="817" w:type="dxa"/>
            <w:noWrap/>
            <w:hideMark/>
          </w:tcPr>
          <w:p w14:paraId="60F8573C"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323782F9" w14:textId="77777777" w:rsidR="0047377B" w:rsidRPr="00F141A1" w:rsidRDefault="0047377B" w:rsidP="006C4603">
            <w:pPr>
              <w:pStyle w:val="aa"/>
              <w:rPr>
                <w:sz w:val="22"/>
                <w:szCs w:val="18"/>
              </w:rPr>
            </w:pPr>
            <w:r w:rsidRPr="00F141A1">
              <w:rPr>
                <w:sz w:val="22"/>
                <w:szCs w:val="18"/>
              </w:rPr>
              <w:t>11</w:t>
            </w:r>
          </w:p>
        </w:tc>
        <w:tc>
          <w:tcPr>
            <w:tcW w:w="1688" w:type="dxa"/>
            <w:noWrap/>
            <w:hideMark/>
          </w:tcPr>
          <w:p w14:paraId="16A84CB2" w14:textId="77777777" w:rsidR="0047377B" w:rsidRPr="00F141A1" w:rsidRDefault="0047377B" w:rsidP="006C4603">
            <w:pPr>
              <w:pStyle w:val="aa"/>
              <w:rPr>
                <w:sz w:val="22"/>
                <w:szCs w:val="18"/>
              </w:rPr>
            </w:pPr>
            <w:r w:rsidRPr="00F141A1">
              <w:rPr>
                <w:sz w:val="22"/>
                <w:szCs w:val="18"/>
              </w:rPr>
              <w:t>17</w:t>
            </w:r>
          </w:p>
        </w:tc>
        <w:tc>
          <w:tcPr>
            <w:tcW w:w="1206" w:type="dxa"/>
            <w:noWrap/>
            <w:hideMark/>
          </w:tcPr>
          <w:p w14:paraId="51931205" w14:textId="77777777" w:rsidR="0047377B" w:rsidRPr="00F141A1" w:rsidRDefault="0047377B" w:rsidP="006C4603">
            <w:pPr>
              <w:pStyle w:val="aa"/>
              <w:rPr>
                <w:sz w:val="22"/>
                <w:szCs w:val="18"/>
              </w:rPr>
            </w:pPr>
            <w:r w:rsidRPr="00F141A1">
              <w:rPr>
                <w:sz w:val="22"/>
                <w:szCs w:val="18"/>
              </w:rPr>
              <w:t>17</w:t>
            </w:r>
          </w:p>
        </w:tc>
        <w:tc>
          <w:tcPr>
            <w:tcW w:w="1236" w:type="dxa"/>
            <w:noWrap/>
            <w:hideMark/>
          </w:tcPr>
          <w:p w14:paraId="12271CFD"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018FE138"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07BFC384" w14:textId="77777777" w:rsidR="0047377B" w:rsidRPr="00F141A1" w:rsidRDefault="0047377B" w:rsidP="006C4603">
            <w:pPr>
              <w:pStyle w:val="aa"/>
              <w:rPr>
                <w:sz w:val="22"/>
                <w:szCs w:val="18"/>
              </w:rPr>
            </w:pPr>
            <w:r w:rsidRPr="00F141A1">
              <w:rPr>
                <w:sz w:val="22"/>
                <w:szCs w:val="18"/>
              </w:rPr>
              <w:t>39,9</w:t>
            </w:r>
          </w:p>
        </w:tc>
        <w:tc>
          <w:tcPr>
            <w:tcW w:w="850" w:type="dxa"/>
            <w:noWrap/>
            <w:hideMark/>
          </w:tcPr>
          <w:p w14:paraId="62BC4BD6" w14:textId="77777777" w:rsidR="0047377B" w:rsidRPr="00F141A1" w:rsidRDefault="0047377B" w:rsidP="006C4603">
            <w:pPr>
              <w:pStyle w:val="aa"/>
              <w:rPr>
                <w:sz w:val="22"/>
                <w:szCs w:val="18"/>
              </w:rPr>
            </w:pPr>
            <w:r w:rsidRPr="00F141A1">
              <w:rPr>
                <w:sz w:val="22"/>
                <w:szCs w:val="18"/>
              </w:rPr>
              <w:t>224</w:t>
            </w:r>
          </w:p>
        </w:tc>
      </w:tr>
      <w:tr w:rsidR="0047377B" w:rsidRPr="00F141A1" w14:paraId="7CB2194D" w14:textId="77777777" w:rsidTr="006C4603">
        <w:trPr>
          <w:trHeight w:val="375"/>
        </w:trPr>
        <w:tc>
          <w:tcPr>
            <w:tcW w:w="817" w:type="dxa"/>
            <w:noWrap/>
            <w:hideMark/>
          </w:tcPr>
          <w:p w14:paraId="242350FA"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79E6442F" w14:textId="77777777" w:rsidR="0047377B" w:rsidRPr="00F141A1" w:rsidRDefault="0047377B" w:rsidP="006C4603">
            <w:pPr>
              <w:pStyle w:val="aa"/>
              <w:rPr>
                <w:sz w:val="22"/>
                <w:szCs w:val="18"/>
              </w:rPr>
            </w:pPr>
            <w:r w:rsidRPr="00F141A1">
              <w:rPr>
                <w:sz w:val="22"/>
                <w:szCs w:val="18"/>
              </w:rPr>
              <w:t>11,5</w:t>
            </w:r>
          </w:p>
        </w:tc>
        <w:tc>
          <w:tcPr>
            <w:tcW w:w="1688" w:type="dxa"/>
            <w:noWrap/>
            <w:hideMark/>
          </w:tcPr>
          <w:p w14:paraId="11D2B637" w14:textId="77777777" w:rsidR="0047377B" w:rsidRPr="00F141A1" w:rsidRDefault="0047377B" w:rsidP="006C4603">
            <w:pPr>
              <w:pStyle w:val="aa"/>
              <w:rPr>
                <w:sz w:val="22"/>
                <w:szCs w:val="18"/>
              </w:rPr>
            </w:pPr>
            <w:r w:rsidRPr="00F141A1">
              <w:rPr>
                <w:sz w:val="22"/>
                <w:szCs w:val="18"/>
              </w:rPr>
              <w:t>17,5</w:t>
            </w:r>
          </w:p>
        </w:tc>
        <w:tc>
          <w:tcPr>
            <w:tcW w:w="1206" w:type="dxa"/>
            <w:noWrap/>
            <w:hideMark/>
          </w:tcPr>
          <w:p w14:paraId="5BA50843" w14:textId="77777777" w:rsidR="0047377B" w:rsidRPr="00F141A1" w:rsidRDefault="0047377B" w:rsidP="006C4603">
            <w:pPr>
              <w:pStyle w:val="aa"/>
              <w:rPr>
                <w:sz w:val="22"/>
                <w:szCs w:val="18"/>
              </w:rPr>
            </w:pPr>
            <w:r w:rsidRPr="00F141A1">
              <w:rPr>
                <w:sz w:val="22"/>
                <w:szCs w:val="18"/>
              </w:rPr>
              <w:t>17,5</w:t>
            </w:r>
          </w:p>
        </w:tc>
        <w:tc>
          <w:tcPr>
            <w:tcW w:w="1236" w:type="dxa"/>
            <w:noWrap/>
            <w:hideMark/>
          </w:tcPr>
          <w:p w14:paraId="653AD997"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1DBA5B3C"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114ADD6C" w14:textId="77777777" w:rsidR="0047377B" w:rsidRPr="00F141A1" w:rsidRDefault="0047377B" w:rsidP="006C4603">
            <w:pPr>
              <w:pStyle w:val="aa"/>
              <w:rPr>
                <w:sz w:val="22"/>
                <w:szCs w:val="18"/>
              </w:rPr>
            </w:pPr>
            <w:r w:rsidRPr="00F141A1">
              <w:rPr>
                <w:sz w:val="22"/>
                <w:szCs w:val="18"/>
              </w:rPr>
              <w:t>40,2</w:t>
            </w:r>
          </w:p>
        </w:tc>
        <w:tc>
          <w:tcPr>
            <w:tcW w:w="850" w:type="dxa"/>
            <w:noWrap/>
            <w:hideMark/>
          </w:tcPr>
          <w:p w14:paraId="001D3CCC" w14:textId="77777777" w:rsidR="0047377B" w:rsidRPr="00F141A1" w:rsidRDefault="0047377B" w:rsidP="006C4603">
            <w:pPr>
              <w:pStyle w:val="aa"/>
              <w:rPr>
                <w:sz w:val="22"/>
                <w:szCs w:val="18"/>
              </w:rPr>
            </w:pPr>
            <w:r w:rsidRPr="00F141A1">
              <w:rPr>
                <w:sz w:val="22"/>
                <w:szCs w:val="18"/>
              </w:rPr>
              <w:t>227</w:t>
            </w:r>
          </w:p>
        </w:tc>
      </w:tr>
      <w:tr w:rsidR="0047377B" w:rsidRPr="00F141A1" w14:paraId="2E4D3E73" w14:textId="77777777" w:rsidTr="006C4603">
        <w:trPr>
          <w:trHeight w:val="375"/>
        </w:trPr>
        <w:tc>
          <w:tcPr>
            <w:tcW w:w="817" w:type="dxa"/>
            <w:noWrap/>
            <w:hideMark/>
          </w:tcPr>
          <w:p w14:paraId="57818BD8"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1FDEC2D9" w14:textId="77777777" w:rsidR="0047377B" w:rsidRPr="00F141A1" w:rsidRDefault="0047377B" w:rsidP="006C4603">
            <w:pPr>
              <w:pStyle w:val="aa"/>
              <w:rPr>
                <w:sz w:val="22"/>
                <w:szCs w:val="18"/>
              </w:rPr>
            </w:pPr>
            <w:r w:rsidRPr="00F141A1">
              <w:rPr>
                <w:sz w:val="22"/>
                <w:szCs w:val="18"/>
              </w:rPr>
              <w:t>12</w:t>
            </w:r>
          </w:p>
        </w:tc>
        <w:tc>
          <w:tcPr>
            <w:tcW w:w="1688" w:type="dxa"/>
            <w:noWrap/>
            <w:hideMark/>
          </w:tcPr>
          <w:p w14:paraId="3FE5CF75" w14:textId="77777777" w:rsidR="0047377B" w:rsidRPr="00F141A1" w:rsidRDefault="0047377B" w:rsidP="006C4603">
            <w:pPr>
              <w:pStyle w:val="aa"/>
              <w:rPr>
                <w:sz w:val="22"/>
                <w:szCs w:val="18"/>
              </w:rPr>
            </w:pPr>
            <w:r w:rsidRPr="00F141A1">
              <w:rPr>
                <w:sz w:val="22"/>
                <w:szCs w:val="18"/>
              </w:rPr>
              <w:t>18</w:t>
            </w:r>
          </w:p>
        </w:tc>
        <w:tc>
          <w:tcPr>
            <w:tcW w:w="1206" w:type="dxa"/>
            <w:noWrap/>
            <w:hideMark/>
          </w:tcPr>
          <w:p w14:paraId="6E548010" w14:textId="77777777" w:rsidR="0047377B" w:rsidRPr="00F141A1" w:rsidRDefault="0047377B" w:rsidP="006C4603">
            <w:pPr>
              <w:pStyle w:val="aa"/>
              <w:rPr>
                <w:sz w:val="22"/>
                <w:szCs w:val="18"/>
              </w:rPr>
            </w:pPr>
            <w:r w:rsidRPr="00F141A1">
              <w:rPr>
                <w:sz w:val="22"/>
                <w:szCs w:val="18"/>
              </w:rPr>
              <w:t>18</w:t>
            </w:r>
          </w:p>
        </w:tc>
        <w:tc>
          <w:tcPr>
            <w:tcW w:w="1236" w:type="dxa"/>
            <w:noWrap/>
            <w:hideMark/>
          </w:tcPr>
          <w:p w14:paraId="3AC1C75F"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370A4E2C"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2165AC7A" w14:textId="77777777" w:rsidR="0047377B" w:rsidRPr="00F141A1" w:rsidRDefault="0047377B" w:rsidP="006C4603">
            <w:pPr>
              <w:pStyle w:val="aa"/>
              <w:rPr>
                <w:sz w:val="22"/>
                <w:szCs w:val="18"/>
              </w:rPr>
            </w:pPr>
            <w:r w:rsidRPr="00F141A1">
              <w:rPr>
                <w:sz w:val="22"/>
                <w:szCs w:val="18"/>
              </w:rPr>
              <w:t>40,3</w:t>
            </w:r>
          </w:p>
        </w:tc>
        <w:tc>
          <w:tcPr>
            <w:tcW w:w="850" w:type="dxa"/>
            <w:noWrap/>
            <w:hideMark/>
          </w:tcPr>
          <w:p w14:paraId="54968A87" w14:textId="77777777" w:rsidR="0047377B" w:rsidRPr="00F141A1" w:rsidRDefault="0047377B" w:rsidP="006C4603">
            <w:pPr>
              <w:pStyle w:val="aa"/>
              <w:rPr>
                <w:sz w:val="22"/>
                <w:szCs w:val="18"/>
              </w:rPr>
            </w:pPr>
            <w:r w:rsidRPr="00F141A1">
              <w:rPr>
                <w:sz w:val="22"/>
                <w:szCs w:val="18"/>
              </w:rPr>
              <w:t>228</w:t>
            </w:r>
          </w:p>
        </w:tc>
      </w:tr>
      <w:tr w:rsidR="0047377B" w:rsidRPr="00F141A1" w14:paraId="1F55FD0C" w14:textId="77777777" w:rsidTr="006C4603">
        <w:trPr>
          <w:trHeight w:val="375"/>
        </w:trPr>
        <w:tc>
          <w:tcPr>
            <w:tcW w:w="817" w:type="dxa"/>
            <w:noWrap/>
            <w:hideMark/>
          </w:tcPr>
          <w:p w14:paraId="6461A0B6" w14:textId="77777777" w:rsidR="0047377B" w:rsidRPr="00F141A1" w:rsidRDefault="0047377B" w:rsidP="006C4603">
            <w:pPr>
              <w:pStyle w:val="aa"/>
              <w:rPr>
                <w:sz w:val="22"/>
                <w:szCs w:val="18"/>
              </w:rPr>
            </w:pPr>
            <w:r w:rsidRPr="00F141A1">
              <w:rPr>
                <w:sz w:val="22"/>
                <w:szCs w:val="18"/>
              </w:rPr>
              <w:lastRenderedPageBreak/>
              <w:t>17,25</w:t>
            </w:r>
          </w:p>
        </w:tc>
        <w:tc>
          <w:tcPr>
            <w:tcW w:w="1181" w:type="dxa"/>
            <w:noWrap/>
            <w:hideMark/>
          </w:tcPr>
          <w:p w14:paraId="105F4548" w14:textId="77777777" w:rsidR="0047377B" w:rsidRPr="00F141A1" w:rsidRDefault="0047377B" w:rsidP="006C4603">
            <w:pPr>
              <w:pStyle w:val="aa"/>
              <w:rPr>
                <w:sz w:val="22"/>
                <w:szCs w:val="18"/>
              </w:rPr>
            </w:pPr>
            <w:r w:rsidRPr="00F141A1">
              <w:rPr>
                <w:sz w:val="22"/>
                <w:szCs w:val="18"/>
              </w:rPr>
              <w:t>12,5</w:t>
            </w:r>
          </w:p>
        </w:tc>
        <w:tc>
          <w:tcPr>
            <w:tcW w:w="1688" w:type="dxa"/>
            <w:noWrap/>
            <w:hideMark/>
          </w:tcPr>
          <w:p w14:paraId="31F1827F" w14:textId="77777777" w:rsidR="0047377B" w:rsidRPr="00F141A1" w:rsidRDefault="0047377B" w:rsidP="006C4603">
            <w:pPr>
              <w:pStyle w:val="aa"/>
              <w:rPr>
                <w:sz w:val="22"/>
                <w:szCs w:val="18"/>
              </w:rPr>
            </w:pPr>
            <w:r w:rsidRPr="00F141A1">
              <w:rPr>
                <w:sz w:val="22"/>
                <w:szCs w:val="18"/>
              </w:rPr>
              <w:t>18,5</w:t>
            </w:r>
          </w:p>
        </w:tc>
        <w:tc>
          <w:tcPr>
            <w:tcW w:w="1206" w:type="dxa"/>
            <w:noWrap/>
            <w:hideMark/>
          </w:tcPr>
          <w:p w14:paraId="1928037A" w14:textId="77777777" w:rsidR="0047377B" w:rsidRPr="00F141A1" w:rsidRDefault="0047377B" w:rsidP="006C4603">
            <w:pPr>
              <w:pStyle w:val="aa"/>
              <w:rPr>
                <w:sz w:val="22"/>
                <w:szCs w:val="18"/>
              </w:rPr>
            </w:pPr>
            <w:r w:rsidRPr="00F141A1">
              <w:rPr>
                <w:sz w:val="22"/>
                <w:szCs w:val="18"/>
              </w:rPr>
              <w:t>18,5</w:t>
            </w:r>
          </w:p>
        </w:tc>
        <w:tc>
          <w:tcPr>
            <w:tcW w:w="1236" w:type="dxa"/>
            <w:noWrap/>
            <w:hideMark/>
          </w:tcPr>
          <w:p w14:paraId="2F1A21C8"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188ED3EB"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3A64A52E" w14:textId="77777777" w:rsidR="0047377B" w:rsidRPr="00F141A1" w:rsidRDefault="0047377B" w:rsidP="006C4603">
            <w:pPr>
              <w:pStyle w:val="aa"/>
              <w:rPr>
                <w:sz w:val="22"/>
                <w:szCs w:val="18"/>
              </w:rPr>
            </w:pPr>
            <w:r w:rsidRPr="00F141A1">
              <w:rPr>
                <w:sz w:val="22"/>
                <w:szCs w:val="18"/>
              </w:rPr>
              <w:t>40,4</w:t>
            </w:r>
          </w:p>
        </w:tc>
        <w:tc>
          <w:tcPr>
            <w:tcW w:w="850" w:type="dxa"/>
            <w:noWrap/>
            <w:hideMark/>
          </w:tcPr>
          <w:p w14:paraId="4221A223" w14:textId="77777777" w:rsidR="0047377B" w:rsidRPr="00F141A1" w:rsidRDefault="0047377B" w:rsidP="006C4603">
            <w:pPr>
              <w:pStyle w:val="aa"/>
              <w:rPr>
                <w:sz w:val="22"/>
                <w:szCs w:val="18"/>
              </w:rPr>
            </w:pPr>
            <w:r w:rsidRPr="00F141A1">
              <w:rPr>
                <w:sz w:val="22"/>
                <w:szCs w:val="18"/>
              </w:rPr>
              <w:t>227</w:t>
            </w:r>
          </w:p>
        </w:tc>
      </w:tr>
      <w:tr w:rsidR="0047377B" w:rsidRPr="00F141A1" w14:paraId="1C41FA20" w14:textId="77777777" w:rsidTr="006C4603">
        <w:trPr>
          <w:trHeight w:val="375"/>
        </w:trPr>
        <w:tc>
          <w:tcPr>
            <w:tcW w:w="817" w:type="dxa"/>
            <w:noWrap/>
            <w:hideMark/>
          </w:tcPr>
          <w:p w14:paraId="40D97127"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70D6BD0E" w14:textId="77777777" w:rsidR="0047377B" w:rsidRPr="00F141A1" w:rsidRDefault="0047377B" w:rsidP="006C4603">
            <w:pPr>
              <w:pStyle w:val="aa"/>
              <w:rPr>
                <w:sz w:val="22"/>
                <w:szCs w:val="18"/>
              </w:rPr>
            </w:pPr>
            <w:r w:rsidRPr="00F141A1">
              <w:rPr>
                <w:sz w:val="22"/>
                <w:szCs w:val="18"/>
              </w:rPr>
              <w:t>13</w:t>
            </w:r>
          </w:p>
        </w:tc>
        <w:tc>
          <w:tcPr>
            <w:tcW w:w="1688" w:type="dxa"/>
            <w:noWrap/>
            <w:hideMark/>
          </w:tcPr>
          <w:p w14:paraId="791FC4C2" w14:textId="77777777" w:rsidR="0047377B" w:rsidRPr="00F141A1" w:rsidRDefault="0047377B" w:rsidP="006C4603">
            <w:pPr>
              <w:pStyle w:val="aa"/>
              <w:rPr>
                <w:sz w:val="22"/>
                <w:szCs w:val="18"/>
              </w:rPr>
            </w:pPr>
            <w:r w:rsidRPr="00F141A1">
              <w:rPr>
                <w:sz w:val="22"/>
                <w:szCs w:val="18"/>
              </w:rPr>
              <w:t>19</w:t>
            </w:r>
          </w:p>
        </w:tc>
        <w:tc>
          <w:tcPr>
            <w:tcW w:w="1206" w:type="dxa"/>
            <w:noWrap/>
            <w:hideMark/>
          </w:tcPr>
          <w:p w14:paraId="52CC3E49" w14:textId="77777777" w:rsidR="0047377B" w:rsidRPr="00F141A1" w:rsidRDefault="0047377B" w:rsidP="006C4603">
            <w:pPr>
              <w:pStyle w:val="aa"/>
              <w:rPr>
                <w:sz w:val="22"/>
                <w:szCs w:val="18"/>
              </w:rPr>
            </w:pPr>
            <w:r w:rsidRPr="00F141A1">
              <w:rPr>
                <w:sz w:val="22"/>
                <w:szCs w:val="18"/>
              </w:rPr>
              <w:t>19</w:t>
            </w:r>
          </w:p>
        </w:tc>
        <w:tc>
          <w:tcPr>
            <w:tcW w:w="1236" w:type="dxa"/>
            <w:noWrap/>
            <w:hideMark/>
          </w:tcPr>
          <w:p w14:paraId="007E6172"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0B6D0D9C"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71AFE02E" w14:textId="77777777" w:rsidR="0047377B" w:rsidRPr="00F141A1" w:rsidRDefault="0047377B" w:rsidP="006C4603">
            <w:pPr>
              <w:pStyle w:val="aa"/>
              <w:rPr>
                <w:sz w:val="22"/>
                <w:szCs w:val="18"/>
              </w:rPr>
            </w:pPr>
            <w:r w:rsidRPr="00F141A1">
              <w:rPr>
                <w:sz w:val="22"/>
                <w:szCs w:val="18"/>
              </w:rPr>
              <w:t>40,6</w:t>
            </w:r>
          </w:p>
        </w:tc>
        <w:tc>
          <w:tcPr>
            <w:tcW w:w="850" w:type="dxa"/>
            <w:noWrap/>
            <w:hideMark/>
          </w:tcPr>
          <w:p w14:paraId="03382722" w14:textId="77777777" w:rsidR="0047377B" w:rsidRPr="00F141A1" w:rsidRDefault="0047377B" w:rsidP="006C4603">
            <w:pPr>
              <w:pStyle w:val="aa"/>
              <w:rPr>
                <w:sz w:val="22"/>
                <w:szCs w:val="18"/>
              </w:rPr>
            </w:pPr>
            <w:r w:rsidRPr="00F141A1">
              <w:rPr>
                <w:sz w:val="22"/>
                <w:szCs w:val="18"/>
              </w:rPr>
              <w:t>232</w:t>
            </w:r>
          </w:p>
        </w:tc>
      </w:tr>
      <w:tr w:rsidR="0047377B" w:rsidRPr="00F141A1" w14:paraId="773DEB4C" w14:textId="77777777" w:rsidTr="006C4603">
        <w:trPr>
          <w:trHeight w:val="375"/>
        </w:trPr>
        <w:tc>
          <w:tcPr>
            <w:tcW w:w="817" w:type="dxa"/>
            <w:noWrap/>
            <w:hideMark/>
          </w:tcPr>
          <w:p w14:paraId="2A256F00"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79202784" w14:textId="77777777" w:rsidR="0047377B" w:rsidRPr="00F141A1" w:rsidRDefault="0047377B" w:rsidP="006C4603">
            <w:pPr>
              <w:pStyle w:val="aa"/>
              <w:rPr>
                <w:sz w:val="22"/>
                <w:szCs w:val="18"/>
              </w:rPr>
            </w:pPr>
            <w:r w:rsidRPr="00F141A1">
              <w:rPr>
                <w:sz w:val="22"/>
                <w:szCs w:val="18"/>
              </w:rPr>
              <w:t>13,5</w:t>
            </w:r>
          </w:p>
        </w:tc>
        <w:tc>
          <w:tcPr>
            <w:tcW w:w="1688" w:type="dxa"/>
            <w:noWrap/>
            <w:hideMark/>
          </w:tcPr>
          <w:p w14:paraId="6198EEF5" w14:textId="77777777" w:rsidR="0047377B" w:rsidRPr="00F141A1" w:rsidRDefault="0047377B" w:rsidP="006C4603">
            <w:pPr>
              <w:pStyle w:val="aa"/>
              <w:rPr>
                <w:sz w:val="22"/>
                <w:szCs w:val="18"/>
              </w:rPr>
            </w:pPr>
            <w:r w:rsidRPr="00F141A1">
              <w:rPr>
                <w:sz w:val="22"/>
                <w:szCs w:val="18"/>
              </w:rPr>
              <w:t>19,5</w:t>
            </w:r>
          </w:p>
        </w:tc>
        <w:tc>
          <w:tcPr>
            <w:tcW w:w="1206" w:type="dxa"/>
            <w:noWrap/>
            <w:hideMark/>
          </w:tcPr>
          <w:p w14:paraId="43141E85" w14:textId="77777777" w:rsidR="0047377B" w:rsidRPr="00F141A1" w:rsidRDefault="0047377B" w:rsidP="006C4603">
            <w:pPr>
              <w:pStyle w:val="aa"/>
              <w:rPr>
                <w:sz w:val="22"/>
                <w:szCs w:val="18"/>
              </w:rPr>
            </w:pPr>
            <w:r w:rsidRPr="00F141A1">
              <w:rPr>
                <w:sz w:val="22"/>
                <w:szCs w:val="18"/>
              </w:rPr>
              <w:t>19,5</w:t>
            </w:r>
          </w:p>
        </w:tc>
        <w:tc>
          <w:tcPr>
            <w:tcW w:w="1236" w:type="dxa"/>
            <w:noWrap/>
            <w:hideMark/>
          </w:tcPr>
          <w:p w14:paraId="75E3B545"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3BAE19EB"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21251DF8" w14:textId="77777777" w:rsidR="0047377B" w:rsidRPr="00F141A1" w:rsidRDefault="0047377B" w:rsidP="006C4603">
            <w:pPr>
              <w:pStyle w:val="aa"/>
              <w:rPr>
                <w:sz w:val="22"/>
                <w:szCs w:val="18"/>
              </w:rPr>
            </w:pPr>
            <w:r w:rsidRPr="00F141A1">
              <w:rPr>
                <w:sz w:val="22"/>
                <w:szCs w:val="18"/>
              </w:rPr>
              <w:t>40,7</w:t>
            </w:r>
          </w:p>
        </w:tc>
        <w:tc>
          <w:tcPr>
            <w:tcW w:w="850" w:type="dxa"/>
            <w:noWrap/>
            <w:hideMark/>
          </w:tcPr>
          <w:p w14:paraId="27FB8584" w14:textId="77777777" w:rsidR="0047377B" w:rsidRPr="00F141A1" w:rsidRDefault="0047377B" w:rsidP="006C4603">
            <w:pPr>
              <w:pStyle w:val="aa"/>
              <w:rPr>
                <w:sz w:val="22"/>
                <w:szCs w:val="18"/>
              </w:rPr>
            </w:pPr>
            <w:r w:rsidRPr="00F141A1">
              <w:rPr>
                <w:sz w:val="22"/>
                <w:szCs w:val="18"/>
              </w:rPr>
              <w:t>237</w:t>
            </w:r>
          </w:p>
        </w:tc>
      </w:tr>
      <w:tr w:rsidR="0047377B" w:rsidRPr="00F141A1" w14:paraId="7DC2E419" w14:textId="77777777" w:rsidTr="006C4603">
        <w:trPr>
          <w:trHeight w:val="375"/>
        </w:trPr>
        <w:tc>
          <w:tcPr>
            <w:tcW w:w="817" w:type="dxa"/>
            <w:noWrap/>
            <w:hideMark/>
          </w:tcPr>
          <w:p w14:paraId="1D78B45A"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3AABB058" w14:textId="77777777" w:rsidR="0047377B" w:rsidRPr="00F141A1" w:rsidRDefault="0047377B" w:rsidP="006C4603">
            <w:pPr>
              <w:pStyle w:val="aa"/>
              <w:rPr>
                <w:sz w:val="22"/>
                <w:szCs w:val="18"/>
              </w:rPr>
            </w:pPr>
            <w:r w:rsidRPr="00F141A1">
              <w:rPr>
                <w:sz w:val="22"/>
                <w:szCs w:val="18"/>
              </w:rPr>
              <w:t>14</w:t>
            </w:r>
          </w:p>
        </w:tc>
        <w:tc>
          <w:tcPr>
            <w:tcW w:w="1688" w:type="dxa"/>
            <w:noWrap/>
            <w:hideMark/>
          </w:tcPr>
          <w:p w14:paraId="6798FD07" w14:textId="77777777" w:rsidR="0047377B" w:rsidRPr="00F141A1" w:rsidRDefault="0047377B" w:rsidP="006C4603">
            <w:pPr>
              <w:pStyle w:val="aa"/>
              <w:rPr>
                <w:sz w:val="22"/>
                <w:szCs w:val="18"/>
              </w:rPr>
            </w:pPr>
            <w:r w:rsidRPr="00F141A1">
              <w:rPr>
                <w:sz w:val="22"/>
                <w:szCs w:val="18"/>
              </w:rPr>
              <w:t>20</w:t>
            </w:r>
          </w:p>
        </w:tc>
        <w:tc>
          <w:tcPr>
            <w:tcW w:w="1206" w:type="dxa"/>
            <w:noWrap/>
            <w:hideMark/>
          </w:tcPr>
          <w:p w14:paraId="732FE64F" w14:textId="77777777" w:rsidR="0047377B" w:rsidRPr="00F141A1" w:rsidRDefault="0047377B" w:rsidP="006C4603">
            <w:pPr>
              <w:pStyle w:val="aa"/>
              <w:rPr>
                <w:sz w:val="22"/>
                <w:szCs w:val="18"/>
              </w:rPr>
            </w:pPr>
            <w:r w:rsidRPr="00F141A1">
              <w:rPr>
                <w:sz w:val="22"/>
                <w:szCs w:val="18"/>
              </w:rPr>
              <w:t>20</w:t>
            </w:r>
          </w:p>
        </w:tc>
        <w:tc>
          <w:tcPr>
            <w:tcW w:w="1236" w:type="dxa"/>
            <w:noWrap/>
            <w:hideMark/>
          </w:tcPr>
          <w:p w14:paraId="0FA34CB4"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06C24D5E"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671EB68F" w14:textId="77777777" w:rsidR="0047377B" w:rsidRPr="00F141A1" w:rsidRDefault="0047377B" w:rsidP="006C4603">
            <w:pPr>
              <w:pStyle w:val="aa"/>
              <w:rPr>
                <w:sz w:val="22"/>
                <w:szCs w:val="18"/>
              </w:rPr>
            </w:pPr>
            <w:r w:rsidRPr="00F141A1">
              <w:rPr>
                <w:sz w:val="22"/>
                <w:szCs w:val="18"/>
              </w:rPr>
              <w:t>40,8</w:t>
            </w:r>
          </w:p>
        </w:tc>
        <w:tc>
          <w:tcPr>
            <w:tcW w:w="850" w:type="dxa"/>
            <w:noWrap/>
            <w:hideMark/>
          </w:tcPr>
          <w:p w14:paraId="204E7A9F" w14:textId="77777777" w:rsidR="0047377B" w:rsidRPr="00F141A1" w:rsidRDefault="0047377B" w:rsidP="006C4603">
            <w:pPr>
              <w:pStyle w:val="aa"/>
              <w:rPr>
                <w:sz w:val="22"/>
                <w:szCs w:val="18"/>
              </w:rPr>
            </w:pPr>
            <w:r w:rsidRPr="00F141A1">
              <w:rPr>
                <w:sz w:val="22"/>
                <w:szCs w:val="18"/>
              </w:rPr>
              <w:t>234</w:t>
            </w:r>
          </w:p>
        </w:tc>
      </w:tr>
      <w:tr w:rsidR="0047377B" w:rsidRPr="00F141A1" w14:paraId="3A31DD23" w14:textId="77777777" w:rsidTr="006C4603">
        <w:trPr>
          <w:trHeight w:val="375"/>
        </w:trPr>
        <w:tc>
          <w:tcPr>
            <w:tcW w:w="817" w:type="dxa"/>
            <w:noWrap/>
            <w:hideMark/>
          </w:tcPr>
          <w:p w14:paraId="38B59815"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299820FE" w14:textId="77777777" w:rsidR="0047377B" w:rsidRPr="00F141A1" w:rsidRDefault="0047377B" w:rsidP="006C4603">
            <w:pPr>
              <w:pStyle w:val="aa"/>
              <w:rPr>
                <w:sz w:val="22"/>
                <w:szCs w:val="18"/>
              </w:rPr>
            </w:pPr>
            <w:r w:rsidRPr="00F141A1">
              <w:rPr>
                <w:sz w:val="22"/>
                <w:szCs w:val="18"/>
              </w:rPr>
              <w:t>14,5</w:t>
            </w:r>
          </w:p>
        </w:tc>
        <w:tc>
          <w:tcPr>
            <w:tcW w:w="1688" w:type="dxa"/>
            <w:noWrap/>
            <w:hideMark/>
          </w:tcPr>
          <w:p w14:paraId="4C366F10" w14:textId="77777777" w:rsidR="0047377B" w:rsidRPr="00F141A1" w:rsidRDefault="0047377B" w:rsidP="006C4603">
            <w:pPr>
              <w:pStyle w:val="aa"/>
              <w:rPr>
                <w:sz w:val="22"/>
                <w:szCs w:val="18"/>
              </w:rPr>
            </w:pPr>
            <w:r w:rsidRPr="00F141A1">
              <w:rPr>
                <w:sz w:val="22"/>
                <w:szCs w:val="18"/>
              </w:rPr>
              <w:t>20,5</w:t>
            </w:r>
          </w:p>
        </w:tc>
        <w:tc>
          <w:tcPr>
            <w:tcW w:w="1206" w:type="dxa"/>
            <w:noWrap/>
            <w:hideMark/>
          </w:tcPr>
          <w:p w14:paraId="5F4F9AE4" w14:textId="77777777" w:rsidR="0047377B" w:rsidRPr="00F141A1" w:rsidRDefault="0047377B" w:rsidP="006C4603">
            <w:pPr>
              <w:pStyle w:val="aa"/>
              <w:rPr>
                <w:sz w:val="22"/>
                <w:szCs w:val="18"/>
              </w:rPr>
            </w:pPr>
            <w:r w:rsidRPr="00F141A1">
              <w:rPr>
                <w:sz w:val="22"/>
                <w:szCs w:val="18"/>
              </w:rPr>
              <w:t>20,5</w:t>
            </w:r>
          </w:p>
        </w:tc>
        <w:tc>
          <w:tcPr>
            <w:tcW w:w="1236" w:type="dxa"/>
            <w:noWrap/>
            <w:hideMark/>
          </w:tcPr>
          <w:p w14:paraId="0BF6141E"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7A6E7CF7"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7BBD072A" w14:textId="77777777" w:rsidR="0047377B" w:rsidRPr="00F141A1" w:rsidRDefault="0047377B" w:rsidP="006C4603">
            <w:pPr>
              <w:pStyle w:val="aa"/>
              <w:rPr>
                <w:sz w:val="22"/>
                <w:szCs w:val="18"/>
              </w:rPr>
            </w:pPr>
            <w:r w:rsidRPr="00F141A1">
              <w:rPr>
                <w:sz w:val="22"/>
                <w:szCs w:val="18"/>
              </w:rPr>
              <w:t>40,9</w:t>
            </w:r>
          </w:p>
        </w:tc>
        <w:tc>
          <w:tcPr>
            <w:tcW w:w="850" w:type="dxa"/>
            <w:noWrap/>
            <w:hideMark/>
          </w:tcPr>
          <w:p w14:paraId="1DC8C4C8" w14:textId="77777777" w:rsidR="0047377B" w:rsidRPr="00F141A1" w:rsidRDefault="0047377B" w:rsidP="006C4603">
            <w:pPr>
              <w:pStyle w:val="aa"/>
              <w:rPr>
                <w:sz w:val="22"/>
                <w:szCs w:val="18"/>
              </w:rPr>
            </w:pPr>
            <w:r w:rsidRPr="00F141A1">
              <w:rPr>
                <w:sz w:val="22"/>
                <w:szCs w:val="18"/>
              </w:rPr>
              <w:t>236</w:t>
            </w:r>
          </w:p>
        </w:tc>
      </w:tr>
      <w:tr w:rsidR="0047377B" w:rsidRPr="00F141A1" w14:paraId="5E5998BE" w14:textId="77777777" w:rsidTr="006C4603">
        <w:trPr>
          <w:trHeight w:val="375"/>
        </w:trPr>
        <w:tc>
          <w:tcPr>
            <w:tcW w:w="817" w:type="dxa"/>
            <w:noWrap/>
            <w:hideMark/>
          </w:tcPr>
          <w:p w14:paraId="25FD4F33"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01D415F2" w14:textId="77777777" w:rsidR="0047377B" w:rsidRPr="00F141A1" w:rsidRDefault="0047377B" w:rsidP="006C4603">
            <w:pPr>
              <w:pStyle w:val="aa"/>
              <w:rPr>
                <w:sz w:val="22"/>
                <w:szCs w:val="18"/>
              </w:rPr>
            </w:pPr>
            <w:r w:rsidRPr="00F141A1">
              <w:rPr>
                <w:sz w:val="22"/>
                <w:szCs w:val="18"/>
              </w:rPr>
              <w:t>15</w:t>
            </w:r>
          </w:p>
        </w:tc>
        <w:tc>
          <w:tcPr>
            <w:tcW w:w="1688" w:type="dxa"/>
            <w:noWrap/>
            <w:hideMark/>
          </w:tcPr>
          <w:p w14:paraId="405AA427" w14:textId="77777777" w:rsidR="0047377B" w:rsidRPr="00F141A1" w:rsidRDefault="0047377B" w:rsidP="006C4603">
            <w:pPr>
              <w:pStyle w:val="aa"/>
              <w:rPr>
                <w:sz w:val="22"/>
                <w:szCs w:val="18"/>
              </w:rPr>
            </w:pPr>
            <w:r w:rsidRPr="00F141A1">
              <w:rPr>
                <w:sz w:val="22"/>
                <w:szCs w:val="18"/>
              </w:rPr>
              <w:t>21</w:t>
            </w:r>
          </w:p>
        </w:tc>
        <w:tc>
          <w:tcPr>
            <w:tcW w:w="1206" w:type="dxa"/>
            <w:noWrap/>
            <w:hideMark/>
          </w:tcPr>
          <w:p w14:paraId="705851B2" w14:textId="77777777" w:rsidR="0047377B" w:rsidRPr="00F141A1" w:rsidRDefault="0047377B" w:rsidP="006C4603">
            <w:pPr>
              <w:pStyle w:val="aa"/>
              <w:rPr>
                <w:sz w:val="22"/>
                <w:szCs w:val="18"/>
              </w:rPr>
            </w:pPr>
            <w:r w:rsidRPr="00F141A1">
              <w:rPr>
                <w:sz w:val="22"/>
                <w:szCs w:val="18"/>
              </w:rPr>
              <w:t>21</w:t>
            </w:r>
          </w:p>
        </w:tc>
        <w:tc>
          <w:tcPr>
            <w:tcW w:w="1236" w:type="dxa"/>
            <w:noWrap/>
            <w:hideMark/>
          </w:tcPr>
          <w:p w14:paraId="07430F3B"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32ABFDC3"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0B32E594" w14:textId="77777777" w:rsidR="0047377B" w:rsidRPr="00F141A1" w:rsidRDefault="0047377B" w:rsidP="006C4603">
            <w:pPr>
              <w:pStyle w:val="aa"/>
              <w:rPr>
                <w:sz w:val="22"/>
                <w:szCs w:val="18"/>
              </w:rPr>
            </w:pPr>
            <w:r w:rsidRPr="00F141A1">
              <w:rPr>
                <w:sz w:val="22"/>
                <w:szCs w:val="18"/>
              </w:rPr>
              <w:t>40,9</w:t>
            </w:r>
          </w:p>
        </w:tc>
        <w:tc>
          <w:tcPr>
            <w:tcW w:w="850" w:type="dxa"/>
            <w:noWrap/>
            <w:hideMark/>
          </w:tcPr>
          <w:p w14:paraId="3A9E1A09" w14:textId="77777777" w:rsidR="0047377B" w:rsidRPr="00F141A1" w:rsidRDefault="0047377B" w:rsidP="006C4603">
            <w:pPr>
              <w:pStyle w:val="aa"/>
              <w:rPr>
                <w:sz w:val="22"/>
                <w:szCs w:val="18"/>
              </w:rPr>
            </w:pPr>
            <w:r w:rsidRPr="00F141A1">
              <w:rPr>
                <w:sz w:val="22"/>
                <w:szCs w:val="18"/>
              </w:rPr>
              <w:t>233</w:t>
            </w:r>
          </w:p>
        </w:tc>
      </w:tr>
      <w:tr w:rsidR="0047377B" w:rsidRPr="00F141A1" w14:paraId="13BA5784" w14:textId="77777777" w:rsidTr="006C4603">
        <w:trPr>
          <w:trHeight w:val="375"/>
        </w:trPr>
        <w:tc>
          <w:tcPr>
            <w:tcW w:w="817" w:type="dxa"/>
            <w:noWrap/>
            <w:hideMark/>
          </w:tcPr>
          <w:p w14:paraId="2E45AA2F"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419E9BE6" w14:textId="77777777" w:rsidR="0047377B" w:rsidRPr="00F141A1" w:rsidRDefault="0047377B" w:rsidP="006C4603">
            <w:pPr>
              <w:pStyle w:val="aa"/>
              <w:rPr>
                <w:sz w:val="22"/>
                <w:szCs w:val="18"/>
              </w:rPr>
            </w:pPr>
            <w:r w:rsidRPr="00F141A1">
              <w:rPr>
                <w:sz w:val="22"/>
                <w:szCs w:val="18"/>
              </w:rPr>
              <w:t>15,5</w:t>
            </w:r>
          </w:p>
        </w:tc>
        <w:tc>
          <w:tcPr>
            <w:tcW w:w="1688" w:type="dxa"/>
            <w:noWrap/>
            <w:hideMark/>
          </w:tcPr>
          <w:p w14:paraId="7CCFA3B0" w14:textId="77777777" w:rsidR="0047377B" w:rsidRPr="00F141A1" w:rsidRDefault="0047377B" w:rsidP="006C4603">
            <w:pPr>
              <w:pStyle w:val="aa"/>
              <w:rPr>
                <w:sz w:val="22"/>
                <w:szCs w:val="18"/>
              </w:rPr>
            </w:pPr>
            <w:r w:rsidRPr="00F141A1">
              <w:rPr>
                <w:sz w:val="22"/>
                <w:szCs w:val="18"/>
              </w:rPr>
              <w:t>21,5</w:t>
            </w:r>
          </w:p>
        </w:tc>
        <w:tc>
          <w:tcPr>
            <w:tcW w:w="1206" w:type="dxa"/>
            <w:noWrap/>
            <w:hideMark/>
          </w:tcPr>
          <w:p w14:paraId="44C78EAC" w14:textId="77777777" w:rsidR="0047377B" w:rsidRPr="00F141A1" w:rsidRDefault="0047377B" w:rsidP="006C4603">
            <w:pPr>
              <w:pStyle w:val="aa"/>
              <w:rPr>
                <w:sz w:val="22"/>
                <w:szCs w:val="18"/>
              </w:rPr>
            </w:pPr>
            <w:r w:rsidRPr="00F141A1">
              <w:rPr>
                <w:sz w:val="22"/>
                <w:szCs w:val="18"/>
              </w:rPr>
              <w:t>21,5</w:t>
            </w:r>
          </w:p>
        </w:tc>
        <w:tc>
          <w:tcPr>
            <w:tcW w:w="1236" w:type="dxa"/>
            <w:noWrap/>
            <w:hideMark/>
          </w:tcPr>
          <w:p w14:paraId="36B94084"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7BECCE3C"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46B0BC2C" w14:textId="77777777" w:rsidR="0047377B" w:rsidRPr="00F141A1" w:rsidRDefault="0047377B" w:rsidP="006C4603">
            <w:pPr>
              <w:pStyle w:val="aa"/>
              <w:rPr>
                <w:sz w:val="22"/>
                <w:szCs w:val="18"/>
              </w:rPr>
            </w:pPr>
            <w:r w:rsidRPr="00F141A1">
              <w:rPr>
                <w:sz w:val="22"/>
                <w:szCs w:val="18"/>
              </w:rPr>
              <w:t>40,9</w:t>
            </w:r>
          </w:p>
        </w:tc>
        <w:tc>
          <w:tcPr>
            <w:tcW w:w="850" w:type="dxa"/>
            <w:noWrap/>
            <w:hideMark/>
          </w:tcPr>
          <w:p w14:paraId="052FBEE0" w14:textId="77777777" w:rsidR="0047377B" w:rsidRPr="00F141A1" w:rsidRDefault="0047377B" w:rsidP="006C4603">
            <w:pPr>
              <w:pStyle w:val="aa"/>
              <w:rPr>
                <w:sz w:val="22"/>
                <w:szCs w:val="18"/>
              </w:rPr>
            </w:pPr>
            <w:r w:rsidRPr="00F141A1">
              <w:rPr>
                <w:sz w:val="22"/>
                <w:szCs w:val="18"/>
              </w:rPr>
              <w:t>236</w:t>
            </w:r>
          </w:p>
        </w:tc>
      </w:tr>
      <w:tr w:rsidR="0047377B" w:rsidRPr="00F141A1" w14:paraId="73A7CDC6" w14:textId="77777777" w:rsidTr="006C4603">
        <w:trPr>
          <w:trHeight w:val="390"/>
        </w:trPr>
        <w:tc>
          <w:tcPr>
            <w:tcW w:w="817" w:type="dxa"/>
            <w:noWrap/>
            <w:hideMark/>
          </w:tcPr>
          <w:p w14:paraId="6EBC2902"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437E2B8F" w14:textId="77777777" w:rsidR="0047377B" w:rsidRPr="00F141A1" w:rsidRDefault="0047377B" w:rsidP="006C4603">
            <w:pPr>
              <w:pStyle w:val="aa"/>
              <w:rPr>
                <w:sz w:val="22"/>
                <w:szCs w:val="18"/>
              </w:rPr>
            </w:pPr>
            <w:r w:rsidRPr="00F141A1">
              <w:rPr>
                <w:sz w:val="22"/>
                <w:szCs w:val="18"/>
              </w:rPr>
              <w:t>16</w:t>
            </w:r>
          </w:p>
        </w:tc>
        <w:tc>
          <w:tcPr>
            <w:tcW w:w="1688" w:type="dxa"/>
            <w:noWrap/>
            <w:hideMark/>
          </w:tcPr>
          <w:p w14:paraId="5A59F446" w14:textId="77777777" w:rsidR="0047377B" w:rsidRPr="00F141A1" w:rsidRDefault="0047377B" w:rsidP="006C4603">
            <w:pPr>
              <w:pStyle w:val="aa"/>
              <w:rPr>
                <w:sz w:val="22"/>
                <w:szCs w:val="18"/>
              </w:rPr>
            </w:pPr>
            <w:r w:rsidRPr="00F141A1">
              <w:rPr>
                <w:sz w:val="22"/>
                <w:szCs w:val="18"/>
              </w:rPr>
              <w:t>22</w:t>
            </w:r>
          </w:p>
        </w:tc>
        <w:tc>
          <w:tcPr>
            <w:tcW w:w="1206" w:type="dxa"/>
            <w:noWrap/>
            <w:hideMark/>
          </w:tcPr>
          <w:p w14:paraId="47FD0DC7" w14:textId="77777777" w:rsidR="0047377B" w:rsidRPr="00F141A1" w:rsidRDefault="0047377B" w:rsidP="006C4603">
            <w:pPr>
              <w:pStyle w:val="aa"/>
              <w:rPr>
                <w:sz w:val="22"/>
                <w:szCs w:val="18"/>
              </w:rPr>
            </w:pPr>
            <w:r w:rsidRPr="00F141A1">
              <w:rPr>
                <w:sz w:val="22"/>
                <w:szCs w:val="18"/>
              </w:rPr>
              <w:t>22</w:t>
            </w:r>
          </w:p>
        </w:tc>
        <w:tc>
          <w:tcPr>
            <w:tcW w:w="1236" w:type="dxa"/>
            <w:noWrap/>
            <w:hideMark/>
          </w:tcPr>
          <w:p w14:paraId="520657CB"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5862F20B"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66EC6E07" w14:textId="77777777" w:rsidR="0047377B" w:rsidRPr="00F141A1" w:rsidRDefault="0047377B" w:rsidP="006C4603">
            <w:pPr>
              <w:pStyle w:val="aa"/>
              <w:rPr>
                <w:sz w:val="22"/>
                <w:szCs w:val="18"/>
              </w:rPr>
            </w:pPr>
            <w:r w:rsidRPr="00F141A1">
              <w:rPr>
                <w:sz w:val="22"/>
                <w:szCs w:val="18"/>
              </w:rPr>
              <w:t>40,9</w:t>
            </w:r>
          </w:p>
        </w:tc>
        <w:tc>
          <w:tcPr>
            <w:tcW w:w="850" w:type="dxa"/>
            <w:noWrap/>
            <w:hideMark/>
          </w:tcPr>
          <w:p w14:paraId="1746012D" w14:textId="77777777" w:rsidR="0047377B" w:rsidRPr="00F141A1" w:rsidRDefault="0047377B" w:rsidP="006C4603">
            <w:pPr>
              <w:pStyle w:val="aa"/>
              <w:rPr>
                <w:sz w:val="22"/>
                <w:szCs w:val="18"/>
              </w:rPr>
            </w:pPr>
            <w:r w:rsidRPr="00F141A1">
              <w:rPr>
                <w:sz w:val="22"/>
                <w:szCs w:val="18"/>
              </w:rPr>
              <w:t>236</w:t>
            </w:r>
          </w:p>
        </w:tc>
      </w:tr>
    </w:tbl>
    <w:p w14:paraId="078E0823" w14:textId="3D6ACC8F" w:rsidR="0047377B" w:rsidRDefault="0047377B" w:rsidP="0047377B">
      <w:r>
        <w:t>Полученные зависимости амплитуд и длительностей результирующих импульсов представлены на графиках ниже</w:t>
      </w:r>
      <w:r w:rsidR="00520743">
        <w:t xml:space="preserve"> на рис. 3.15 и 3.16.</w:t>
      </w:r>
    </w:p>
    <w:p w14:paraId="4536710D" w14:textId="77777777" w:rsidR="00063D74" w:rsidRDefault="00063D74" w:rsidP="0047377B"/>
    <w:p w14:paraId="6EDAED12" w14:textId="77777777" w:rsidR="0047377B" w:rsidRPr="00520743" w:rsidRDefault="0047377B" w:rsidP="0047377B">
      <w:pPr>
        <w:pStyle w:val="aa"/>
        <w:keepNext/>
      </w:pPr>
      <w:r w:rsidRPr="00520743">
        <w:rPr>
          <w:noProof/>
        </w:rPr>
        <w:drawing>
          <wp:inline distT="0" distB="0" distL="0" distR="0" wp14:anchorId="6D9DFCB0" wp14:editId="52566451">
            <wp:extent cx="4767943" cy="3635829"/>
            <wp:effectExtent l="0" t="0" r="13970" b="3175"/>
            <wp:docPr id="48" name="Диаграмма 5">
              <a:extLst xmlns:a="http://schemas.openxmlformats.org/drawingml/2006/main">
                <a:ext uri="{FF2B5EF4-FFF2-40B4-BE49-F238E27FC236}">
                  <a16:creationId xmlns:a16="http://schemas.microsoft.com/office/drawing/2014/main" id="{5BDE572E-6D18-4EC6-9DAD-5A6B4EBA72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5FC5BAE2" w14:textId="5A5410CD" w:rsidR="0047377B" w:rsidRPr="00520743" w:rsidRDefault="0047377B" w:rsidP="0047377B">
      <w:pPr>
        <w:pStyle w:val="af1"/>
      </w:pPr>
      <w:bookmarkStart w:id="56" w:name="_Toc138075204"/>
      <w:r w:rsidRPr="00520743">
        <w:t xml:space="preserve">Рис. </w:t>
      </w:r>
      <w:r w:rsidR="00520743" w:rsidRPr="00520743">
        <w:t>3.15</w:t>
      </w:r>
      <w:r w:rsidRPr="00520743">
        <w:t>. График зависимости амплитуды СКИ от длительности запускающего импульса</w:t>
      </w:r>
      <w:bookmarkEnd w:id="56"/>
    </w:p>
    <w:p w14:paraId="3F9F46F2" w14:textId="77777777" w:rsidR="0047377B" w:rsidRPr="00520743" w:rsidRDefault="0047377B" w:rsidP="0047377B">
      <w:pPr>
        <w:pStyle w:val="aa"/>
        <w:keepNext/>
      </w:pPr>
      <w:r w:rsidRPr="00520743">
        <w:rPr>
          <w:noProof/>
        </w:rPr>
        <w:lastRenderedPageBreak/>
        <w:drawing>
          <wp:inline distT="0" distB="0" distL="0" distR="0" wp14:anchorId="096C0AC2" wp14:editId="6F035117">
            <wp:extent cx="4114800" cy="2981911"/>
            <wp:effectExtent l="0" t="0" r="0" b="9525"/>
            <wp:docPr id="49" name="Диаграмма 6">
              <a:extLst xmlns:a="http://schemas.openxmlformats.org/drawingml/2006/main">
                <a:ext uri="{FF2B5EF4-FFF2-40B4-BE49-F238E27FC236}">
                  <a16:creationId xmlns:a16="http://schemas.microsoft.com/office/drawing/2014/main" id="{750E067E-0B04-4A5A-A072-2E049965FE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C717965" w14:textId="018A1C3E" w:rsidR="0047377B" w:rsidRDefault="0047377B" w:rsidP="0047377B">
      <w:pPr>
        <w:pStyle w:val="af1"/>
      </w:pPr>
      <w:bookmarkStart w:id="57" w:name="_Toc138075205"/>
      <w:r w:rsidRPr="00520743">
        <w:t xml:space="preserve">Рис. </w:t>
      </w:r>
      <w:r w:rsidR="00520743" w:rsidRPr="00520743">
        <w:t>3.16</w:t>
      </w:r>
      <w:r w:rsidRPr="00520743">
        <w:t>. График зависимости длительности СКИ от длительности запускающего импульса</w:t>
      </w:r>
      <w:bookmarkEnd w:id="57"/>
    </w:p>
    <w:p w14:paraId="1B0C4F34" w14:textId="77777777" w:rsidR="0047377B" w:rsidRPr="007F6CFA" w:rsidRDefault="0047377B" w:rsidP="00B6748F">
      <w:pPr>
        <w:rPr>
          <w:szCs w:val="28"/>
        </w:rPr>
      </w:pPr>
    </w:p>
    <w:bookmarkEnd w:id="54"/>
    <w:p w14:paraId="3903C7AB" w14:textId="15E43A36" w:rsidR="00B6748F" w:rsidRPr="007F6CFA" w:rsidRDefault="00B6748F" w:rsidP="001B2A98">
      <w:pPr>
        <w:rPr>
          <w:szCs w:val="28"/>
        </w:rPr>
      </w:pPr>
      <w:r w:rsidRPr="00214B57">
        <w:rPr>
          <w:szCs w:val="28"/>
        </w:rPr>
        <w:t>Экспериментальные данные показывают хорошие результаты в сравнении с другими генераторами СКИ колокольной формы на основе ДНЗ в рамках параметра отношения звона к амплитуде сигнала. В статье [</w:t>
      </w:r>
      <w:r w:rsidR="00214B57" w:rsidRPr="00214B57">
        <w:rPr>
          <w:szCs w:val="28"/>
        </w:rPr>
        <w:t>2</w:t>
      </w:r>
      <w:r w:rsidRPr="00214B57">
        <w:rPr>
          <w:szCs w:val="28"/>
        </w:rPr>
        <w:t xml:space="preserve">] уровень </w:t>
      </w:r>
      <w:proofErr w:type="spellStart"/>
      <w:r w:rsidRPr="00214B57">
        <w:rPr>
          <w:szCs w:val="28"/>
        </w:rPr>
        <w:t>последействующих</w:t>
      </w:r>
      <w:proofErr w:type="spellEnd"/>
      <w:r w:rsidRPr="00214B57">
        <w:rPr>
          <w:szCs w:val="28"/>
        </w:rPr>
        <w:t xml:space="preserve"> искажений относительно амплитуды СКИ составил 11%, а в статье [</w:t>
      </w:r>
      <w:r w:rsidR="00214B57" w:rsidRPr="00214B57">
        <w:rPr>
          <w:szCs w:val="28"/>
        </w:rPr>
        <w:t>3</w:t>
      </w:r>
      <w:r w:rsidRPr="00214B57">
        <w:rPr>
          <w:szCs w:val="28"/>
        </w:rPr>
        <w:t>] – 25%.  Таким образом этот показатель в предложенном генераторе улучшился в три раза относительно генераторов описанных в [</w:t>
      </w:r>
      <w:r w:rsidR="00214B57" w:rsidRPr="00214B57">
        <w:rPr>
          <w:szCs w:val="28"/>
        </w:rPr>
        <w:t>2</w:t>
      </w:r>
      <w:r w:rsidRPr="00214B57">
        <w:rPr>
          <w:szCs w:val="28"/>
        </w:rPr>
        <w:t xml:space="preserve">] и в шесть раз относительно </w:t>
      </w:r>
      <w:r w:rsidR="00214B57" w:rsidRPr="00214B57">
        <w:rPr>
          <w:szCs w:val="28"/>
        </w:rPr>
        <w:t>[3</w:t>
      </w:r>
      <w:r w:rsidRPr="00214B57">
        <w:rPr>
          <w:szCs w:val="28"/>
        </w:rPr>
        <w:t>].</w:t>
      </w:r>
      <w:r w:rsidRPr="007F6CFA">
        <w:rPr>
          <w:szCs w:val="28"/>
        </w:rPr>
        <w:t xml:space="preserve"> </w:t>
      </w:r>
    </w:p>
    <w:p w14:paraId="2A7DAD65" w14:textId="1E0FC293" w:rsidR="003A4B21" w:rsidRDefault="003A4B21">
      <w:pPr>
        <w:spacing w:after="160" w:line="259" w:lineRule="auto"/>
        <w:ind w:firstLine="0"/>
        <w:jc w:val="left"/>
      </w:pPr>
      <w:r>
        <w:br w:type="page"/>
      </w:r>
    </w:p>
    <w:p w14:paraId="1C292912" w14:textId="6ED20638" w:rsidR="003A4B21" w:rsidRDefault="003A4B21" w:rsidP="008471AC">
      <w:pPr>
        <w:pStyle w:val="1"/>
      </w:pPr>
      <w:bookmarkStart w:id="58" w:name="_Toc125035528"/>
      <w:bookmarkStart w:id="59" w:name="_Toc168396761"/>
      <w:r>
        <w:lastRenderedPageBreak/>
        <w:t>Программно-аппаратный комплекс по автоматизированному исследованию параметров сверхкоротких импульсов</w:t>
      </w:r>
      <w:bookmarkEnd w:id="58"/>
      <w:bookmarkEnd w:id="59"/>
    </w:p>
    <w:p w14:paraId="721969CF" w14:textId="234A2EE8" w:rsidR="003A4B21" w:rsidRDefault="003A4B21" w:rsidP="003A4B21">
      <w:r>
        <w:t xml:space="preserve">Параметры СКИ, формируемых генераторами на основе ДНЗ, зависят от значений напряжений накачки и рассасывания. При определенных значениях этих напряжений импульсы имеют лучшие амплитуды и длительности. Соответственно, для определения режима работы генератора нужно исследовать зависимость амплитуды и длительности импульса от напряжений. </w:t>
      </w:r>
    </w:p>
    <w:p w14:paraId="53FD14F9" w14:textId="77777777" w:rsidR="003A4B21" w:rsidRDefault="003A4B21" w:rsidP="003A4B21">
      <w:r>
        <w:t xml:space="preserve">Формирование импульсов в генераторе начинается при напряжении накачки порядка 5 В и напряжения рассасывания порядка -5 В. Максимальные допустимые для корректной работы диодов токи достигаются при напряжениях порядка 28 В. Для получения данной зависимости предлагается подавать на входы генератора напряжения от 5 до 28 В с фиксированным шагом, сначала меняя напряжение во всем заданном диапазоне на втором канале с фиксированным напряжением на втором канале. Затем нужно повторить измерения, изменив на значение шага напряжение на первом канале. Также необходимо предусмотреть защиту от больших значений прямого тока, протекающего через диод, чтобы обеспечить корректную работу схемы. </w:t>
      </w:r>
    </w:p>
    <w:p w14:paraId="2F1A6827" w14:textId="77777777" w:rsidR="003A4B21" w:rsidRDefault="003A4B21" w:rsidP="003A4B21">
      <w:r>
        <w:t xml:space="preserve">При малых значениях шага, порядка 0.25 В, требуется провести порядка восьми тысяч измерений, поэтому данный процесс целесообразно автоматизировать. Для этого в работе предлагается использовать блок питания с двумя управляемыми каналами, осциллограф для получения данных о сформированном импульсе и ЭВМ с управляющим кодом. </w:t>
      </w:r>
    </w:p>
    <w:p w14:paraId="231A75E3" w14:textId="77777777" w:rsidR="003A4B21" w:rsidRDefault="003A4B21" w:rsidP="003A4B21">
      <w:r>
        <w:t xml:space="preserve">Для написания программного обеспечения был выбран язык программирования </w:t>
      </w:r>
      <w:r>
        <w:rPr>
          <w:lang w:val="en-US"/>
        </w:rPr>
        <w:t>Python</w:t>
      </w:r>
      <w:r>
        <w:t xml:space="preserve"> (</w:t>
      </w:r>
      <w:r>
        <w:rPr>
          <w:lang w:val="en-US"/>
        </w:rPr>
        <w:t>v</w:t>
      </w:r>
      <w:r>
        <w:t xml:space="preserve">3.10). В качестве среды разработки использовалась </w:t>
      </w:r>
      <w:r>
        <w:rPr>
          <w:lang w:val="en-US"/>
        </w:rPr>
        <w:t>IDE</w:t>
      </w:r>
      <w:r>
        <w:t xml:space="preserve"> </w:t>
      </w:r>
      <w:r>
        <w:rPr>
          <w:lang w:val="en-US"/>
        </w:rPr>
        <w:t>PyCharm</w:t>
      </w:r>
      <w:r>
        <w:t xml:space="preserve"> </w:t>
      </w:r>
      <w:r>
        <w:rPr>
          <w:lang w:val="en-US"/>
        </w:rPr>
        <w:t>Community</w:t>
      </w:r>
      <w:r>
        <w:t xml:space="preserve"> </w:t>
      </w:r>
      <w:r>
        <w:rPr>
          <w:lang w:val="en-US"/>
        </w:rPr>
        <w:t>Edition</w:t>
      </w:r>
      <w:r>
        <w:t>. Все указанные инструменты распространяются свободно, что позволяет избежать зависимости от закрытых архитектур и возможного санкционного блокирования доступа к ним.</w:t>
      </w:r>
    </w:p>
    <w:p w14:paraId="49295783" w14:textId="77777777" w:rsidR="003A4B21" w:rsidRDefault="003A4B21" w:rsidP="003A4B21">
      <w:r>
        <w:t xml:space="preserve"> </w:t>
      </w:r>
    </w:p>
    <w:p w14:paraId="520F1275" w14:textId="3E1470DD" w:rsidR="003A4B21" w:rsidRDefault="003A4B21" w:rsidP="00411F4F">
      <w:pPr>
        <w:pStyle w:val="21"/>
        <w:numPr>
          <w:ilvl w:val="1"/>
          <w:numId w:val="17"/>
        </w:numPr>
      </w:pPr>
      <w:bookmarkStart w:id="60" w:name="_Toc125035529"/>
      <w:bookmarkStart w:id="61" w:name="_Toc168396762"/>
      <w:r>
        <w:t>Архитектура программно-аппаратного комплекса</w:t>
      </w:r>
      <w:bookmarkEnd w:id="60"/>
      <w:bookmarkEnd w:id="61"/>
    </w:p>
    <w:p w14:paraId="2743F27D" w14:textId="77777777" w:rsidR="003A4B21" w:rsidRDefault="003A4B21" w:rsidP="003A4B21">
      <w:r>
        <w:lastRenderedPageBreak/>
        <w:t xml:space="preserve">Изготовленные опытные образцы генераторов сверхкоротких импульсов были исследованы экспериментально. Была изучена зависимость амплитуд и длительностей импульсов разной полярности в зависимости от напряжений питания. </w:t>
      </w:r>
    </w:p>
    <w:p w14:paraId="74BA7308" w14:textId="4DF05C3D" w:rsidR="003A4B21" w:rsidRPr="001B2A98" w:rsidRDefault="003A4B21" w:rsidP="003A4B21">
      <w:r>
        <w:t xml:space="preserve">Для проведения исследований был разработан программно-аппаратный комплекс, позволяющий автоматизировать проведение всех измерений. Блок-схема комплекса </w:t>
      </w:r>
      <w:r w:rsidRPr="001B2A98">
        <w:t xml:space="preserve">представлена на рис. </w:t>
      </w:r>
      <w:r w:rsidR="001B2A98" w:rsidRPr="001B2A98">
        <w:t>4.1</w:t>
      </w:r>
      <w:r w:rsidRPr="001B2A98">
        <w:t>.</w:t>
      </w:r>
    </w:p>
    <w:p w14:paraId="2FDC0101" w14:textId="77777777" w:rsidR="003A4B21" w:rsidRPr="001B2A98" w:rsidRDefault="003A4B21" w:rsidP="003A4B21">
      <w:pPr>
        <w:pStyle w:val="aa"/>
      </w:pPr>
      <w:r w:rsidRPr="001B2A98">
        <w:rPr>
          <w:noProof/>
        </w:rPr>
        <w:drawing>
          <wp:inline distT="0" distB="0" distL="0" distR="0" wp14:anchorId="1BADE41A" wp14:editId="79148B6A">
            <wp:extent cx="5940425" cy="2306955"/>
            <wp:effectExtent l="0" t="0" r="3175" b="0"/>
            <wp:docPr id="2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42"/>
                    <a:stretch/>
                  </pic:blipFill>
                  <pic:spPr bwMode="auto">
                    <a:xfrm>
                      <a:off x="0" y="0"/>
                      <a:ext cx="5940425" cy="2306955"/>
                    </a:xfrm>
                    <a:prstGeom prst="rect">
                      <a:avLst/>
                    </a:prstGeom>
                  </pic:spPr>
                </pic:pic>
              </a:graphicData>
            </a:graphic>
          </wp:inline>
        </w:drawing>
      </w:r>
    </w:p>
    <w:p w14:paraId="261F4A06" w14:textId="00C1714B" w:rsidR="003A4B21" w:rsidRDefault="003A4B21" w:rsidP="003A4B21">
      <w:pPr>
        <w:pStyle w:val="aa"/>
      </w:pPr>
      <w:r w:rsidRPr="001B2A98">
        <w:t xml:space="preserve">Рис. </w:t>
      </w:r>
      <w:r w:rsidR="001B2A98" w:rsidRPr="001B2A98">
        <w:t>4.1</w:t>
      </w:r>
      <w:r w:rsidRPr="001B2A98">
        <w:t>. Блок-схема</w:t>
      </w:r>
      <w:r>
        <w:t xml:space="preserve"> программно-аппаратного комплекса.</w:t>
      </w:r>
    </w:p>
    <w:p w14:paraId="196786AC" w14:textId="77777777" w:rsidR="003A4B21" w:rsidRDefault="003A4B21" w:rsidP="003A4B21">
      <w:r>
        <w:t>Программно-аппаратный комплекс включает в себя следующие элементы:</w:t>
      </w:r>
    </w:p>
    <w:p w14:paraId="33A63AB1" w14:textId="77777777" w:rsidR="003A4B21" w:rsidRDefault="003A4B21" w:rsidP="00411F4F">
      <w:pPr>
        <w:pStyle w:val="a2"/>
        <w:numPr>
          <w:ilvl w:val="0"/>
          <w:numId w:val="10"/>
        </w:numPr>
        <w:ind w:left="284"/>
      </w:pPr>
      <w:r>
        <w:t xml:space="preserve">программируемый блок питания </w:t>
      </w:r>
      <w:proofErr w:type="spellStart"/>
      <w:r>
        <w:rPr>
          <w:lang w:val="en-US"/>
        </w:rPr>
        <w:t>Rigol</w:t>
      </w:r>
      <w:proofErr w:type="spellEnd"/>
      <w:r>
        <w:t xml:space="preserve"> </w:t>
      </w:r>
      <w:r>
        <w:rPr>
          <w:lang w:val="en-US"/>
        </w:rPr>
        <w:t>DP</w:t>
      </w:r>
      <w:r>
        <w:t>832</w:t>
      </w:r>
      <w:r>
        <w:rPr>
          <w:lang w:val="en-US"/>
        </w:rPr>
        <w:t>A</w:t>
      </w:r>
      <w:r>
        <w:t xml:space="preserve"> с двумя управляемыми каналами;</w:t>
      </w:r>
    </w:p>
    <w:p w14:paraId="0B2679B6" w14:textId="77777777" w:rsidR="003A4B21" w:rsidRDefault="003A4B21" w:rsidP="00411F4F">
      <w:pPr>
        <w:pStyle w:val="a2"/>
        <w:numPr>
          <w:ilvl w:val="0"/>
          <w:numId w:val="10"/>
        </w:numPr>
        <w:ind w:left="284"/>
      </w:pPr>
      <w:r>
        <w:t xml:space="preserve">непрограммируемый генератор запускающих импульсов прямоугольной формы </w:t>
      </w:r>
      <w:r>
        <w:rPr>
          <w:lang w:val="en-US"/>
        </w:rPr>
        <w:t>Agilent</w:t>
      </w:r>
      <w:r>
        <w:t xml:space="preserve"> 81104</w:t>
      </w:r>
      <w:r>
        <w:rPr>
          <w:lang w:val="en-US"/>
        </w:rPr>
        <w:t>A</w:t>
      </w:r>
      <w:r>
        <w:t>;</w:t>
      </w:r>
    </w:p>
    <w:p w14:paraId="5E17F3B0" w14:textId="77777777" w:rsidR="003A4B21" w:rsidRDefault="003A4B21" w:rsidP="00411F4F">
      <w:pPr>
        <w:pStyle w:val="a2"/>
        <w:numPr>
          <w:ilvl w:val="0"/>
          <w:numId w:val="10"/>
        </w:numPr>
        <w:ind w:left="284"/>
      </w:pPr>
      <w:r>
        <w:t>платы генераторов СКИ (с положительной или отрицательной полярностью);</w:t>
      </w:r>
    </w:p>
    <w:p w14:paraId="57EC8618" w14:textId="77777777" w:rsidR="003A4B21" w:rsidRDefault="003A4B21" w:rsidP="00411F4F">
      <w:pPr>
        <w:pStyle w:val="a2"/>
        <w:numPr>
          <w:ilvl w:val="0"/>
          <w:numId w:val="10"/>
        </w:numPr>
        <w:ind w:left="284"/>
      </w:pPr>
      <w:r>
        <w:t xml:space="preserve">управляемый осциллограф </w:t>
      </w:r>
      <w:r>
        <w:rPr>
          <w:lang w:val="en-US"/>
        </w:rPr>
        <w:t>Agilent</w:t>
      </w:r>
      <w:r>
        <w:t xml:space="preserve"> </w:t>
      </w:r>
      <w:r>
        <w:rPr>
          <w:lang w:val="en-US"/>
        </w:rPr>
        <w:t>DCA</w:t>
      </w:r>
      <w:r>
        <w:t>-</w:t>
      </w:r>
      <w:r>
        <w:rPr>
          <w:lang w:val="en-US"/>
        </w:rPr>
        <w:t>X</w:t>
      </w:r>
      <w:r>
        <w:t xml:space="preserve"> 8600</w:t>
      </w:r>
      <w:r>
        <w:rPr>
          <w:lang w:val="en-US"/>
        </w:rPr>
        <w:t>D</w:t>
      </w:r>
      <w:r>
        <w:t>;</w:t>
      </w:r>
    </w:p>
    <w:p w14:paraId="27E13AC9" w14:textId="77777777" w:rsidR="003A4B21" w:rsidRDefault="003A4B21" w:rsidP="00411F4F">
      <w:pPr>
        <w:pStyle w:val="a2"/>
        <w:numPr>
          <w:ilvl w:val="0"/>
          <w:numId w:val="10"/>
        </w:numPr>
        <w:ind w:left="284"/>
      </w:pPr>
      <w:r>
        <w:rPr>
          <w:lang w:val="en-US"/>
        </w:rPr>
        <w:t>switch</w:t>
      </w:r>
      <w:r>
        <w:t xml:space="preserve">-маршрутизатор </w:t>
      </w:r>
      <w:r>
        <w:rPr>
          <w:lang w:val="en-US"/>
        </w:rPr>
        <w:t>D</w:t>
      </w:r>
      <w:r>
        <w:t>-</w:t>
      </w:r>
      <w:r>
        <w:rPr>
          <w:lang w:val="en-US"/>
        </w:rPr>
        <w:t>Link</w:t>
      </w:r>
      <w:r>
        <w:t xml:space="preserve"> </w:t>
      </w:r>
      <w:r>
        <w:rPr>
          <w:lang w:val="en-US"/>
        </w:rPr>
        <w:t>DES</w:t>
      </w:r>
      <w:r>
        <w:t>-1005</w:t>
      </w:r>
      <w:r>
        <w:rPr>
          <w:lang w:val="en-US"/>
        </w:rPr>
        <w:t>D</w:t>
      </w:r>
      <w:r>
        <w:t>, объединяющий приборы в одну локальную сеть;</w:t>
      </w:r>
    </w:p>
    <w:p w14:paraId="0698F25C" w14:textId="77777777" w:rsidR="003A4B21" w:rsidRDefault="003A4B21" w:rsidP="00411F4F">
      <w:pPr>
        <w:pStyle w:val="a2"/>
        <w:numPr>
          <w:ilvl w:val="0"/>
          <w:numId w:val="10"/>
        </w:numPr>
        <w:ind w:left="284"/>
      </w:pPr>
      <w:r>
        <w:t xml:space="preserve">ЭВМ с программой для управления комплексом. </w:t>
      </w:r>
    </w:p>
    <w:p w14:paraId="349675E2" w14:textId="77777777" w:rsidR="003A4B21" w:rsidRDefault="003A4B21" w:rsidP="003A4B21">
      <w:r>
        <w:t xml:space="preserve">Для одновременного управления несколькими установками была организована локальная сеть со звездообразной архитектурой. В центре сети </w:t>
      </w:r>
      <w:r>
        <w:lastRenderedPageBreak/>
        <w:t xml:space="preserve">находится устройство-концентратор, в данном случае в его качестве используется Ethernet </w:t>
      </w:r>
      <w:proofErr w:type="spellStart"/>
      <w:r>
        <w:t>Switch</w:t>
      </w:r>
      <w:proofErr w:type="spellEnd"/>
      <w:r>
        <w:t xml:space="preserve"> маршрутизатор </w:t>
      </w:r>
      <w:r>
        <w:rPr>
          <w:lang w:val="en-US"/>
        </w:rPr>
        <w:t>D</w:t>
      </w:r>
      <w:r>
        <w:t>-</w:t>
      </w:r>
      <w:r>
        <w:rPr>
          <w:lang w:val="en-US"/>
        </w:rPr>
        <w:t>Link</w:t>
      </w:r>
      <w:r>
        <w:t xml:space="preserve"> </w:t>
      </w:r>
      <w:r>
        <w:rPr>
          <w:lang w:val="en-US"/>
        </w:rPr>
        <w:t>DES</w:t>
      </w:r>
      <w:r>
        <w:t>-1005</w:t>
      </w:r>
      <w:r>
        <w:rPr>
          <w:lang w:val="en-US"/>
        </w:rPr>
        <w:t>DE</w:t>
      </w:r>
      <w:r>
        <w:t xml:space="preserve"> со скоростью передачи данных до 100 Мб/c.</w:t>
      </w:r>
    </w:p>
    <w:p w14:paraId="0B353D5D" w14:textId="6827CA63" w:rsidR="003A4B21" w:rsidRDefault="003A4B21" w:rsidP="003A4B21">
      <w:r>
        <w:t xml:space="preserve">Управление приборами возможно с использованием </w:t>
      </w:r>
      <w:r>
        <w:rPr>
          <w:lang w:val="en-US"/>
        </w:rPr>
        <w:t>SCPI</w:t>
      </w:r>
      <w:r>
        <w:t xml:space="preserve"> команд. </w:t>
      </w:r>
      <w:r w:rsidR="00211600">
        <w:t xml:space="preserve">Синтаксис </w:t>
      </w:r>
      <w:r w:rsidR="00211600">
        <w:rPr>
          <w:lang w:val="en-US"/>
        </w:rPr>
        <w:t>SCPI</w:t>
      </w:r>
      <w:r w:rsidR="00211600" w:rsidRPr="00211600">
        <w:t xml:space="preserve"> </w:t>
      </w:r>
      <w:r w:rsidR="00211600">
        <w:t xml:space="preserve">команд индивидуален для каждой конкретной модели радиоизмерительного устройства и указывается в спецификации на прибор. </w:t>
      </w:r>
      <w:r w:rsidR="00572CC4">
        <w:t xml:space="preserve">Команды построены иерархически, используются </w:t>
      </w:r>
      <w:r w:rsidR="00572CC4">
        <w:t>ASCII</w:t>
      </w:r>
      <w:r w:rsidR="00572CC4">
        <w:t>-кодировку. Обмен</w:t>
      </w:r>
      <w:r w:rsidR="00572CC4" w:rsidRPr="00572CC4">
        <w:rPr>
          <w:lang w:val="en-US"/>
        </w:rPr>
        <w:t xml:space="preserve"> </w:t>
      </w:r>
      <w:r w:rsidR="00572CC4">
        <w:t>командами</w:t>
      </w:r>
      <w:r w:rsidR="00572CC4" w:rsidRPr="00572CC4">
        <w:rPr>
          <w:lang w:val="en-US"/>
        </w:rPr>
        <w:t xml:space="preserve"> </w:t>
      </w:r>
      <w:r w:rsidR="00572CC4">
        <w:t>происходит</w:t>
      </w:r>
      <w:r w:rsidR="00572CC4" w:rsidRPr="00572CC4">
        <w:rPr>
          <w:lang w:val="en-US"/>
        </w:rPr>
        <w:t xml:space="preserve"> </w:t>
      </w:r>
      <w:r w:rsidR="00572CC4">
        <w:t>через</w:t>
      </w:r>
      <w:r w:rsidR="00572CC4" w:rsidRPr="00572CC4">
        <w:rPr>
          <w:lang w:val="en-US"/>
        </w:rPr>
        <w:t xml:space="preserve"> </w:t>
      </w:r>
      <w:r w:rsidR="00572CC4">
        <w:rPr>
          <w:lang w:val="en-US"/>
        </w:rPr>
        <w:t>TCP</w:t>
      </w:r>
      <w:r w:rsidR="00572CC4" w:rsidRPr="00572CC4">
        <w:rPr>
          <w:lang w:val="en-US"/>
        </w:rPr>
        <w:t>/</w:t>
      </w:r>
      <w:r w:rsidR="00572CC4">
        <w:rPr>
          <w:lang w:val="en-US"/>
        </w:rPr>
        <w:t>IP</w:t>
      </w:r>
      <w:r w:rsidR="00572CC4" w:rsidRPr="00572CC4">
        <w:rPr>
          <w:lang w:val="en-US"/>
        </w:rPr>
        <w:t xml:space="preserve"> </w:t>
      </w:r>
      <w:r w:rsidR="00572CC4">
        <w:t>протокол</w:t>
      </w:r>
      <w:r w:rsidR="00572CC4" w:rsidRPr="00572CC4">
        <w:rPr>
          <w:lang w:val="en-US"/>
        </w:rPr>
        <w:t xml:space="preserve"> </w:t>
      </w:r>
      <w:r w:rsidR="00572CC4">
        <w:rPr>
          <w:lang w:val="en-US"/>
        </w:rPr>
        <w:t xml:space="preserve">VISA </w:t>
      </w:r>
      <w:r w:rsidR="00572CC4" w:rsidRPr="00572CC4">
        <w:rPr>
          <w:lang w:val="en-US"/>
        </w:rPr>
        <w:t>(Virtual Instrument Software Architecture (</w:t>
      </w:r>
      <w:r w:rsidR="00572CC4">
        <w:rPr>
          <w:lang w:val="en-US"/>
        </w:rPr>
        <w:t>VISA</w:t>
      </w:r>
      <w:r w:rsidR="00572CC4" w:rsidRPr="00572CC4">
        <w:rPr>
          <w:lang w:val="en-US"/>
        </w:rPr>
        <w:t>)</w:t>
      </w:r>
      <w:r w:rsidR="00572CC4">
        <w:rPr>
          <w:lang w:val="en-US"/>
        </w:rPr>
        <w:t xml:space="preserve">. </w:t>
      </w:r>
      <w:r w:rsidR="00572CC4">
        <w:t xml:space="preserve">В формате запрос ответ с обязательной отправкой подтверждения приема </w:t>
      </w:r>
      <w:r w:rsidR="00572CC4">
        <w:rPr>
          <w:lang w:val="en-US"/>
        </w:rPr>
        <w:t>SCPI</w:t>
      </w:r>
      <w:r w:rsidR="00572CC4" w:rsidRPr="00572CC4">
        <w:t>-</w:t>
      </w:r>
      <w:r w:rsidR="00572CC4">
        <w:t xml:space="preserve">команды передавались на различные устройства. </w:t>
      </w:r>
      <w:r w:rsidR="00C1282B">
        <w:t>ЭВМ</w:t>
      </w:r>
      <w:r>
        <w:t xml:space="preserve"> отправляет </w:t>
      </w:r>
      <w:r w:rsidR="00C1282B">
        <w:t xml:space="preserve">определенную протоколом прибора </w:t>
      </w:r>
      <w:r>
        <w:t>команду</w:t>
      </w:r>
      <w:r w:rsidR="00C1282B">
        <w:t xml:space="preserve"> с </w:t>
      </w:r>
      <w:r>
        <w:t>запрос</w:t>
      </w:r>
      <w:r w:rsidR="00C1282B">
        <w:t xml:space="preserve">ом </w:t>
      </w:r>
      <w:r>
        <w:t xml:space="preserve">(например, требование </w:t>
      </w:r>
      <w:r w:rsidR="00C1282B">
        <w:t>установить частоту генерации сигнала или уровень напряжения</w:t>
      </w:r>
      <w:r>
        <w:t>) и</w:t>
      </w:r>
      <w:r w:rsidR="00C1282B">
        <w:t xml:space="preserve"> обязательно</w:t>
      </w:r>
      <w:r>
        <w:t xml:space="preserve"> ждёт ответа (например, </w:t>
      </w:r>
      <w:r w:rsidR="00C1282B">
        <w:t xml:space="preserve">что </w:t>
      </w:r>
      <w:r w:rsidR="00B2116D">
        <w:t>соответствующая</w:t>
      </w:r>
      <w:r w:rsidR="00C1282B">
        <w:t xml:space="preserve"> частота установлена или пакет с результатами измерений</w:t>
      </w:r>
      <w:r>
        <w:t>) от прибора.</w:t>
      </w:r>
    </w:p>
    <w:p w14:paraId="147FDF98" w14:textId="77777777" w:rsidR="003A4B21" w:rsidRDefault="003A4B21" w:rsidP="003A4B21">
      <w:r>
        <w:t xml:space="preserve">Для управления приборами и анализа данных использовалось консольное приложение. Оно было организовано на языке программирования </w:t>
      </w:r>
      <w:r>
        <w:rPr>
          <w:lang w:val="en-US"/>
        </w:rPr>
        <w:t>Python</w:t>
      </w:r>
      <w:r>
        <w:t xml:space="preserve"> (</w:t>
      </w:r>
      <w:r>
        <w:rPr>
          <w:lang w:val="en-US"/>
        </w:rPr>
        <w:t>v</w:t>
      </w:r>
      <w:r>
        <w:t>3.10) с использованием библиотек:</w:t>
      </w:r>
    </w:p>
    <w:p w14:paraId="08B196A6" w14:textId="45C88980" w:rsidR="003A4B21" w:rsidRDefault="003A4B21" w:rsidP="00411F4F">
      <w:pPr>
        <w:pStyle w:val="a2"/>
        <w:numPr>
          <w:ilvl w:val="0"/>
          <w:numId w:val="11"/>
        </w:numPr>
        <w:ind w:left="284"/>
      </w:pPr>
      <w:proofErr w:type="spellStart"/>
      <w:r>
        <w:rPr>
          <w:lang w:val="en-US"/>
        </w:rPr>
        <w:t>PyVISA</w:t>
      </w:r>
      <w:proofErr w:type="spellEnd"/>
      <w:r>
        <w:t xml:space="preserve"> (</w:t>
      </w:r>
      <w:r>
        <w:rPr>
          <w:lang w:val="en-US"/>
        </w:rPr>
        <w:t>v</w:t>
      </w:r>
      <w:r>
        <w:t>.1.12.0)</w:t>
      </w:r>
      <w:ins w:id="62" w:author="Алексей Елфимов" w:date="2023-01-17T12:47:00Z">
        <w:r>
          <w:t xml:space="preserve"> </w:t>
        </w:r>
      </w:ins>
      <w:r w:rsidRPr="00294795">
        <w:t>[</w:t>
      </w:r>
      <w:r w:rsidR="00164E41">
        <w:t>48</w:t>
      </w:r>
      <w:r w:rsidRPr="00294795">
        <w:t>]:</w:t>
      </w:r>
      <w:r>
        <w:t xml:space="preserve"> библиотека, позволяющая использовать  синтаксис </w:t>
      </w:r>
      <w:r>
        <w:rPr>
          <w:lang w:val="en-US"/>
        </w:rPr>
        <w:t>SCPI</w:t>
      </w:r>
      <w:r>
        <w:t xml:space="preserve">-команд для обмена данными между ЭВМ и измерительными установками с помощью протокола Virtual </w:t>
      </w:r>
      <w:proofErr w:type="spellStart"/>
      <w:r>
        <w:t>Instrument</w:t>
      </w:r>
      <w:proofErr w:type="spellEnd"/>
      <w:r>
        <w:t xml:space="preserve"> Software Architecture (</w:t>
      </w:r>
      <w:r>
        <w:rPr>
          <w:lang w:val="en-US"/>
        </w:rPr>
        <w:t>VISA</w:t>
      </w:r>
      <w:r>
        <w:t>);</w:t>
      </w:r>
    </w:p>
    <w:p w14:paraId="1FED1C46" w14:textId="1C3D2316" w:rsidR="003A4B21" w:rsidRPr="00294795" w:rsidRDefault="003A4B21" w:rsidP="00411F4F">
      <w:pPr>
        <w:pStyle w:val="a2"/>
        <w:numPr>
          <w:ilvl w:val="0"/>
          <w:numId w:val="11"/>
        </w:numPr>
        <w:ind w:left="284"/>
      </w:pPr>
      <w:r w:rsidRPr="00294795">
        <w:rPr>
          <w:lang w:val="en-US"/>
        </w:rPr>
        <w:t>N</w:t>
      </w:r>
      <w:proofErr w:type="spellStart"/>
      <w:r w:rsidRPr="00294795">
        <w:t>um</w:t>
      </w:r>
      <w:proofErr w:type="spellEnd"/>
      <w:r w:rsidRPr="00294795">
        <w:rPr>
          <w:lang w:val="en-US"/>
        </w:rPr>
        <w:t>P</w:t>
      </w:r>
      <w:r w:rsidRPr="00294795">
        <w:t>y (v.1.23)[</w:t>
      </w:r>
      <w:r w:rsidR="002A36F8" w:rsidRPr="00294795">
        <w:t>47</w:t>
      </w:r>
      <w:r w:rsidRPr="00294795">
        <w:t xml:space="preserve">]: библиотека для проведения сложных математических операций на языке </w:t>
      </w:r>
      <w:r w:rsidRPr="00294795">
        <w:rPr>
          <w:lang w:val="en-US"/>
        </w:rPr>
        <w:t>Python</w:t>
      </w:r>
      <w:r w:rsidRPr="00294795">
        <w:t xml:space="preserve">; </w:t>
      </w:r>
    </w:p>
    <w:p w14:paraId="66626538" w14:textId="455D1616" w:rsidR="003A4B21" w:rsidRPr="00294795" w:rsidRDefault="003A4B21" w:rsidP="00411F4F">
      <w:pPr>
        <w:pStyle w:val="a2"/>
        <w:numPr>
          <w:ilvl w:val="0"/>
          <w:numId w:val="11"/>
        </w:numPr>
        <w:ind w:left="284"/>
      </w:pPr>
      <w:r w:rsidRPr="00294795">
        <w:rPr>
          <w:lang w:val="en-US"/>
        </w:rPr>
        <w:t>Matplotlib</w:t>
      </w:r>
      <w:r w:rsidRPr="00294795">
        <w:t xml:space="preserve"> (</w:t>
      </w:r>
      <w:r w:rsidRPr="00294795">
        <w:rPr>
          <w:lang w:val="en-US"/>
        </w:rPr>
        <w:t>v</w:t>
      </w:r>
      <w:r w:rsidRPr="00294795">
        <w:t>3.6.3)[</w:t>
      </w:r>
      <w:r w:rsidR="002A36F8" w:rsidRPr="00294795">
        <w:t>4</w:t>
      </w:r>
      <w:r w:rsidR="00164E41">
        <w:t>6</w:t>
      </w:r>
      <w:r w:rsidRPr="00294795">
        <w:t>]: пакет для визуализации данных и построений графиков;</w:t>
      </w:r>
    </w:p>
    <w:p w14:paraId="67D21399" w14:textId="77777777" w:rsidR="003A4B21" w:rsidRDefault="003A4B21" w:rsidP="003A4B21">
      <w:r>
        <w:t xml:space="preserve">В качестве среды разработки использовалась </w:t>
      </w:r>
      <w:r>
        <w:rPr>
          <w:lang w:val="en-US"/>
        </w:rPr>
        <w:t>IDE</w:t>
      </w:r>
      <w:r>
        <w:t xml:space="preserve"> </w:t>
      </w:r>
      <w:r>
        <w:rPr>
          <w:lang w:val="en-US"/>
        </w:rPr>
        <w:t>PyCharm</w:t>
      </w:r>
      <w:r>
        <w:t xml:space="preserve"> </w:t>
      </w:r>
      <w:r>
        <w:rPr>
          <w:lang w:val="en-US"/>
        </w:rPr>
        <w:t>Community</w:t>
      </w:r>
      <w:r>
        <w:t xml:space="preserve"> </w:t>
      </w:r>
      <w:r>
        <w:rPr>
          <w:lang w:val="en-US"/>
        </w:rPr>
        <w:t>Edition</w:t>
      </w:r>
      <w:r>
        <w:t>. Все указанные инструменты распространяются свободно, что позволяет избежать зависимости от закрытых архитектур и возможного санкционного блокирования доступа к ним.</w:t>
      </w:r>
    </w:p>
    <w:p w14:paraId="0146B0E6" w14:textId="5DAEA407" w:rsidR="003A4B21" w:rsidRDefault="003A4B21" w:rsidP="003A4B21">
      <w:r>
        <w:lastRenderedPageBreak/>
        <w:t xml:space="preserve">Программная архитектура комплекса разрабатывалась в соответствии с принципами объектно-ориентированного программирования (ООП). Данный подход позволяет масштабировать систему и добавлять новые функции и методы без изменения общей архитектуры ПО. Также данный подход позволяет разработать графический пользовательский интерфейс. Структура классов разработанного консольного приложения представлена на рис. </w:t>
      </w:r>
      <w:r w:rsidR="001B2A98">
        <w:t>4.2</w:t>
      </w:r>
      <w:r>
        <w:t xml:space="preserve">. </w:t>
      </w:r>
    </w:p>
    <w:p w14:paraId="59116CAD" w14:textId="77777777" w:rsidR="00330E85" w:rsidRDefault="00330E85" w:rsidP="00330E85">
      <w:r>
        <w:t>Рассмотрим подробнее классы и методы, которые они содержат. Для управления блоком питания был создан абстрактный класс «</w:t>
      </w:r>
      <w:r>
        <w:rPr>
          <w:lang w:val="en-US"/>
        </w:rPr>
        <w:t>PU</w:t>
      </w:r>
      <w:r>
        <w:t>_</w:t>
      </w:r>
      <w:proofErr w:type="spellStart"/>
      <w:r>
        <w:rPr>
          <w:lang w:val="en-US"/>
        </w:rPr>
        <w:t>abc</w:t>
      </w:r>
      <w:proofErr w:type="spellEnd"/>
      <w:r>
        <w:t xml:space="preserve">». Он содержит методы для предварительной настройки каналов (их включение и установку максимально допустимых значений токов и напряжений), изменения напряжений на каждом из каналов и метод для выключения блока по окончании эксперимента. Наследником этого абстрактного класса является класс </w:t>
      </w:r>
      <w:proofErr w:type="spellStart"/>
      <w:r>
        <w:rPr>
          <w:lang w:val="en-US"/>
        </w:rPr>
        <w:t>Rigol</w:t>
      </w:r>
      <w:proofErr w:type="spellEnd"/>
      <w:r>
        <w:t xml:space="preserve">, который содержит методы, реализованные с помощью </w:t>
      </w:r>
      <w:r>
        <w:rPr>
          <w:lang w:val="en-US"/>
        </w:rPr>
        <w:t>SCPI</w:t>
      </w:r>
      <w:r>
        <w:t xml:space="preserve">-команд, поддерживаемых блоком питания </w:t>
      </w:r>
      <w:proofErr w:type="spellStart"/>
      <w:r>
        <w:rPr>
          <w:lang w:val="en-US"/>
        </w:rPr>
        <w:t>Rigol</w:t>
      </w:r>
      <w:proofErr w:type="spellEnd"/>
      <w:r>
        <w:t xml:space="preserve"> </w:t>
      </w:r>
      <w:r>
        <w:rPr>
          <w:lang w:val="en-US"/>
        </w:rPr>
        <w:t>DP</w:t>
      </w:r>
      <w:r>
        <w:t>832</w:t>
      </w:r>
      <w:r>
        <w:rPr>
          <w:lang w:val="en-US"/>
        </w:rPr>
        <w:t>A</w:t>
      </w:r>
      <w:r>
        <w:t xml:space="preserve">. Такая архитектура при необходимости позволяет создать класс для управления блоком питания другого производителя, управление которым имеет другой синтаксис </w:t>
      </w:r>
      <w:r>
        <w:rPr>
          <w:lang w:val="en-US"/>
        </w:rPr>
        <w:t>SCPI</w:t>
      </w:r>
      <w:r>
        <w:t xml:space="preserve">-команд. Это может быть полезно при одновременном анализе двух генераторов или при исследовании зависимостей амплитуд и длительностей для сигналов в форме моноциклов, которые формируются благодаря суммированию двух СКИ. </w:t>
      </w:r>
    </w:p>
    <w:p w14:paraId="0FD77E35" w14:textId="77777777" w:rsidR="00330E85" w:rsidRDefault="00330E85" w:rsidP="003A4B21"/>
    <w:p w14:paraId="0FFD12A4" w14:textId="77777777" w:rsidR="003A4B21" w:rsidRDefault="003A4B21" w:rsidP="003A4B21">
      <w:pPr>
        <w:pStyle w:val="aa"/>
      </w:pPr>
      <w:r>
        <w:rPr>
          <w:noProof/>
        </w:rPr>
        <w:lastRenderedPageBreak/>
        <w:drawing>
          <wp:inline distT="0" distB="0" distL="0" distR="0" wp14:anchorId="243556C6" wp14:editId="694C37FD">
            <wp:extent cx="5508171" cy="5363916"/>
            <wp:effectExtent l="0" t="0" r="0" b="8255"/>
            <wp:docPr id="3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pic:cNvPicPr>
                  </pic:nvPicPr>
                  <pic:blipFill>
                    <a:blip r:embed="rId43"/>
                    <a:stretch/>
                  </pic:blipFill>
                  <pic:spPr bwMode="auto">
                    <a:xfrm>
                      <a:off x="0" y="0"/>
                      <a:ext cx="5512146" cy="5367787"/>
                    </a:xfrm>
                    <a:prstGeom prst="rect">
                      <a:avLst/>
                    </a:prstGeom>
                  </pic:spPr>
                </pic:pic>
              </a:graphicData>
            </a:graphic>
          </wp:inline>
        </w:drawing>
      </w:r>
    </w:p>
    <w:p w14:paraId="7AC0E20F" w14:textId="7B5AB862" w:rsidR="003A4B21" w:rsidRDefault="003A4B21" w:rsidP="003A4B21">
      <w:pPr>
        <w:pStyle w:val="aa"/>
      </w:pPr>
      <w:r>
        <w:t xml:space="preserve">Рис. </w:t>
      </w:r>
      <w:r w:rsidR="001B2A98">
        <w:t>4.2.</w:t>
      </w:r>
      <w:r>
        <w:t xml:space="preserve"> Структура классов разработанного программно-аппаратного комплекса.</w:t>
      </w:r>
    </w:p>
    <w:p w14:paraId="1B2B284F" w14:textId="77777777" w:rsidR="003A4B21" w:rsidRDefault="003A4B21" w:rsidP="003A4B21">
      <w:r>
        <w:t>Для управления осциллографом и получением данных об импульсах был создан класс «</w:t>
      </w:r>
      <w:proofErr w:type="spellStart"/>
      <w:r>
        <w:rPr>
          <w:lang w:val="en-US"/>
        </w:rPr>
        <w:t>AgilentDCAX</w:t>
      </w:r>
      <w:proofErr w:type="spellEnd"/>
      <w:r>
        <w:t xml:space="preserve">». Он содержит методы, позволяющий автоматически произвести настройку прибора и получить данные об импульсах: отсчеты по оси </w:t>
      </w:r>
      <w:r>
        <w:rPr>
          <w:lang w:val="en-US"/>
        </w:rPr>
        <w:t>x</w:t>
      </w:r>
      <w:r>
        <w:t xml:space="preserve"> и по оси </w:t>
      </w:r>
      <w:r>
        <w:rPr>
          <w:lang w:val="en-US"/>
        </w:rPr>
        <w:t>y</w:t>
      </w:r>
      <w:r>
        <w:t>. Для более точного определения длительности импульса был написан метод «</w:t>
      </w:r>
      <w:proofErr w:type="spellStart"/>
      <w:r>
        <w:rPr>
          <w:lang w:val="en-US"/>
        </w:rPr>
        <w:t>timebase</w:t>
      </w:r>
      <w:proofErr w:type="spellEnd"/>
      <w:r>
        <w:t>_</w:t>
      </w:r>
      <w:r>
        <w:rPr>
          <w:lang w:val="en-US"/>
        </w:rPr>
        <w:t>change</w:t>
      </w:r>
      <w:r>
        <w:t xml:space="preserve">». Точность измерения длительности импульса зависит от количества отсчетов по времени, которые зависят от настройки осциллографа. При этом значения моментов времени укладываются в определенный промежуток времени, который имеет фиксированное значение начального и конечного момента времени. При изменении напряжений питания импульс сдвигается во времени и может </w:t>
      </w:r>
      <w:r>
        <w:lastRenderedPageBreak/>
        <w:t>«выйти» за развертку осциллографа. Метод «</w:t>
      </w:r>
      <w:proofErr w:type="spellStart"/>
      <w:r>
        <w:rPr>
          <w:lang w:val="en-US"/>
        </w:rPr>
        <w:t>timebase</w:t>
      </w:r>
      <w:proofErr w:type="spellEnd"/>
      <w:r>
        <w:t>_</w:t>
      </w:r>
      <w:r>
        <w:rPr>
          <w:lang w:val="en-US"/>
        </w:rPr>
        <w:t>change</w:t>
      </w:r>
      <w:r>
        <w:t>» автоматически сдвигает развертку осциллографа по времени, как бы следуя за импульсом. ъ</w:t>
      </w:r>
    </w:p>
    <w:p w14:paraId="61B62CEC" w14:textId="77777777" w:rsidR="003A4B21" w:rsidRDefault="003A4B21" w:rsidP="003A4B21">
      <w:r>
        <w:t>Класс «</w:t>
      </w:r>
      <w:r>
        <w:rPr>
          <w:lang w:val="en-US"/>
        </w:rPr>
        <w:t>Experiment</w:t>
      </w:r>
      <w:r>
        <w:t xml:space="preserve">» содержит всю «логику» проведения эксперимента. Его методы получают информацию об импульсе с осциллографа и циклически меняют напряжения питания. Этот же класс содержит методы обработки полученных данных: определение амплитуды импульса и его длительности по разным уровням (0.1, 0.5 и 0.7 от амплитуды импульса). В этом же классе реализовано сохранение осциллограмм сигналов и массивов данных, содержащих зависимости амплитуд и длительностей от напряжений питания. </w:t>
      </w:r>
    </w:p>
    <w:p w14:paraId="31F8B62C" w14:textId="42B38DF6" w:rsidR="003A4B21" w:rsidRDefault="003A4B21" w:rsidP="00330E85">
      <w:r>
        <w:t>Построение графических изображений для анализа данных осуществляется методами класса «</w:t>
      </w:r>
      <w:proofErr w:type="spellStart"/>
      <w:r>
        <w:rPr>
          <w:lang w:val="en-US"/>
        </w:rPr>
        <w:t>DataProcessing</w:t>
      </w:r>
      <w:proofErr w:type="spellEnd"/>
      <w:r>
        <w:t xml:space="preserve">». Изображения, которые строятся с помощью методов этого класса приведены в следующем разделе данной работы. </w:t>
      </w:r>
    </w:p>
    <w:p w14:paraId="2D7196DE" w14:textId="03AB19DF" w:rsidR="003A4B21" w:rsidRPr="008471AC" w:rsidRDefault="003A4B21" w:rsidP="00411F4F">
      <w:pPr>
        <w:pStyle w:val="21"/>
        <w:numPr>
          <w:ilvl w:val="1"/>
          <w:numId w:val="17"/>
        </w:numPr>
        <w:tabs>
          <w:tab w:val="left" w:pos="567"/>
          <w:tab w:val="left" w:pos="709"/>
        </w:tabs>
        <w:ind w:left="0" w:firstLine="0"/>
      </w:pPr>
      <w:bookmarkStart w:id="63" w:name="_Toc125035530"/>
      <w:bookmarkStart w:id="64" w:name="_Toc168396763"/>
      <w:r w:rsidRPr="008471AC">
        <w:t>Экспериментальные результаты применения программно-аппаратного комплекса</w:t>
      </w:r>
      <w:bookmarkEnd w:id="63"/>
      <w:bookmarkEnd w:id="64"/>
    </w:p>
    <w:p w14:paraId="79B5972A" w14:textId="77777777" w:rsidR="003A4B21" w:rsidRDefault="003A4B21" w:rsidP="003A4B21">
      <w:r>
        <w:t xml:space="preserve">Проведение эксперимента проводилось следующим образом: напряжение накачки и рассасывания менялись блоком питания автоматически от 5 В до 28 В с шагом в 0.3 В. Измерялась амплитуда импульса и его длительность по уровням 0.7, 0.5 и 0.1 от амплитуды соответственно. Также сохранялись осциллограммы импульсов. </w:t>
      </w:r>
    </w:p>
    <w:p w14:paraId="46752244" w14:textId="6B02900F" w:rsidR="003A4B21" w:rsidRDefault="003A4B21" w:rsidP="003A4B21">
      <w:r>
        <w:t xml:space="preserve">Результаты измерений приведены на рис. </w:t>
      </w:r>
      <w:r w:rsidR="001B2A98">
        <w:t>4.3.</w:t>
      </w:r>
      <w:r>
        <w:t xml:space="preserve"> для отрицательного импульса и на рис. </w:t>
      </w:r>
      <w:r w:rsidR="001B2A98">
        <w:t>4.4.</w:t>
      </w:r>
      <w:r>
        <w:t xml:space="preserve"> для положительного. По оси абсцисс и ординат находятся значения напряжений накачки и рассасывания. Полученные зависимости амплитуд и длительностей импульсов являются трехмерными. Для удобства анализа полученного результата была реализована цветовая интерпретация значений, соответствующих различным амплитудам и длительностям. Расшифровка цветовых значений приведена на графиках в шкале справа.  </w:t>
      </w:r>
    </w:p>
    <w:p w14:paraId="16B055DC" w14:textId="77777777" w:rsidR="003A4B21" w:rsidRDefault="003A4B21" w:rsidP="003A4B21">
      <w:pPr>
        <w:spacing w:after="160" w:line="259" w:lineRule="auto"/>
        <w:ind w:firstLine="0"/>
        <w:jc w:val="left"/>
      </w:pPr>
      <w:r>
        <w:br w:type="page" w:clear="all"/>
      </w:r>
    </w:p>
    <w:p w14:paraId="6E5D8F13" w14:textId="77777777" w:rsidR="00330E85" w:rsidRDefault="00330E85" w:rsidP="00330E85">
      <w:pPr>
        <w:pStyle w:val="aa"/>
        <w:ind w:left="-993"/>
      </w:pPr>
    </w:p>
    <w:p w14:paraId="33678CB2" w14:textId="77777777" w:rsidR="00330E85" w:rsidRDefault="00330E85" w:rsidP="00330E85">
      <w:pPr>
        <w:pStyle w:val="aa"/>
        <w:ind w:left="-993"/>
      </w:pPr>
    </w:p>
    <w:p w14:paraId="196D5C03" w14:textId="77777777" w:rsidR="00330E85" w:rsidRDefault="00330E85" w:rsidP="00330E85">
      <w:pPr>
        <w:pStyle w:val="aa"/>
        <w:ind w:left="-993"/>
      </w:pPr>
    </w:p>
    <w:p w14:paraId="05DA9385" w14:textId="268D6521" w:rsidR="003A4B21" w:rsidRDefault="003A4B21" w:rsidP="00330E85">
      <w:pPr>
        <w:pStyle w:val="aa"/>
        <w:ind w:left="-993"/>
      </w:pPr>
      <w:r>
        <w:t xml:space="preserve"> </w:t>
      </w:r>
      <w:r w:rsidRPr="00330E85">
        <w:rPr>
          <w:noProof/>
        </w:rPr>
        <w:drawing>
          <wp:inline distT="0" distB="0" distL="0" distR="0" wp14:anchorId="3D861E9B" wp14:editId="5D510071">
            <wp:extent cx="6904436" cy="6057900"/>
            <wp:effectExtent l="0" t="0" r="0" b="0"/>
            <wp:docPr id="3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4"/>
                    <a:stretch/>
                  </pic:blipFill>
                  <pic:spPr bwMode="auto">
                    <a:xfrm>
                      <a:off x="0" y="0"/>
                      <a:ext cx="6918164" cy="6069946"/>
                    </a:xfrm>
                    <a:prstGeom prst="rect">
                      <a:avLst/>
                    </a:prstGeom>
                  </pic:spPr>
                </pic:pic>
              </a:graphicData>
            </a:graphic>
          </wp:inline>
        </w:drawing>
      </w:r>
    </w:p>
    <w:p w14:paraId="2D5A0A71" w14:textId="070E0D1F" w:rsidR="00330E85" w:rsidRDefault="003A4B21" w:rsidP="003A4B21">
      <w:pPr>
        <w:spacing w:line="240" w:lineRule="auto"/>
        <w:ind w:firstLine="0"/>
        <w:jc w:val="center"/>
      </w:pPr>
      <w:r>
        <w:t xml:space="preserve">Рис. </w:t>
      </w:r>
      <w:r w:rsidR="001B2A98">
        <w:t>4.3.</w:t>
      </w:r>
      <w:r>
        <w:t xml:space="preserve"> Зависимость амплитуд и длительностей СКИ отрицательной полярности от напряжений питания. </w:t>
      </w:r>
    </w:p>
    <w:p w14:paraId="411A16D5" w14:textId="77777777" w:rsidR="00330E85" w:rsidRDefault="00330E85">
      <w:pPr>
        <w:spacing w:after="160" w:line="259" w:lineRule="auto"/>
        <w:ind w:firstLine="0"/>
        <w:jc w:val="left"/>
      </w:pPr>
      <w:r>
        <w:br w:type="page"/>
      </w:r>
    </w:p>
    <w:p w14:paraId="4CD0F32E" w14:textId="20EAC88A" w:rsidR="003A4B21" w:rsidRDefault="003A4B21" w:rsidP="003A4B21">
      <w:pPr>
        <w:spacing w:line="240" w:lineRule="auto"/>
        <w:ind w:firstLine="0"/>
        <w:jc w:val="center"/>
      </w:pPr>
    </w:p>
    <w:p w14:paraId="6A1C23D5" w14:textId="54978A14" w:rsidR="00330E85" w:rsidRDefault="00330E85" w:rsidP="003A4B21">
      <w:pPr>
        <w:spacing w:line="240" w:lineRule="auto"/>
        <w:ind w:firstLine="0"/>
        <w:jc w:val="center"/>
      </w:pPr>
    </w:p>
    <w:p w14:paraId="54990A17" w14:textId="0E24F29E" w:rsidR="00330E85" w:rsidRDefault="00330E85" w:rsidP="003A4B21">
      <w:pPr>
        <w:spacing w:line="240" w:lineRule="auto"/>
        <w:ind w:firstLine="0"/>
        <w:jc w:val="center"/>
      </w:pPr>
    </w:p>
    <w:p w14:paraId="3A7C5E35" w14:textId="77777777" w:rsidR="00330E85" w:rsidRDefault="00330E85" w:rsidP="003A4B21">
      <w:pPr>
        <w:spacing w:line="240" w:lineRule="auto"/>
        <w:ind w:firstLine="0"/>
        <w:jc w:val="center"/>
      </w:pPr>
    </w:p>
    <w:p w14:paraId="724F6292" w14:textId="77777777" w:rsidR="003A4B21" w:rsidRDefault="003A4B21" w:rsidP="003A4B21">
      <w:pPr>
        <w:pStyle w:val="aa"/>
        <w:ind w:left="-567"/>
      </w:pPr>
      <w:r>
        <w:rPr>
          <w:noProof/>
        </w:rPr>
        <w:drawing>
          <wp:inline distT="0" distB="0" distL="0" distR="0" wp14:anchorId="078ACA9E" wp14:editId="728BC186">
            <wp:extent cx="6900420" cy="6058800"/>
            <wp:effectExtent l="0" t="0" r="0" b="0"/>
            <wp:docPr id="3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5"/>
                    <a:stretch/>
                  </pic:blipFill>
                  <pic:spPr bwMode="auto">
                    <a:xfrm>
                      <a:off x="0" y="0"/>
                      <a:ext cx="6900420" cy="6058800"/>
                    </a:xfrm>
                    <a:prstGeom prst="rect">
                      <a:avLst/>
                    </a:prstGeom>
                  </pic:spPr>
                </pic:pic>
              </a:graphicData>
            </a:graphic>
          </wp:inline>
        </w:drawing>
      </w:r>
    </w:p>
    <w:p w14:paraId="6A856CDA" w14:textId="1EA2864B" w:rsidR="00330E85" w:rsidRDefault="003A4B21" w:rsidP="003A4B21">
      <w:pPr>
        <w:pStyle w:val="aa"/>
      </w:pPr>
      <w:r w:rsidRPr="001B2A98">
        <w:t xml:space="preserve">Рис. </w:t>
      </w:r>
      <w:r w:rsidR="001B2A98" w:rsidRPr="001B2A98">
        <w:t>4.4</w:t>
      </w:r>
      <w:r w:rsidRPr="001B2A98">
        <w:t>. Зависимость амплитуд и длительностей СКИ положительной полярности от напряжений питания.</w:t>
      </w:r>
    </w:p>
    <w:p w14:paraId="5C069CC6" w14:textId="77777777" w:rsidR="00330E85" w:rsidRDefault="00330E85">
      <w:pPr>
        <w:spacing w:after="160" w:line="259" w:lineRule="auto"/>
        <w:ind w:firstLine="0"/>
        <w:jc w:val="left"/>
      </w:pPr>
      <w:r>
        <w:br w:type="page"/>
      </w:r>
    </w:p>
    <w:p w14:paraId="28B4F59A" w14:textId="3C5FA024" w:rsidR="008748CC" w:rsidRPr="00237777" w:rsidRDefault="008748CC" w:rsidP="00411F4F">
      <w:pPr>
        <w:pStyle w:val="21"/>
        <w:numPr>
          <w:ilvl w:val="1"/>
          <w:numId w:val="17"/>
        </w:numPr>
      </w:pPr>
      <w:bookmarkStart w:id="65" w:name="_Toc138416963"/>
      <w:bookmarkStart w:id="66" w:name="_Toc168396764"/>
      <w:r>
        <w:lastRenderedPageBreak/>
        <w:t>Оценка импульсов</w:t>
      </w:r>
      <w:bookmarkEnd w:id="65"/>
      <w:r w:rsidR="00473DEA">
        <w:t xml:space="preserve"> методом </w:t>
      </w:r>
      <w:r w:rsidR="00473DEA">
        <w:rPr>
          <w:lang w:val="en-US"/>
        </w:rPr>
        <w:t>NMSE</w:t>
      </w:r>
      <w:bookmarkEnd w:id="66"/>
    </w:p>
    <w:p w14:paraId="413EE651" w14:textId="77777777" w:rsidR="008748CC" w:rsidRPr="00F513C3" w:rsidRDefault="008748CC" w:rsidP="008748CC">
      <w:r>
        <w:t xml:space="preserve">К разработанному ранее программно-аппаратному измерительному комплексу (ПАИК) для автоматизированной оценки амплитуд и длительностей импульсов была добавлена автоматизированное сравнение импульсов, полученных с генераторов СКИ, импульсам, вычисленным с помощью формул. Также в ПАИК была добавлена </w:t>
      </w:r>
      <w:proofErr w:type="spellStart"/>
      <w:r>
        <w:t>автоматизиация</w:t>
      </w:r>
      <w:proofErr w:type="spellEnd"/>
      <w:r>
        <w:t xml:space="preserve"> оценки уровня «звона». В дальнейшем планируется также расширить возможность комплекса и настроить для него графический пользовательский интерфейс (</w:t>
      </w:r>
      <w:r>
        <w:rPr>
          <w:lang w:val="en-US"/>
        </w:rPr>
        <w:t>GUI</w:t>
      </w:r>
      <w:r>
        <w:t>)</w:t>
      </w:r>
      <w:r w:rsidRPr="00F513C3">
        <w:t xml:space="preserve">. </w:t>
      </w:r>
    </w:p>
    <w:p w14:paraId="2516954F" w14:textId="77777777" w:rsidR="008748CC" w:rsidRDefault="008748CC" w:rsidP="008748CC">
      <w:r>
        <w:t xml:space="preserve">Оценка отклонения реальных СШП-импульсов от идеальных основана на использовании метода нормированной среднеквадратической ошибки, в зарубежной литературе </w:t>
      </w:r>
      <w:proofErr w:type="spellStart"/>
      <w:r>
        <w:t>normalized</w:t>
      </w:r>
      <w:proofErr w:type="spellEnd"/>
      <w:r>
        <w:t xml:space="preserve"> </w:t>
      </w:r>
      <w:proofErr w:type="spellStart"/>
      <w:r>
        <w:t>mean</w:t>
      </w:r>
      <w:proofErr w:type="spellEnd"/>
      <w:r>
        <w:t xml:space="preserve"> </w:t>
      </w:r>
      <w:proofErr w:type="spellStart"/>
      <w:r>
        <w:t>square</w:t>
      </w:r>
      <w:proofErr w:type="spellEnd"/>
      <w:r>
        <w:t xml:space="preserve"> </w:t>
      </w:r>
      <w:proofErr w:type="spellStart"/>
      <w:r>
        <w:t>error</w:t>
      </w:r>
      <w:proofErr w:type="spellEnd"/>
      <w:r>
        <w:t xml:space="preserve"> (NMSE). Эта величина вычисляется по формуле (1):</w:t>
      </w:r>
    </w:p>
    <w:p w14:paraId="6E6AB00B" w14:textId="77777777" w:rsidR="008748CC" w:rsidRDefault="008748CC" w:rsidP="008748CC"/>
    <w:p w14:paraId="0DF0869E" w14:textId="40DF62AC" w:rsidR="008748CC" w:rsidRPr="00C13155" w:rsidRDefault="00DE0DB9" w:rsidP="008748CC">
      <w:pPr>
        <w:rPr>
          <w:rFonts w:eastAsiaTheme="minorEastAsia"/>
        </w:rPr>
      </w:pPr>
      <m:oMathPara>
        <m:oMath>
          <m:eqArr>
            <m:eqArrPr>
              <m:maxDist m:val="1"/>
              <m:ctrlPr>
                <w:rPr>
                  <w:rFonts w:ascii="Cambria Math" w:hAnsi="Cambria Math"/>
                  <w:i/>
                </w:rPr>
              </m:ctrlPr>
            </m:eqArrPr>
            <m:e>
              <m:r>
                <w:rPr>
                  <w:rFonts w:ascii="Cambria Math" w:hAnsi="Cambria Math"/>
                </w:rPr>
                <m:t xml:space="preserve">NMSE= </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num>
                    <m:den>
                      <m:r>
                        <w:rPr>
                          <w:rFonts w:ascii="Cambria Math" w:hAnsi="Cambria Math"/>
                        </w:rPr>
                        <m:t>N</m:t>
                      </m:r>
                    </m:den>
                  </m:f>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e>
              </m:nary>
              <m:r>
                <w:rPr>
                  <w:rFonts w:ascii="Cambria Math" w:hAnsi="Cambria Math"/>
                </w:rPr>
                <m:t xml:space="preserve"> #</m:t>
              </m:r>
              <m:d>
                <m:dPr>
                  <m:ctrlPr>
                    <w:rPr>
                      <w:rFonts w:ascii="Cambria Math" w:hAnsi="Cambria Math"/>
                      <w:i/>
                    </w:rPr>
                  </m:ctrlPr>
                </m:dPr>
                <m:e>
                  <m:r>
                    <w:rPr>
                      <w:rFonts w:ascii="Cambria Math" w:hAnsi="Cambria Math"/>
                    </w:rPr>
                    <m:t>3.1</m:t>
                  </m:r>
                </m:e>
              </m:d>
            </m:e>
          </m:eqArr>
        </m:oMath>
      </m:oMathPara>
    </w:p>
    <w:p w14:paraId="5F690F2C" w14:textId="77777777" w:rsidR="008748CC" w:rsidRDefault="008748CC" w:rsidP="008748CC"/>
    <w:p w14:paraId="5C77F887" w14:textId="77777777" w:rsidR="008748CC" w:rsidRDefault="008748CC" w:rsidP="008748CC">
      <w:r>
        <w:t>В качестве входных данных программы используется массив отсчетов, описывающих экспериментальный импульс (снятый осциллографом). Программа определяет длительности по полувысоте и максимальное значение импульса. Исходя из этих параметров строится идеальный импульс по известным инженерным формулам:</w:t>
      </w:r>
    </w:p>
    <w:p w14:paraId="01864251" w14:textId="77777777" w:rsidR="008748CC" w:rsidRDefault="008748CC" w:rsidP="008748CC"/>
    <w:p w14:paraId="16AAC6CA" w14:textId="4F4CE15C" w:rsidR="008748CC" w:rsidRPr="006F1C99" w:rsidRDefault="00DE0DB9" w:rsidP="008748CC">
      <w:pPr>
        <w:rPr>
          <w:rFonts w:eastAsiaTheme="minorEastAsia"/>
        </w:rPr>
      </w:pPr>
      <m:oMathPara>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=A*</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-4*</m:t>
                      </m:r>
                      <m:func>
                        <m:funcPr>
                          <m:ctrlPr>
                            <w:rPr>
                              <w:rFonts w:ascii="Cambria Math" w:hAnsi="Cambria Math"/>
                              <w:i/>
                            </w:rPr>
                          </m:ctrlPr>
                        </m:funcPr>
                        <m:fName>
                          <m:r>
                            <w:rPr>
                              <w:rFonts w:ascii="Cambria Math" w:hAnsi="Cambria Math"/>
                            </w:rPr>
                            <m:t>ln</m:t>
                          </m:r>
                        </m:fName>
                        <m:e>
                          <m:d>
                            <m:dPr>
                              <m:ctrlPr>
                                <w:rPr>
                                  <w:rFonts w:ascii="Cambria Math" w:hAnsi="Cambria Math"/>
                                  <w:i/>
                                </w:rPr>
                              </m:ctrlPr>
                            </m:dPr>
                            <m:e>
                              <m:r>
                                <w:rPr>
                                  <w:rFonts w:ascii="Cambria Math" w:hAnsi="Cambria Math"/>
                                </w:rPr>
                                <m:t>2</m:t>
                              </m:r>
                            </m:e>
                          </m:d>
                        </m:e>
                      </m:func>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t-∆t</m:t>
                                  </m:r>
                                </m:e>
                              </m:d>
                            </m:e>
                            <m:sup>
                              <m:r>
                                <w:rPr>
                                  <w:rFonts w:ascii="Cambria Math" w:hAnsi="Cambria Math"/>
                                </w:rPr>
                                <m:t>2</m:t>
                              </m:r>
                            </m:sup>
                          </m:sSup>
                        </m:num>
                        <m:den>
                          <m:sSup>
                            <m:sSupPr>
                              <m:ctrlPr>
                                <w:rPr>
                                  <w:rFonts w:ascii="Cambria Math" w:hAnsi="Cambria Math"/>
                                  <w:i/>
                                </w:rPr>
                              </m:ctrlPr>
                            </m:sSupPr>
                            <m:e>
                              <m:r>
                                <w:rPr>
                                  <w:rFonts w:ascii="Cambria Math" w:hAnsi="Cambria Math"/>
                                </w:rPr>
                                <m:t>τ</m:t>
                              </m:r>
                            </m:e>
                            <m:sup>
                              <m:r>
                                <w:rPr>
                                  <w:rFonts w:ascii="Cambria Math" w:hAnsi="Cambria Math"/>
                                </w:rPr>
                                <m:t>2</m:t>
                              </m:r>
                            </m:sup>
                          </m:sSup>
                        </m:den>
                      </m:f>
                      <m:ctrlPr>
                        <w:rPr>
                          <w:rFonts w:ascii="Cambria Math" w:eastAsiaTheme="minorEastAsia" w:hAnsi="Cambria Math"/>
                          <w:i/>
                        </w:rPr>
                      </m:ctrlPr>
                    </m:e>
                  </m:d>
                </m:e>
              </m:func>
              <m:r>
                <w:rPr>
                  <w:rFonts w:ascii="Cambria Math" w:hAnsi="Cambria Math"/>
                </w:rPr>
                <m:t xml:space="preserve"> #</m:t>
              </m:r>
              <m:d>
                <m:dPr>
                  <m:ctrlPr>
                    <w:rPr>
                      <w:rFonts w:ascii="Cambria Math" w:hAnsi="Cambria Math"/>
                      <w:i/>
                    </w:rPr>
                  </m:ctrlPr>
                </m:dPr>
                <m:e>
                  <m:r>
                    <w:rPr>
                      <w:rFonts w:ascii="Cambria Math" w:hAnsi="Cambria Math"/>
                    </w:rPr>
                    <m:t>3.2</m:t>
                  </m:r>
                </m:e>
              </m:d>
            </m:e>
          </m:eqArr>
        </m:oMath>
      </m:oMathPara>
    </w:p>
    <w:p w14:paraId="3098F10D" w14:textId="5E66A2A4" w:rsidR="008748CC" w:rsidRPr="00C13155" w:rsidRDefault="00DE0DB9" w:rsidP="008748CC">
      <w:pPr>
        <w:rPr>
          <w:rFonts w:eastAsiaTheme="minorEastAsia"/>
        </w:rPr>
      </w:pPr>
      <m:oMathPara>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=A*</m:t>
              </m:r>
              <m:rad>
                <m:radPr>
                  <m:degHide m:val="1"/>
                  <m:ctrlPr>
                    <w:rPr>
                      <w:rFonts w:ascii="Cambria Math" w:hAnsi="Cambria Math"/>
                      <w:i/>
                    </w:rPr>
                  </m:ctrlPr>
                </m:radPr>
                <m:deg/>
                <m:e>
                  <m:r>
                    <w:rPr>
                      <w:rFonts w:ascii="Cambria Math" w:hAnsi="Cambria Math"/>
                    </w:rPr>
                    <m:t>2*e</m:t>
                  </m:r>
                </m:e>
              </m:rad>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t-∆t</m:t>
                          </m:r>
                        </m:e>
                      </m:d>
                    </m:e>
                    <m:sup>
                      <m:r>
                        <w:rPr>
                          <w:rFonts w:ascii="Cambria Math" w:hAnsi="Cambria Math"/>
                        </w:rPr>
                        <m:t>2</m:t>
                      </m:r>
                    </m:sup>
                  </m:sSup>
                </m:num>
                <m:den>
                  <m:r>
                    <w:rPr>
                      <w:rFonts w:ascii="Cambria Math" w:hAnsi="Cambria Math"/>
                    </w:rPr>
                    <m:t>τ</m:t>
                  </m:r>
                </m:den>
              </m:f>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hAnsi="Cambria Math"/>
                                      <w:i/>
                                    </w:rPr>
                                  </m:ctrlPr>
                                </m:dPr>
                                <m:e>
                                  <m:r>
                                    <w:rPr>
                                      <w:rFonts w:ascii="Cambria Math" w:hAnsi="Cambria Math"/>
                                    </w:rPr>
                                    <m:t>t-∆t</m:t>
                                  </m:r>
                                  <m:ctrlPr>
                                    <w:rPr>
                                      <w:rFonts w:ascii="Cambria Math" w:eastAsiaTheme="minorEastAsia" w:hAnsi="Cambria Math"/>
                                      <w:i/>
                                    </w:rPr>
                                  </m:ctrlPr>
                                </m:e>
                              </m:d>
                              <m:ctrlPr>
                                <w:rPr>
                                  <w:rFonts w:ascii="Cambria Math" w:hAnsi="Cambria Math"/>
                                  <w:i/>
                                </w:rPr>
                              </m:ctrlPr>
                            </m:e>
                            <m:sup>
                              <m:r>
                                <w:rPr>
                                  <w:rFonts w:ascii="Cambria Math" w:eastAsiaTheme="minorEastAsia" w:hAnsi="Cambria Math"/>
                                </w:rPr>
                                <m:t>2</m:t>
                              </m:r>
                            </m:sup>
                          </m:sSup>
                          <m:ctrlPr>
                            <w:rPr>
                              <w:rFonts w:ascii="Cambria Math" w:hAnsi="Cambria Math"/>
                              <w:i/>
                            </w:rPr>
                          </m:ctrlPr>
                        </m:num>
                        <m:den>
                          <m:sSup>
                            <m:sSupPr>
                              <m:ctrlPr>
                                <w:rPr>
                                  <w:rFonts w:ascii="Cambria Math" w:eastAsiaTheme="minorEastAsia" w:hAnsi="Cambria Math"/>
                                  <w:i/>
                                </w:rPr>
                              </m:ctrlPr>
                            </m:sSupPr>
                            <m:e>
                              <m:r>
                                <w:rPr>
                                  <w:rFonts w:ascii="Cambria Math" w:eastAsiaTheme="minorEastAsia" w:hAnsi="Cambria Math"/>
                                </w:rPr>
                                <m:t>τ</m:t>
                              </m:r>
                            </m:e>
                            <m:sup>
                              <m:r>
                                <w:rPr>
                                  <w:rFonts w:ascii="Cambria Math" w:eastAsiaTheme="minorEastAsia" w:hAnsi="Cambria Math"/>
                                </w:rPr>
                                <m:t>2</m:t>
                              </m:r>
                            </m:sup>
                          </m:sSup>
                        </m:den>
                      </m:f>
                      <m:ctrlPr>
                        <w:rPr>
                          <w:rFonts w:ascii="Cambria Math" w:eastAsiaTheme="minorEastAsia" w:hAnsi="Cambria Math"/>
                          <w:i/>
                        </w:rPr>
                      </m:ctrlPr>
                    </m:e>
                  </m:d>
                </m:e>
              </m:func>
              <m:r>
                <w:rPr>
                  <w:rFonts w:ascii="Cambria Math" w:hAnsi="Cambria Math"/>
                </w:rPr>
                <m:t xml:space="preserve"> #</m:t>
              </m:r>
              <m:d>
                <m:dPr>
                  <m:ctrlPr>
                    <w:rPr>
                      <w:rFonts w:ascii="Cambria Math" w:hAnsi="Cambria Math"/>
                      <w:i/>
                    </w:rPr>
                  </m:ctrlPr>
                </m:dPr>
                <m:e>
                  <m:r>
                    <w:rPr>
                      <w:rFonts w:ascii="Cambria Math" w:hAnsi="Cambria Math"/>
                    </w:rPr>
                    <m:t>3.3</m:t>
                  </m:r>
                </m:e>
              </m:d>
            </m:e>
          </m:eqArr>
        </m:oMath>
      </m:oMathPara>
    </w:p>
    <w:p w14:paraId="76645181" w14:textId="77777777" w:rsidR="008748CC" w:rsidRPr="00603216" w:rsidRDefault="008748CC" w:rsidP="008748CC">
      <w:pPr>
        <w:rPr>
          <w:rFonts w:eastAsiaTheme="minorEastAsia"/>
        </w:rPr>
      </w:pPr>
    </w:p>
    <w:p w14:paraId="0197B8E4" w14:textId="77777777" w:rsidR="008748CC" w:rsidRDefault="008748CC" w:rsidP="008748CC">
      <w:pPr>
        <w:ind w:firstLine="0"/>
      </w:pPr>
      <w:r>
        <w:t xml:space="preserve">где: </w:t>
      </w:r>
    </w:p>
    <w:p w14:paraId="349CB7CE" w14:textId="77777777" w:rsidR="008748CC" w:rsidRDefault="008748CC" w:rsidP="008748CC">
      <w:r>
        <w:t>A – амплитуда импульса;</w:t>
      </w:r>
    </w:p>
    <w:p w14:paraId="7B441D6B" w14:textId="77777777" w:rsidR="008748CC" w:rsidRDefault="008748CC" w:rsidP="008748CC">
      <w:r>
        <w:lastRenderedPageBreak/>
        <w:t>t – сдвиг импульса во времени относительно начала координат;</w:t>
      </w:r>
    </w:p>
    <w:p w14:paraId="7F29976D" w14:textId="77777777" w:rsidR="008748CC" w:rsidRDefault="008748CC" w:rsidP="008748CC">
      <m:oMath>
        <m:r>
          <w:rPr>
            <w:rFonts w:ascii="Cambria Math" w:hAnsi="Cambria Math"/>
          </w:rPr>
          <m:t>τ</m:t>
        </m:r>
      </m:oMath>
      <w:r>
        <w:t xml:space="preserve"> – длительность импульса по полувысоте (для колокольного импульса) и от максимального значения до минимального (для моноцикла Гаусса)</w:t>
      </w:r>
    </w:p>
    <w:p w14:paraId="79A33B70" w14:textId="77777777" w:rsidR="008748CC" w:rsidRDefault="008748CC" w:rsidP="008748CC">
      <w:r>
        <w:t>Аналитический и экспериментальный импульс могут быть отображены на графиках для визуального анализа. Импульсы автоматически совмещаются по времени достижения максимального значения (пика) и длительность по полувысоте идеального импульса соответствует вычисленной длительности реального импульса. Затем вычисляются отклонения и численный коэффициент NMSE в децибелах.</w:t>
      </w:r>
    </w:p>
    <w:p w14:paraId="062C27DC" w14:textId="1BC4D383" w:rsidR="008748CC" w:rsidRDefault="008748CC" w:rsidP="008748CC">
      <w:pPr>
        <w:rPr>
          <w:highlight w:val="yellow"/>
        </w:rPr>
      </w:pPr>
      <w:r w:rsidRPr="00603216">
        <w:t xml:space="preserve">Алгоритм был  реализован на языке программирования Python (v3.11.1) с использованием библиотек </w:t>
      </w:r>
      <w:proofErr w:type="spellStart"/>
      <w:r w:rsidRPr="00603216">
        <w:t>NumPy</w:t>
      </w:r>
      <w:proofErr w:type="spellEnd"/>
      <w:r w:rsidRPr="00603216">
        <w:t xml:space="preserve"> v.1.24</w:t>
      </w:r>
      <w:r w:rsidRPr="00294795">
        <w:t>.2 [</w:t>
      </w:r>
      <w:r w:rsidR="00294795" w:rsidRPr="00294795">
        <w:t>4</w:t>
      </w:r>
      <w:r w:rsidR="00164E41">
        <w:t>7</w:t>
      </w:r>
      <w:r w:rsidRPr="00294795">
        <w:t xml:space="preserve">] и </w:t>
      </w:r>
      <w:proofErr w:type="spellStart"/>
      <w:r w:rsidRPr="00294795">
        <w:t>Matplotlib</w:t>
      </w:r>
      <w:proofErr w:type="spellEnd"/>
      <w:r w:rsidRPr="00294795">
        <w:t xml:space="preserve"> v.3.6.3 [</w:t>
      </w:r>
      <w:r w:rsidR="00294795" w:rsidRPr="00294795">
        <w:t>4</w:t>
      </w:r>
      <w:r w:rsidR="00164E41">
        <w:t>6</w:t>
      </w:r>
      <w:r w:rsidRPr="00294795">
        <w:t xml:space="preserve">], автоматизация управления радиоизмерительным оборудованием осуществлялось с помощью библиотеки </w:t>
      </w:r>
      <w:proofErr w:type="spellStart"/>
      <w:r w:rsidRPr="00294795">
        <w:rPr>
          <w:lang w:val="en-US"/>
        </w:rPr>
        <w:t>PyVISA</w:t>
      </w:r>
      <w:proofErr w:type="spellEnd"/>
      <w:r w:rsidRPr="00294795">
        <w:t>[</w:t>
      </w:r>
      <w:r w:rsidR="00294795" w:rsidRPr="00294795">
        <w:t>4</w:t>
      </w:r>
      <w:r w:rsidR="00164E41">
        <w:t>8</w:t>
      </w:r>
      <w:r w:rsidR="001B2A98" w:rsidRPr="00294795">
        <w:t>]</w:t>
      </w:r>
      <w:r w:rsidRPr="00294795">
        <w:t>.</w:t>
      </w:r>
    </w:p>
    <w:p w14:paraId="6701D340" w14:textId="0E29065D" w:rsidR="008748CC" w:rsidRDefault="008748CC" w:rsidP="008748CC">
      <w:r w:rsidRPr="00C52268">
        <w:t>Полученные</w:t>
      </w:r>
      <w:r>
        <w:t xml:space="preserve"> в результате эксперимента с описанным выше генератором СКИ импульсы были проанализированы с помощью разработанного алгоритма. Графики осциллограмм в сравнении с «идеальными» импульсами приведены на рис. </w:t>
      </w:r>
      <w:r w:rsidR="00270652">
        <w:t>4.5</w:t>
      </w:r>
      <w:r>
        <w:t>.</w:t>
      </w:r>
    </w:p>
    <w:p w14:paraId="4C7F67A5" w14:textId="77777777" w:rsidR="00335A05" w:rsidRPr="005D2661" w:rsidRDefault="00335A05" w:rsidP="00335A05">
      <w:pPr>
        <w:rPr>
          <w:color w:val="auto"/>
        </w:rPr>
      </w:pPr>
      <w:r w:rsidRPr="005D2661">
        <w:rPr>
          <w:color w:val="auto"/>
        </w:rPr>
        <w:t>Уровень отклонения от идеальных значений составил порядка.</w:t>
      </w:r>
    </w:p>
    <w:p w14:paraId="4EB80945" w14:textId="77777777" w:rsidR="00335A05" w:rsidRPr="005D2661" w:rsidRDefault="00335A05" w:rsidP="00411F4F">
      <w:pPr>
        <w:pStyle w:val="a2"/>
        <w:numPr>
          <w:ilvl w:val="0"/>
          <w:numId w:val="12"/>
        </w:numPr>
        <w:tabs>
          <w:tab w:val="left" w:pos="1134"/>
        </w:tabs>
        <w:ind w:left="284"/>
        <w:rPr>
          <w:color w:val="auto"/>
        </w:rPr>
      </w:pPr>
      <w:r w:rsidRPr="005D2661">
        <w:rPr>
          <w:color w:val="auto"/>
        </w:rPr>
        <w:t>Для импульса с максимальной амплитудой –</w:t>
      </w:r>
      <w:r>
        <w:rPr>
          <w:color w:val="auto"/>
        </w:rPr>
        <w:t xml:space="preserve"> </w:t>
      </w:r>
      <w:r w:rsidRPr="005D2661">
        <w:rPr>
          <w:color w:val="auto"/>
        </w:rPr>
        <w:t>10.87 дБ;</w:t>
      </w:r>
    </w:p>
    <w:p w14:paraId="05487E3A" w14:textId="77777777" w:rsidR="00335A05" w:rsidRPr="005D2661" w:rsidRDefault="00335A05" w:rsidP="00411F4F">
      <w:pPr>
        <w:pStyle w:val="a2"/>
        <w:numPr>
          <w:ilvl w:val="0"/>
          <w:numId w:val="12"/>
        </w:numPr>
        <w:tabs>
          <w:tab w:val="left" w:pos="1134"/>
        </w:tabs>
        <w:ind w:left="284"/>
        <w:rPr>
          <w:color w:val="auto"/>
        </w:rPr>
      </w:pPr>
      <w:r w:rsidRPr="005D2661">
        <w:rPr>
          <w:color w:val="auto"/>
        </w:rPr>
        <w:t>для импульса с минимальным уровнем звона –</w:t>
      </w:r>
      <w:r>
        <w:rPr>
          <w:color w:val="auto"/>
        </w:rPr>
        <w:t xml:space="preserve"> </w:t>
      </w:r>
      <w:r w:rsidRPr="005D2661">
        <w:rPr>
          <w:color w:val="auto"/>
        </w:rPr>
        <w:t>15 дБ.</w:t>
      </w:r>
    </w:p>
    <w:p w14:paraId="56E5E497" w14:textId="53F8BC24" w:rsidR="00335A05" w:rsidRDefault="00335A05" w:rsidP="008748CC">
      <w:r w:rsidRPr="005D2661">
        <w:rPr>
          <w:color w:val="auto"/>
        </w:rPr>
        <w:t xml:space="preserve">Стоит также отметить возможность разработанного ПО оценивать форму не только гауссовых колокольных импульсов, но и импульсов в форме моноцикла Гаусса. </w:t>
      </w:r>
      <w:r>
        <w:rPr>
          <w:color w:val="auto"/>
        </w:rPr>
        <w:t xml:space="preserve">ПАИК автоматически оценивает амплитуду моноциклов (по размахам импульсов) и длительность по принципу </w:t>
      </w:r>
      <w:r>
        <w:rPr>
          <w:color w:val="auto"/>
          <w:lang w:val="en-US"/>
        </w:rPr>
        <w:t>peak</w:t>
      </w:r>
      <w:r w:rsidRPr="00D046F0">
        <w:rPr>
          <w:color w:val="auto"/>
        </w:rPr>
        <w:t xml:space="preserve"> </w:t>
      </w:r>
      <w:r>
        <w:rPr>
          <w:color w:val="auto"/>
          <w:lang w:val="en-US"/>
        </w:rPr>
        <w:t>to</w:t>
      </w:r>
      <w:r w:rsidRPr="00D046F0">
        <w:rPr>
          <w:color w:val="auto"/>
        </w:rPr>
        <w:t xml:space="preserve"> </w:t>
      </w:r>
      <w:r>
        <w:rPr>
          <w:color w:val="auto"/>
          <w:lang w:val="en-US"/>
        </w:rPr>
        <w:t>peak</w:t>
      </w:r>
      <w:r>
        <w:rPr>
          <w:color w:val="auto"/>
        </w:rPr>
        <w:t xml:space="preserve"> (временной интервал между пиками импульса). Полярность (или фаза) импульсов также оценивается автоматически. Исходя из данных оценки, по формуле (3) строится «идеальный» импульс, оценка соответствия форм полученных кривых также происходит с помощью метода </w:t>
      </w:r>
      <w:r>
        <w:rPr>
          <w:color w:val="auto"/>
          <w:lang w:val="en-US"/>
        </w:rPr>
        <w:t>NMSE</w:t>
      </w:r>
      <w:r>
        <w:rPr>
          <w:color w:val="auto"/>
        </w:rPr>
        <w:t>. Графическая иллюстрация функционирования комплекса приведена на рис. 4.6.</w:t>
      </w:r>
    </w:p>
    <w:p w14:paraId="4C121E28" w14:textId="77777777" w:rsidR="008748CC" w:rsidRDefault="008748CC" w:rsidP="008748CC">
      <w:pPr>
        <w:pStyle w:val="aa"/>
        <w:keepNext/>
      </w:pPr>
      <w:r>
        <w:rPr>
          <w:noProof/>
        </w:rPr>
        <w:lastRenderedPageBreak/>
        <w:drawing>
          <wp:inline distT="0" distB="0" distL="0" distR="0" wp14:anchorId="03DEBB56" wp14:editId="16B9C9F5">
            <wp:extent cx="4567668" cy="3559629"/>
            <wp:effectExtent l="0" t="0" r="4445" b="3175"/>
            <wp:docPr id="3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46">
                      <a:extLst>
                        <a:ext uri="{28A0092B-C50C-407E-A947-70E740481C1C}">
                          <a14:useLocalDpi xmlns:a14="http://schemas.microsoft.com/office/drawing/2010/main" val="0"/>
                        </a:ext>
                      </a:extLst>
                    </a:blip>
                    <a:stretch>
                      <a:fillRect/>
                    </a:stretch>
                  </pic:blipFill>
                  <pic:spPr>
                    <a:xfrm>
                      <a:off x="0" y="0"/>
                      <a:ext cx="4589997" cy="3577030"/>
                    </a:xfrm>
                    <a:prstGeom prst="rect">
                      <a:avLst/>
                    </a:prstGeom>
                  </pic:spPr>
                </pic:pic>
              </a:graphicData>
            </a:graphic>
          </wp:inline>
        </w:drawing>
      </w:r>
    </w:p>
    <w:p w14:paraId="6E1BD18D" w14:textId="6B573699" w:rsidR="008748CC" w:rsidRDefault="008748CC" w:rsidP="00CF3C35">
      <w:pPr>
        <w:pStyle w:val="aa"/>
      </w:pPr>
      <w:bookmarkStart w:id="67" w:name="_Toc138075206"/>
      <w:r>
        <w:t>Рис.</w:t>
      </w:r>
      <w:r w:rsidR="001B2A98">
        <w:t xml:space="preserve"> 4.5.</w:t>
      </w:r>
      <w:r>
        <w:t xml:space="preserve"> «Идеальный» и реальный импульсы, построенные с помощью </w:t>
      </w:r>
      <w:bookmarkEnd w:id="67"/>
      <w:r>
        <w:t>ПАИК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8748CC" w:rsidRPr="00EA2758" w14:paraId="7F882EBA" w14:textId="77777777" w:rsidTr="007553BD">
        <w:tc>
          <w:tcPr>
            <w:tcW w:w="4672" w:type="dxa"/>
            <w:vAlign w:val="center"/>
          </w:tcPr>
          <w:p w14:paraId="1D4C3F27" w14:textId="77777777" w:rsidR="008748CC" w:rsidRDefault="008748CC" w:rsidP="00270652">
            <w:pPr>
              <w:pStyle w:val="aa"/>
            </w:pPr>
            <w:r>
              <w:rPr>
                <w:noProof/>
              </w:rPr>
              <w:drawing>
                <wp:inline distT="0" distB="0" distL="0" distR="0" wp14:anchorId="3EBEB47B" wp14:editId="351EB178">
                  <wp:extent cx="2650307" cy="2160000"/>
                  <wp:effectExtent l="0" t="0" r="0" b="0"/>
                  <wp:docPr id="3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47">
                            <a:extLst>
                              <a:ext uri="{28A0092B-C50C-407E-A947-70E740481C1C}">
                                <a14:useLocalDpi xmlns:a14="http://schemas.microsoft.com/office/drawing/2010/main" val="0"/>
                              </a:ext>
                            </a:extLst>
                          </a:blip>
                          <a:stretch>
                            <a:fillRect/>
                          </a:stretch>
                        </pic:blipFill>
                        <pic:spPr>
                          <a:xfrm>
                            <a:off x="0" y="0"/>
                            <a:ext cx="2650307" cy="2160000"/>
                          </a:xfrm>
                          <a:prstGeom prst="rect">
                            <a:avLst/>
                          </a:prstGeom>
                        </pic:spPr>
                      </pic:pic>
                    </a:graphicData>
                  </a:graphic>
                </wp:inline>
              </w:drawing>
            </w:r>
          </w:p>
        </w:tc>
        <w:tc>
          <w:tcPr>
            <w:tcW w:w="4673" w:type="dxa"/>
            <w:vAlign w:val="center"/>
          </w:tcPr>
          <w:p w14:paraId="111F7996" w14:textId="77777777" w:rsidR="008748CC" w:rsidRDefault="008748CC" w:rsidP="00270652">
            <w:pPr>
              <w:pStyle w:val="aa"/>
            </w:pPr>
            <w:r>
              <w:rPr>
                <w:noProof/>
              </w:rPr>
              <w:drawing>
                <wp:inline distT="0" distB="0" distL="0" distR="0" wp14:anchorId="758B19D0" wp14:editId="746A3CDE">
                  <wp:extent cx="2659141" cy="2160000"/>
                  <wp:effectExtent l="0" t="0" r="8255" b="0"/>
                  <wp:docPr id="3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48">
                            <a:extLst>
                              <a:ext uri="{28A0092B-C50C-407E-A947-70E740481C1C}">
                                <a14:useLocalDpi xmlns:a14="http://schemas.microsoft.com/office/drawing/2010/main" val="0"/>
                              </a:ext>
                            </a:extLst>
                          </a:blip>
                          <a:stretch>
                            <a:fillRect/>
                          </a:stretch>
                        </pic:blipFill>
                        <pic:spPr>
                          <a:xfrm>
                            <a:off x="0" y="0"/>
                            <a:ext cx="2659141" cy="2160000"/>
                          </a:xfrm>
                          <a:prstGeom prst="rect">
                            <a:avLst/>
                          </a:prstGeom>
                        </pic:spPr>
                      </pic:pic>
                    </a:graphicData>
                  </a:graphic>
                </wp:inline>
              </w:drawing>
            </w:r>
          </w:p>
        </w:tc>
      </w:tr>
      <w:tr w:rsidR="008748CC" w14:paraId="275FBA27" w14:textId="77777777" w:rsidTr="007553BD">
        <w:tc>
          <w:tcPr>
            <w:tcW w:w="4672" w:type="dxa"/>
          </w:tcPr>
          <w:p w14:paraId="2675A177" w14:textId="77777777" w:rsidR="008748CC" w:rsidRDefault="008748CC" w:rsidP="00270652">
            <w:pPr>
              <w:pStyle w:val="aa"/>
              <w:rPr>
                <w:color w:val="auto"/>
              </w:rPr>
            </w:pPr>
            <w:r>
              <w:rPr>
                <w:color w:val="auto"/>
              </w:rPr>
              <w:t>(а)</w:t>
            </w:r>
          </w:p>
        </w:tc>
        <w:tc>
          <w:tcPr>
            <w:tcW w:w="4673" w:type="dxa"/>
          </w:tcPr>
          <w:p w14:paraId="09C00A81" w14:textId="77777777" w:rsidR="008748CC" w:rsidRDefault="008748CC" w:rsidP="00270652">
            <w:pPr>
              <w:pStyle w:val="aa"/>
              <w:rPr>
                <w:color w:val="auto"/>
              </w:rPr>
            </w:pPr>
            <w:r>
              <w:rPr>
                <w:color w:val="auto"/>
              </w:rPr>
              <w:t>(б)</w:t>
            </w:r>
          </w:p>
        </w:tc>
      </w:tr>
    </w:tbl>
    <w:p w14:paraId="1E7521FE" w14:textId="2EB490D3" w:rsidR="008748CC" w:rsidRPr="00EA2758" w:rsidRDefault="008748CC" w:rsidP="008748CC">
      <w:pPr>
        <w:pStyle w:val="aa"/>
        <w:rPr>
          <w:color w:val="auto"/>
        </w:rPr>
      </w:pPr>
      <w:r>
        <w:rPr>
          <w:color w:val="auto"/>
        </w:rPr>
        <w:t xml:space="preserve">Рис. </w:t>
      </w:r>
      <w:r w:rsidR="00270652">
        <w:rPr>
          <w:color w:val="auto"/>
        </w:rPr>
        <w:t>4.6.</w:t>
      </w:r>
      <w:r>
        <w:rPr>
          <w:color w:val="auto"/>
        </w:rPr>
        <w:t xml:space="preserve"> Идеальный и реальный импульсы в форме моноцикла Гаусса, построенные с помощью ПАИК</w:t>
      </w:r>
    </w:p>
    <w:p w14:paraId="0EA5CD1E" w14:textId="77777777" w:rsidR="008748CC" w:rsidRDefault="008748CC" w:rsidP="008748CC">
      <w:pPr>
        <w:rPr>
          <w:color w:val="auto"/>
        </w:rPr>
      </w:pPr>
      <w:r>
        <w:rPr>
          <w:color w:val="auto"/>
        </w:rPr>
        <w:t xml:space="preserve">Для приведенных на рис. 11 импульсов значение </w:t>
      </w:r>
      <w:r>
        <w:rPr>
          <w:color w:val="auto"/>
          <w:lang w:val="en-US"/>
        </w:rPr>
        <w:t>NMSE</w:t>
      </w:r>
      <w:r w:rsidRPr="00545138">
        <w:rPr>
          <w:color w:val="auto"/>
        </w:rPr>
        <w:t xml:space="preserve"> </w:t>
      </w:r>
      <w:r>
        <w:rPr>
          <w:color w:val="auto"/>
        </w:rPr>
        <w:t>составляет:</w:t>
      </w:r>
    </w:p>
    <w:p w14:paraId="09BAA216" w14:textId="77777777" w:rsidR="008748CC" w:rsidRDefault="008748CC" w:rsidP="00411F4F">
      <w:pPr>
        <w:pStyle w:val="a2"/>
        <w:numPr>
          <w:ilvl w:val="0"/>
          <w:numId w:val="13"/>
        </w:numPr>
        <w:tabs>
          <w:tab w:val="left" w:pos="1134"/>
        </w:tabs>
        <w:rPr>
          <w:color w:val="auto"/>
        </w:rPr>
      </w:pPr>
      <w:r>
        <w:rPr>
          <w:color w:val="auto"/>
        </w:rPr>
        <w:t>-8.97 дБ (а);</w:t>
      </w:r>
    </w:p>
    <w:p w14:paraId="57E8E395" w14:textId="77777777" w:rsidR="008748CC" w:rsidRPr="00545138" w:rsidRDefault="008748CC" w:rsidP="00411F4F">
      <w:pPr>
        <w:pStyle w:val="a2"/>
        <w:numPr>
          <w:ilvl w:val="0"/>
          <w:numId w:val="13"/>
        </w:numPr>
        <w:tabs>
          <w:tab w:val="left" w:pos="1134"/>
        </w:tabs>
        <w:rPr>
          <w:color w:val="auto"/>
        </w:rPr>
      </w:pPr>
      <w:r>
        <w:rPr>
          <w:color w:val="auto"/>
          <w:lang w:val="en-US"/>
        </w:rPr>
        <w:t xml:space="preserve">-10.42 </w:t>
      </w:r>
      <w:r>
        <w:rPr>
          <w:color w:val="auto"/>
        </w:rPr>
        <w:t>дБ (б).</w:t>
      </w:r>
    </w:p>
    <w:p w14:paraId="1C6FB0CF" w14:textId="07CA9D58" w:rsidR="00270652" w:rsidRDefault="008748CC" w:rsidP="008748CC">
      <w:pPr>
        <w:rPr>
          <w:color w:val="auto"/>
        </w:rPr>
      </w:pPr>
      <w:r>
        <w:rPr>
          <w:color w:val="auto"/>
        </w:rPr>
        <w:t xml:space="preserve">Таким образом, ПАИК позволяет сравнивать формы экспериментальных импульсов с импульсами, полученными математически, во временной области. Уровень совпадения определяется из конкретных практических приложений и </w:t>
      </w:r>
      <w:r>
        <w:rPr>
          <w:color w:val="auto"/>
        </w:rPr>
        <w:lastRenderedPageBreak/>
        <w:t xml:space="preserve">может быть задан пользователем. Также во временной области автоматизировано оценивается уровень высокочастотных колебаний после заднего фронта импульса относительно амплитуды импульса. Оценка производится следующим образом. </w:t>
      </w:r>
      <w:proofErr w:type="spellStart"/>
      <w:r>
        <w:rPr>
          <w:color w:val="auto"/>
        </w:rPr>
        <w:t>Программно</w:t>
      </w:r>
      <w:proofErr w:type="spellEnd"/>
      <w:r>
        <w:rPr>
          <w:color w:val="auto"/>
        </w:rPr>
        <w:t xml:space="preserve"> определяется задняя граница импульса по уровню 0.1 от амплитуды и исследуется полученный массив с данными. Определяется его максимальное и минимальное значение, затем определяется отношение этого значения к амплитуде импульса. Оценка производится для импульсов любой конфигурации и полярности. В частности, для импульса, приведенного на рис. 10, уровень звона составляет 4,86%.</w:t>
      </w:r>
    </w:p>
    <w:p w14:paraId="03030028" w14:textId="77777777" w:rsidR="00270652" w:rsidRDefault="00270652">
      <w:pPr>
        <w:spacing w:after="160" w:line="259" w:lineRule="auto"/>
        <w:ind w:firstLine="0"/>
        <w:jc w:val="left"/>
        <w:rPr>
          <w:color w:val="auto"/>
        </w:rPr>
      </w:pPr>
      <w:r>
        <w:rPr>
          <w:color w:val="auto"/>
        </w:rPr>
        <w:br w:type="page"/>
      </w:r>
    </w:p>
    <w:p w14:paraId="7F8A3461" w14:textId="32F232B1" w:rsidR="00682E14" w:rsidRDefault="00682E14" w:rsidP="00411F4F">
      <w:pPr>
        <w:pStyle w:val="1"/>
        <w:numPr>
          <w:ilvl w:val="0"/>
          <w:numId w:val="17"/>
        </w:numPr>
      </w:pPr>
      <w:bookmarkStart w:id="68" w:name="_Toc168396765"/>
      <w:r>
        <w:lastRenderedPageBreak/>
        <w:t>Формирование импульсов в форме первой и второй производной от Гауссовой кривой</w:t>
      </w:r>
      <w:bookmarkEnd w:id="68"/>
    </w:p>
    <w:p w14:paraId="5CA1EA44" w14:textId="1D3CE4DF" w:rsidR="00682E14" w:rsidRDefault="009E448C" w:rsidP="00411F4F">
      <w:pPr>
        <w:pStyle w:val="21"/>
        <w:numPr>
          <w:ilvl w:val="1"/>
          <w:numId w:val="16"/>
        </w:numPr>
        <w:rPr>
          <w:lang w:eastAsia="ru-RU"/>
        </w:rPr>
      </w:pPr>
      <w:bookmarkStart w:id="69" w:name="_Toc124863584"/>
      <w:bookmarkStart w:id="70" w:name="_Toc125035525"/>
      <w:bookmarkStart w:id="71" w:name="_Toc168396766"/>
      <w:r>
        <w:rPr>
          <w:lang w:eastAsia="ru-RU"/>
        </w:rPr>
        <w:t>.</w:t>
      </w:r>
      <w:r w:rsidR="00294795" w:rsidRPr="00294795">
        <w:rPr>
          <w:lang w:eastAsia="ru-RU"/>
        </w:rPr>
        <w:t xml:space="preserve"> </w:t>
      </w:r>
      <w:r w:rsidR="00682E14">
        <w:rPr>
          <w:lang w:eastAsia="ru-RU"/>
        </w:rPr>
        <w:t>Экспериментальное формирование импульса в форме моноцикла Гаусса</w:t>
      </w:r>
      <w:bookmarkEnd w:id="69"/>
      <w:bookmarkEnd w:id="70"/>
      <w:bookmarkEnd w:id="71"/>
    </w:p>
    <w:p w14:paraId="4AA51C94" w14:textId="4ADBCA4D" w:rsidR="00682E14" w:rsidRDefault="00682E14" w:rsidP="00682E14">
      <w:pPr>
        <w:rPr>
          <w:lang w:eastAsia="ru-RU"/>
        </w:rPr>
      </w:pPr>
      <w:r>
        <w:rPr>
          <w:lang w:eastAsia="ru-RU"/>
        </w:rPr>
        <w:t xml:space="preserve">Для экспериментального формирования СКИ в форме моноцикла Гаусса потребовалось сложить два </w:t>
      </w:r>
      <w:proofErr w:type="spellStart"/>
      <w:r>
        <w:rPr>
          <w:lang w:eastAsia="ru-RU"/>
        </w:rPr>
        <w:t>разнополярных</w:t>
      </w:r>
      <w:proofErr w:type="spellEnd"/>
      <w:r>
        <w:rPr>
          <w:lang w:eastAsia="ru-RU"/>
        </w:rPr>
        <w:t xml:space="preserve"> гауссовских импульса, сформированных схемами на основе ДНЗ, описанными в предыдущем разделе. Блок-схема экспериментальной установки изображена на рис. </w:t>
      </w:r>
      <w:r w:rsidR="00270652">
        <w:rPr>
          <w:lang w:eastAsia="ru-RU"/>
        </w:rPr>
        <w:t>5.1.</w:t>
      </w:r>
      <w:r>
        <w:rPr>
          <w:lang w:eastAsia="ru-RU"/>
        </w:rPr>
        <w:t xml:space="preserve"> Фотография части экспериментальной установки, состоящая из генераторов СКИ и сумматора приведена на рис. </w:t>
      </w:r>
      <w:r w:rsidR="00270652">
        <w:rPr>
          <w:lang w:eastAsia="ru-RU"/>
        </w:rPr>
        <w:t>5.2.</w:t>
      </w:r>
    </w:p>
    <w:p w14:paraId="551F6F32" w14:textId="77777777" w:rsidR="00330E85" w:rsidRDefault="00330E85" w:rsidP="00330E85">
      <w:pPr>
        <w:rPr>
          <w:lang w:eastAsia="ru-RU"/>
        </w:rPr>
      </w:pPr>
      <w:r>
        <w:rPr>
          <w:lang w:eastAsia="ru-RU"/>
        </w:rPr>
        <w:t xml:space="preserve">Эксперимент проводился следующим образом. Для формирования СКИ были синхронизированы два генератора прямоугольных импульсов </w:t>
      </w:r>
      <w:r>
        <w:rPr>
          <w:lang w:val="en-US" w:eastAsia="ru-RU"/>
        </w:rPr>
        <w:t>Agilent</w:t>
      </w:r>
      <w:r>
        <w:rPr>
          <w:lang w:eastAsia="ru-RU"/>
        </w:rPr>
        <w:t xml:space="preserve"> 81104</w:t>
      </w:r>
      <w:r>
        <w:rPr>
          <w:lang w:val="en-US" w:eastAsia="ru-RU"/>
        </w:rPr>
        <w:t>A</w:t>
      </w:r>
      <w:r>
        <w:rPr>
          <w:lang w:eastAsia="ru-RU"/>
        </w:rPr>
        <w:t xml:space="preserve">, чтобы на входы генераторов запускающие импульсы поступали синхронно. В качестве источников постоянного питания использовались неуправляемые 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Положительный и отрицательный импульсы с выходов генераторов СКИ поступали на входы трехступенчатого сумматора конструкции Уилкинсона. Осциллограммы сигналов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86100</w:t>
      </w:r>
      <w:r>
        <w:rPr>
          <w:lang w:val="en-US" w:eastAsia="ru-RU"/>
        </w:rPr>
        <w:t>D</w:t>
      </w:r>
      <w:r>
        <w:rPr>
          <w:lang w:eastAsia="ru-RU"/>
        </w:rPr>
        <w:t>.</w:t>
      </w:r>
    </w:p>
    <w:p w14:paraId="3B46267E" w14:textId="77777777" w:rsidR="00682E14" w:rsidRDefault="00682E14" w:rsidP="00682E14">
      <w:pPr>
        <w:pStyle w:val="aa"/>
        <w:rPr>
          <w:lang w:eastAsia="ru-RU"/>
        </w:rPr>
      </w:pPr>
      <w:r>
        <w:rPr>
          <w:noProof/>
        </w:rPr>
        <w:drawing>
          <wp:inline distT="0" distB="0" distL="0" distR="0" wp14:anchorId="7A7EF026" wp14:editId="291EE8B8">
            <wp:extent cx="5181600" cy="2707947"/>
            <wp:effectExtent l="0" t="0" r="0" b="0"/>
            <wp:docPr id="2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49"/>
                    <a:stretch/>
                  </pic:blipFill>
                  <pic:spPr bwMode="auto">
                    <a:xfrm>
                      <a:off x="0" y="0"/>
                      <a:ext cx="5188916" cy="2711770"/>
                    </a:xfrm>
                    <a:prstGeom prst="rect">
                      <a:avLst/>
                    </a:prstGeom>
                    <a:noFill/>
                    <a:ln>
                      <a:noFill/>
                    </a:ln>
                  </pic:spPr>
                </pic:pic>
              </a:graphicData>
            </a:graphic>
          </wp:inline>
        </w:drawing>
      </w:r>
    </w:p>
    <w:p w14:paraId="0D3F899E" w14:textId="340CB889" w:rsidR="00682E14" w:rsidRDefault="00682E14" w:rsidP="00682E14">
      <w:pPr>
        <w:pStyle w:val="aa"/>
        <w:rPr>
          <w:lang w:eastAsia="ru-RU"/>
        </w:rPr>
      </w:pPr>
      <w:r>
        <w:rPr>
          <w:lang w:eastAsia="ru-RU"/>
        </w:rPr>
        <w:t xml:space="preserve">Рис. </w:t>
      </w:r>
      <w:r w:rsidR="00270652">
        <w:rPr>
          <w:lang w:eastAsia="ru-RU"/>
        </w:rPr>
        <w:t>5.1</w:t>
      </w:r>
      <w:r>
        <w:rPr>
          <w:lang w:eastAsia="ru-RU"/>
        </w:rPr>
        <w:t>. Схема проведения эксперимента по формированию импульса в форме моноцикла Гаусса.</w:t>
      </w:r>
    </w:p>
    <w:p w14:paraId="598F1DB5" w14:textId="77777777" w:rsidR="00682E14" w:rsidRDefault="00682E14" w:rsidP="00682E14">
      <w:pPr>
        <w:pStyle w:val="aa"/>
        <w:rPr>
          <w:lang w:eastAsia="ru-RU"/>
        </w:rPr>
      </w:pPr>
      <w:r>
        <w:rPr>
          <w:noProof/>
        </w:rPr>
        <w:lastRenderedPageBreak/>
        <w:drawing>
          <wp:inline distT="0" distB="0" distL="0" distR="0" wp14:anchorId="2AAB693C" wp14:editId="0CF0DE5E">
            <wp:extent cx="5940425" cy="2886710"/>
            <wp:effectExtent l="0" t="0" r="3175" b="8890"/>
            <wp:docPr id="3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50"/>
                    <a:stretch/>
                  </pic:blipFill>
                  <pic:spPr bwMode="auto">
                    <a:xfrm>
                      <a:off x="0" y="0"/>
                      <a:ext cx="5940425" cy="2886710"/>
                    </a:xfrm>
                    <a:prstGeom prst="rect">
                      <a:avLst/>
                    </a:prstGeom>
                    <a:noFill/>
                    <a:ln>
                      <a:noFill/>
                    </a:ln>
                  </pic:spPr>
                </pic:pic>
              </a:graphicData>
            </a:graphic>
          </wp:inline>
        </w:drawing>
      </w:r>
    </w:p>
    <w:p w14:paraId="62738224" w14:textId="69EF4489" w:rsidR="00682E14" w:rsidRDefault="00682E14" w:rsidP="00682E14">
      <w:pPr>
        <w:pStyle w:val="aa"/>
        <w:rPr>
          <w:lang w:eastAsia="ru-RU"/>
        </w:rPr>
      </w:pPr>
      <w:r>
        <w:rPr>
          <w:lang w:eastAsia="ru-RU"/>
        </w:rPr>
        <w:t xml:space="preserve">Рис. </w:t>
      </w:r>
      <w:r w:rsidR="00270652">
        <w:rPr>
          <w:lang w:eastAsia="ru-RU"/>
        </w:rPr>
        <w:t>5.2</w:t>
      </w:r>
      <w:r>
        <w:rPr>
          <w:lang w:eastAsia="ru-RU"/>
        </w:rPr>
        <w:t>. Сумматор конструкции Уилкинсона, соединенный с генераторами СКИ на основе ДНЗ.</w:t>
      </w:r>
    </w:p>
    <w:p w14:paraId="3BB1D2E0" w14:textId="77777777" w:rsidR="00682E14" w:rsidRDefault="00682E14" w:rsidP="00682E14">
      <w:pPr>
        <w:rPr>
          <w:lang w:eastAsia="ru-RU"/>
        </w:rPr>
      </w:pPr>
      <w:r>
        <w:rPr>
          <w:lang w:eastAsia="ru-RU"/>
        </w:rPr>
        <w:t xml:space="preserve">Формирование моноциклов осуществлялось за счет изменения задержек запускающих импульсов с генераторов </w:t>
      </w:r>
      <w:r>
        <w:rPr>
          <w:lang w:val="en-US" w:eastAsia="ru-RU"/>
        </w:rPr>
        <w:t>Agilent</w:t>
      </w:r>
      <w:r>
        <w:rPr>
          <w:lang w:eastAsia="ru-RU"/>
        </w:rPr>
        <w:t xml:space="preserve"> 81104</w:t>
      </w:r>
      <w:r>
        <w:rPr>
          <w:lang w:val="en-US" w:eastAsia="ru-RU"/>
        </w:rPr>
        <w:t>A</w:t>
      </w:r>
      <w:r>
        <w:rPr>
          <w:lang w:eastAsia="ru-RU"/>
        </w:rPr>
        <w:t xml:space="preserve">. Это позволяло «сдвигать» импульсы с выходов генераторов во временной области. За счет этого можно формировать моноциклы разной формы: либо с положительным первым пиком, либо с отрицательным. Возможность такой перестройки может быть полезна для организации модуляции в системах связи. </w:t>
      </w:r>
    </w:p>
    <w:p w14:paraId="2FF3A75B" w14:textId="4D149B85" w:rsidR="00682E14" w:rsidRDefault="00682E14" w:rsidP="00682E14">
      <w:pPr>
        <w:rPr>
          <w:lang w:eastAsia="ru-RU"/>
        </w:rPr>
      </w:pPr>
      <w:r>
        <w:rPr>
          <w:lang w:eastAsia="ru-RU"/>
        </w:rPr>
        <w:t xml:space="preserve">Импульсы в форме гауссовского колокола до суммирования показаны на рис. </w:t>
      </w:r>
      <w:r w:rsidR="00270652">
        <w:rPr>
          <w:lang w:eastAsia="ru-RU"/>
        </w:rPr>
        <w:t>5.3</w:t>
      </w:r>
      <w:r>
        <w:rPr>
          <w:lang w:eastAsia="ru-RU"/>
        </w:rPr>
        <w:t xml:space="preserve">. Их амплитуды до суммирования составляют порядка 26 В, а длительности по полувысоте составляют порядка 200 </w:t>
      </w:r>
      <w:proofErr w:type="spellStart"/>
      <w:r>
        <w:rPr>
          <w:lang w:eastAsia="ru-RU"/>
        </w:rPr>
        <w:t>пс</w:t>
      </w:r>
      <w:proofErr w:type="spellEnd"/>
      <w:r>
        <w:rPr>
          <w:lang w:eastAsia="ru-RU"/>
        </w:rPr>
        <w:t xml:space="preserve">. </w:t>
      </w:r>
    </w:p>
    <w:p w14:paraId="31680894" w14:textId="77777777" w:rsidR="00682E14" w:rsidRDefault="00682E14" w:rsidP="00682E14">
      <w:pPr>
        <w:rPr>
          <w:lang w:eastAsia="ru-RU"/>
        </w:rPr>
      </w:pPr>
      <w:r>
        <w:rPr>
          <w:lang w:eastAsia="ru-RU"/>
        </w:rPr>
        <w:t xml:space="preserve">В ходе эксперимента удалось сформировать импульс с размахом от положительного до отрицательного пика в 30 В, длительностью от пика до пика 200 </w:t>
      </w:r>
      <w:proofErr w:type="spellStart"/>
      <w:r>
        <w:rPr>
          <w:lang w:eastAsia="ru-RU"/>
        </w:rPr>
        <w:t>пс</w:t>
      </w:r>
      <w:proofErr w:type="spellEnd"/>
      <w:r>
        <w:rPr>
          <w:lang w:eastAsia="ru-RU"/>
        </w:rPr>
        <w:t xml:space="preserve"> и общей длительностью 700 </w:t>
      </w:r>
      <w:proofErr w:type="spellStart"/>
      <w:r>
        <w:rPr>
          <w:lang w:eastAsia="ru-RU"/>
        </w:rPr>
        <w:t>пс</w:t>
      </w:r>
      <w:proofErr w:type="spellEnd"/>
      <w:r>
        <w:rPr>
          <w:lang w:eastAsia="ru-RU"/>
        </w:rPr>
        <w:t xml:space="preserve">. В ходе моделирования были получены импульс с размахом 32 В, длительностью от пика до пика 300 </w:t>
      </w:r>
      <w:proofErr w:type="spellStart"/>
      <w:r>
        <w:rPr>
          <w:lang w:eastAsia="ru-RU"/>
        </w:rPr>
        <w:t>пс</w:t>
      </w:r>
      <w:proofErr w:type="spellEnd"/>
      <w:r>
        <w:rPr>
          <w:lang w:eastAsia="ru-RU"/>
        </w:rPr>
        <w:t xml:space="preserve"> и общей длительностью 700 </w:t>
      </w:r>
      <w:proofErr w:type="spellStart"/>
      <w:r>
        <w:rPr>
          <w:lang w:eastAsia="ru-RU"/>
        </w:rPr>
        <w:t>пс</w:t>
      </w:r>
      <w:proofErr w:type="spellEnd"/>
      <w:r>
        <w:rPr>
          <w:lang w:eastAsia="ru-RU"/>
        </w:rPr>
        <w:t xml:space="preserve">. Получена хорошая сходимость результатов моделирования с экспериментальными результатами. </w:t>
      </w:r>
    </w:p>
    <w:p w14:paraId="7F1DEA48" w14:textId="4CD51283" w:rsidR="00682E14" w:rsidRDefault="00682E14" w:rsidP="00682E14">
      <w:pPr>
        <w:pStyle w:val="aa"/>
        <w:rPr>
          <w:lang w:eastAsia="ru-RU"/>
        </w:rPr>
      </w:pPr>
      <w:r>
        <w:rPr>
          <w:noProof/>
          <w:lang w:eastAsia="ru-RU"/>
        </w:rPr>
        <w:lastRenderedPageBreak/>
        <w:drawing>
          <wp:inline distT="0" distB="0" distL="0" distR="0" wp14:anchorId="0F8F7F23" wp14:editId="05CB537B">
            <wp:extent cx="5129532" cy="3624943"/>
            <wp:effectExtent l="0" t="0" r="0" b="0"/>
            <wp:docPr id="3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51"/>
                    <a:stretch/>
                  </pic:blipFill>
                  <pic:spPr bwMode="auto">
                    <a:xfrm>
                      <a:off x="0" y="0"/>
                      <a:ext cx="5139465" cy="3631963"/>
                    </a:xfrm>
                    <a:prstGeom prst="rect">
                      <a:avLst/>
                    </a:prstGeom>
                  </pic:spPr>
                </pic:pic>
              </a:graphicData>
            </a:graphic>
          </wp:inline>
        </w:drawing>
      </w:r>
    </w:p>
    <w:p w14:paraId="39B1C82A" w14:textId="4DEF98EA" w:rsidR="00682E14" w:rsidRDefault="00682E14" w:rsidP="00682E14">
      <w:pPr>
        <w:pStyle w:val="aa"/>
        <w:rPr>
          <w:lang w:eastAsia="ru-RU"/>
        </w:rPr>
      </w:pPr>
      <w:r>
        <w:rPr>
          <w:lang w:eastAsia="ru-RU"/>
        </w:rPr>
        <w:t xml:space="preserve">Рис. </w:t>
      </w:r>
      <w:r w:rsidR="00270652">
        <w:rPr>
          <w:lang w:eastAsia="ru-RU"/>
        </w:rPr>
        <w:t>5.3</w:t>
      </w:r>
      <w:r>
        <w:rPr>
          <w:lang w:eastAsia="ru-RU"/>
        </w:rPr>
        <w:t>. СКИ в форме гауссовского колокола до суммирования: положительный импульс (сплошная линия) и отрицательный импульс (пунктирная линия).</w:t>
      </w:r>
    </w:p>
    <w:p w14:paraId="7458BE68" w14:textId="77777777" w:rsidR="00682E14" w:rsidRDefault="00682E14" w:rsidP="00682E14">
      <w:pPr>
        <w:pStyle w:val="aa"/>
        <w:rPr>
          <w:lang w:eastAsia="ru-RU"/>
        </w:rPr>
      </w:pPr>
      <w:r>
        <w:rPr>
          <w:noProof/>
          <w:lang w:eastAsia="ru-RU"/>
        </w:rPr>
        <w:drawing>
          <wp:inline distT="0" distB="0" distL="0" distR="0" wp14:anchorId="2A65F5B5" wp14:editId="248FE5C4">
            <wp:extent cx="3931644" cy="3060000"/>
            <wp:effectExtent l="0" t="0" r="0" b="7620"/>
            <wp:docPr id="3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52"/>
                    <a:stretch/>
                  </pic:blipFill>
                  <pic:spPr bwMode="auto">
                    <a:xfrm>
                      <a:off x="0" y="0"/>
                      <a:ext cx="3931644" cy="3060000"/>
                    </a:xfrm>
                    <a:prstGeom prst="rect">
                      <a:avLst/>
                    </a:prstGeom>
                  </pic:spPr>
                </pic:pic>
              </a:graphicData>
            </a:graphic>
          </wp:inline>
        </w:drawing>
      </w:r>
    </w:p>
    <w:p w14:paraId="0B8DA31B" w14:textId="3AE8777F" w:rsidR="00682E14" w:rsidRDefault="00682E14" w:rsidP="00682E14">
      <w:pPr>
        <w:pStyle w:val="aa"/>
        <w:rPr>
          <w:lang w:eastAsia="ru-RU"/>
        </w:rPr>
      </w:pPr>
      <w:r>
        <w:rPr>
          <w:lang w:eastAsia="ru-RU"/>
        </w:rPr>
        <w:t xml:space="preserve">Рис. </w:t>
      </w:r>
      <w:r w:rsidR="00270652">
        <w:rPr>
          <w:lang w:eastAsia="ru-RU"/>
        </w:rPr>
        <w:t>5.4</w:t>
      </w:r>
      <w:r>
        <w:rPr>
          <w:lang w:eastAsia="ru-RU"/>
        </w:rPr>
        <w:t>. Импульс в форме моноцикла Гаусса полученный в результате моделирования (сплошная линия) и экспериментально (пунктирная линия).</w:t>
      </w:r>
    </w:p>
    <w:p w14:paraId="53B6F815" w14:textId="2AD96F0F" w:rsidR="00682E14" w:rsidRDefault="00682E14" w:rsidP="00682E14">
      <w:pPr>
        <w:ind w:firstLine="0"/>
        <w:rPr>
          <w:lang w:eastAsia="ru-RU"/>
        </w:rPr>
      </w:pPr>
      <w:r>
        <w:rPr>
          <w:lang w:eastAsia="ru-RU"/>
        </w:rPr>
        <w:lastRenderedPageBreak/>
        <w:t xml:space="preserve">Спектр по мощности сигнала в форме моноцикла Гаусса, сформированного с помощью сложения двух однополярных СКИ, и спектры исходных сигналов, приведены на рис. </w:t>
      </w:r>
      <w:r w:rsidR="00335A05">
        <w:rPr>
          <w:lang w:eastAsia="ru-RU"/>
        </w:rPr>
        <w:t>5.5.</w:t>
      </w:r>
      <w:r>
        <w:rPr>
          <w:lang w:eastAsia="ru-RU"/>
        </w:rPr>
        <w:t xml:space="preserve"> </w:t>
      </w:r>
    </w:p>
    <w:p w14:paraId="2D581D17" w14:textId="77777777" w:rsidR="00682E14" w:rsidRDefault="00682E14" w:rsidP="00682E14">
      <w:pPr>
        <w:pStyle w:val="aa"/>
        <w:rPr>
          <w:lang w:eastAsia="ru-RU"/>
        </w:rPr>
      </w:pPr>
      <w:r>
        <w:rPr>
          <w:noProof/>
          <w:lang w:eastAsia="ru-RU"/>
        </w:rPr>
        <w:drawing>
          <wp:inline distT="0" distB="0" distL="0" distR="0" wp14:anchorId="3F6E4ED8" wp14:editId="05D3889E">
            <wp:extent cx="4022244" cy="3060000"/>
            <wp:effectExtent l="0" t="0" r="0" b="7620"/>
            <wp:docPr id="1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a:blip r:embed="rId53"/>
                    <a:stretch/>
                  </pic:blipFill>
                  <pic:spPr bwMode="auto">
                    <a:xfrm>
                      <a:off x="0" y="0"/>
                      <a:ext cx="4022244" cy="3060000"/>
                    </a:xfrm>
                    <a:prstGeom prst="rect">
                      <a:avLst/>
                    </a:prstGeom>
                  </pic:spPr>
                </pic:pic>
              </a:graphicData>
            </a:graphic>
          </wp:inline>
        </w:drawing>
      </w:r>
    </w:p>
    <w:p w14:paraId="2860BE91" w14:textId="7E7EDF61" w:rsidR="00682E14" w:rsidRDefault="00682E14" w:rsidP="00682E14">
      <w:pPr>
        <w:pStyle w:val="aa"/>
        <w:rPr>
          <w:lang w:eastAsia="ru-RU"/>
        </w:rPr>
      </w:pPr>
      <w:r>
        <w:rPr>
          <w:lang w:eastAsia="ru-RU"/>
        </w:rPr>
        <w:t xml:space="preserve">Рис. </w:t>
      </w:r>
      <w:r w:rsidR="00270652">
        <w:rPr>
          <w:lang w:eastAsia="ru-RU"/>
        </w:rPr>
        <w:t>5.5</w:t>
      </w:r>
      <w:r>
        <w:rPr>
          <w:lang w:eastAsia="ru-RU"/>
        </w:rPr>
        <w:t>. Спектры СКИ в форме моноцикла Гаусса и в форме гауссовского колокола.</w:t>
      </w:r>
    </w:p>
    <w:p w14:paraId="227B97E5" w14:textId="77777777" w:rsidR="00682E14" w:rsidRDefault="00682E14" w:rsidP="00682E14">
      <w:pPr>
        <w:rPr>
          <w:lang w:eastAsia="ru-RU"/>
        </w:rPr>
      </w:pPr>
      <w:r>
        <w:rPr>
          <w:lang w:eastAsia="ru-RU"/>
        </w:rPr>
        <w:t xml:space="preserve">Из анализа полученных данных можно увидеть, что применение сумматора позволило сформировать импульс с большей шириной спектра (по уровням -3 дБ и -10 дБ) и с пиком, смещенным вверх в частотной области (на частоту порядка 1.5 ГГц). </w:t>
      </w:r>
    </w:p>
    <w:p w14:paraId="0A5D198F" w14:textId="7D2CAB9B" w:rsidR="00682E14" w:rsidRDefault="009E448C" w:rsidP="00411F4F">
      <w:pPr>
        <w:pStyle w:val="21"/>
        <w:numPr>
          <w:ilvl w:val="1"/>
          <w:numId w:val="16"/>
        </w:numPr>
      </w:pPr>
      <w:bookmarkStart w:id="72" w:name="_Toc125035527"/>
      <w:bookmarkStart w:id="73" w:name="_Toc168396767"/>
      <w:r>
        <w:t>.</w:t>
      </w:r>
      <w:r w:rsidR="002C5411" w:rsidRPr="002C5411">
        <w:t xml:space="preserve"> </w:t>
      </w:r>
      <w:r w:rsidR="00682E14">
        <w:t xml:space="preserve">Экспериментальное формирование СКИ различной формы с помощью </w:t>
      </w:r>
      <w:proofErr w:type="spellStart"/>
      <w:r w:rsidR="00682E14">
        <w:t>пятипортового</w:t>
      </w:r>
      <w:proofErr w:type="spellEnd"/>
      <w:r w:rsidR="00682E14">
        <w:t xml:space="preserve"> сумматора</w:t>
      </w:r>
      <w:bookmarkEnd w:id="72"/>
      <w:bookmarkEnd w:id="73"/>
    </w:p>
    <w:p w14:paraId="30AA4350" w14:textId="69DF95C4" w:rsidR="00682E14" w:rsidRDefault="00682E14" w:rsidP="00682E14">
      <w:proofErr w:type="spellStart"/>
      <w:r>
        <w:t>Пятипортовый</w:t>
      </w:r>
      <w:proofErr w:type="spellEnd"/>
      <w:r>
        <w:t xml:space="preserve"> сумматор конструкции Уилкинсона позволяет сформировать сигналы в виде гауссовского колокола (сложением четырех однополярных импульсов), в виде </w:t>
      </w:r>
      <w:proofErr w:type="spellStart"/>
      <w:r>
        <w:t>монцикла</w:t>
      </w:r>
      <w:proofErr w:type="spellEnd"/>
      <w:r>
        <w:t xml:space="preserve"> и дуплета Гаусса и в виде </w:t>
      </w:r>
      <w:proofErr w:type="spellStart"/>
      <w:r>
        <w:t>квазирадиосигнала</w:t>
      </w:r>
      <w:proofErr w:type="spellEnd"/>
      <w:r>
        <w:t xml:space="preserve"> (КРС) в форме нескольких полупериодов синусоиды. Схема используемой для этого экспериментальной установки приведена на рис. </w:t>
      </w:r>
      <w:r w:rsidR="00270652">
        <w:t>5.6</w:t>
      </w:r>
      <w:r>
        <w:t xml:space="preserve">. Часть экспериментальной установки, содержащая </w:t>
      </w:r>
      <w:proofErr w:type="spellStart"/>
      <w:r>
        <w:t>пятипортовый</w:t>
      </w:r>
      <w:proofErr w:type="spellEnd"/>
      <w:r>
        <w:t xml:space="preserve"> сумматор и генераторы СКИ приведена на рис. </w:t>
      </w:r>
      <w:r w:rsidR="00270652">
        <w:t>5.7</w:t>
      </w:r>
      <w:r>
        <w:t xml:space="preserve">. </w:t>
      </w:r>
    </w:p>
    <w:p w14:paraId="0EE52F07" w14:textId="77777777" w:rsidR="00682E14" w:rsidRDefault="00682E14" w:rsidP="00682E14">
      <w:pPr>
        <w:pStyle w:val="aa"/>
      </w:pPr>
      <w:r>
        <w:rPr>
          <w:noProof/>
        </w:rPr>
        <w:lastRenderedPageBreak/>
        <w:drawing>
          <wp:inline distT="0" distB="0" distL="0" distR="0" wp14:anchorId="15021008" wp14:editId="7F62D68D">
            <wp:extent cx="4615542" cy="3418115"/>
            <wp:effectExtent l="0" t="0" r="0" b="0"/>
            <wp:docPr id="40" name="image5.png"/>
            <wp:cNvGraphicFramePr/>
            <a:graphic xmlns:a="http://schemas.openxmlformats.org/drawingml/2006/main">
              <a:graphicData uri="http://schemas.openxmlformats.org/drawingml/2006/picture">
                <pic:pic xmlns:pic="http://schemas.openxmlformats.org/drawingml/2006/picture">
                  <pic:nvPicPr>
                    <pic:cNvPr id="0" name="image5.png"/>
                    <pic:cNvPicPr/>
                  </pic:nvPicPr>
                  <pic:blipFill>
                    <a:blip r:embed="rId54"/>
                    <a:stretch/>
                  </pic:blipFill>
                  <pic:spPr bwMode="auto">
                    <a:xfrm>
                      <a:off x="0" y="0"/>
                      <a:ext cx="4617100" cy="3419269"/>
                    </a:xfrm>
                    <a:prstGeom prst="rect">
                      <a:avLst/>
                    </a:prstGeom>
                    <a:ln/>
                  </pic:spPr>
                </pic:pic>
              </a:graphicData>
            </a:graphic>
          </wp:inline>
        </w:drawing>
      </w:r>
    </w:p>
    <w:p w14:paraId="0949E6A7" w14:textId="0F519029" w:rsidR="00682E14" w:rsidRDefault="00682E14" w:rsidP="00682E14">
      <w:pPr>
        <w:pStyle w:val="aa"/>
      </w:pPr>
      <w:r>
        <w:t xml:space="preserve">Рис. </w:t>
      </w:r>
      <w:r w:rsidR="00270652">
        <w:t>5.6</w:t>
      </w:r>
      <w:r>
        <w:t xml:space="preserve">. Блок-схема экспериментальной установки по формированию СКИ различной формы с помощью </w:t>
      </w:r>
      <w:proofErr w:type="spellStart"/>
      <w:r>
        <w:t>пятипортового</w:t>
      </w:r>
      <w:proofErr w:type="spellEnd"/>
      <w:r>
        <w:t xml:space="preserve"> сумматора. </w:t>
      </w:r>
    </w:p>
    <w:p w14:paraId="07614C28" w14:textId="77777777" w:rsidR="00682E14" w:rsidRDefault="00682E14" w:rsidP="00682E14">
      <w:pPr>
        <w:pStyle w:val="aa"/>
      </w:pPr>
      <w:r>
        <w:rPr>
          <w:noProof/>
        </w:rPr>
        <w:drawing>
          <wp:inline distT="0" distB="0" distL="0" distR="0" wp14:anchorId="738F8136" wp14:editId="3123B094">
            <wp:extent cx="5464628" cy="4094236"/>
            <wp:effectExtent l="0" t="0" r="3175" b="1905"/>
            <wp:docPr id="41"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55"/>
                    <a:stretch/>
                  </pic:blipFill>
                  <pic:spPr bwMode="auto">
                    <a:xfrm>
                      <a:off x="0" y="0"/>
                      <a:ext cx="5468183" cy="4096899"/>
                    </a:xfrm>
                    <a:prstGeom prst="rect">
                      <a:avLst/>
                    </a:prstGeom>
                    <a:noFill/>
                    <a:ln>
                      <a:noFill/>
                    </a:ln>
                  </pic:spPr>
                </pic:pic>
              </a:graphicData>
            </a:graphic>
          </wp:inline>
        </w:drawing>
      </w:r>
    </w:p>
    <w:p w14:paraId="3AB357E6" w14:textId="60F56862" w:rsidR="00682E14" w:rsidRDefault="00682E14" w:rsidP="00682E14">
      <w:pPr>
        <w:pStyle w:val="aa"/>
      </w:pPr>
      <w:r>
        <w:t xml:space="preserve">Рис. </w:t>
      </w:r>
      <w:r w:rsidR="00270652">
        <w:t>5.7</w:t>
      </w:r>
      <w:r>
        <w:t xml:space="preserve">. Часть экспериментальной установки, содержащая </w:t>
      </w:r>
      <w:proofErr w:type="spellStart"/>
      <w:r>
        <w:t>пятипортовый</w:t>
      </w:r>
      <w:proofErr w:type="spellEnd"/>
      <w:r>
        <w:t xml:space="preserve"> сумматор и четыре генератора СКИ.</w:t>
      </w:r>
    </w:p>
    <w:p w14:paraId="0D3FE355" w14:textId="77777777" w:rsidR="00682E14" w:rsidRDefault="00682E14" w:rsidP="00682E14">
      <w:pPr>
        <w:rPr>
          <w:lang w:eastAsia="ru-RU"/>
        </w:rPr>
      </w:pPr>
      <w:r>
        <w:lastRenderedPageBreak/>
        <w:t xml:space="preserve">Эксперимент проводился следующим образом. Также как и в эксперименте с </w:t>
      </w:r>
      <w:proofErr w:type="spellStart"/>
      <w:r>
        <w:t>трехпортовым</w:t>
      </w:r>
      <w:proofErr w:type="spellEnd"/>
      <w:r>
        <w:t xml:space="preserve"> сумматором, два генератора прямоугольных импульсов </w:t>
      </w:r>
      <w:r>
        <w:rPr>
          <w:lang w:val="en-US"/>
        </w:rPr>
        <w:t>Agilent</w:t>
      </w:r>
      <w:r>
        <w:t xml:space="preserve"> 81104</w:t>
      </w:r>
      <w:r>
        <w:rPr>
          <w:lang w:val="en-US"/>
        </w:rPr>
        <w:t>A</w:t>
      </w:r>
      <w:r>
        <w:t xml:space="preserve"> были синхронизированы, чтобы запускающие импульсы поступали на входы генераторов СКИ на ДНЗ синхронно. Однако в случае </w:t>
      </w:r>
      <w:proofErr w:type="spellStart"/>
      <w:r>
        <w:t>пятипортового</w:t>
      </w:r>
      <w:proofErr w:type="spellEnd"/>
      <w:r>
        <w:t xml:space="preserve"> сумматора для формирования четырех запускающих импульсов использовались тройники, которые разделяли сигналы с выходов </w:t>
      </w:r>
      <w:r>
        <w:rPr>
          <w:lang w:val="en-US"/>
        </w:rPr>
        <w:t>Agilent</w:t>
      </w:r>
      <w:r>
        <w:t xml:space="preserve"> 81104</w:t>
      </w:r>
      <w:r>
        <w:rPr>
          <w:lang w:val="en-US"/>
        </w:rPr>
        <w:t>A</w:t>
      </w:r>
      <w:r>
        <w:t xml:space="preserve">. В качестве источников постоянного питания использовались </w:t>
      </w:r>
      <w:r>
        <w:rPr>
          <w:lang w:eastAsia="ru-RU"/>
        </w:rPr>
        <w:t xml:space="preserve">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w:t>
      </w:r>
    </w:p>
    <w:p w14:paraId="6700E002" w14:textId="77777777" w:rsidR="00682E14" w:rsidRDefault="00682E14" w:rsidP="00682E14">
      <w:pPr>
        <w:rPr>
          <w:lang w:eastAsia="ru-RU"/>
        </w:rPr>
      </w:pPr>
      <w:r>
        <w:rPr>
          <w:lang w:eastAsia="ru-RU"/>
        </w:rPr>
        <w:t xml:space="preserve">Четыре СКИ с выходов генераторов на ДНЗ поступали на четыре входа </w:t>
      </w:r>
      <w:proofErr w:type="spellStart"/>
      <w:r>
        <w:rPr>
          <w:lang w:eastAsia="ru-RU"/>
        </w:rPr>
        <w:t>пятипортового</w:t>
      </w:r>
      <w:proofErr w:type="spellEnd"/>
      <w:r>
        <w:rPr>
          <w:lang w:eastAsia="ru-RU"/>
        </w:rPr>
        <w:t xml:space="preserve"> сумматора. Формирование сигналов различных форм осуществлялось с помощью изменения задержек прямоугольных импульсов, запускающих генераторы на ДНЗ. Осциллограммы сигналов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86100</w:t>
      </w:r>
      <w:r>
        <w:rPr>
          <w:lang w:val="en-US" w:eastAsia="ru-RU"/>
        </w:rPr>
        <w:t>D</w:t>
      </w:r>
      <w:r>
        <w:rPr>
          <w:lang w:eastAsia="ru-RU"/>
        </w:rPr>
        <w:t>.</w:t>
      </w:r>
    </w:p>
    <w:p w14:paraId="279EAC68" w14:textId="34B8D3C0" w:rsidR="00682E14" w:rsidRDefault="00682E14" w:rsidP="00682E14">
      <w:pPr>
        <w:rPr>
          <w:lang w:eastAsia="ru-RU"/>
        </w:rPr>
      </w:pPr>
      <w:r>
        <w:rPr>
          <w:lang w:eastAsia="ru-RU"/>
        </w:rPr>
        <w:t xml:space="preserve">Импульсы различных форм, сформированные в результате эксперимента, показаны на рис. </w:t>
      </w:r>
      <w:r w:rsidR="00270652">
        <w:rPr>
          <w:lang w:eastAsia="ru-RU"/>
        </w:rPr>
        <w:t>5.8.</w:t>
      </w:r>
    </w:p>
    <w:p w14:paraId="6C03290F" w14:textId="77777777" w:rsidR="00335A05" w:rsidRDefault="00335A05" w:rsidP="00335A05">
      <w:pPr>
        <w:rPr>
          <w:lang w:eastAsia="ru-RU"/>
        </w:rPr>
      </w:pPr>
      <w:r>
        <w:rPr>
          <w:lang w:eastAsia="ru-RU"/>
        </w:rPr>
        <w:t>В ходе эксперимента были сформированы:</w:t>
      </w:r>
    </w:p>
    <w:p w14:paraId="504B27A6" w14:textId="77777777" w:rsidR="00335A05" w:rsidRDefault="00335A05" w:rsidP="00411F4F">
      <w:pPr>
        <w:pStyle w:val="a2"/>
        <w:numPr>
          <w:ilvl w:val="0"/>
          <w:numId w:val="14"/>
        </w:numPr>
        <w:ind w:left="284"/>
        <w:rPr>
          <w:lang w:eastAsia="ru-RU"/>
        </w:rPr>
      </w:pPr>
      <w:r>
        <w:rPr>
          <w:lang w:eastAsia="ru-RU"/>
        </w:rPr>
        <w:t xml:space="preserve">импульс в форме моноцикла Гаусса с размахом амплитуды 42 В, длительность от пика до пика 200 </w:t>
      </w:r>
      <w:proofErr w:type="spellStart"/>
      <w:r>
        <w:rPr>
          <w:lang w:eastAsia="ru-RU"/>
        </w:rPr>
        <w:t>пс</w:t>
      </w:r>
      <w:proofErr w:type="spellEnd"/>
      <w:r>
        <w:rPr>
          <w:lang w:eastAsia="ru-RU"/>
        </w:rPr>
        <w:t xml:space="preserve"> и общей длительностью 700 </w:t>
      </w:r>
      <w:proofErr w:type="spellStart"/>
      <w:r>
        <w:rPr>
          <w:lang w:eastAsia="ru-RU"/>
        </w:rPr>
        <w:t>пс</w:t>
      </w:r>
      <w:proofErr w:type="spellEnd"/>
      <w:r>
        <w:rPr>
          <w:lang w:eastAsia="ru-RU"/>
        </w:rPr>
        <w:t>;</w:t>
      </w:r>
    </w:p>
    <w:p w14:paraId="6E3CE73D" w14:textId="77777777" w:rsidR="00335A05" w:rsidRDefault="00335A05" w:rsidP="00411F4F">
      <w:pPr>
        <w:pStyle w:val="a2"/>
        <w:numPr>
          <w:ilvl w:val="0"/>
          <w:numId w:val="14"/>
        </w:numPr>
        <w:ind w:left="284"/>
        <w:rPr>
          <w:lang w:eastAsia="ru-RU"/>
        </w:rPr>
      </w:pPr>
      <w:r>
        <w:rPr>
          <w:lang w:eastAsia="ru-RU"/>
        </w:rPr>
        <w:t xml:space="preserve">КРС с амплитудой более 10 В и общей длительностью 300 </w:t>
      </w:r>
      <w:proofErr w:type="spellStart"/>
      <w:r>
        <w:rPr>
          <w:lang w:eastAsia="ru-RU"/>
        </w:rPr>
        <w:t>пс</w:t>
      </w:r>
      <w:proofErr w:type="spellEnd"/>
      <w:r>
        <w:rPr>
          <w:lang w:eastAsia="ru-RU"/>
        </w:rPr>
        <w:t>;</w:t>
      </w:r>
    </w:p>
    <w:p w14:paraId="31800A7E" w14:textId="77777777" w:rsidR="00335A05" w:rsidRDefault="00335A05" w:rsidP="00411F4F">
      <w:pPr>
        <w:pStyle w:val="a2"/>
        <w:numPr>
          <w:ilvl w:val="0"/>
          <w:numId w:val="14"/>
        </w:numPr>
        <w:ind w:left="284"/>
        <w:rPr>
          <w:lang w:eastAsia="ru-RU"/>
        </w:rPr>
      </w:pPr>
      <w:r>
        <w:rPr>
          <w:lang w:eastAsia="ru-RU"/>
        </w:rPr>
        <w:t xml:space="preserve">дуплет Гаусса с размахом 24 В, длительностью от первого положительного пика до второго 1.2 </w:t>
      </w:r>
      <w:proofErr w:type="spellStart"/>
      <w:r>
        <w:rPr>
          <w:lang w:eastAsia="ru-RU"/>
        </w:rPr>
        <w:t>нс</w:t>
      </w:r>
      <w:proofErr w:type="spellEnd"/>
      <w:r>
        <w:rPr>
          <w:lang w:eastAsia="ru-RU"/>
        </w:rPr>
        <w:t xml:space="preserve"> и общей длительностью 2.4 </w:t>
      </w:r>
      <w:proofErr w:type="spellStart"/>
      <w:r>
        <w:rPr>
          <w:lang w:eastAsia="ru-RU"/>
        </w:rPr>
        <w:t>нс</w:t>
      </w:r>
      <w:proofErr w:type="spellEnd"/>
      <w:r>
        <w:rPr>
          <w:lang w:eastAsia="ru-RU"/>
        </w:rPr>
        <w:t xml:space="preserve">. </w:t>
      </w:r>
    </w:p>
    <w:p w14:paraId="7210D160" w14:textId="77777777" w:rsidR="00E77566" w:rsidRDefault="00335A05" w:rsidP="00335A05">
      <w:pPr>
        <w:rPr>
          <w:lang w:eastAsia="ru-RU"/>
        </w:rPr>
      </w:pPr>
      <w:r>
        <w:rPr>
          <w:lang w:eastAsia="ru-RU"/>
        </w:rPr>
        <w:t>Спектры полученных сигналов приведены на рис. 5.9.</w:t>
      </w:r>
    </w:p>
    <w:p w14:paraId="6D4FBFC5" w14:textId="77777777" w:rsidR="00E77566" w:rsidRDefault="00E77566">
      <w:pPr>
        <w:spacing w:after="160" w:line="259" w:lineRule="auto"/>
        <w:ind w:firstLine="0"/>
        <w:jc w:val="left"/>
        <w:rPr>
          <w:lang w:eastAsia="ru-RU"/>
        </w:rPr>
      </w:pPr>
      <w:r>
        <w:rPr>
          <w:lang w:eastAsia="ru-RU"/>
        </w:rPr>
        <w:br w:type="page"/>
      </w:r>
    </w:p>
    <w:p w14:paraId="498A661A" w14:textId="0A3D50C1" w:rsidR="00335A05" w:rsidRDefault="00335A05" w:rsidP="00335A05">
      <w:pPr>
        <w:rPr>
          <w:lang w:eastAsia="ru-RU"/>
        </w:rPr>
      </w:pPr>
      <w:r>
        <w:rPr>
          <w:lang w:eastAsia="ru-RU"/>
        </w:rPr>
        <w:lastRenderedPageBreak/>
        <w:t xml:space="preserve"> </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E77566" w14:paraId="1DF81076" w14:textId="77777777" w:rsidTr="00E77566">
        <w:tc>
          <w:tcPr>
            <w:tcW w:w="4672" w:type="dxa"/>
          </w:tcPr>
          <w:p w14:paraId="4C53D9B4" w14:textId="6625FF4E" w:rsidR="00E77566" w:rsidRDefault="00E77566" w:rsidP="00E77566">
            <w:pPr>
              <w:pStyle w:val="aa"/>
              <w:rPr>
                <w:lang w:eastAsia="ru-RU"/>
              </w:rPr>
            </w:pPr>
            <w:r>
              <w:rPr>
                <w:noProof/>
                <w:lang w:eastAsia="ru-RU"/>
              </w:rPr>
              <w:drawing>
                <wp:inline distT="0" distB="0" distL="0" distR="0" wp14:anchorId="5AC047FF" wp14:editId="03DC3A40">
                  <wp:extent cx="2625501" cy="1980000"/>
                  <wp:effectExtent l="0" t="0" r="3810" b="1270"/>
                  <wp:docPr id="4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pic:cNvPicPr>
                        </pic:nvPicPr>
                        <pic:blipFill>
                          <a:blip r:embed="rId56"/>
                          <a:stretch/>
                        </pic:blipFill>
                        <pic:spPr bwMode="auto">
                          <a:xfrm>
                            <a:off x="0" y="0"/>
                            <a:ext cx="2625501" cy="1980000"/>
                          </a:xfrm>
                          <a:prstGeom prst="rect">
                            <a:avLst/>
                          </a:prstGeom>
                        </pic:spPr>
                      </pic:pic>
                    </a:graphicData>
                  </a:graphic>
                </wp:inline>
              </w:drawing>
            </w:r>
          </w:p>
        </w:tc>
        <w:tc>
          <w:tcPr>
            <w:tcW w:w="4673" w:type="dxa"/>
          </w:tcPr>
          <w:p w14:paraId="47D3A89B" w14:textId="3E6E69FC" w:rsidR="00E77566" w:rsidRDefault="00E77566" w:rsidP="00E77566">
            <w:pPr>
              <w:pStyle w:val="aa"/>
              <w:rPr>
                <w:lang w:eastAsia="ru-RU"/>
              </w:rPr>
            </w:pPr>
            <w:r>
              <w:rPr>
                <w:noProof/>
              </w:rPr>
              <w:drawing>
                <wp:inline distT="0" distB="0" distL="0" distR="0" wp14:anchorId="2CE4C576" wp14:editId="5AF0C682">
                  <wp:extent cx="2647557" cy="1980000"/>
                  <wp:effectExtent l="0" t="0" r="635" b="1270"/>
                  <wp:docPr id="4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pic:cNvPicPr>
                        </pic:nvPicPr>
                        <pic:blipFill>
                          <a:blip r:embed="rId57"/>
                          <a:stretch/>
                        </pic:blipFill>
                        <pic:spPr bwMode="auto">
                          <a:xfrm>
                            <a:off x="0" y="0"/>
                            <a:ext cx="2647557" cy="1980000"/>
                          </a:xfrm>
                          <a:prstGeom prst="rect">
                            <a:avLst/>
                          </a:prstGeom>
                          <a:ln/>
                        </pic:spPr>
                      </pic:pic>
                    </a:graphicData>
                  </a:graphic>
                </wp:inline>
              </w:drawing>
            </w:r>
          </w:p>
        </w:tc>
      </w:tr>
      <w:tr w:rsidR="00E77566" w14:paraId="3AD498B6" w14:textId="77777777" w:rsidTr="00E77566">
        <w:tc>
          <w:tcPr>
            <w:tcW w:w="4672" w:type="dxa"/>
          </w:tcPr>
          <w:p w14:paraId="509C43A7" w14:textId="7EB72523" w:rsidR="00E77566" w:rsidRDefault="00E77566" w:rsidP="00E77566">
            <w:pPr>
              <w:pStyle w:val="aa"/>
              <w:rPr>
                <w:lang w:eastAsia="ru-RU"/>
              </w:rPr>
            </w:pPr>
            <w:r>
              <w:rPr>
                <w:lang w:eastAsia="ru-RU"/>
              </w:rPr>
              <w:t>(а)</w:t>
            </w:r>
          </w:p>
        </w:tc>
        <w:tc>
          <w:tcPr>
            <w:tcW w:w="4673" w:type="dxa"/>
          </w:tcPr>
          <w:p w14:paraId="15DC2DC5" w14:textId="01BDA4D4" w:rsidR="00E77566" w:rsidRDefault="00E77566" w:rsidP="00E77566">
            <w:pPr>
              <w:pStyle w:val="aa"/>
              <w:rPr>
                <w:lang w:eastAsia="ru-RU"/>
              </w:rPr>
            </w:pPr>
            <w:r>
              <w:rPr>
                <w:lang w:eastAsia="ru-RU"/>
              </w:rPr>
              <w:t>(б)</w:t>
            </w:r>
          </w:p>
        </w:tc>
      </w:tr>
      <w:tr w:rsidR="00E77566" w14:paraId="17058FDD" w14:textId="77777777" w:rsidTr="00E77566">
        <w:tc>
          <w:tcPr>
            <w:tcW w:w="4672" w:type="dxa"/>
          </w:tcPr>
          <w:p w14:paraId="08F35629" w14:textId="02F98D85" w:rsidR="00E77566" w:rsidRDefault="00E77566" w:rsidP="00E77566">
            <w:pPr>
              <w:pStyle w:val="aa"/>
              <w:rPr>
                <w:lang w:eastAsia="ru-RU"/>
              </w:rPr>
            </w:pPr>
            <w:r>
              <w:rPr>
                <w:noProof/>
              </w:rPr>
              <w:drawing>
                <wp:inline distT="0" distB="0" distL="0" distR="0" wp14:anchorId="3AB6DD91" wp14:editId="1CDAE6B6">
                  <wp:extent cx="2467471" cy="1980000"/>
                  <wp:effectExtent l="0" t="0" r="9525" b="1270"/>
                  <wp:docPr id="44"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ic:nvPicPr>
                        <pic:blipFill>
                          <a:blip r:embed="rId58"/>
                          <a:stretch/>
                        </pic:blipFill>
                        <pic:spPr bwMode="auto">
                          <a:xfrm>
                            <a:off x="0" y="0"/>
                            <a:ext cx="2467471" cy="1980000"/>
                          </a:xfrm>
                          <a:prstGeom prst="rect">
                            <a:avLst/>
                          </a:prstGeom>
                          <a:ln/>
                        </pic:spPr>
                      </pic:pic>
                    </a:graphicData>
                  </a:graphic>
                </wp:inline>
              </w:drawing>
            </w:r>
          </w:p>
        </w:tc>
        <w:tc>
          <w:tcPr>
            <w:tcW w:w="4673" w:type="dxa"/>
          </w:tcPr>
          <w:p w14:paraId="7A3D26C7" w14:textId="235CF3AF" w:rsidR="00E77566" w:rsidRDefault="00E77566" w:rsidP="00E77566">
            <w:pPr>
              <w:pStyle w:val="aa"/>
              <w:rPr>
                <w:lang w:eastAsia="ru-RU"/>
              </w:rPr>
            </w:pPr>
            <w:r>
              <w:rPr>
                <w:noProof/>
              </w:rPr>
              <w:drawing>
                <wp:inline distT="0" distB="0" distL="0" distR="0" wp14:anchorId="3FFD5851" wp14:editId="4320487A">
                  <wp:extent cx="2644177" cy="1980000"/>
                  <wp:effectExtent l="0" t="0" r="3810" b="1270"/>
                  <wp:docPr id="45"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59"/>
                          <a:stretch/>
                        </pic:blipFill>
                        <pic:spPr bwMode="auto">
                          <a:xfrm>
                            <a:off x="0" y="0"/>
                            <a:ext cx="2644177" cy="1980000"/>
                          </a:xfrm>
                          <a:prstGeom prst="rect">
                            <a:avLst/>
                          </a:prstGeom>
                          <a:noFill/>
                          <a:ln>
                            <a:noFill/>
                          </a:ln>
                        </pic:spPr>
                      </pic:pic>
                    </a:graphicData>
                  </a:graphic>
                </wp:inline>
              </w:drawing>
            </w:r>
          </w:p>
        </w:tc>
      </w:tr>
      <w:tr w:rsidR="00E77566" w14:paraId="7D7272F4" w14:textId="77777777" w:rsidTr="00E77566">
        <w:tc>
          <w:tcPr>
            <w:tcW w:w="4672" w:type="dxa"/>
          </w:tcPr>
          <w:p w14:paraId="4B6CD698" w14:textId="359ACD47" w:rsidR="00E77566" w:rsidRDefault="00E77566" w:rsidP="00E77566">
            <w:pPr>
              <w:pStyle w:val="aa"/>
              <w:rPr>
                <w:lang w:eastAsia="ru-RU"/>
              </w:rPr>
            </w:pPr>
            <w:r>
              <w:rPr>
                <w:lang w:eastAsia="ru-RU"/>
              </w:rPr>
              <w:t>(в)</w:t>
            </w:r>
          </w:p>
        </w:tc>
        <w:tc>
          <w:tcPr>
            <w:tcW w:w="4673" w:type="dxa"/>
          </w:tcPr>
          <w:p w14:paraId="29715FBC" w14:textId="6EB4DEAF" w:rsidR="00E77566" w:rsidRDefault="00E77566" w:rsidP="00E77566">
            <w:pPr>
              <w:pStyle w:val="aa"/>
              <w:rPr>
                <w:lang w:eastAsia="ru-RU"/>
              </w:rPr>
            </w:pPr>
            <w:r>
              <w:rPr>
                <w:lang w:eastAsia="ru-RU"/>
              </w:rPr>
              <w:t>(г)</w:t>
            </w:r>
          </w:p>
        </w:tc>
      </w:tr>
    </w:tbl>
    <w:p w14:paraId="3D8A7E80" w14:textId="1F4ED48A" w:rsidR="00CF3C35" w:rsidRDefault="00CF3C35" w:rsidP="00CF3C35">
      <w:pPr>
        <w:pStyle w:val="aa"/>
      </w:pPr>
      <w:r>
        <w:rPr>
          <w:noProof/>
        </w:rPr>
        <w:drawing>
          <wp:inline distT="0" distB="0" distL="0" distR="0" wp14:anchorId="25ED1BB5" wp14:editId="0C11509F">
            <wp:extent cx="2602036" cy="1980000"/>
            <wp:effectExtent l="0" t="0" r="8255"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pic:nvPicPr>
                  <pic:blipFill>
                    <a:blip r:embed="rId60">
                      <a:extLst>
                        <a:ext uri="{28A0092B-C50C-407E-A947-70E740481C1C}">
                          <a14:useLocalDpi xmlns:a14="http://schemas.microsoft.com/office/drawing/2010/main" val="0"/>
                        </a:ext>
                      </a:extLst>
                    </a:blip>
                    <a:stretch>
                      <a:fillRect/>
                    </a:stretch>
                  </pic:blipFill>
                  <pic:spPr>
                    <a:xfrm>
                      <a:off x="0" y="0"/>
                      <a:ext cx="2602036" cy="1980000"/>
                    </a:xfrm>
                    <a:prstGeom prst="rect">
                      <a:avLst/>
                    </a:prstGeom>
                  </pic:spPr>
                </pic:pic>
              </a:graphicData>
            </a:graphic>
          </wp:inline>
        </w:drawing>
      </w:r>
    </w:p>
    <w:p w14:paraId="2E3C75CB" w14:textId="48350A38" w:rsidR="00CF3C35" w:rsidRPr="00CF3C35" w:rsidRDefault="00CF3C35" w:rsidP="00CF3C35">
      <w:pPr>
        <w:pStyle w:val="aa"/>
      </w:pPr>
      <w:r w:rsidRPr="00CF3C35">
        <w:t>(</w:t>
      </w:r>
      <w:r>
        <w:t>д</w:t>
      </w:r>
      <w:r w:rsidRPr="00CF3C35">
        <w:t>)</w:t>
      </w:r>
    </w:p>
    <w:p w14:paraId="60FD7D8F" w14:textId="6E2756DD" w:rsidR="00682E14" w:rsidRDefault="00682E14" w:rsidP="00682E14">
      <w:pPr>
        <w:pStyle w:val="aa"/>
        <w:rPr>
          <w:lang w:eastAsia="ru-RU"/>
        </w:rPr>
      </w:pPr>
      <w:r>
        <w:rPr>
          <w:lang w:eastAsia="ru-RU"/>
        </w:rPr>
        <w:t xml:space="preserve">Рис. </w:t>
      </w:r>
      <w:r w:rsidR="00270652">
        <w:rPr>
          <w:lang w:eastAsia="ru-RU"/>
        </w:rPr>
        <w:t>5.8</w:t>
      </w:r>
      <w:r>
        <w:rPr>
          <w:lang w:eastAsia="ru-RU"/>
        </w:rPr>
        <w:t xml:space="preserve">. Импульсы на выходе </w:t>
      </w:r>
      <w:proofErr w:type="spellStart"/>
      <w:r>
        <w:rPr>
          <w:lang w:eastAsia="ru-RU"/>
        </w:rPr>
        <w:t>пятипортового</w:t>
      </w:r>
      <w:proofErr w:type="spellEnd"/>
      <w:r>
        <w:rPr>
          <w:lang w:eastAsia="ru-RU"/>
        </w:rPr>
        <w:t xml:space="preserve"> сумматора конструкции Уилкинсона: а) – четыре СКИ до суммирования; б) – моноцикл Гаусса; в) – КРС из четырех полупериодов синусоиды; г) – дуплет Гаусса</w:t>
      </w:r>
      <w:r w:rsidR="00CF3C35">
        <w:rPr>
          <w:lang w:eastAsia="ru-RU"/>
        </w:rPr>
        <w:t xml:space="preserve"> с отрицательным пиком</w:t>
      </w:r>
      <w:r>
        <w:rPr>
          <w:lang w:eastAsia="ru-RU"/>
        </w:rPr>
        <w:t xml:space="preserve"> (сплошная линия – эксперимент, пунктирная – модель)</w:t>
      </w:r>
      <w:r w:rsidR="00CF3C35">
        <w:rPr>
          <w:lang w:eastAsia="ru-RU"/>
        </w:rPr>
        <w:t>; д) – дуплет Гаусса с положительным пиком</w:t>
      </w:r>
    </w:p>
    <w:p w14:paraId="0028356C" w14:textId="77777777" w:rsidR="00682E14" w:rsidRDefault="00682E14" w:rsidP="00682E14">
      <w:pPr>
        <w:pStyle w:val="aa"/>
        <w:rPr>
          <w:lang w:eastAsia="ru-RU"/>
        </w:rPr>
      </w:pPr>
      <w:r>
        <w:rPr>
          <w:noProof/>
          <w:lang w:eastAsia="ru-RU"/>
        </w:rPr>
        <w:lastRenderedPageBreak/>
        <w:drawing>
          <wp:inline distT="0" distB="0" distL="0" distR="0" wp14:anchorId="00AB6092" wp14:editId="49A477A9">
            <wp:extent cx="4905375" cy="3992467"/>
            <wp:effectExtent l="0" t="0" r="0" b="8255"/>
            <wp:docPr id="46"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61"/>
                    <a:stretch/>
                  </pic:blipFill>
                  <pic:spPr bwMode="auto">
                    <a:xfrm>
                      <a:off x="0" y="0"/>
                      <a:ext cx="4907611" cy="3994287"/>
                    </a:xfrm>
                    <a:prstGeom prst="rect">
                      <a:avLst/>
                    </a:prstGeom>
                  </pic:spPr>
                </pic:pic>
              </a:graphicData>
            </a:graphic>
          </wp:inline>
        </w:drawing>
      </w:r>
    </w:p>
    <w:p w14:paraId="21961075" w14:textId="3C614B18" w:rsidR="00682E14" w:rsidRDefault="00682E14" w:rsidP="00682E14">
      <w:pPr>
        <w:rPr>
          <w:lang w:eastAsia="ru-RU"/>
        </w:rPr>
      </w:pPr>
      <w:r>
        <w:rPr>
          <w:lang w:eastAsia="ru-RU"/>
        </w:rPr>
        <w:t>Рис</w:t>
      </w:r>
      <w:r w:rsidR="00270652">
        <w:rPr>
          <w:lang w:eastAsia="ru-RU"/>
        </w:rPr>
        <w:t>. 5.9</w:t>
      </w:r>
      <w:r>
        <w:rPr>
          <w:lang w:eastAsia="ru-RU"/>
        </w:rPr>
        <w:t>. Спектры СКИ до суммирования и спектр дуплета Гаусса.</w:t>
      </w:r>
    </w:p>
    <w:p w14:paraId="178ECED8" w14:textId="3FDC50DA" w:rsidR="00682E14" w:rsidRDefault="009E448C" w:rsidP="00411F4F">
      <w:pPr>
        <w:pStyle w:val="21"/>
        <w:numPr>
          <w:ilvl w:val="1"/>
          <w:numId w:val="16"/>
        </w:numPr>
      </w:pPr>
      <w:bookmarkStart w:id="74" w:name="_Toc168396768"/>
      <w:r>
        <w:t xml:space="preserve">. </w:t>
      </w:r>
      <w:r w:rsidR="00542676">
        <w:t>Возможность перестройки параметров сигнала</w:t>
      </w:r>
      <w:bookmarkEnd w:id="74"/>
    </w:p>
    <w:p w14:paraId="404D22DA" w14:textId="7C022FAC" w:rsidR="00542676" w:rsidRDefault="00542676" w:rsidP="00542676">
      <w:r>
        <w:t xml:space="preserve">Ширина спектра используемого сигнала напрямую связана с разрешающей способностью в локации </w:t>
      </w:r>
      <w:r w:rsidRPr="00F275C3">
        <w:t>[</w:t>
      </w:r>
      <w:r w:rsidR="00F275C3" w:rsidRPr="00F275C3">
        <w:t>49-50</w:t>
      </w:r>
      <w:r w:rsidRPr="00F275C3">
        <w:t>].</w:t>
      </w:r>
      <w:r>
        <w:t xml:space="preserve"> Зависимость разрешающей способности от относительной ширины спектра можно оценить при помощи формулы (2):</w:t>
      </w:r>
    </w:p>
    <w:p w14:paraId="4F847886" w14:textId="333697B3" w:rsidR="00A04F1D" w:rsidRPr="00270652" w:rsidRDefault="00DE0DB9" w:rsidP="00542676">
      <w:pPr>
        <w:rPr>
          <w:i/>
        </w:rPr>
      </w:pPr>
      <m:oMathPara>
        <m:oMath>
          <m:eqArr>
            <m:eqArrPr>
              <m:maxDist m:val="1"/>
              <m:ctrlPr>
                <w:rPr>
                  <w:rFonts w:ascii="Cambria Math" w:hAnsi="Cambria Math"/>
                  <w:i/>
                  <w:szCs w:val="28"/>
                </w:rPr>
              </m:ctrlPr>
            </m:eqArrPr>
            <m:e>
              <m:r>
                <w:rPr>
                  <w:rFonts w:ascii="Cambria Math" w:hAnsi="Cambria Math"/>
                  <w:szCs w:val="28"/>
                </w:rPr>
                <m:t>R ≃</m:t>
              </m:r>
              <m:f>
                <m:fPr>
                  <m:ctrlPr>
                    <w:rPr>
                      <w:rFonts w:ascii="Cambria Math" w:hAnsi="Cambria Math"/>
                      <w:szCs w:val="28"/>
                    </w:rPr>
                  </m:ctrlPr>
                </m:fPr>
                <m:num>
                  <m:r>
                    <w:rPr>
                      <w:rFonts w:ascii="Cambria Math" w:hAnsi="Cambria Math"/>
                      <w:szCs w:val="28"/>
                    </w:rPr>
                    <m:t>V</m:t>
                  </m:r>
                </m:num>
                <m:den>
                  <m:r>
                    <w:rPr>
                      <w:rFonts w:ascii="Cambria Math" w:hAnsi="Cambria Math"/>
                      <w:szCs w:val="28"/>
                    </w:rPr>
                    <m:t>2*n*ΔF</m:t>
                  </m:r>
                </m:den>
              </m:f>
              <m:r>
                <w:rPr>
                  <w:rFonts w:ascii="Cambria Math" w:hAnsi="Cambria Math"/>
                  <w:szCs w:val="28"/>
                </w:rPr>
                <m:t>#</m:t>
              </m:r>
              <m:d>
                <m:dPr>
                  <m:ctrlPr>
                    <w:rPr>
                      <w:rFonts w:ascii="Cambria Math" w:hAnsi="Cambria Math"/>
                      <w:i/>
                      <w:szCs w:val="28"/>
                    </w:rPr>
                  </m:ctrlPr>
                </m:dPr>
                <m:e>
                  <m:r>
                    <w:rPr>
                      <w:rFonts w:ascii="Cambria Math" w:hAnsi="Cambria Math"/>
                      <w:szCs w:val="28"/>
                    </w:rPr>
                    <m:t>5.2</m:t>
                  </m:r>
                </m:e>
              </m:d>
            </m:e>
          </m:eqArr>
        </m:oMath>
      </m:oMathPara>
    </w:p>
    <w:p w14:paraId="0AF07792" w14:textId="77777777" w:rsidR="00542676" w:rsidRDefault="00542676" w:rsidP="00542676">
      <w:r>
        <w:t>где R - разрешающая способность, V - скорость распространения в среде, n - база сигнала (для СШП считают ~1), ΔF - относительная ширина спектра (как правило по уровню -3 дБ).</w:t>
      </w:r>
    </w:p>
    <w:p w14:paraId="3F690239" w14:textId="37F11ED8" w:rsidR="00542676" w:rsidRDefault="00542676" w:rsidP="00542676">
      <w:r>
        <w:t>Для идеальных гауссовских сигналов длительность импульса связана с шириной спектра. Чем меньше длительность такого сигнала, тем больше будет ширина спектра. Таким образом, меняя длительность такого сигнала можно менять ширину спектра, а значит, в соответствии с (</w:t>
      </w:r>
      <w:r w:rsidR="00270652" w:rsidRPr="00270652">
        <w:t>5.</w:t>
      </w:r>
      <w:r>
        <w:t>2), увеличивать разрешающую способность.</w:t>
      </w:r>
    </w:p>
    <w:p w14:paraId="72349B75" w14:textId="018AA859" w:rsidR="00BF0F0E" w:rsidRDefault="00BF0F0E" w:rsidP="002C5411">
      <w:r>
        <w:lastRenderedPageBreak/>
        <w:t xml:space="preserve">На рисунке 3 а) представлены результаты эксперимента по сложению двух колокольных импульсов </w:t>
      </w:r>
      <w:proofErr w:type="spellStart"/>
      <w:r>
        <w:t>квазигаусовой</w:t>
      </w:r>
      <w:proofErr w:type="spellEnd"/>
      <w:r>
        <w:t xml:space="preserve"> формы. В легенде графика приведена задержка запускающего импульса, формирующего положительный СКИ. За нулевое значение принимается время запускающего импульса, при котором амплитуда результирующего моноцикла максимальна. Соответственно, при увеличении задержки относительно этого момента времени, изменяется положение положительного СКИ во временной области. Это приводит к увеличению взаимного влияния двух СКИ друг на друга, и, следовательно, уменьшению длительности моноцикла и падению его амплитуды. </w:t>
      </w:r>
    </w:p>
    <w:p w14:paraId="673CC62C" w14:textId="2C398092" w:rsidR="00BF0F0E" w:rsidRDefault="00BF0F0E" w:rsidP="002C5411">
      <w:r>
        <w:t xml:space="preserve">На рисунке </w:t>
      </w:r>
      <w:r w:rsidR="00270652" w:rsidRPr="00270652">
        <w:t>5.10</w:t>
      </w:r>
      <w:r>
        <w:t xml:space="preserve"> б) приведены нормированные к максимуму своего значения спектры для получившихся импульсов. Из их анализа следует, что при увеличении задержки запускающего импульса для положительного СКИ, увеличивается относительная ширина спектра результирующего сигнала. Количественная оценка этих изменений по уровням -3 дБ и - 10 дБ приведена в таблице </w:t>
      </w:r>
      <w:r w:rsidR="00270652" w:rsidRPr="00270652">
        <w:t>5.</w:t>
      </w:r>
      <w:r>
        <w:t>1. Длительность импульса рассчитывается от максимального до минимального значения амплитуды.</w:t>
      </w:r>
    </w:p>
    <w:tbl>
      <w:tblPr>
        <w:tblW w:w="905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26"/>
        <w:gridCol w:w="4526"/>
      </w:tblGrid>
      <w:tr w:rsidR="00BF0F0E" w14:paraId="0A4922B5" w14:textId="77777777" w:rsidTr="006C4603">
        <w:tc>
          <w:tcPr>
            <w:tcW w:w="4526" w:type="dxa"/>
            <w:shd w:val="clear" w:color="auto" w:fill="auto"/>
            <w:tcMar>
              <w:top w:w="100" w:type="dxa"/>
              <w:left w:w="100" w:type="dxa"/>
              <w:bottom w:w="100" w:type="dxa"/>
              <w:right w:w="100" w:type="dxa"/>
            </w:tcMar>
          </w:tcPr>
          <w:p w14:paraId="218B6AC4" w14:textId="77777777" w:rsidR="00BF0F0E" w:rsidRDefault="00BF0F0E" w:rsidP="006C4603">
            <w:pPr>
              <w:spacing w:line="240" w:lineRule="auto"/>
              <w:ind w:firstLine="0"/>
            </w:pPr>
            <w:r>
              <w:rPr>
                <w:noProof/>
              </w:rPr>
              <w:drawing>
                <wp:inline distT="114300" distB="114300" distL="114300" distR="114300" wp14:anchorId="14269559" wp14:editId="273C2650">
                  <wp:extent cx="2597580" cy="2150098"/>
                  <wp:effectExtent l="0" t="0" r="0" b="0"/>
                  <wp:docPr id="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2"/>
                          <a:srcRect/>
                          <a:stretch>
                            <a:fillRect/>
                          </a:stretch>
                        </pic:blipFill>
                        <pic:spPr>
                          <a:xfrm>
                            <a:off x="0" y="0"/>
                            <a:ext cx="2597580" cy="2150098"/>
                          </a:xfrm>
                          <a:prstGeom prst="rect">
                            <a:avLst/>
                          </a:prstGeom>
                          <a:ln/>
                        </pic:spPr>
                      </pic:pic>
                    </a:graphicData>
                  </a:graphic>
                </wp:inline>
              </w:drawing>
            </w:r>
          </w:p>
          <w:p w14:paraId="7C8BA070" w14:textId="77777777" w:rsidR="00BF0F0E" w:rsidRDefault="00BF0F0E" w:rsidP="006C4603">
            <w:pPr>
              <w:widowControl w:val="0"/>
              <w:spacing w:line="240" w:lineRule="auto"/>
              <w:ind w:firstLine="0"/>
              <w:jc w:val="center"/>
            </w:pPr>
            <w:r>
              <w:t xml:space="preserve">а) </w:t>
            </w:r>
          </w:p>
        </w:tc>
        <w:tc>
          <w:tcPr>
            <w:tcW w:w="4526" w:type="dxa"/>
            <w:shd w:val="clear" w:color="auto" w:fill="auto"/>
            <w:tcMar>
              <w:top w:w="100" w:type="dxa"/>
              <w:left w:w="100" w:type="dxa"/>
              <w:bottom w:w="100" w:type="dxa"/>
              <w:right w:w="100" w:type="dxa"/>
            </w:tcMar>
          </w:tcPr>
          <w:p w14:paraId="1396F495" w14:textId="0AB1500B" w:rsidR="00BF0F0E" w:rsidRDefault="00542676" w:rsidP="006C4603">
            <w:pPr>
              <w:spacing w:line="240" w:lineRule="auto"/>
              <w:ind w:firstLine="0"/>
              <w:jc w:val="center"/>
            </w:pPr>
            <w:r w:rsidRPr="001E3972">
              <w:rPr>
                <w:noProof/>
              </w:rPr>
              <w:drawing>
                <wp:inline distT="0" distB="0" distL="0" distR="0" wp14:anchorId="4F586CEB" wp14:editId="3921F53B">
                  <wp:extent cx="2940630" cy="2149475"/>
                  <wp:effectExtent l="0" t="0" r="0" b="3175"/>
                  <wp:docPr id="5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45141" cy="2152772"/>
                          </a:xfrm>
                          <a:prstGeom prst="rect">
                            <a:avLst/>
                          </a:prstGeom>
                          <a:noFill/>
                          <a:ln>
                            <a:noFill/>
                          </a:ln>
                        </pic:spPr>
                      </pic:pic>
                    </a:graphicData>
                  </a:graphic>
                </wp:inline>
              </w:drawing>
            </w:r>
          </w:p>
          <w:p w14:paraId="2131B067" w14:textId="77777777" w:rsidR="00BF0F0E" w:rsidRDefault="00BF0F0E" w:rsidP="006C4603">
            <w:pPr>
              <w:widowControl w:val="0"/>
              <w:spacing w:line="240" w:lineRule="auto"/>
              <w:ind w:firstLine="0"/>
              <w:jc w:val="center"/>
            </w:pPr>
            <w:r>
              <w:t>б)</w:t>
            </w:r>
          </w:p>
        </w:tc>
      </w:tr>
      <w:tr w:rsidR="00BF0F0E" w14:paraId="35D1C445" w14:textId="77777777" w:rsidTr="006C4603">
        <w:trPr>
          <w:trHeight w:val="821"/>
        </w:trPr>
        <w:tc>
          <w:tcPr>
            <w:tcW w:w="9052" w:type="dxa"/>
            <w:gridSpan w:val="2"/>
            <w:shd w:val="clear" w:color="auto" w:fill="auto"/>
            <w:tcMar>
              <w:top w:w="100" w:type="dxa"/>
              <w:left w:w="100" w:type="dxa"/>
              <w:bottom w:w="100" w:type="dxa"/>
              <w:right w:w="100" w:type="dxa"/>
            </w:tcMar>
          </w:tcPr>
          <w:p w14:paraId="32C53194" w14:textId="6335A358" w:rsidR="00BF0F0E" w:rsidRDefault="00270652" w:rsidP="006C4603">
            <w:pPr>
              <w:widowControl w:val="0"/>
              <w:spacing w:line="240" w:lineRule="auto"/>
              <w:ind w:firstLine="0"/>
              <w:jc w:val="center"/>
            </w:pPr>
            <w:r>
              <w:t>Рис. 5.10.</w:t>
            </w:r>
            <w:r w:rsidR="00BF0F0E">
              <w:t xml:space="preserve"> Изображения формируемых импульсов во временной (а) и частотных (б) областях.</w:t>
            </w:r>
          </w:p>
          <w:p w14:paraId="2A486184" w14:textId="77777777" w:rsidR="00BF0F0E" w:rsidRDefault="00BF0F0E" w:rsidP="00270652">
            <w:pPr>
              <w:widowControl w:val="0"/>
              <w:spacing w:line="240" w:lineRule="auto"/>
              <w:ind w:firstLine="0"/>
              <w:jc w:val="center"/>
            </w:pPr>
          </w:p>
        </w:tc>
      </w:tr>
    </w:tbl>
    <w:p w14:paraId="4B635133" w14:textId="63C045DF" w:rsidR="00BF0F0E" w:rsidRDefault="00BF0F0E" w:rsidP="00BF0F0E">
      <w:pPr>
        <w:spacing w:line="240" w:lineRule="auto"/>
        <w:ind w:firstLine="708"/>
        <w:jc w:val="right"/>
      </w:pPr>
      <w:r>
        <w:t xml:space="preserve">Таблица </w:t>
      </w:r>
      <w:r w:rsidR="00270652">
        <w:t>5.1.</w:t>
      </w:r>
      <w:r>
        <w:t xml:space="preserve"> Зависимости ширины спектра от длительности импульса</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238"/>
        <w:gridCol w:w="3557"/>
        <w:gridCol w:w="3683"/>
      </w:tblGrid>
      <w:tr w:rsidR="00BF0F0E" w:rsidRPr="00F738AA" w14:paraId="2BD5C622" w14:textId="77777777" w:rsidTr="00F738AA">
        <w:trPr>
          <w:trHeight w:val="384"/>
        </w:trPr>
        <w:tc>
          <w:tcPr>
            <w:tcW w:w="0" w:type="auto"/>
            <w:shd w:val="clear" w:color="auto" w:fill="auto"/>
            <w:tcMar>
              <w:top w:w="100" w:type="dxa"/>
              <w:left w:w="100" w:type="dxa"/>
              <w:bottom w:w="100" w:type="dxa"/>
              <w:right w:w="100" w:type="dxa"/>
            </w:tcMar>
          </w:tcPr>
          <w:p w14:paraId="3C2EEBF7"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t xml:space="preserve">Длительность, </w:t>
            </w:r>
            <w:proofErr w:type="spellStart"/>
            <w:r w:rsidRPr="00F738AA">
              <w:rPr>
                <w:szCs w:val="28"/>
              </w:rPr>
              <w:lastRenderedPageBreak/>
              <w:t>пс</w:t>
            </w:r>
            <w:proofErr w:type="spellEnd"/>
          </w:p>
        </w:tc>
        <w:tc>
          <w:tcPr>
            <w:tcW w:w="0" w:type="auto"/>
            <w:shd w:val="clear" w:color="auto" w:fill="auto"/>
            <w:tcMar>
              <w:top w:w="100" w:type="dxa"/>
              <w:left w:w="100" w:type="dxa"/>
              <w:bottom w:w="100" w:type="dxa"/>
              <w:right w:w="100" w:type="dxa"/>
            </w:tcMar>
          </w:tcPr>
          <w:p w14:paraId="6F1F45C8"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lastRenderedPageBreak/>
              <w:t xml:space="preserve">Ширина по уровню -3 дБ, </w:t>
            </w:r>
            <w:r w:rsidRPr="00F738AA">
              <w:rPr>
                <w:szCs w:val="28"/>
              </w:rPr>
              <w:lastRenderedPageBreak/>
              <w:t>ГГц</w:t>
            </w:r>
          </w:p>
        </w:tc>
        <w:tc>
          <w:tcPr>
            <w:tcW w:w="0" w:type="auto"/>
            <w:shd w:val="clear" w:color="auto" w:fill="auto"/>
            <w:tcMar>
              <w:top w:w="100" w:type="dxa"/>
              <w:left w:w="100" w:type="dxa"/>
              <w:bottom w:w="100" w:type="dxa"/>
              <w:right w:w="100" w:type="dxa"/>
            </w:tcMar>
          </w:tcPr>
          <w:p w14:paraId="1DC50ECE" w14:textId="77777777" w:rsidR="00BF0F0E" w:rsidRPr="00F738AA" w:rsidRDefault="00BF0F0E" w:rsidP="006C4603">
            <w:pPr>
              <w:widowControl w:val="0"/>
              <w:spacing w:line="240" w:lineRule="auto"/>
              <w:ind w:firstLine="0"/>
              <w:jc w:val="center"/>
              <w:rPr>
                <w:szCs w:val="28"/>
              </w:rPr>
            </w:pPr>
            <w:r w:rsidRPr="00F738AA">
              <w:rPr>
                <w:szCs w:val="28"/>
              </w:rPr>
              <w:lastRenderedPageBreak/>
              <w:t xml:space="preserve">Ширина по уровню -10 дБ, </w:t>
            </w:r>
            <w:r w:rsidRPr="00F738AA">
              <w:rPr>
                <w:szCs w:val="28"/>
              </w:rPr>
              <w:lastRenderedPageBreak/>
              <w:t>ГГц</w:t>
            </w:r>
          </w:p>
        </w:tc>
      </w:tr>
      <w:tr w:rsidR="00BF0F0E" w:rsidRPr="00F738AA" w14:paraId="6089BCDE" w14:textId="77777777" w:rsidTr="00F738AA">
        <w:trPr>
          <w:trHeight w:val="266"/>
        </w:trPr>
        <w:tc>
          <w:tcPr>
            <w:tcW w:w="0" w:type="auto"/>
            <w:shd w:val="clear" w:color="auto" w:fill="auto"/>
            <w:tcMar>
              <w:top w:w="100" w:type="dxa"/>
              <w:left w:w="100" w:type="dxa"/>
              <w:bottom w:w="100" w:type="dxa"/>
              <w:right w:w="100" w:type="dxa"/>
            </w:tcMar>
          </w:tcPr>
          <w:p w14:paraId="431EE343"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t>235</w:t>
            </w:r>
          </w:p>
        </w:tc>
        <w:tc>
          <w:tcPr>
            <w:tcW w:w="0" w:type="auto"/>
            <w:shd w:val="clear" w:color="auto" w:fill="auto"/>
            <w:tcMar>
              <w:top w:w="100" w:type="dxa"/>
              <w:left w:w="100" w:type="dxa"/>
              <w:bottom w:w="100" w:type="dxa"/>
              <w:right w:w="100" w:type="dxa"/>
            </w:tcMar>
          </w:tcPr>
          <w:p w14:paraId="1301642C"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t>1.77</w:t>
            </w:r>
          </w:p>
        </w:tc>
        <w:tc>
          <w:tcPr>
            <w:tcW w:w="0" w:type="auto"/>
            <w:shd w:val="clear" w:color="auto" w:fill="auto"/>
            <w:tcMar>
              <w:top w:w="100" w:type="dxa"/>
              <w:left w:w="100" w:type="dxa"/>
              <w:bottom w:w="100" w:type="dxa"/>
              <w:right w:w="100" w:type="dxa"/>
            </w:tcMar>
          </w:tcPr>
          <w:p w14:paraId="376CB5DD"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t>3.08</w:t>
            </w:r>
          </w:p>
        </w:tc>
      </w:tr>
      <w:tr w:rsidR="00BF0F0E" w:rsidRPr="00F738AA" w14:paraId="59AA6245" w14:textId="77777777" w:rsidTr="00F738AA">
        <w:tc>
          <w:tcPr>
            <w:tcW w:w="0" w:type="auto"/>
            <w:shd w:val="clear" w:color="auto" w:fill="auto"/>
            <w:tcMar>
              <w:top w:w="100" w:type="dxa"/>
              <w:left w:w="100" w:type="dxa"/>
              <w:bottom w:w="100" w:type="dxa"/>
              <w:right w:w="100" w:type="dxa"/>
            </w:tcMar>
          </w:tcPr>
          <w:p w14:paraId="1F1F8BD5"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t>190</w:t>
            </w:r>
          </w:p>
        </w:tc>
        <w:tc>
          <w:tcPr>
            <w:tcW w:w="0" w:type="auto"/>
            <w:shd w:val="clear" w:color="auto" w:fill="auto"/>
            <w:tcMar>
              <w:top w:w="100" w:type="dxa"/>
              <w:left w:w="100" w:type="dxa"/>
              <w:bottom w:w="100" w:type="dxa"/>
              <w:right w:w="100" w:type="dxa"/>
            </w:tcMar>
          </w:tcPr>
          <w:p w14:paraId="18443589"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t>2.02</w:t>
            </w:r>
          </w:p>
        </w:tc>
        <w:tc>
          <w:tcPr>
            <w:tcW w:w="0" w:type="auto"/>
            <w:shd w:val="clear" w:color="auto" w:fill="auto"/>
            <w:tcMar>
              <w:top w:w="100" w:type="dxa"/>
              <w:left w:w="100" w:type="dxa"/>
              <w:bottom w:w="100" w:type="dxa"/>
              <w:right w:w="100" w:type="dxa"/>
            </w:tcMar>
          </w:tcPr>
          <w:p w14:paraId="0BC6835E"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t>3.69</w:t>
            </w:r>
          </w:p>
        </w:tc>
      </w:tr>
      <w:tr w:rsidR="00BF0F0E" w:rsidRPr="00F738AA" w14:paraId="5722F34F" w14:textId="77777777" w:rsidTr="00F738AA">
        <w:tc>
          <w:tcPr>
            <w:tcW w:w="0" w:type="auto"/>
            <w:shd w:val="clear" w:color="auto" w:fill="auto"/>
            <w:tcMar>
              <w:top w:w="100" w:type="dxa"/>
              <w:left w:w="100" w:type="dxa"/>
              <w:bottom w:w="100" w:type="dxa"/>
              <w:right w:w="100" w:type="dxa"/>
            </w:tcMar>
          </w:tcPr>
          <w:p w14:paraId="7888E8F3"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t>165</w:t>
            </w:r>
          </w:p>
        </w:tc>
        <w:tc>
          <w:tcPr>
            <w:tcW w:w="0" w:type="auto"/>
            <w:shd w:val="clear" w:color="auto" w:fill="auto"/>
            <w:tcMar>
              <w:top w:w="100" w:type="dxa"/>
              <w:left w:w="100" w:type="dxa"/>
              <w:bottom w:w="100" w:type="dxa"/>
              <w:right w:w="100" w:type="dxa"/>
            </w:tcMar>
          </w:tcPr>
          <w:p w14:paraId="375DA418"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t>2.31</w:t>
            </w:r>
          </w:p>
        </w:tc>
        <w:tc>
          <w:tcPr>
            <w:tcW w:w="0" w:type="auto"/>
            <w:shd w:val="clear" w:color="auto" w:fill="auto"/>
            <w:tcMar>
              <w:top w:w="100" w:type="dxa"/>
              <w:left w:w="100" w:type="dxa"/>
              <w:bottom w:w="100" w:type="dxa"/>
              <w:right w:w="100" w:type="dxa"/>
            </w:tcMar>
          </w:tcPr>
          <w:p w14:paraId="1E6D0343"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t>4.29</w:t>
            </w:r>
          </w:p>
        </w:tc>
      </w:tr>
      <w:tr w:rsidR="00BF0F0E" w:rsidRPr="00F738AA" w14:paraId="6BBA8B81" w14:textId="77777777" w:rsidTr="00F738AA">
        <w:tc>
          <w:tcPr>
            <w:tcW w:w="0" w:type="auto"/>
            <w:shd w:val="clear" w:color="auto" w:fill="auto"/>
            <w:tcMar>
              <w:top w:w="100" w:type="dxa"/>
              <w:left w:w="100" w:type="dxa"/>
              <w:bottom w:w="100" w:type="dxa"/>
              <w:right w:w="100" w:type="dxa"/>
            </w:tcMar>
          </w:tcPr>
          <w:p w14:paraId="72DD12F6"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t>150</w:t>
            </w:r>
          </w:p>
        </w:tc>
        <w:tc>
          <w:tcPr>
            <w:tcW w:w="0" w:type="auto"/>
            <w:shd w:val="clear" w:color="auto" w:fill="auto"/>
            <w:tcMar>
              <w:top w:w="100" w:type="dxa"/>
              <w:left w:w="100" w:type="dxa"/>
              <w:bottom w:w="100" w:type="dxa"/>
              <w:right w:w="100" w:type="dxa"/>
            </w:tcMar>
          </w:tcPr>
          <w:p w14:paraId="262D4B79"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t>2.58</w:t>
            </w:r>
          </w:p>
        </w:tc>
        <w:tc>
          <w:tcPr>
            <w:tcW w:w="0" w:type="auto"/>
            <w:shd w:val="clear" w:color="auto" w:fill="auto"/>
            <w:tcMar>
              <w:top w:w="100" w:type="dxa"/>
              <w:left w:w="100" w:type="dxa"/>
              <w:bottom w:w="100" w:type="dxa"/>
              <w:right w:w="100" w:type="dxa"/>
            </w:tcMar>
          </w:tcPr>
          <w:p w14:paraId="32B52E36"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t>4.53</w:t>
            </w:r>
          </w:p>
        </w:tc>
      </w:tr>
    </w:tbl>
    <w:p w14:paraId="6E86D569" w14:textId="77777777" w:rsidR="00BF0F0E" w:rsidRDefault="00BF0F0E" w:rsidP="00BF0F0E">
      <w:pPr>
        <w:spacing w:line="240" w:lineRule="auto"/>
        <w:ind w:firstLine="708"/>
      </w:pPr>
    </w:p>
    <w:p w14:paraId="45B61F98" w14:textId="77777777" w:rsidR="00BF0F0E" w:rsidRDefault="00BF0F0E" w:rsidP="002C5411">
      <w:r>
        <w:t>Не прямая корреляция между запускающим импульсом и длительностью результирующего импульса объясняется неидеальной формой колокольных импульсов с генераторов. Фронты импульсов имеют неравномерность, которая напрямую отражается на формируемом моноцикле.</w:t>
      </w:r>
    </w:p>
    <w:p w14:paraId="76E6ED32" w14:textId="301DCC6A" w:rsidR="00BF0F0E" w:rsidRDefault="00BF0F0E" w:rsidP="002C5411">
      <w:r>
        <w:t xml:space="preserve">Таким образом, в данной работе показано, что с помощью предложенного метода можно управлять длительностью сверхкороткого импульса формы моноцикла Гаусса, тем самым регулируя ширину его спектра. Экспериментально удалось добиться увеличения ширины спектров сигналов в 1.45 раза по уровню -3 дБ, и в 1.47 раз по уровню -10 дБ. </w:t>
      </w:r>
      <w:r w:rsidR="00406CDD">
        <w:t xml:space="preserve">Графически изменение длительностей спектра представлено на рис. </w:t>
      </w:r>
      <w:r w:rsidR="00270652">
        <w:t>5.11.</w:t>
      </w:r>
      <w:r w:rsidR="00406CDD">
        <w:t xml:space="preserve"> </w:t>
      </w:r>
    </w:p>
    <w:p w14:paraId="34BABBCA" w14:textId="2251CCE6" w:rsidR="00406CDD" w:rsidRDefault="00406CDD" w:rsidP="00270652">
      <w:pPr>
        <w:pStyle w:val="aa"/>
      </w:pPr>
      <w:r w:rsidRPr="001E3972">
        <w:rPr>
          <w:noProof/>
        </w:rPr>
        <w:drawing>
          <wp:inline distT="0" distB="0" distL="0" distR="0" wp14:anchorId="28B4CA7E" wp14:editId="1EE02E8E">
            <wp:extent cx="4648200" cy="3486419"/>
            <wp:effectExtent l="0" t="0" r="0" b="0"/>
            <wp:docPr id="58"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57732" cy="3493569"/>
                    </a:xfrm>
                    <a:prstGeom prst="rect">
                      <a:avLst/>
                    </a:prstGeom>
                    <a:noFill/>
                    <a:ln>
                      <a:noFill/>
                    </a:ln>
                  </pic:spPr>
                </pic:pic>
              </a:graphicData>
            </a:graphic>
          </wp:inline>
        </w:drawing>
      </w:r>
    </w:p>
    <w:p w14:paraId="372E5EDC" w14:textId="1D2B1A86" w:rsidR="00406CDD" w:rsidRDefault="00406CDD" w:rsidP="00270652">
      <w:pPr>
        <w:pStyle w:val="aa"/>
      </w:pPr>
      <w:r>
        <w:t xml:space="preserve">Рис. </w:t>
      </w:r>
      <w:r w:rsidR="00270652">
        <w:t>5.11</w:t>
      </w:r>
      <w:r>
        <w:t xml:space="preserve">. Зависимость ширины спектра от длительности импульса. </w:t>
      </w:r>
    </w:p>
    <w:p w14:paraId="404DD49F" w14:textId="13D11188" w:rsidR="00AF33E1" w:rsidRDefault="00843AA3" w:rsidP="00591C43">
      <w:pPr>
        <w:pStyle w:val="21"/>
        <w:numPr>
          <w:ilvl w:val="0"/>
          <w:numId w:val="0"/>
        </w:numPr>
        <w:ind w:left="-142"/>
      </w:pPr>
      <w:bookmarkStart w:id="75" w:name="_Toc168396769"/>
      <w:r>
        <w:lastRenderedPageBreak/>
        <w:t>Заключение</w:t>
      </w:r>
      <w:bookmarkEnd w:id="75"/>
    </w:p>
    <w:p w14:paraId="020B5F4A" w14:textId="638A9EC5" w:rsidR="00F32660" w:rsidRDefault="00F32660" w:rsidP="006638CA">
      <w:r>
        <w:t xml:space="preserve">В результате исследований были получены следующие результаты. </w:t>
      </w:r>
    </w:p>
    <w:p w14:paraId="57F9E65F" w14:textId="2CDF9505" w:rsidR="00E51B7E" w:rsidRDefault="00E51B7E" w:rsidP="00411F4F">
      <w:pPr>
        <w:pStyle w:val="a2"/>
        <w:numPr>
          <w:ilvl w:val="0"/>
          <w:numId w:val="20"/>
        </w:numPr>
        <w:tabs>
          <w:tab w:val="left" w:pos="1134"/>
        </w:tabs>
        <w:ind w:left="0" w:firstLine="709"/>
      </w:pPr>
      <w:r>
        <w:t>разработан и протестирован макет генератора СКИ с двумя каналами управления;</w:t>
      </w:r>
    </w:p>
    <w:p w14:paraId="47E489D3" w14:textId="6FB64A3C" w:rsidR="00E51B7E" w:rsidRDefault="00E51B7E" w:rsidP="00411F4F">
      <w:pPr>
        <w:pStyle w:val="a2"/>
        <w:numPr>
          <w:ilvl w:val="0"/>
          <w:numId w:val="20"/>
        </w:numPr>
        <w:tabs>
          <w:tab w:val="left" w:pos="1134"/>
        </w:tabs>
        <w:ind w:left="0" w:firstLine="709"/>
      </w:pPr>
      <w:r>
        <w:t>выполнены экспериментальные макеты СШП-сумматоров для сложения СКИ с тремя и пятью входами;</w:t>
      </w:r>
    </w:p>
    <w:p w14:paraId="3F4AC39A" w14:textId="69C7C9DA" w:rsidR="00E51B7E" w:rsidRDefault="00E51B7E" w:rsidP="00411F4F">
      <w:pPr>
        <w:pStyle w:val="a2"/>
        <w:numPr>
          <w:ilvl w:val="0"/>
          <w:numId w:val="20"/>
        </w:numPr>
        <w:tabs>
          <w:tab w:val="left" w:pos="1134"/>
        </w:tabs>
        <w:ind w:left="0" w:firstLine="709"/>
      </w:pPr>
      <w:r>
        <w:t xml:space="preserve">разработан программно-аппаратный комплекс для автоматизации экспериментальных исследований генератора и оценки параметров импульсов. </w:t>
      </w:r>
    </w:p>
    <w:p w14:paraId="11D414B8" w14:textId="3DEB76DC" w:rsidR="006638CA" w:rsidRPr="006638CA" w:rsidRDefault="006638CA" w:rsidP="006638CA">
      <w:r w:rsidRPr="006638CA">
        <w:t>На генераторах СКИ с ДНЗ удалось получить импульсы со следующими параметрами:</w:t>
      </w:r>
    </w:p>
    <w:p w14:paraId="102B7EA2" w14:textId="77777777" w:rsidR="006638CA" w:rsidRPr="006638CA" w:rsidRDefault="006638CA" w:rsidP="00411F4F">
      <w:pPr>
        <w:numPr>
          <w:ilvl w:val="0"/>
          <w:numId w:val="19"/>
        </w:numPr>
      </w:pPr>
      <w:r w:rsidRPr="006638CA">
        <w:t>Амплитуда: 40В;</w:t>
      </w:r>
    </w:p>
    <w:p w14:paraId="6FA5D1A2" w14:textId="77777777" w:rsidR="006638CA" w:rsidRPr="006638CA" w:rsidRDefault="006638CA" w:rsidP="00411F4F">
      <w:pPr>
        <w:numPr>
          <w:ilvl w:val="0"/>
          <w:numId w:val="19"/>
        </w:numPr>
      </w:pPr>
      <w:r w:rsidRPr="006638CA">
        <w:t xml:space="preserve">Длительность 200 </w:t>
      </w:r>
      <w:proofErr w:type="spellStart"/>
      <w:r w:rsidRPr="006638CA">
        <w:t>пс</w:t>
      </w:r>
      <w:proofErr w:type="spellEnd"/>
      <w:r w:rsidRPr="006638CA">
        <w:t>;</w:t>
      </w:r>
    </w:p>
    <w:p w14:paraId="47682A50" w14:textId="77777777" w:rsidR="006638CA" w:rsidRPr="006638CA" w:rsidRDefault="006638CA" w:rsidP="00411F4F">
      <w:pPr>
        <w:numPr>
          <w:ilvl w:val="0"/>
          <w:numId w:val="19"/>
        </w:numPr>
      </w:pPr>
      <w:r w:rsidRPr="006638CA">
        <w:t>Уровень звона 4%</w:t>
      </w:r>
    </w:p>
    <w:p w14:paraId="022C1FA6" w14:textId="77777777" w:rsidR="006638CA" w:rsidRPr="006638CA" w:rsidRDefault="006638CA" w:rsidP="00411F4F">
      <w:pPr>
        <w:numPr>
          <w:ilvl w:val="0"/>
          <w:numId w:val="19"/>
        </w:numPr>
      </w:pPr>
      <w:r w:rsidRPr="006638CA">
        <w:t>Отклонение от идеальной формы (</w:t>
      </w:r>
      <w:r w:rsidRPr="006638CA">
        <w:rPr>
          <w:lang w:val="en-US"/>
        </w:rPr>
        <w:t>NMSE</w:t>
      </w:r>
      <w:r w:rsidRPr="006638CA">
        <w:t>) – 13дБ.</w:t>
      </w:r>
    </w:p>
    <w:p w14:paraId="423D7E28" w14:textId="56715F5F" w:rsidR="00CC3DBC" w:rsidRPr="00CC3DBC" w:rsidRDefault="00CC3DBC" w:rsidP="00CC3DBC">
      <w:r w:rsidRPr="00CC3DBC">
        <w:t>В комплексе были получены импульсы со следующими параметрами:</w:t>
      </w:r>
    </w:p>
    <w:p w14:paraId="4C1D9348" w14:textId="77777777" w:rsidR="00CC3DBC" w:rsidRPr="00CC3DBC" w:rsidRDefault="00CC3DBC" w:rsidP="00411F4F">
      <w:pPr>
        <w:numPr>
          <w:ilvl w:val="0"/>
          <w:numId w:val="18"/>
        </w:numPr>
      </w:pPr>
      <w:r w:rsidRPr="00CC3DBC">
        <w:t xml:space="preserve">импульс в форме моноцикла Гаусса с размахом амплитуды 42 В, длительность от пика до пика 200 </w:t>
      </w:r>
      <w:proofErr w:type="spellStart"/>
      <w:r w:rsidRPr="00CC3DBC">
        <w:t>пс</w:t>
      </w:r>
      <w:proofErr w:type="spellEnd"/>
      <w:r w:rsidRPr="00CC3DBC">
        <w:t xml:space="preserve"> и общей длительностью 700 </w:t>
      </w:r>
      <w:proofErr w:type="spellStart"/>
      <w:r w:rsidRPr="00CC3DBC">
        <w:t>пс</w:t>
      </w:r>
      <w:proofErr w:type="spellEnd"/>
      <w:r w:rsidRPr="00CC3DBC">
        <w:t>;</w:t>
      </w:r>
    </w:p>
    <w:p w14:paraId="25A80753" w14:textId="77777777" w:rsidR="00CC3DBC" w:rsidRPr="00CC3DBC" w:rsidRDefault="00CC3DBC" w:rsidP="00411F4F">
      <w:pPr>
        <w:numPr>
          <w:ilvl w:val="0"/>
          <w:numId w:val="18"/>
        </w:numPr>
      </w:pPr>
      <w:r w:rsidRPr="00CC3DBC">
        <w:t xml:space="preserve">Импульс Эрмита с амплитудой более 10 В и общей длительностью 300 </w:t>
      </w:r>
      <w:proofErr w:type="spellStart"/>
      <w:r w:rsidRPr="00CC3DBC">
        <w:t>пс</w:t>
      </w:r>
      <w:proofErr w:type="spellEnd"/>
      <w:r w:rsidRPr="00CC3DBC">
        <w:t>;</w:t>
      </w:r>
    </w:p>
    <w:p w14:paraId="3A2DD0A5" w14:textId="77777777" w:rsidR="00CC3DBC" w:rsidRPr="00CC3DBC" w:rsidRDefault="00CC3DBC" w:rsidP="00411F4F">
      <w:pPr>
        <w:numPr>
          <w:ilvl w:val="0"/>
          <w:numId w:val="18"/>
        </w:numPr>
      </w:pPr>
      <w:r w:rsidRPr="00CC3DBC">
        <w:t xml:space="preserve">дуплет Гаусса с размахом 24 В, длительностью от первого положительного пика до второго 1.2 </w:t>
      </w:r>
      <w:proofErr w:type="spellStart"/>
      <w:r w:rsidRPr="00CC3DBC">
        <w:t>нс</w:t>
      </w:r>
      <w:proofErr w:type="spellEnd"/>
      <w:r w:rsidRPr="00CC3DBC">
        <w:t xml:space="preserve"> и общей длительностью 2.4 </w:t>
      </w:r>
      <w:proofErr w:type="spellStart"/>
      <w:r w:rsidRPr="00CC3DBC">
        <w:t>нс</w:t>
      </w:r>
      <w:proofErr w:type="spellEnd"/>
      <w:r w:rsidRPr="00CC3DBC">
        <w:t xml:space="preserve">. </w:t>
      </w:r>
    </w:p>
    <w:p w14:paraId="0AAA2D73" w14:textId="77777777" w:rsidR="00CC3DBC" w:rsidRPr="00CC3DBC" w:rsidRDefault="00CC3DBC" w:rsidP="00CC3DBC">
      <w:r w:rsidRPr="00CC3DBC">
        <w:t>Возможности перестройки системы по ширине спектра составили порядка 30%</w:t>
      </w:r>
    </w:p>
    <w:p w14:paraId="22C585DE" w14:textId="77777777" w:rsidR="00CC3DBC" w:rsidRPr="00CC3DBC" w:rsidRDefault="00CC3DBC" w:rsidP="00CC3DBC"/>
    <w:p w14:paraId="29F51DFF" w14:textId="667DB4B3" w:rsidR="007F66A1" w:rsidRDefault="007F66A1" w:rsidP="00411F4F">
      <w:pPr>
        <w:pStyle w:val="21"/>
        <w:numPr>
          <w:ilvl w:val="1"/>
          <w:numId w:val="16"/>
        </w:numPr>
      </w:pPr>
      <w:r>
        <w:br w:type="page"/>
      </w:r>
    </w:p>
    <w:p w14:paraId="2AEC289D" w14:textId="2F119C9B" w:rsidR="007F66A1" w:rsidRDefault="004705EF" w:rsidP="008471AC">
      <w:pPr>
        <w:pStyle w:val="21"/>
        <w:numPr>
          <w:ilvl w:val="0"/>
          <w:numId w:val="0"/>
        </w:numPr>
      </w:pPr>
      <w:bookmarkStart w:id="76" w:name="_Toc168396770"/>
      <w:r>
        <w:lastRenderedPageBreak/>
        <w:t>Список л</w:t>
      </w:r>
      <w:r w:rsidR="007F66A1">
        <w:t>итератур</w:t>
      </w:r>
      <w:r>
        <w:t>ы</w:t>
      </w:r>
      <w:bookmarkEnd w:id="76"/>
    </w:p>
    <w:p w14:paraId="7FA150E8" w14:textId="564BA01B" w:rsidR="007F66A1" w:rsidRDefault="007F66A1" w:rsidP="00411F4F">
      <w:pPr>
        <w:pStyle w:val="a2"/>
        <w:numPr>
          <w:ilvl w:val="0"/>
          <w:numId w:val="2"/>
        </w:numPr>
        <w:tabs>
          <w:tab w:val="left" w:pos="1276"/>
        </w:tabs>
        <w:ind w:left="0" w:firstLine="709"/>
      </w:pPr>
      <w:bookmarkStart w:id="77" w:name="_Ref168318246"/>
      <w:r>
        <w:t>Пикосекундная импульсная техника / В. Н. Ильюшенко [и др.], под ред. В. Н. Ильюшенко –  Москва : Энергоатомиздат, 1993. – 386 с.</w:t>
      </w:r>
      <w:bookmarkEnd w:id="77"/>
    </w:p>
    <w:p w14:paraId="6AA9D262" w14:textId="41EED7A5" w:rsidR="007F66A1" w:rsidRDefault="007F66A1" w:rsidP="00411F4F">
      <w:pPr>
        <w:pStyle w:val="a2"/>
        <w:numPr>
          <w:ilvl w:val="0"/>
          <w:numId w:val="2"/>
        </w:numPr>
        <w:tabs>
          <w:tab w:val="left" w:pos="1276"/>
        </w:tabs>
        <w:ind w:left="0" w:firstLine="709"/>
        <w:rPr>
          <w:lang w:val="en-US"/>
        </w:rPr>
      </w:pPr>
      <w:bookmarkStart w:id="78" w:name="_Ref167956883"/>
      <w:r>
        <w:rPr>
          <w:lang w:val="en-US"/>
        </w:rPr>
        <w:t xml:space="preserve">A. M. </w:t>
      </w:r>
      <w:proofErr w:type="spellStart"/>
      <w:r>
        <w:rPr>
          <w:lang w:val="en-US"/>
        </w:rPr>
        <w:t>Bobreshov</w:t>
      </w:r>
      <w:proofErr w:type="spellEnd"/>
      <w:r>
        <w:rPr>
          <w:lang w:val="en-US"/>
        </w:rPr>
        <w:t xml:space="preserve">, A. S. </w:t>
      </w:r>
      <w:proofErr w:type="spellStart"/>
      <w:r>
        <w:rPr>
          <w:lang w:val="en-US"/>
        </w:rPr>
        <w:t>Zhabin</w:t>
      </w:r>
      <w:proofErr w:type="spellEnd"/>
      <w:r>
        <w:rPr>
          <w:lang w:val="en-US"/>
        </w:rPr>
        <w:t xml:space="preserve">, A. D. </w:t>
      </w:r>
      <w:proofErr w:type="spellStart"/>
      <w:r>
        <w:rPr>
          <w:lang w:val="en-US"/>
        </w:rPr>
        <w:t>Ryazantsev</w:t>
      </w:r>
      <w:proofErr w:type="spellEnd"/>
      <w:r>
        <w:rPr>
          <w:lang w:val="en-US"/>
        </w:rPr>
        <w:t xml:space="preserve">, V. A. </w:t>
      </w:r>
      <w:proofErr w:type="spellStart"/>
      <w:r>
        <w:rPr>
          <w:lang w:val="en-US"/>
        </w:rPr>
        <w:t>Stepkin</w:t>
      </w:r>
      <w:proofErr w:type="spellEnd"/>
      <w:r>
        <w:rPr>
          <w:lang w:val="en-US"/>
        </w:rPr>
        <w:t xml:space="preserve"> and G. K. </w:t>
      </w:r>
      <w:proofErr w:type="spellStart"/>
      <w:r>
        <w:rPr>
          <w:lang w:val="en-US"/>
        </w:rPr>
        <w:t>Uskov</w:t>
      </w:r>
      <w:proofErr w:type="spellEnd"/>
      <w:r>
        <w:rPr>
          <w:lang w:val="en-US"/>
        </w:rPr>
        <w:t xml:space="preserve">, "Improvement of ultrashort pulses by serial connection of step recovery diodes," in IEEE Microwave and Wireless Components Letters, vol. 31, no. 2, pp. 204-206, Feb. 2021, </w:t>
      </w:r>
      <w:proofErr w:type="spellStart"/>
      <w:r>
        <w:rPr>
          <w:lang w:val="en-US"/>
        </w:rPr>
        <w:t>doi</w:t>
      </w:r>
      <w:proofErr w:type="spellEnd"/>
      <w:r>
        <w:rPr>
          <w:lang w:val="en-US"/>
        </w:rPr>
        <w:t>: 10.1109/LMWC.2020.3046925.</w:t>
      </w:r>
      <w:bookmarkEnd w:id="78"/>
    </w:p>
    <w:p w14:paraId="0FF8EE6B" w14:textId="703D978E" w:rsidR="007F66A1" w:rsidRDefault="007F66A1" w:rsidP="00411F4F">
      <w:pPr>
        <w:pStyle w:val="a2"/>
        <w:numPr>
          <w:ilvl w:val="0"/>
          <w:numId w:val="2"/>
        </w:numPr>
        <w:tabs>
          <w:tab w:val="left" w:pos="1276"/>
        </w:tabs>
        <w:ind w:left="0" w:firstLine="709"/>
        <w:rPr>
          <w:lang w:val="en-US"/>
        </w:rPr>
      </w:pPr>
      <w:bookmarkStart w:id="79" w:name="_Ref168318302"/>
      <w:r>
        <w:rPr>
          <w:lang w:val="en-US"/>
        </w:rPr>
        <w:t xml:space="preserve">A. M. </w:t>
      </w:r>
      <w:proofErr w:type="spellStart"/>
      <w:r>
        <w:rPr>
          <w:lang w:val="en-US"/>
        </w:rPr>
        <w:t>Bobreshov</w:t>
      </w:r>
      <w:proofErr w:type="spellEnd"/>
      <w:r>
        <w:rPr>
          <w:lang w:val="en-US"/>
        </w:rPr>
        <w:t xml:space="preserve">, A. S. </w:t>
      </w:r>
      <w:proofErr w:type="spellStart"/>
      <w:r>
        <w:rPr>
          <w:lang w:val="en-US"/>
        </w:rPr>
        <w:t>Zhabin</w:t>
      </w:r>
      <w:proofErr w:type="spellEnd"/>
      <w:r>
        <w:rPr>
          <w:lang w:val="en-US"/>
        </w:rPr>
        <w:t xml:space="preserve">, V. A. </w:t>
      </w:r>
      <w:proofErr w:type="spellStart"/>
      <w:r>
        <w:rPr>
          <w:lang w:val="en-US"/>
        </w:rPr>
        <w:t>Stepkin</w:t>
      </w:r>
      <w:proofErr w:type="spellEnd"/>
      <w:r>
        <w:rPr>
          <w:lang w:val="en-US"/>
        </w:rPr>
        <w:t xml:space="preserve"> and G. K. </w:t>
      </w:r>
      <w:proofErr w:type="spellStart"/>
      <w:r>
        <w:rPr>
          <w:lang w:val="en-US"/>
        </w:rPr>
        <w:t>Uskov</w:t>
      </w:r>
      <w:proofErr w:type="spellEnd"/>
      <w:r>
        <w:rPr>
          <w:lang w:val="en-US"/>
        </w:rPr>
        <w:t xml:space="preserve"> “Novel Tunable Ultrashort Pulse Generator With High Amplitude and Low Ringing Level”, IEEE </w:t>
      </w:r>
      <w:proofErr w:type="spellStart"/>
      <w:r>
        <w:rPr>
          <w:lang w:val="en-US"/>
        </w:rPr>
        <w:t>Microw</w:t>
      </w:r>
      <w:proofErr w:type="spellEnd"/>
      <w:r>
        <w:rPr>
          <w:lang w:val="en-US"/>
        </w:rPr>
        <w:t xml:space="preserve">. </w:t>
      </w:r>
      <w:r>
        <w:t xml:space="preserve">Wireless </w:t>
      </w:r>
      <w:proofErr w:type="spellStart"/>
      <w:r>
        <w:t>Compon</w:t>
      </w:r>
      <w:proofErr w:type="spellEnd"/>
      <w:r>
        <w:t xml:space="preserve">. </w:t>
      </w:r>
      <w:proofErr w:type="spellStart"/>
      <w:r>
        <w:t>Lett</w:t>
      </w:r>
      <w:proofErr w:type="spellEnd"/>
      <w:r>
        <w:t xml:space="preserve">., </w:t>
      </w:r>
      <w:proofErr w:type="spellStart"/>
      <w:r>
        <w:t>vol</w:t>
      </w:r>
      <w:proofErr w:type="spellEnd"/>
      <w:r>
        <w:t xml:space="preserve">. 27, </w:t>
      </w:r>
      <w:proofErr w:type="spellStart"/>
      <w:r>
        <w:t>no</w:t>
      </w:r>
      <w:proofErr w:type="spellEnd"/>
      <w:r>
        <w:t xml:space="preserve">. 11, </w:t>
      </w:r>
      <w:proofErr w:type="spellStart"/>
      <w:r>
        <w:t>pp</w:t>
      </w:r>
      <w:proofErr w:type="spellEnd"/>
      <w:r>
        <w:t xml:space="preserve">. 1013–1015, </w:t>
      </w:r>
      <w:proofErr w:type="spellStart"/>
      <w:r>
        <w:t>November</w:t>
      </w:r>
      <w:proofErr w:type="spellEnd"/>
      <w:r>
        <w:t xml:space="preserve"> 2017</w:t>
      </w:r>
      <w:r>
        <w:rPr>
          <w:lang w:val="en-US"/>
        </w:rPr>
        <w:t>.</w:t>
      </w:r>
      <w:bookmarkEnd w:id="79"/>
      <w:r>
        <w:rPr>
          <w:lang w:val="en-US"/>
        </w:rPr>
        <w:t xml:space="preserve"> </w:t>
      </w:r>
    </w:p>
    <w:p w14:paraId="5BDF392A" w14:textId="77777777" w:rsidR="007F66A1" w:rsidRDefault="007F66A1" w:rsidP="00411F4F">
      <w:pPr>
        <w:pStyle w:val="a2"/>
        <w:numPr>
          <w:ilvl w:val="0"/>
          <w:numId w:val="2"/>
        </w:numPr>
        <w:tabs>
          <w:tab w:val="left" w:pos="1276"/>
        </w:tabs>
        <w:ind w:left="0" w:firstLine="709"/>
        <w:rPr>
          <w:lang w:val="en-US"/>
        </w:rPr>
      </w:pPr>
      <w:r>
        <w:rPr>
          <w:lang w:val="en-US"/>
        </w:rPr>
        <w:t xml:space="preserve">P. Krishnaswamy, A. </w:t>
      </w:r>
      <w:proofErr w:type="spellStart"/>
      <w:r>
        <w:rPr>
          <w:lang w:val="en-US"/>
        </w:rPr>
        <w:t>Kuthi</w:t>
      </w:r>
      <w:proofErr w:type="spellEnd"/>
      <w:r>
        <w:rPr>
          <w:lang w:val="en-US"/>
        </w:rPr>
        <w:t xml:space="preserve">, P. T. Vernier and M. A. Gundersen, "Compact </w:t>
      </w:r>
      <w:proofErr w:type="spellStart"/>
      <w:r>
        <w:rPr>
          <w:lang w:val="en-US"/>
        </w:rPr>
        <w:t>Subnanosecond</w:t>
      </w:r>
      <w:proofErr w:type="spellEnd"/>
      <w:r>
        <w:rPr>
          <w:lang w:val="en-US"/>
        </w:rPr>
        <w:t xml:space="preserve"> Pulse Generator Using Avalanche Transistors for Cell </w:t>
      </w:r>
      <w:proofErr w:type="spellStart"/>
      <w:r>
        <w:rPr>
          <w:lang w:val="en-US"/>
        </w:rPr>
        <w:t>Electroperturbation</w:t>
      </w:r>
      <w:proofErr w:type="spellEnd"/>
      <w:r>
        <w:rPr>
          <w:lang w:val="en-US"/>
        </w:rPr>
        <w:t xml:space="preserve"> Studies," in IEEE Transactions on Dielectrics and Electrical Insulation, vol. 14, no. 4, pp. 873-877, Aug. 2007</w:t>
      </w:r>
    </w:p>
    <w:p w14:paraId="1DA0E63D" w14:textId="77777777" w:rsidR="007F66A1" w:rsidRDefault="007F66A1" w:rsidP="00411F4F">
      <w:pPr>
        <w:pStyle w:val="a2"/>
        <w:numPr>
          <w:ilvl w:val="0"/>
          <w:numId w:val="2"/>
        </w:numPr>
        <w:tabs>
          <w:tab w:val="left" w:pos="1276"/>
        </w:tabs>
        <w:ind w:left="0" w:firstLine="709"/>
        <w:rPr>
          <w:lang w:val="en-US"/>
        </w:rPr>
      </w:pPr>
      <w:r>
        <w:rPr>
          <w:lang w:val="en-US"/>
        </w:rPr>
        <w:t xml:space="preserve">I. V. </w:t>
      </w:r>
      <w:proofErr w:type="spellStart"/>
      <w:r>
        <w:rPr>
          <w:lang w:val="en-US"/>
        </w:rPr>
        <w:t>Grekhov</w:t>
      </w:r>
      <w:proofErr w:type="spellEnd"/>
      <w:r>
        <w:rPr>
          <w:lang w:val="en-US"/>
        </w:rPr>
        <w:t xml:space="preserve">, S. V. </w:t>
      </w:r>
      <w:proofErr w:type="spellStart"/>
      <w:r>
        <w:rPr>
          <w:lang w:val="en-US"/>
        </w:rPr>
        <w:t>Korotkov</w:t>
      </w:r>
      <w:proofErr w:type="spellEnd"/>
      <w:r>
        <w:rPr>
          <w:lang w:val="en-US"/>
        </w:rPr>
        <w:t xml:space="preserve">, A. L. </w:t>
      </w:r>
      <w:proofErr w:type="spellStart"/>
      <w:r>
        <w:rPr>
          <w:lang w:val="en-US"/>
        </w:rPr>
        <w:t>Stepaniants</w:t>
      </w:r>
      <w:proofErr w:type="spellEnd"/>
      <w:r>
        <w:rPr>
          <w:lang w:val="en-US"/>
        </w:rPr>
        <w:t xml:space="preserve">, D. V. </w:t>
      </w:r>
      <w:proofErr w:type="spellStart"/>
      <w:r>
        <w:rPr>
          <w:lang w:val="en-US"/>
        </w:rPr>
        <w:t>Khristyuk</w:t>
      </w:r>
      <w:proofErr w:type="spellEnd"/>
      <w:r>
        <w:rPr>
          <w:lang w:val="en-US"/>
        </w:rPr>
        <w:t xml:space="preserve">, V. B. </w:t>
      </w:r>
      <w:proofErr w:type="spellStart"/>
      <w:r>
        <w:rPr>
          <w:lang w:val="en-US"/>
        </w:rPr>
        <w:t>Voronkov</w:t>
      </w:r>
      <w:proofErr w:type="spellEnd"/>
      <w:r>
        <w:rPr>
          <w:lang w:val="en-US"/>
        </w:rPr>
        <w:t xml:space="preserve"> and Y. V. </w:t>
      </w:r>
      <w:proofErr w:type="spellStart"/>
      <w:r>
        <w:rPr>
          <w:lang w:val="en-US"/>
        </w:rPr>
        <w:t>Aristov</w:t>
      </w:r>
      <w:proofErr w:type="spellEnd"/>
      <w:r>
        <w:rPr>
          <w:lang w:val="en-US"/>
        </w:rPr>
        <w:t xml:space="preserve">, "High-power semiconductor-based nano and </w:t>
      </w:r>
      <w:proofErr w:type="spellStart"/>
      <w:r>
        <w:rPr>
          <w:lang w:val="en-US"/>
        </w:rPr>
        <w:t>subnanosecond</w:t>
      </w:r>
      <w:proofErr w:type="spellEnd"/>
      <w:r>
        <w:rPr>
          <w:lang w:val="en-US"/>
        </w:rPr>
        <w:t xml:space="preserve"> pulse Generator with a low delay time," in IEEE Transactions on Plasma Science, vol. 33, no. 4, pp. 1240-1244, Aug. 2005</w:t>
      </w:r>
    </w:p>
    <w:p w14:paraId="40AD6DCE" w14:textId="77777777" w:rsidR="007F66A1" w:rsidRDefault="007F66A1" w:rsidP="00411F4F">
      <w:pPr>
        <w:pStyle w:val="a2"/>
        <w:numPr>
          <w:ilvl w:val="0"/>
          <w:numId w:val="2"/>
        </w:numPr>
        <w:tabs>
          <w:tab w:val="left" w:pos="1276"/>
        </w:tabs>
        <w:ind w:left="0" w:firstLine="709"/>
        <w:rPr>
          <w:lang w:val="en-US"/>
        </w:rPr>
      </w:pPr>
      <w:bookmarkStart w:id="80" w:name="_Ref168322636"/>
      <w:r>
        <w:rPr>
          <w:lang w:val="en-US"/>
        </w:rPr>
        <w:t xml:space="preserve">A. De Angelis, M. </w:t>
      </w:r>
      <w:proofErr w:type="spellStart"/>
      <w:r>
        <w:rPr>
          <w:lang w:val="en-US"/>
        </w:rPr>
        <w:t>Dionigi</w:t>
      </w:r>
      <w:proofErr w:type="spellEnd"/>
      <w:r>
        <w:rPr>
          <w:lang w:val="en-US"/>
        </w:rPr>
        <w:t xml:space="preserve">, R. </w:t>
      </w:r>
      <w:proofErr w:type="spellStart"/>
      <w:r>
        <w:rPr>
          <w:lang w:val="en-US"/>
        </w:rPr>
        <w:t>Giglietti</w:t>
      </w:r>
      <w:proofErr w:type="spellEnd"/>
      <w:r>
        <w:rPr>
          <w:lang w:val="en-US"/>
        </w:rPr>
        <w:t xml:space="preserve"> and P. Carbone, "Experimental Comparison of Low-Cost Sub-Nanosecond Pulse Generators," in IEEE Transactions on Instrumentation and Measurement, vol. 60, no. 1, pp. 310-318, Jan. 2011</w:t>
      </w:r>
      <w:bookmarkEnd w:id="80"/>
    </w:p>
    <w:p w14:paraId="585A41CA" w14:textId="77777777" w:rsidR="007F66A1" w:rsidRDefault="007F66A1" w:rsidP="00411F4F">
      <w:pPr>
        <w:pStyle w:val="a2"/>
        <w:numPr>
          <w:ilvl w:val="0"/>
          <w:numId w:val="2"/>
        </w:numPr>
        <w:tabs>
          <w:tab w:val="left" w:pos="1276"/>
        </w:tabs>
        <w:ind w:left="0" w:firstLine="709"/>
        <w:rPr>
          <w:lang w:val="en-US"/>
        </w:rPr>
      </w:pPr>
      <w:r>
        <w:rPr>
          <w:lang w:val="en-US"/>
        </w:rPr>
        <w:t xml:space="preserve">T. </w:t>
      </w:r>
      <w:proofErr w:type="spellStart"/>
      <w:r>
        <w:rPr>
          <w:lang w:val="en-US"/>
        </w:rPr>
        <w:t>Toyooka</w:t>
      </w:r>
      <w:proofErr w:type="spellEnd"/>
      <w:r>
        <w:rPr>
          <w:lang w:val="en-US"/>
        </w:rPr>
        <w:t xml:space="preserve"> and Y. </w:t>
      </w:r>
      <w:proofErr w:type="spellStart"/>
      <w:r>
        <w:rPr>
          <w:lang w:val="en-US"/>
        </w:rPr>
        <w:t>Minamitani</w:t>
      </w:r>
      <w:proofErr w:type="spellEnd"/>
      <w:r>
        <w:rPr>
          <w:lang w:val="en-US"/>
        </w:rPr>
        <w:t xml:space="preserve">, "Development of a cluster burst pulse generator based on a SOS diode switch for </w:t>
      </w:r>
      <w:proofErr w:type="spellStart"/>
      <w:r>
        <w:rPr>
          <w:lang w:val="en-US"/>
        </w:rPr>
        <w:t>bioelectrics</w:t>
      </w:r>
      <w:proofErr w:type="spellEnd"/>
      <w:r>
        <w:rPr>
          <w:lang w:val="en-US"/>
        </w:rPr>
        <w:t xml:space="preserve"> applications," 2011 IEEE Pulsed Power Conference, Chicago, IL, USA, 2011, pp. 1186-1189</w:t>
      </w:r>
    </w:p>
    <w:p w14:paraId="199AC6F0" w14:textId="77777777" w:rsidR="007F66A1" w:rsidRDefault="007F66A1" w:rsidP="00411F4F">
      <w:pPr>
        <w:pStyle w:val="a2"/>
        <w:numPr>
          <w:ilvl w:val="0"/>
          <w:numId w:val="2"/>
        </w:numPr>
        <w:tabs>
          <w:tab w:val="left" w:pos="1276"/>
        </w:tabs>
        <w:ind w:left="0" w:firstLine="709"/>
        <w:rPr>
          <w:lang w:val="en-US"/>
        </w:rPr>
      </w:pPr>
      <w:r>
        <w:rPr>
          <w:lang w:val="en-US"/>
        </w:rPr>
        <w:t xml:space="preserve">Z. Pei, X. Li, Q. Zhang, Z. Wu, Y. Zhao and X. Chen, "Development of a high voltage, 240ps pulse generator in GIS for PD testing," 2018 IEEE International Power Modulator and High Voltage Conference (IPMHVC), Jackson, WY, USA, 2018, pp. 261-263, </w:t>
      </w:r>
      <w:proofErr w:type="spellStart"/>
      <w:r>
        <w:rPr>
          <w:lang w:val="en-US"/>
        </w:rPr>
        <w:t>doi</w:t>
      </w:r>
      <w:proofErr w:type="spellEnd"/>
      <w:r>
        <w:rPr>
          <w:lang w:val="en-US"/>
        </w:rPr>
        <w:t>: 10.1109/IPMHVC.2018.8936712.</w:t>
      </w:r>
    </w:p>
    <w:p w14:paraId="61CEB5E2" w14:textId="77777777" w:rsidR="007F66A1" w:rsidRDefault="007F66A1" w:rsidP="00411F4F">
      <w:pPr>
        <w:pStyle w:val="a2"/>
        <w:numPr>
          <w:ilvl w:val="0"/>
          <w:numId w:val="2"/>
        </w:numPr>
        <w:tabs>
          <w:tab w:val="left" w:pos="1276"/>
        </w:tabs>
        <w:ind w:left="0" w:firstLine="709"/>
        <w:rPr>
          <w:lang w:val="en-US"/>
        </w:rPr>
      </w:pPr>
      <w:r>
        <w:rPr>
          <w:lang w:val="en-US"/>
        </w:rPr>
        <w:lastRenderedPageBreak/>
        <w:t xml:space="preserve">G. G. Denisov, M. N. </w:t>
      </w:r>
      <w:proofErr w:type="spellStart"/>
      <w:r>
        <w:rPr>
          <w:lang w:val="en-US"/>
        </w:rPr>
        <w:t>Vilkov</w:t>
      </w:r>
      <w:proofErr w:type="spellEnd"/>
      <w:r>
        <w:rPr>
          <w:lang w:val="en-US"/>
        </w:rPr>
        <w:t xml:space="preserve">, A. S. </w:t>
      </w:r>
      <w:proofErr w:type="spellStart"/>
      <w:r>
        <w:rPr>
          <w:lang w:val="en-US"/>
        </w:rPr>
        <w:t>Sergeev</w:t>
      </w:r>
      <w:proofErr w:type="spellEnd"/>
      <w:r>
        <w:rPr>
          <w:lang w:val="en-US"/>
        </w:rPr>
        <w:t xml:space="preserve">, S. V. </w:t>
      </w:r>
      <w:proofErr w:type="spellStart"/>
      <w:r>
        <w:rPr>
          <w:lang w:val="en-US"/>
        </w:rPr>
        <w:t>Samsonov</w:t>
      </w:r>
      <w:proofErr w:type="spellEnd"/>
      <w:r>
        <w:rPr>
          <w:lang w:val="en-US"/>
        </w:rPr>
        <w:t xml:space="preserve"> , A. M. Malkin, and V. </w:t>
      </w:r>
      <w:proofErr w:type="spellStart"/>
      <w:r>
        <w:rPr>
          <w:lang w:val="en-US"/>
        </w:rPr>
        <w:t>Zotova</w:t>
      </w:r>
      <w:proofErr w:type="spellEnd"/>
      <w:r>
        <w:rPr>
          <w:lang w:val="en-US"/>
        </w:rPr>
        <w:t xml:space="preserve"> «Nonlinear Cyclotron Resonance Absorber for a Microwave </w:t>
      </w:r>
      <w:proofErr w:type="spellStart"/>
      <w:r>
        <w:rPr>
          <w:lang w:val="en-US"/>
        </w:rPr>
        <w:t>Subnanosecond</w:t>
      </w:r>
      <w:proofErr w:type="spellEnd"/>
      <w:r>
        <w:rPr>
          <w:lang w:val="en-US"/>
        </w:rPr>
        <w:t xml:space="preserve"> Pulse Generator Powered by a Helical-Waveguide Gyrotron Traveling-Wave Tube», Physical Review Applied vol. 13, </w:t>
      </w:r>
      <w:proofErr w:type="spellStart"/>
      <w:r>
        <w:rPr>
          <w:lang w:val="en-US"/>
        </w:rPr>
        <w:t>iss</w:t>
      </w:r>
      <w:proofErr w:type="spellEnd"/>
      <w:r>
        <w:rPr>
          <w:lang w:val="en-US"/>
        </w:rPr>
        <w:t>. 4, 2020, pp. 1-10.</w:t>
      </w:r>
    </w:p>
    <w:p w14:paraId="522490FE" w14:textId="77777777" w:rsidR="007F66A1" w:rsidRDefault="007F66A1" w:rsidP="00411F4F">
      <w:pPr>
        <w:pStyle w:val="a2"/>
        <w:numPr>
          <w:ilvl w:val="0"/>
          <w:numId w:val="2"/>
        </w:numPr>
        <w:tabs>
          <w:tab w:val="left" w:pos="1276"/>
        </w:tabs>
        <w:ind w:left="0" w:firstLine="709"/>
        <w:rPr>
          <w:lang w:val="en-US"/>
        </w:rPr>
      </w:pPr>
      <w:r>
        <w:rPr>
          <w:lang w:val="en-US"/>
        </w:rPr>
        <w:t xml:space="preserve">I. V. </w:t>
      </w:r>
      <w:proofErr w:type="spellStart"/>
      <w:r>
        <w:rPr>
          <w:lang w:val="en-US"/>
        </w:rPr>
        <w:t>Grekhov</w:t>
      </w:r>
      <w:proofErr w:type="spellEnd"/>
      <w:r>
        <w:rPr>
          <w:lang w:val="en-US"/>
        </w:rPr>
        <w:t xml:space="preserve">, "Pulse Power Generation in Nano- and </w:t>
      </w:r>
      <w:proofErr w:type="spellStart"/>
      <w:r>
        <w:rPr>
          <w:lang w:val="en-US"/>
        </w:rPr>
        <w:t>Subnanosecond</w:t>
      </w:r>
      <w:proofErr w:type="spellEnd"/>
      <w:r>
        <w:rPr>
          <w:lang w:val="en-US"/>
        </w:rPr>
        <w:t xml:space="preserve"> Range by Means of Ionizing Fronts in Semiconductors: The State of the Art and Future Prospects," in IEEE Transactions on Plasma Science, vol. 38, no. 5, pp. 1118-1123, May 2010</w:t>
      </w:r>
    </w:p>
    <w:p w14:paraId="5FDB3DB5" w14:textId="77777777" w:rsidR="007F66A1" w:rsidRDefault="007F66A1" w:rsidP="00411F4F">
      <w:pPr>
        <w:pStyle w:val="a2"/>
        <w:numPr>
          <w:ilvl w:val="0"/>
          <w:numId w:val="2"/>
        </w:numPr>
        <w:tabs>
          <w:tab w:val="left" w:pos="1276"/>
        </w:tabs>
        <w:ind w:left="0" w:firstLine="709"/>
        <w:rPr>
          <w:lang w:val="en-US"/>
        </w:rPr>
      </w:pPr>
      <w:r>
        <w:rPr>
          <w:lang w:val="en-US"/>
        </w:rPr>
        <w:t xml:space="preserve">Qing Wang and </w:t>
      </w:r>
      <w:proofErr w:type="spellStart"/>
      <w:r>
        <w:rPr>
          <w:lang w:val="en-US"/>
        </w:rPr>
        <w:t>Jianping</w:t>
      </w:r>
      <w:proofErr w:type="spellEnd"/>
      <w:r>
        <w:rPr>
          <w:lang w:val="en-US"/>
        </w:rPr>
        <w:t xml:space="preserve"> Yao, "Switchable optical UWB monocycle and doublet generation using a reconfigurable photonic microwave delay-line filter," Opt. Express 15, 14667-14672 (2007)</w:t>
      </w:r>
    </w:p>
    <w:p w14:paraId="1D350881" w14:textId="27E423DA" w:rsidR="006C35CA" w:rsidRDefault="006C35CA" w:rsidP="00411F4F">
      <w:pPr>
        <w:pStyle w:val="a2"/>
        <w:numPr>
          <w:ilvl w:val="0"/>
          <w:numId w:val="2"/>
        </w:numPr>
        <w:tabs>
          <w:tab w:val="left" w:pos="1276"/>
        </w:tabs>
        <w:ind w:left="0" w:firstLine="709"/>
        <w:rPr>
          <w:lang w:val="en-US"/>
        </w:rPr>
      </w:pPr>
      <w:bookmarkStart w:id="81" w:name="_Ref168332620"/>
      <w:r>
        <w:rPr>
          <w:lang w:val="en-US"/>
        </w:rPr>
        <w:t xml:space="preserve">H. </w:t>
      </w:r>
      <w:proofErr w:type="spellStart"/>
      <w:r>
        <w:rPr>
          <w:lang w:val="en-US"/>
        </w:rPr>
        <w:t>Öztürk</w:t>
      </w:r>
      <w:proofErr w:type="spellEnd"/>
      <w:r>
        <w:rPr>
          <w:lang w:val="en-US"/>
        </w:rPr>
        <w:t xml:space="preserve">, K. </w:t>
      </w:r>
      <w:proofErr w:type="spellStart"/>
      <w:r>
        <w:rPr>
          <w:lang w:val="en-US"/>
        </w:rPr>
        <w:t>Yeğin</w:t>
      </w:r>
      <w:proofErr w:type="spellEnd"/>
      <w:r>
        <w:rPr>
          <w:lang w:val="en-US"/>
        </w:rPr>
        <w:t xml:space="preserve"> and H. </w:t>
      </w:r>
      <w:proofErr w:type="spellStart"/>
      <w:r>
        <w:rPr>
          <w:lang w:val="en-US"/>
        </w:rPr>
        <w:t>Nazlı</w:t>
      </w:r>
      <w:proofErr w:type="spellEnd"/>
      <w:r>
        <w:rPr>
          <w:lang w:val="en-US"/>
        </w:rPr>
        <w:t>, "High Fidelity Gaussian Monocycle Generation Using Microstrip Lines," in IEEE Microwave and Wireless Components Letters, vol. 24, no. 10, pp. 722-724, Oct. 2014</w:t>
      </w:r>
      <w:bookmarkEnd w:id="81"/>
    </w:p>
    <w:p w14:paraId="76402148" w14:textId="7F78F559" w:rsidR="003819EF" w:rsidRDefault="003819EF" w:rsidP="00411F4F">
      <w:pPr>
        <w:pStyle w:val="a2"/>
        <w:numPr>
          <w:ilvl w:val="0"/>
          <w:numId w:val="2"/>
        </w:numPr>
        <w:tabs>
          <w:tab w:val="left" w:pos="1276"/>
        </w:tabs>
        <w:ind w:left="0" w:firstLine="709"/>
        <w:rPr>
          <w:lang w:val="en-US"/>
        </w:rPr>
      </w:pPr>
      <w:bookmarkStart w:id="82" w:name="_Ref168319155"/>
      <w:r w:rsidRPr="003819EF">
        <w:rPr>
          <w:lang w:val="en-US"/>
        </w:rPr>
        <w:t xml:space="preserve">A. M. </w:t>
      </w:r>
      <w:proofErr w:type="spellStart"/>
      <w:r w:rsidRPr="003819EF">
        <w:rPr>
          <w:lang w:val="en-US"/>
        </w:rPr>
        <w:t>Bobreshov</w:t>
      </w:r>
      <w:proofErr w:type="spellEnd"/>
      <w:r w:rsidRPr="003819EF">
        <w:rPr>
          <w:lang w:val="en-US"/>
        </w:rPr>
        <w:t xml:space="preserve">, A. S. </w:t>
      </w:r>
      <w:proofErr w:type="spellStart"/>
      <w:r w:rsidRPr="003819EF">
        <w:rPr>
          <w:lang w:val="en-US"/>
        </w:rPr>
        <w:t>Zhabin</w:t>
      </w:r>
      <w:proofErr w:type="spellEnd"/>
      <w:r w:rsidRPr="003819EF">
        <w:rPr>
          <w:lang w:val="en-US"/>
        </w:rPr>
        <w:t xml:space="preserve">, V. A. </w:t>
      </w:r>
      <w:proofErr w:type="spellStart"/>
      <w:r w:rsidRPr="003819EF">
        <w:rPr>
          <w:lang w:val="en-US"/>
        </w:rPr>
        <w:t>Stepkin</w:t>
      </w:r>
      <w:proofErr w:type="spellEnd"/>
      <w:r w:rsidRPr="003819EF">
        <w:rPr>
          <w:lang w:val="en-US"/>
        </w:rPr>
        <w:t xml:space="preserve"> and G. K. </w:t>
      </w:r>
      <w:proofErr w:type="spellStart"/>
      <w:r w:rsidRPr="003819EF">
        <w:rPr>
          <w:lang w:val="en-US"/>
        </w:rPr>
        <w:t>Uskov</w:t>
      </w:r>
      <w:proofErr w:type="spellEnd"/>
      <w:r w:rsidRPr="003819EF">
        <w:rPr>
          <w:lang w:val="en-US"/>
        </w:rPr>
        <w:t xml:space="preserve">, "Ultra-short Pulse Generator with Back Edge Shaper," 2019 Radiation and Scattering of Electromagnetic Waves (RSEMW), </w:t>
      </w:r>
      <w:proofErr w:type="spellStart"/>
      <w:r w:rsidRPr="003819EF">
        <w:rPr>
          <w:lang w:val="en-US"/>
        </w:rPr>
        <w:t>Divnomorskoe</w:t>
      </w:r>
      <w:proofErr w:type="spellEnd"/>
      <w:r w:rsidRPr="003819EF">
        <w:rPr>
          <w:lang w:val="en-US"/>
        </w:rPr>
        <w:t xml:space="preserve">, Russia, 2019, pp. 204-207, </w:t>
      </w:r>
      <w:proofErr w:type="spellStart"/>
      <w:r w:rsidRPr="003819EF">
        <w:rPr>
          <w:lang w:val="en-US"/>
        </w:rPr>
        <w:t>doi</w:t>
      </w:r>
      <w:proofErr w:type="spellEnd"/>
      <w:r w:rsidRPr="003819EF">
        <w:rPr>
          <w:lang w:val="en-US"/>
        </w:rPr>
        <w:t>: 10.1109/RSEMW.2019.8792783.</w:t>
      </w:r>
      <w:bookmarkEnd w:id="82"/>
    </w:p>
    <w:p w14:paraId="3FF70E4F" w14:textId="201F9DBA" w:rsidR="003819EF" w:rsidRDefault="003819EF" w:rsidP="00411F4F">
      <w:pPr>
        <w:pStyle w:val="a2"/>
        <w:numPr>
          <w:ilvl w:val="0"/>
          <w:numId w:val="2"/>
        </w:numPr>
        <w:tabs>
          <w:tab w:val="left" w:pos="1276"/>
        </w:tabs>
        <w:ind w:left="0" w:firstLine="709"/>
        <w:rPr>
          <w:lang w:val="en-US"/>
        </w:rPr>
      </w:pPr>
      <w:proofErr w:type="spellStart"/>
      <w:r w:rsidRPr="003819EF">
        <w:rPr>
          <w:lang w:val="en-US"/>
        </w:rPr>
        <w:t>Valizade</w:t>
      </w:r>
      <w:proofErr w:type="spellEnd"/>
      <w:r w:rsidRPr="003819EF">
        <w:rPr>
          <w:lang w:val="en-US"/>
        </w:rPr>
        <w:t xml:space="preserve">, A., Rezaei, P. and </w:t>
      </w:r>
      <w:proofErr w:type="spellStart"/>
      <w:r w:rsidRPr="003819EF">
        <w:rPr>
          <w:lang w:val="en-US"/>
        </w:rPr>
        <w:t>Orouji</w:t>
      </w:r>
      <w:proofErr w:type="spellEnd"/>
      <w:r w:rsidRPr="003819EF">
        <w:rPr>
          <w:lang w:val="en-US"/>
        </w:rPr>
        <w:t xml:space="preserve">, A.A. (2016), A design of UWB reconfigurable pulse transmitter with pulse shape modulation. </w:t>
      </w:r>
      <w:proofErr w:type="spellStart"/>
      <w:r w:rsidRPr="003819EF">
        <w:rPr>
          <w:lang w:val="en-US"/>
        </w:rPr>
        <w:t>Microw</w:t>
      </w:r>
      <w:proofErr w:type="spellEnd"/>
      <w:r w:rsidRPr="003819EF">
        <w:rPr>
          <w:lang w:val="en-US"/>
        </w:rPr>
        <w:t xml:space="preserve">. Opt. Technol. Lett., 58: 2221-2227. </w:t>
      </w:r>
      <w:hyperlink r:id="rId65" w:history="1">
        <w:r w:rsidRPr="00B879DC">
          <w:rPr>
            <w:rStyle w:val="a6"/>
            <w:lang w:val="en-US"/>
          </w:rPr>
          <w:t>https://doi.org/10.1002/mop.30016</w:t>
        </w:r>
      </w:hyperlink>
    </w:p>
    <w:p w14:paraId="0E176636" w14:textId="34118EE6" w:rsidR="003819EF" w:rsidRDefault="003819EF" w:rsidP="00411F4F">
      <w:pPr>
        <w:pStyle w:val="a2"/>
        <w:numPr>
          <w:ilvl w:val="0"/>
          <w:numId w:val="2"/>
        </w:numPr>
        <w:tabs>
          <w:tab w:val="left" w:pos="1276"/>
        </w:tabs>
        <w:ind w:left="0" w:firstLine="709"/>
        <w:rPr>
          <w:lang w:val="en-US"/>
        </w:rPr>
      </w:pPr>
      <w:bookmarkStart w:id="83" w:name="_Ref168319753"/>
      <w:r w:rsidRPr="003819EF">
        <w:rPr>
          <w:lang w:val="en-US"/>
        </w:rPr>
        <w:t xml:space="preserve">M. Rahman and K. Wu, "A Reconfigurable Picosecond Pulse Generator in Non-linear Transmission Line for Impulse Radar Ultrawideband Applications," in IEEE Microwave and Wireless Components Letters, vol. 32, no. 5, pp. 448-451, May 2022, </w:t>
      </w:r>
      <w:proofErr w:type="spellStart"/>
      <w:r w:rsidRPr="003819EF">
        <w:rPr>
          <w:lang w:val="en-US"/>
        </w:rPr>
        <w:t>doi</w:t>
      </w:r>
      <w:proofErr w:type="spellEnd"/>
      <w:r w:rsidRPr="003819EF">
        <w:rPr>
          <w:lang w:val="en-US"/>
        </w:rPr>
        <w:t>: 10.1109/LMWC.2021.3138023.</w:t>
      </w:r>
      <w:bookmarkEnd w:id="83"/>
    </w:p>
    <w:p w14:paraId="2A368BA2" w14:textId="16C339B7" w:rsidR="003819EF" w:rsidRDefault="003819EF" w:rsidP="00411F4F">
      <w:pPr>
        <w:pStyle w:val="a2"/>
        <w:numPr>
          <w:ilvl w:val="0"/>
          <w:numId w:val="2"/>
        </w:numPr>
        <w:tabs>
          <w:tab w:val="left" w:pos="1276"/>
        </w:tabs>
        <w:ind w:left="0" w:firstLine="709"/>
        <w:rPr>
          <w:lang w:val="en-US"/>
        </w:rPr>
      </w:pPr>
      <w:bookmarkStart w:id="84" w:name="_Ref168319760"/>
      <w:r w:rsidRPr="003819EF">
        <w:rPr>
          <w:lang w:val="en-US"/>
        </w:rPr>
        <w:t xml:space="preserve">M. Rahman and K. Wu, "A Nonlinear Transmission Line Technique for Generating Efficient and Low-Ringing Picosecond Pulses for Ultrabroadband and Ultrafast Systems," in IEEE Transactions on Instrumentation and Measurement, vol. 71, pp. 1-11, 2022, Art no. 2005511, </w:t>
      </w:r>
      <w:proofErr w:type="spellStart"/>
      <w:r w:rsidRPr="003819EF">
        <w:rPr>
          <w:lang w:val="en-US"/>
        </w:rPr>
        <w:t>doi</w:t>
      </w:r>
      <w:proofErr w:type="spellEnd"/>
      <w:r w:rsidRPr="003819EF">
        <w:rPr>
          <w:lang w:val="en-US"/>
        </w:rPr>
        <w:t>: 10.1109/TIM.2022.3204098.</w:t>
      </w:r>
      <w:bookmarkEnd w:id="84"/>
    </w:p>
    <w:p w14:paraId="0469B551" w14:textId="7DF4CB84" w:rsidR="00F92C98" w:rsidRDefault="00F92C98" w:rsidP="00411F4F">
      <w:pPr>
        <w:pStyle w:val="a2"/>
        <w:numPr>
          <w:ilvl w:val="0"/>
          <w:numId w:val="2"/>
        </w:numPr>
        <w:tabs>
          <w:tab w:val="left" w:pos="1276"/>
        </w:tabs>
        <w:ind w:left="0" w:firstLine="709"/>
      </w:pPr>
      <w:bookmarkStart w:id="85" w:name="_Ref168320519"/>
      <w:r w:rsidRPr="00F92C98">
        <w:lastRenderedPageBreak/>
        <w:t xml:space="preserve">Смирнов Артем Анатольевич, Иванов Борис Викторович, </w:t>
      </w:r>
      <w:proofErr w:type="spellStart"/>
      <w:r w:rsidRPr="00F92C98">
        <w:t>Кардо</w:t>
      </w:r>
      <w:proofErr w:type="spellEnd"/>
      <w:r w:rsidRPr="00F92C98">
        <w:t xml:space="preserve">-Сысоев Алексей Федорович, Шевченко Сергей Александрович Исследование процесса формирования </w:t>
      </w:r>
      <w:proofErr w:type="spellStart"/>
      <w:r w:rsidRPr="00F92C98">
        <w:t>субнаносекундных</w:t>
      </w:r>
      <w:proofErr w:type="spellEnd"/>
      <w:r w:rsidRPr="00F92C98">
        <w:t xml:space="preserve"> перепадов напряжения карбид-кремниевыми дрейфовыми диодами с резким восстановлением // Вестник евразийской науки. 2015. №4 (29).</w:t>
      </w:r>
      <w:bookmarkEnd w:id="85"/>
      <w:r w:rsidRPr="00F92C98">
        <w:t xml:space="preserve"> </w:t>
      </w:r>
    </w:p>
    <w:p w14:paraId="33307BEB" w14:textId="21B67FD9" w:rsidR="00B015D3" w:rsidRDefault="00B015D3" w:rsidP="00411F4F">
      <w:pPr>
        <w:pStyle w:val="a2"/>
        <w:numPr>
          <w:ilvl w:val="0"/>
          <w:numId w:val="2"/>
        </w:numPr>
        <w:tabs>
          <w:tab w:val="left" w:pos="1276"/>
        </w:tabs>
        <w:ind w:left="0" w:firstLine="709"/>
      </w:pPr>
      <w:r w:rsidRPr="00B015D3">
        <w:rPr>
          <w:lang w:val="en-US"/>
        </w:rPr>
        <w:t xml:space="preserve">M. </w:t>
      </w:r>
      <w:proofErr w:type="spellStart"/>
      <w:r w:rsidRPr="00B015D3">
        <w:rPr>
          <w:lang w:val="en-US"/>
        </w:rPr>
        <w:t>Gerding</w:t>
      </w:r>
      <w:proofErr w:type="spellEnd"/>
      <w:r w:rsidRPr="00B015D3">
        <w:rPr>
          <w:lang w:val="en-US"/>
        </w:rPr>
        <w:t xml:space="preserve">, T. </w:t>
      </w:r>
      <w:proofErr w:type="spellStart"/>
      <w:r w:rsidRPr="00B015D3">
        <w:rPr>
          <w:lang w:val="en-US"/>
        </w:rPr>
        <w:t>Musch</w:t>
      </w:r>
      <w:proofErr w:type="spellEnd"/>
      <w:r w:rsidRPr="00B015D3">
        <w:rPr>
          <w:lang w:val="en-US"/>
        </w:rPr>
        <w:t xml:space="preserve">, and B. </w:t>
      </w:r>
      <w:proofErr w:type="spellStart"/>
      <w:r w:rsidRPr="00B015D3">
        <w:rPr>
          <w:lang w:val="en-US"/>
        </w:rPr>
        <w:t>Schiek</w:t>
      </w:r>
      <w:proofErr w:type="spellEnd"/>
      <w:r w:rsidRPr="00B015D3">
        <w:rPr>
          <w:lang w:val="en-US"/>
        </w:rPr>
        <w:t xml:space="preserve">, “Generation of short electrical pulses based on bipolar transistors,” Adv. </w:t>
      </w:r>
      <w:r>
        <w:t xml:space="preserve">Radio </w:t>
      </w:r>
      <w:proofErr w:type="spellStart"/>
      <w:r>
        <w:t>Sci</w:t>
      </w:r>
      <w:proofErr w:type="spellEnd"/>
      <w:r>
        <w:t xml:space="preserve">., </w:t>
      </w:r>
      <w:proofErr w:type="spellStart"/>
      <w:r>
        <w:t>vol</w:t>
      </w:r>
      <w:proofErr w:type="spellEnd"/>
      <w:r>
        <w:t xml:space="preserve">. 2, </w:t>
      </w:r>
      <w:proofErr w:type="spellStart"/>
      <w:r>
        <w:t>pp</w:t>
      </w:r>
      <w:proofErr w:type="spellEnd"/>
      <w:r>
        <w:t>. 7–12, 2004.</w:t>
      </w:r>
    </w:p>
    <w:p w14:paraId="7153657F" w14:textId="3E02E1C1" w:rsidR="00B015D3" w:rsidRDefault="00B015D3" w:rsidP="00411F4F">
      <w:pPr>
        <w:pStyle w:val="a2"/>
        <w:numPr>
          <w:ilvl w:val="0"/>
          <w:numId w:val="2"/>
        </w:numPr>
        <w:tabs>
          <w:tab w:val="left" w:pos="1276"/>
        </w:tabs>
        <w:ind w:left="0" w:firstLine="709"/>
      </w:pPr>
      <w:bookmarkStart w:id="86" w:name="_Ref168322397"/>
      <w:r w:rsidRPr="00B015D3">
        <w:rPr>
          <w:lang w:val="en-US"/>
        </w:rPr>
        <w:t xml:space="preserve">J. Han and C. Nguyen, “On the development of an integrated </w:t>
      </w:r>
      <w:proofErr w:type="spellStart"/>
      <w:r w:rsidRPr="00B015D3">
        <w:rPr>
          <w:lang w:val="en-US"/>
        </w:rPr>
        <w:t>CMOSbased</w:t>
      </w:r>
      <w:proofErr w:type="spellEnd"/>
      <w:r w:rsidRPr="00B015D3">
        <w:rPr>
          <w:lang w:val="en-US"/>
        </w:rPr>
        <w:t xml:space="preserve"> UWB tunable-pulse transmit module,” IEEE Trans. </w:t>
      </w:r>
      <w:proofErr w:type="spellStart"/>
      <w:r>
        <w:t>Microw</w:t>
      </w:r>
      <w:proofErr w:type="spellEnd"/>
      <w:r>
        <w:t xml:space="preserve">. </w:t>
      </w:r>
      <w:proofErr w:type="spellStart"/>
      <w:r>
        <w:t>Theory</w:t>
      </w:r>
      <w:proofErr w:type="spellEnd"/>
      <w:r>
        <w:t xml:space="preserve"> Tech., </w:t>
      </w:r>
      <w:proofErr w:type="spellStart"/>
      <w:r>
        <w:t>vol</w:t>
      </w:r>
      <w:proofErr w:type="spellEnd"/>
      <w:r>
        <w:t xml:space="preserve">. 54, </w:t>
      </w:r>
      <w:proofErr w:type="spellStart"/>
      <w:r>
        <w:t>no</w:t>
      </w:r>
      <w:proofErr w:type="spellEnd"/>
      <w:r>
        <w:t xml:space="preserve">. 10, </w:t>
      </w:r>
      <w:proofErr w:type="spellStart"/>
      <w:r>
        <w:t>pp</w:t>
      </w:r>
      <w:proofErr w:type="spellEnd"/>
      <w:r>
        <w:t xml:space="preserve">. 3681–3687, </w:t>
      </w:r>
      <w:proofErr w:type="spellStart"/>
      <w:r>
        <w:t>Oct</w:t>
      </w:r>
      <w:proofErr w:type="spellEnd"/>
      <w:r>
        <w:t>. 2006</w:t>
      </w:r>
      <w:bookmarkEnd w:id="86"/>
    </w:p>
    <w:p w14:paraId="0F9B8042" w14:textId="07463779" w:rsidR="00453E5D" w:rsidRDefault="00453E5D" w:rsidP="00411F4F">
      <w:pPr>
        <w:pStyle w:val="a2"/>
        <w:numPr>
          <w:ilvl w:val="0"/>
          <w:numId w:val="2"/>
        </w:numPr>
        <w:tabs>
          <w:tab w:val="left" w:pos="1276"/>
        </w:tabs>
        <w:ind w:left="0" w:firstLine="709"/>
      </w:pPr>
      <w:bookmarkStart w:id="87" w:name="_Ref168326587"/>
      <w:proofErr w:type="spellStart"/>
      <w:r w:rsidRPr="00453E5D">
        <w:rPr>
          <w:lang w:val="en-US"/>
        </w:rPr>
        <w:t>Tekin</w:t>
      </w:r>
      <w:proofErr w:type="spellEnd"/>
      <w:r w:rsidRPr="00453E5D">
        <w:rPr>
          <w:lang w:val="en-US"/>
        </w:rPr>
        <w:t xml:space="preserve">, I. (2009), </w:t>
      </w:r>
      <w:proofErr w:type="spellStart"/>
      <w:r w:rsidRPr="00453E5D">
        <w:rPr>
          <w:lang w:val="en-US"/>
        </w:rPr>
        <w:t>Ultra wideband</w:t>
      </w:r>
      <w:proofErr w:type="spellEnd"/>
      <w:r w:rsidRPr="00453E5D">
        <w:rPr>
          <w:lang w:val="en-US"/>
        </w:rPr>
        <w:t xml:space="preserve"> pulse generation using microstrip coupled lines. </w:t>
      </w:r>
      <w:proofErr w:type="spellStart"/>
      <w:r w:rsidRPr="00453E5D">
        <w:t>Microw</w:t>
      </w:r>
      <w:proofErr w:type="spellEnd"/>
      <w:r w:rsidRPr="00453E5D">
        <w:t xml:space="preserve">. </w:t>
      </w:r>
      <w:proofErr w:type="spellStart"/>
      <w:r w:rsidRPr="00453E5D">
        <w:t>Opt</w:t>
      </w:r>
      <w:proofErr w:type="spellEnd"/>
      <w:r w:rsidRPr="00453E5D">
        <w:t xml:space="preserve">. </w:t>
      </w:r>
      <w:proofErr w:type="spellStart"/>
      <w:r w:rsidRPr="00453E5D">
        <w:t>Technol</w:t>
      </w:r>
      <w:proofErr w:type="spellEnd"/>
      <w:r w:rsidRPr="00453E5D">
        <w:t xml:space="preserve">. </w:t>
      </w:r>
      <w:proofErr w:type="spellStart"/>
      <w:r w:rsidRPr="00453E5D">
        <w:t>Lett</w:t>
      </w:r>
      <w:proofErr w:type="spellEnd"/>
      <w:r w:rsidRPr="00453E5D">
        <w:t>., 51: 944-949.</w:t>
      </w:r>
      <w:bookmarkEnd w:id="87"/>
    </w:p>
    <w:p w14:paraId="2BCACA11" w14:textId="0CC75868" w:rsidR="00FF6DF5" w:rsidRPr="00FF6DF5" w:rsidRDefault="00FF6DF5" w:rsidP="00411F4F">
      <w:pPr>
        <w:pStyle w:val="a2"/>
        <w:numPr>
          <w:ilvl w:val="0"/>
          <w:numId w:val="2"/>
        </w:numPr>
        <w:tabs>
          <w:tab w:val="left" w:pos="1276"/>
        </w:tabs>
        <w:ind w:left="0" w:firstLine="709"/>
        <w:rPr>
          <w:lang w:val="en-US"/>
        </w:rPr>
      </w:pPr>
      <w:r w:rsidRPr="00FF6DF5">
        <w:rPr>
          <w:lang w:val="en-US"/>
        </w:rPr>
        <w:t xml:space="preserve">W. -B. Lin, Y. -T. Liu and F. -C. Chen, "A New Ultra-Wideband Monocycle Pulse Generator Using Second-Order Transient Circuit," 2008 38th European Microwave Conference, Amsterdam, Netherlands, 2008, pp. 1585-1588, </w:t>
      </w:r>
      <w:proofErr w:type="spellStart"/>
      <w:r w:rsidRPr="00FF6DF5">
        <w:rPr>
          <w:lang w:val="en-US"/>
        </w:rPr>
        <w:t>doi</w:t>
      </w:r>
      <w:proofErr w:type="spellEnd"/>
      <w:r w:rsidRPr="00FF6DF5">
        <w:rPr>
          <w:lang w:val="en-US"/>
        </w:rPr>
        <w:t>: 10.1109/EUMC.2008.4751773.</w:t>
      </w:r>
    </w:p>
    <w:p w14:paraId="6C4D43F3" w14:textId="67DE3594" w:rsidR="005F415B" w:rsidRDefault="005F415B" w:rsidP="00411F4F">
      <w:pPr>
        <w:pStyle w:val="a2"/>
        <w:numPr>
          <w:ilvl w:val="0"/>
          <w:numId w:val="2"/>
        </w:numPr>
        <w:tabs>
          <w:tab w:val="left" w:pos="1276"/>
        </w:tabs>
        <w:ind w:left="0" w:firstLine="709"/>
        <w:rPr>
          <w:lang w:val="en-US"/>
        </w:rPr>
      </w:pPr>
      <w:bookmarkStart w:id="88" w:name="_Ref168320163"/>
      <w:r w:rsidRPr="005F415B">
        <w:rPr>
          <w:lang w:val="en-US"/>
        </w:rPr>
        <w:t xml:space="preserve">J. Yang, Y. </w:t>
      </w:r>
      <w:proofErr w:type="spellStart"/>
      <w:r w:rsidRPr="005F415B">
        <w:rPr>
          <w:lang w:val="en-US"/>
        </w:rPr>
        <w:t>Xie</w:t>
      </w:r>
      <w:proofErr w:type="spellEnd"/>
      <w:r w:rsidRPr="005F415B">
        <w:rPr>
          <w:lang w:val="en-US"/>
        </w:rPr>
        <w:t xml:space="preserve">, Y. Lai, Y. </w:t>
      </w:r>
      <w:proofErr w:type="spellStart"/>
      <w:r w:rsidRPr="005F415B">
        <w:rPr>
          <w:lang w:val="en-US"/>
        </w:rPr>
        <w:t>Qiu</w:t>
      </w:r>
      <w:proofErr w:type="spellEnd"/>
      <w:r w:rsidRPr="005F415B">
        <w:rPr>
          <w:lang w:val="en-US"/>
        </w:rPr>
        <w:t xml:space="preserve"> and H. Wang, "Study on All-Solid High Repetition-Rate Pulse Generator Based on DSRD," in IEEE Letters on Electromagnetic Compatibility Practice and Applications, vol. 2, no. 4, pp. 142-146, Dec. 2020, </w:t>
      </w:r>
      <w:proofErr w:type="spellStart"/>
      <w:r w:rsidRPr="005F415B">
        <w:rPr>
          <w:lang w:val="en-US"/>
        </w:rPr>
        <w:t>doi</w:t>
      </w:r>
      <w:proofErr w:type="spellEnd"/>
      <w:r w:rsidRPr="005F415B">
        <w:rPr>
          <w:lang w:val="en-US"/>
        </w:rPr>
        <w:t>: 10.1109/LEMCPA.2020.3032421.</w:t>
      </w:r>
      <w:bookmarkEnd w:id="88"/>
    </w:p>
    <w:p w14:paraId="1693FE21" w14:textId="7C5BE42B" w:rsidR="006C35CA" w:rsidRDefault="006C35CA" w:rsidP="00411F4F">
      <w:pPr>
        <w:pStyle w:val="a2"/>
        <w:numPr>
          <w:ilvl w:val="0"/>
          <w:numId w:val="2"/>
        </w:numPr>
        <w:tabs>
          <w:tab w:val="left" w:pos="1276"/>
        </w:tabs>
        <w:ind w:left="0" w:firstLine="709"/>
        <w:rPr>
          <w:lang w:val="en-US"/>
        </w:rPr>
      </w:pPr>
      <w:proofErr w:type="spellStart"/>
      <w:r>
        <w:rPr>
          <w:lang w:val="en-US"/>
        </w:rPr>
        <w:t>Jeongwoo</w:t>
      </w:r>
      <w:proofErr w:type="spellEnd"/>
      <w:r>
        <w:rPr>
          <w:lang w:val="en-US"/>
        </w:rPr>
        <w:t xml:space="preserve"> Han and Cam Nguyen, "A new ultra-wideband, ultra-short monocycle pulse generator with reduced ringing," in IEEE Microwave and Wireless Components Letters, vol. 12, no. 6, pp. 206-208, June 2002</w:t>
      </w:r>
    </w:p>
    <w:p w14:paraId="4688F37B" w14:textId="77777777" w:rsidR="006C35CA" w:rsidRDefault="006C35CA" w:rsidP="00411F4F">
      <w:pPr>
        <w:pStyle w:val="a2"/>
        <w:numPr>
          <w:ilvl w:val="0"/>
          <w:numId w:val="2"/>
        </w:numPr>
        <w:tabs>
          <w:tab w:val="left" w:pos="1276"/>
        </w:tabs>
        <w:ind w:left="0" w:firstLine="709"/>
        <w:rPr>
          <w:lang w:val="en-US"/>
        </w:rPr>
      </w:pPr>
      <w:r>
        <w:rPr>
          <w:lang w:val="en-US"/>
        </w:rPr>
        <w:t>F. Zito, D. Pepe and D. Zito, "UWB CMOS Monocycle Pulse Generator," in IEEE Transactions on Circuits and Systems I: Regular Papers, vol. 57, no. 10, pp. 2654-2664, Oct. 2010</w:t>
      </w:r>
    </w:p>
    <w:p w14:paraId="0EF19811" w14:textId="77777777" w:rsidR="006C35CA" w:rsidRDefault="006C35CA" w:rsidP="00411F4F">
      <w:pPr>
        <w:pStyle w:val="a2"/>
        <w:numPr>
          <w:ilvl w:val="0"/>
          <w:numId w:val="2"/>
        </w:numPr>
        <w:tabs>
          <w:tab w:val="left" w:pos="1276"/>
        </w:tabs>
        <w:ind w:left="0" w:firstLine="709"/>
        <w:rPr>
          <w:lang w:val="en-US"/>
        </w:rPr>
      </w:pPr>
      <w:r>
        <w:rPr>
          <w:lang w:val="en-US"/>
        </w:rPr>
        <w:t>E. J. Wilkinson, "An N-Way Hybrid Power Divider," in IRE Transactions on Microwave Theory and Techniques, vol. 8, no. 1, pp. 116-118, January 1960</w:t>
      </w:r>
    </w:p>
    <w:p w14:paraId="65638A9B" w14:textId="77777777" w:rsidR="006C35CA" w:rsidRDefault="006C35CA" w:rsidP="00411F4F">
      <w:pPr>
        <w:pStyle w:val="a2"/>
        <w:numPr>
          <w:ilvl w:val="0"/>
          <w:numId w:val="2"/>
        </w:numPr>
        <w:tabs>
          <w:tab w:val="left" w:pos="1276"/>
        </w:tabs>
        <w:ind w:left="0" w:firstLine="709"/>
      </w:pPr>
      <w:bookmarkStart w:id="89" w:name="_Ref168331638"/>
      <w:r>
        <w:t xml:space="preserve">Величкина А. С., Елфимов А. Е., </w:t>
      </w:r>
      <w:proofErr w:type="spellStart"/>
      <w:r>
        <w:t>Смусева</w:t>
      </w:r>
      <w:proofErr w:type="spellEnd"/>
      <w:r>
        <w:t xml:space="preserve"> К. В., Усков Г. </w:t>
      </w:r>
      <w:r>
        <w:rPr>
          <w:lang w:val="en-US"/>
        </w:rPr>
        <w:t>K</w:t>
      </w:r>
      <w:r>
        <w:t xml:space="preserve">. Расширение частотного диапазона сумматора Уилкинсона для формирования </w:t>
      </w:r>
      <w:r>
        <w:lastRenderedPageBreak/>
        <w:t>сверхкоротких импульсов// Радиолокация, навигация, связь: XXV</w:t>
      </w:r>
      <w:r>
        <w:rPr>
          <w:lang w:val="en-US"/>
        </w:rPr>
        <w:t>III</w:t>
      </w:r>
      <w:r>
        <w:t xml:space="preserve"> Международная научно-техническая конференция. 202</w:t>
      </w:r>
      <w:r>
        <w:rPr>
          <w:lang w:val="en-US"/>
        </w:rPr>
        <w:t>2</w:t>
      </w:r>
      <w:r>
        <w:t xml:space="preserve">. Т. </w:t>
      </w:r>
      <w:r>
        <w:rPr>
          <w:lang w:val="en-US"/>
        </w:rPr>
        <w:t>4</w:t>
      </w:r>
      <w:r>
        <w:t>. С. 315-322.</w:t>
      </w:r>
      <w:bookmarkEnd w:id="89"/>
    </w:p>
    <w:p w14:paraId="36C9529F" w14:textId="00FEA583" w:rsidR="006C35CA" w:rsidRDefault="006C35CA" w:rsidP="00411F4F">
      <w:pPr>
        <w:pStyle w:val="a2"/>
        <w:numPr>
          <w:ilvl w:val="0"/>
          <w:numId w:val="2"/>
        </w:numPr>
        <w:tabs>
          <w:tab w:val="left" w:pos="1276"/>
        </w:tabs>
        <w:ind w:left="0" w:firstLine="709"/>
        <w:rPr>
          <w:lang w:val="en-US"/>
        </w:rPr>
      </w:pPr>
      <w:proofErr w:type="spellStart"/>
      <w:r>
        <w:rPr>
          <w:lang w:val="en-US"/>
        </w:rPr>
        <w:t>Protiva</w:t>
      </w:r>
      <w:proofErr w:type="spellEnd"/>
      <w:r>
        <w:rPr>
          <w:lang w:val="en-US"/>
        </w:rPr>
        <w:t xml:space="preserve">, P., </w:t>
      </w:r>
      <w:proofErr w:type="spellStart"/>
      <w:r>
        <w:rPr>
          <w:lang w:val="en-US"/>
        </w:rPr>
        <w:t>Mrkvica</w:t>
      </w:r>
      <w:proofErr w:type="spellEnd"/>
      <w:r>
        <w:rPr>
          <w:lang w:val="en-US"/>
        </w:rPr>
        <w:t xml:space="preserve">, J. and </w:t>
      </w:r>
      <w:proofErr w:type="spellStart"/>
      <w:r>
        <w:rPr>
          <w:lang w:val="en-US"/>
        </w:rPr>
        <w:t>Macháč</w:t>
      </w:r>
      <w:proofErr w:type="spellEnd"/>
      <w:r>
        <w:rPr>
          <w:lang w:val="en-US"/>
        </w:rPr>
        <w:t xml:space="preserve">, J. (2010), A compact step recovery diode </w:t>
      </w:r>
      <w:proofErr w:type="spellStart"/>
      <w:r>
        <w:rPr>
          <w:lang w:val="en-US"/>
        </w:rPr>
        <w:t>subnanosecond</w:t>
      </w:r>
      <w:proofErr w:type="spellEnd"/>
      <w:r>
        <w:rPr>
          <w:lang w:val="en-US"/>
        </w:rPr>
        <w:t xml:space="preserve"> pulse generator. </w:t>
      </w:r>
      <w:proofErr w:type="spellStart"/>
      <w:r>
        <w:rPr>
          <w:lang w:val="en-US"/>
        </w:rPr>
        <w:t>Microw</w:t>
      </w:r>
      <w:proofErr w:type="spellEnd"/>
      <w:r>
        <w:rPr>
          <w:lang w:val="en-US"/>
        </w:rPr>
        <w:t>. Opt. Technol. Lett., 52: 438-440.</w:t>
      </w:r>
    </w:p>
    <w:p w14:paraId="64737055" w14:textId="77777777" w:rsidR="006C35CA" w:rsidRDefault="006C35CA" w:rsidP="00411F4F">
      <w:pPr>
        <w:pStyle w:val="a2"/>
        <w:numPr>
          <w:ilvl w:val="0"/>
          <w:numId w:val="2"/>
        </w:numPr>
        <w:tabs>
          <w:tab w:val="left" w:pos="1276"/>
        </w:tabs>
        <w:ind w:left="0" w:firstLine="851"/>
      </w:pPr>
      <w:r>
        <w:t>Решение Федеральной комиссии по связи (FCC) США № FCC 02-48 от 14.02.2002.</w:t>
      </w:r>
    </w:p>
    <w:p w14:paraId="3BA94D2A" w14:textId="77777777" w:rsidR="006C35CA" w:rsidRDefault="006C35CA" w:rsidP="00411F4F">
      <w:pPr>
        <w:pStyle w:val="a2"/>
        <w:numPr>
          <w:ilvl w:val="0"/>
          <w:numId w:val="2"/>
        </w:numPr>
        <w:tabs>
          <w:tab w:val="left" w:pos="1276"/>
        </w:tabs>
        <w:ind w:left="0" w:firstLine="851"/>
      </w:pPr>
      <w:proofErr w:type="spellStart"/>
      <w:r>
        <w:t>Балзовский</w:t>
      </w:r>
      <w:proofErr w:type="spellEnd"/>
      <w:r>
        <w:t xml:space="preserve"> Е. В. Уменьшение потерь в сверхширокополосной антенной решётке при синхронном сложении коротких импульсов / Е. В. </w:t>
      </w:r>
      <w:proofErr w:type="spellStart"/>
      <w:r>
        <w:t>Балзовский</w:t>
      </w:r>
      <w:proofErr w:type="spellEnd"/>
      <w:r>
        <w:t>, Ю. И. Буянов, В. И. Кошелев, Э. С. Некрасов // доклад в рамках VIII Международная научно-практическая конференция в рамках Международного форума «Интеллектуальные системы 4-й промышленной революции» – 2017 г</w:t>
      </w:r>
    </w:p>
    <w:p w14:paraId="69020764" w14:textId="57AF5B19" w:rsidR="006C35CA" w:rsidRDefault="006C35CA" w:rsidP="00411F4F">
      <w:pPr>
        <w:pStyle w:val="a2"/>
        <w:numPr>
          <w:ilvl w:val="0"/>
          <w:numId w:val="2"/>
        </w:numPr>
        <w:tabs>
          <w:tab w:val="left" w:pos="1276"/>
        </w:tabs>
        <w:ind w:left="0" w:firstLine="851"/>
        <w:rPr>
          <w:lang w:val="en-US"/>
        </w:rPr>
      </w:pPr>
      <w:r>
        <w:rPr>
          <w:lang w:val="en-US"/>
        </w:rPr>
        <w:t xml:space="preserve">Askari D., </w:t>
      </w:r>
      <w:proofErr w:type="spellStart"/>
      <w:r>
        <w:rPr>
          <w:lang w:val="en-US"/>
        </w:rPr>
        <w:t>Kamarei</w:t>
      </w:r>
      <w:proofErr w:type="spellEnd"/>
      <w:r>
        <w:rPr>
          <w:lang w:val="en-US"/>
        </w:rPr>
        <w:t xml:space="preserve"> M., Windowing UWB microwave, </w:t>
      </w:r>
      <w:r w:rsidR="00B7636B">
        <w:rPr>
          <w:lang w:val="en-US"/>
        </w:rPr>
        <w:t>mm</w:t>
      </w:r>
      <w:r>
        <w:rPr>
          <w:lang w:val="en-US"/>
        </w:rPr>
        <w:t>-wave multi-port S-parameter measurements using open-ended excess electrical length // The Journal of Engineering — May 2017 — Vol. 6 — p. 257–259.</w:t>
      </w:r>
    </w:p>
    <w:p w14:paraId="0DE27DF1" w14:textId="77777777" w:rsidR="006C35CA" w:rsidRDefault="006C35CA" w:rsidP="00411F4F">
      <w:pPr>
        <w:pStyle w:val="a2"/>
        <w:numPr>
          <w:ilvl w:val="0"/>
          <w:numId w:val="2"/>
        </w:numPr>
        <w:tabs>
          <w:tab w:val="left" w:pos="1276"/>
        </w:tabs>
        <w:ind w:left="0" w:firstLine="851"/>
        <w:rPr>
          <w:lang w:val="en-US"/>
        </w:rPr>
      </w:pPr>
      <w:r>
        <w:rPr>
          <w:lang w:val="en-US"/>
        </w:rPr>
        <w:t xml:space="preserve">Askari D., </w:t>
      </w:r>
      <w:proofErr w:type="spellStart"/>
      <w:r>
        <w:rPr>
          <w:lang w:val="en-US"/>
        </w:rPr>
        <w:t>Kamarei</w:t>
      </w:r>
      <w:proofErr w:type="spellEnd"/>
      <w:r>
        <w:rPr>
          <w:lang w:val="en-US"/>
        </w:rPr>
        <w:t xml:space="preserve"> M. Design, Analysis and Implementation of Ultra High Data Rate UWB Six-Port Receiver up to 7Gbps for 5G New Spectrum Radio Access and CAR // Progress In Electromagnetics Research B — 2017 — Vol. 73, — p.31–48.</w:t>
      </w:r>
    </w:p>
    <w:p w14:paraId="45064EA2" w14:textId="0E888AE0" w:rsidR="006C35CA" w:rsidRDefault="006C35CA" w:rsidP="00411F4F">
      <w:pPr>
        <w:pStyle w:val="a2"/>
        <w:numPr>
          <w:ilvl w:val="0"/>
          <w:numId w:val="2"/>
        </w:numPr>
        <w:tabs>
          <w:tab w:val="left" w:pos="1276"/>
        </w:tabs>
        <w:ind w:left="0" w:firstLine="851"/>
      </w:pPr>
      <w:proofErr w:type="spellStart"/>
      <w:r>
        <w:t>Малорацкий</w:t>
      </w:r>
      <w:proofErr w:type="spellEnd"/>
      <w:r>
        <w:t xml:space="preserve"> Л. Г. Анализ </w:t>
      </w:r>
      <w:proofErr w:type="spellStart"/>
      <w:r>
        <w:t>шестиполюсного</w:t>
      </w:r>
      <w:proofErr w:type="spellEnd"/>
      <w:r>
        <w:t xml:space="preserve"> кольцевого делителя мощности / Л. Г. </w:t>
      </w:r>
      <w:proofErr w:type="spellStart"/>
      <w:r>
        <w:t>Малорацкий</w:t>
      </w:r>
      <w:proofErr w:type="spellEnd"/>
      <w:r>
        <w:t xml:space="preserve"> // Радиотехника — 1972 — №9.</w:t>
      </w:r>
    </w:p>
    <w:p w14:paraId="27445A57" w14:textId="55559CE3" w:rsidR="006C35CA" w:rsidRDefault="006C35CA" w:rsidP="00411F4F">
      <w:pPr>
        <w:pStyle w:val="a2"/>
        <w:numPr>
          <w:ilvl w:val="0"/>
          <w:numId w:val="2"/>
        </w:numPr>
        <w:tabs>
          <w:tab w:val="left" w:pos="1276"/>
        </w:tabs>
        <w:ind w:left="0" w:firstLine="851"/>
        <w:rPr>
          <w:lang w:val="en-US"/>
        </w:rPr>
      </w:pPr>
      <w:r w:rsidRPr="006C35CA">
        <w:rPr>
          <w:lang w:val="en-US"/>
        </w:rPr>
        <w:t>Omi, A.I. A New Analytical Design Methodology for a Three-Section Wideband Wilkinson Power Divider / A.I. Omi, Z.N. Zafar, H. Al-</w:t>
      </w:r>
      <w:proofErr w:type="spellStart"/>
      <w:r w:rsidRPr="006C35CA">
        <w:rPr>
          <w:lang w:val="en-US"/>
        </w:rPr>
        <w:t>Shakhori</w:t>
      </w:r>
      <w:proofErr w:type="spellEnd"/>
      <w:r w:rsidRPr="006C35CA">
        <w:rPr>
          <w:lang w:val="en-US"/>
        </w:rPr>
        <w:t xml:space="preserve">, A.N. Savage, R. Islam, M.A. </w:t>
      </w:r>
      <w:proofErr w:type="spellStart"/>
      <w:r w:rsidRPr="006C35CA">
        <w:rPr>
          <w:lang w:val="en-US"/>
        </w:rPr>
        <w:t>Maktoomi</w:t>
      </w:r>
      <w:proofErr w:type="spellEnd"/>
      <w:r w:rsidRPr="006C35CA">
        <w:rPr>
          <w:lang w:val="en-US"/>
        </w:rPr>
        <w:t xml:space="preserve">, C. </w:t>
      </w:r>
      <w:proofErr w:type="spellStart"/>
      <w:r w:rsidRPr="006C35CA">
        <w:rPr>
          <w:lang w:val="en-US"/>
        </w:rPr>
        <w:t>Zakzewski</w:t>
      </w:r>
      <w:proofErr w:type="spellEnd"/>
      <w:r w:rsidRPr="006C35CA">
        <w:rPr>
          <w:lang w:val="en-US"/>
        </w:rPr>
        <w:t>, P. Sekhar. // Electronics. – 2021. – № 10. – P.2332.</w:t>
      </w:r>
    </w:p>
    <w:p w14:paraId="7A02A1E2" w14:textId="5213E88F" w:rsidR="00CF2130" w:rsidRDefault="00E13600" w:rsidP="00411F4F">
      <w:pPr>
        <w:pStyle w:val="a2"/>
        <w:numPr>
          <w:ilvl w:val="0"/>
          <w:numId w:val="2"/>
        </w:numPr>
        <w:tabs>
          <w:tab w:val="left" w:pos="1276"/>
        </w:tabs>
        <w:ind w:left="0" w:firstLine="851"/>
        <w:rPr>
          <w:lang w:val="en-US"/>
        </w:rPr>
      </w:pPr>
      <w:proofErr w:type="spellStart"/>
      <w:r w:rsidRPr="00E13600">
        <w:rPr>
          <w:lang w:val="en-US"/>
        </w:rPr>
        <w:t>Pozar</w:t>
      </w:r>
      <w:proofErr w:type="spellEnd"/>
      <w:r w:rsidRPr="00E13600">
        <w:rPr>
          <w:lang w:val="en-US"/>
        </w:rPr>
        <w:t xml:space="preserve">, D.M. Microwave Engineering, 4th ed.; </w:t>
      </w:r>
      <w:proofErr w:type="spellStart"/>
      <w:r w:rsidRPr="00E13600">
        <w:rPr>
          <w:lang w:val="en-US"/>
        </w:rPr>
        <w:t>JohnWiley</w:t>
      </w:r>
      <w:proofErr w:type="spellEnd"/>
      <w:r w:rsidRPr="00E13600">
        <w:rPr>
          <w:lang w:val="en-US"/>
        </w:rPr>
        <w:t xml:space="preserve"> and Sons, Inc.: Hoboken, NJ, USA, 2012.</w:t>
      </w:r>
    </w:p>
    <w:p w14:paraId="4B22F242" w14:textId="77777777" w:rsidR="00BA47A8" w:rsidRDefault="00BA47A8" w:rsidP="00411F4F">
      <w:pPr>
        <w:pStyle w:val="a2"/>
        <w:numPr>
          <w:ilvl w:val="0"/>
          <w:numId w:val="2"/>
        </w:numPr>
        <w:tabs>
          <w:tab w:val="left" w:pos="1276"/>
        </w:tabs>
        <w:ind w:left="0" w:firstLine="851"/>
        <w:rPr>
          <w:lang w:val="en-US"/>
        </w:rPr>
      </w:pPr>
      <w:r>
        <w:rPr>
          <w:lang w:val="en-US"/>
        </w:rPr>
        <w:t>Markus Clemens Thomas Weiland , "Discrete Electromagnetism with the Finite Integration Technique," , Vol. 32, 65-87, 2001.</w:t>
      </w:r>
    </w:p>
    <w:p w14:paraId="12F01AF6" w14:textId="11BC6FA3" w:rsidR="00BA47A8" w:rsidRPr="006241C8" w:rsidRDefault="00BA47A8" w:rsidP="00411F4F">
      <w:pPr>
        <w:pStyle w:val="a2"/>
        <w:numPr>
          <w:ilvl w:val="0"/>
          <w:numId w:val="2"/>
        </w:numPr>
        <w:tabs>
          <w:tab w:val="left" w:pos="1276"/>
        </w:tabs>
        <w:ind w:left="0" w:firstLine="851"/>
        <w:rPr>
          <w:lang w:val="en-US"/>
        </w:rPr>
      </w:pPr>
      <w:r>
        <w:rPr>
          <w:lang w:val="en-US"/>
        </w:rPr>
        <w:lastRenderedPageBreak/>
        <w:t>Powell, Michael J. D. "On Search Directions for Minimization Algorithms", 1973. Mathematical Programming. 4: 193–201</w:t>
      </w:r>
      <w:r>
        <w:t>.</w:t>
      </w:r>
    </w:p>
    <w:p w14:paraId="6F6C8CE9" w14:textId="0E0D248E" w:rsidR="006241C8" w:rsidRDefault="006241C8" w:rsidP="00411F4F">
      <w:pPr>
        <w:pStyle w:val="a2"/>
        <w:numPr>
          <w:ilvl w:val="0"/>
          <w:numId w:val="2"/>
        </w:numPr>
        <w:tabs>
          <w:tab w:val="left" w:pos="1276"/>
        </w:tabs>
        <w:ind w:left="0" w:firstLine="851"/>
      </w:pPr>
      <w:bookmarkStart w:id="90" w:name="_Ref167956858"/>
      <w:r>
        <w:t xml:space="preserve">Носов Ю. Р. Полупроводниковые диоды с накоплением заряда и их применение / С. А. Еремин, О. К. </w:t>
      </w:r>
      <w:proofErr w:type="spellStart"/>
      <w:r>
        <w:t>Мокеев</w:t>
      </w:r>
      <w:proofErr w:type="spellEnd"/>
      <w:r>
        <w:t>, Ю. Р. Носов. – М.: Издательство Советское радио, 1966. – 152 с.</w:t>
      </w:r>
      <w:bookmarkEnd w:id="90"/>
      <w:r>
        <w:t xml:space="preserve"> </w:t>
      </w:r>
    </w:p>
    <w:p w14:paraId="05138993" w14:textId="1A1E5679" w:rsidR="006241C8" w:rsidRPr="006241C8" w:rsidRDefault="006241C8" w:rsidP="00411F4F">
      <w:pPr>
        <w:pStyle w:val="a2"/>
        <w:numPr>
          <w:ilvl w:val="0"/>
          <w:numId w:val="2"/>
        </w:numPr>
        <w:tabs>
          <w:tab w:val="left" w:pos="1276"/>
        </w:tabs>
        <w:ind w:left="0" w:firstLine="851"/>
      </w:pPr>
      <w:bookmarkStart w:id="91" w:name="_Ref167956908"/>
      <w:r>
        <w:t>Носов Ю. Р. Полупроводниковые импульсные диоды / Ю. Р. Носов. – М.: Издательство Советское радио, 1965. – 224 с.</w:t>
      </w:r>
      <w:bookmarkEnd w:id="91"/>
    </w:p>
    <w:p w14:paraId="3E32D32A" w14:textId="1A5CA3AC" w:rsidR="006241C8" w:rsidRPr="006241C8" w:rsidRDefault="006241C8" w:rsidP="00411F4F">
      <w:pPr>
        <w:pStyle w:val="a2"/>
        <w:numPr>
          <w:ilvl w:val="0"/>
          <w:numId w:val="2"/>
        </w:numPr>
        <w:tabs>
          <w:tab w:val="left" w:pos="1276"/>
        </w:tabs>
        <w:ind w:left="0" w:firstLine="851"/>
        <w:rPr>
          <w:lang w:val="en-US"/>
        </w:rPr>
      </w:pPr>
      <w:proofErr w:type="spellStart"/>
      <w:r>
        <w:t>Бобрешов</w:t>
      </w:r>
      <w:proofErr w:type="spellEnd"/>
      <w:r>
        <w:t xml:space="preserve"> А. М. Генерация сверхкоротких импульсных сигналов / </w:t>
      </w:r>
      <w:proofErr w:type="spellStart"/>
      <w:r>
        <w:t>Бобрешов</w:t>
      </w:r>
      <w:proofErr w:type="spellEnd"/>
      <w:r>
        <w:t xml:space="preserve"> А. М., Степкин В.А., Китаев Ю.И., Усков Г.К. // Физика волновых процессов и радиотехнические системы. - 2011. - Т14. №3. - С. 103</w:t>
      </w:r>
    </w:p>
    <w:p w14:paraId="6EFFC543" w14:textId="706723BE" w:rsidR="006241C8" w:rsidRPr="006241C8" w:rsidRDefault="006241C8" w:rsidP="00411F4F">
      <w:pPr>
        <w:pStyle w:val="a2"/>
        <w:numPr>
          <w:ilvl w:val="0"/>
          <w:numId w:val="2"/>
        </w:numPr>
        <w:tabs>
          <w:tab w:val="left" w:pos="1276"/>
        </w:tabs>
        <w:ind w:left="0" w:firstLine="851"/>
        <w:rPr>
          <w:lang w:val="en-US"/>
        </w:rPr>
      </w:pPr>
      <w:bookmarkStart w:id="92" w:name="_Ref167956863"/>
      <w:r w:rsidRPr="006241C8">
        <w:rPr>
          <w:lang w:val="en-US"/>
        </w:rPr>
        <w:t xml:space="preserve">Lesha M. J. Generation of balanced </w:t>
      </w:r>
      <w:proofErr w:type="spellStart"/>
      <w:r w:rsidRPr="006241C8">
        <w:rPr>
          <w:lang w:val="en-US"/>
        </w:rPr>
        <w:t>subnanosecond</w:t>
      </w:r>
      <w:proofErr w:type="spellEnd"/>
      <w:r w:rsidRPr="006241C8">
        <w:rPr>
          <w:lang w:val="en-US"/>
        </w:rPr>
        <w:t xml:space="preserve"> pulses using </w:t>
      </w:r>
      <w:proofErr w:type="spellStart"/>
      <w:r w:rsidRPr="006241C8">
        <w:rPr>
          <w:lang w:val="en-US"/>
        </w:rPr>
        <w:t>steprecovery</w:t>
      </w:r>
      <w:proofErr w:type="spellEnd"/>
      <w:r w:rsidRPr="006241C8">
        <w:rPr>
          <w:lang w:val="en-US"/>
        </w:rPr>
        <w:t xml:space="preserve"> diodes / M. J. Lesha, F. J. </w:t>
      </w:r>
      <w:proofErr w:type="spellStart"/>
      <w:r w:rsidRPr="006241C8">
        <w:rPr>
          <w:lang w:val="en-US"/>
        </w:rPr>
        <w:t>Paoloni</w:t>
      </w:r>
      <w:proofErr w:type="spellEnd"/>
      <w:r w:rsidRPr="006241C8">
        <w:rPr>
          <w:lang w:val="en-US"/>
        </w:rPr>
        <w:t xml:space="preserve"> // Electron. </w:t>
      </w:r>
      <w:proofErr w:type="spellStart"/>
      <w:r>
        <w:t>Lett</w:t>
      </w:r>
      <w:proofErr w:type="spellEnd"/>
      <w:r>
        <w:t>., 1995, 31, (7), P.510-511</w:t>
      </w:r>
      <w:bookmarkEnd w:id="92"/>
    </w:p>
    <w:p w14:paraId="0BD8EEA1" w14:textId="71241EBF" w:rsidR="006241C8" w:rsidRDefault="006241C8" w:rsidP="00411F4F">
      <w:pPr>
        <w:pStyle w:val="a2"/>
        <w:numPr>
          <w:ilvl w:val="0"/>
          <w:numId w:val="2"/>
        </w:numPr>
        <w:tabs>
          <w:tab w:val="left" w:pos="1276"/>
        </w:tabs>
        <w:ind w:left="0" w:firstLine="851"/>
        <w:rPr>
          <w:lang w:val="en-US"/>
        </w:rPr>
      </w:pPr>
      <w:r w:rsidRPr="006241C8">
        <w:rPr>
          <w:lang w:val="en-US"/>
        </w:rPr>
        <w:t xml:space="preserve">S.V. </w:t>
      </w:r>
      <w:proofErr w:type="spellStart"/>
      <w:r w:rsidRPr="006241C8">
        <w:rPr>
          <w:lang w:val="en-US"/>
        </w:rPr>
        <w:t>Zazoulin</w:t>
      </w:r>
      <w:proofErr w:type="spellEnd"/>
      <w:r w:rsidRPr="006241C8">
        <w:rPr>
          <w:lang w:val="en-US"/>
        </w:rPr>
        <w:t xml:space="preserve">, A.F. High repetition frequency picosecond pulse generator / </w:t>
      </w:r>
      <w:proofErr w:type="spellStart"/>
      <w:r w:rsidRPr="006241C8">
        <w:rPr>
          <w:lang w:val="en-US"/>
        </w:rPr>
        <w:t>Zazoulin</w:t>
      </w:r>
      <w:proofErr w:type="spellEnd"/>
      <w:r w:rsidRPr="006241C8">
        <w:rPr>
          <w:lang w:val="en-US"/>
        </w:rPr>
        <w:t xml:space="preserve"> S.V., </w:t>
      </w:r>
      <w:proofErr w:type="spellStart"/>
      <w:r w:rsidRPr="006241C8">
        <w:rPr>
          <w:lang w:val="en-US"/>
        </w:rPr>
        <w:t>Kardo-Sysoev</w:t>
      </w:r>
      <w:proofErr w:type="spellEnd"/>
      <w:r w:rsidRPr="006241C8">
        <w:rPr>
          <w:lang w:val="en-US"/>
        </w:rPr>
        <w:t xml:space="preserve"> A.F., </w:t>
      </w:r>
      <w:proofErr w:type="spellStart"/>
      <w:r w:rsidRPr="006241C8">
        <w:rPr>
          <w:lang w:val="en-US"/>
        </w:rPr>
        <w:t>Moryakova</w:t>
      </w:r>
      <w:proofErr w:type="spellEnd"/>
      <w:r w:rsidRPr="006241C8">
        <w:rPr>
          <w:lang w:val="en-US"/>
        </w:rPr>
        <w:t xml:space="preserve"> S.A. // IEEE 2002, P.403-405</w:t>
      </w:r>
    </w:p>
    <w:p w14:paraId="7DD210FA" w14:textId="4D632792" w:rsidR="003C62CC" w:rsidRDefault="003C62CC" w:rsidP="00411F4F">
      <w:pPr>
        <w:pStyle w:val="a2"/>
        <w:numPr>
          <w:ilvl w:val="0"/>
          <w:numId w:val="2"/>
        </w:numPr>
        <w:tabs>
          <w:tab w:val="left" w:pos="1276"/>
        </w:tabs>
        <w:ind w:left="0" w:firstLine="851"/>
        <w:rPr>
          <w:lang w:val="en-US"/>
        </w:rPr>
      </w:pPr>
      <w:bookmarkStart w:id="93" w:name="_Ref167956844"/>
      <w:r>
        <w:rPr>
          <w:lang w:val="en-US"/>
        </w:rPr>
        <w:t>MAVR-044769-12790T Datasheet, Macom.com. Accessed: Apr. 30, 202</w:t>
      </w:r>
      <w:r w:rsidRPr="003C62CC">
        <w:rPr>
          <w:lang w:val="en-US"/>
        </w:rPr>
        <w:t>4</w:t>
      </w:r>
      <w:r>
        <w:rPr>
          <w:lang w:val="en-US"/>
        </w:rPr>
        <w:t>. [Online]. Available: https://www.macom.com/products/ product-detail/MAVR-044769-12790T.</w:t>
      </w:r>
      <w:bookmarkEnd w:id="93"/>
    </w:p>
    <w:p w14:paraId="60CD9D93" w14:textId="06B4443A" w:rsidR="00BA47A8" w:rsidRDefault="00345306" w:rsidP="00411F4F">
      <w:pPr>
        <w:pStyle w:val="a2"/>
        <w:numPr>
          <w:ilvl w:val="0"/>
          <w:numId w:val="2"/>
        </w:numPr>
        <w:tabs>
          <w:tab w:val="left" w:pos="1276"/>
        </w:tabs>
        <w:ind w:left="0" w:firstLine="851"/>
        <w:rPr>
          <w:lang w:val="en-US"/>
        </w:rPr>
      </w:pPr>
      <w:bookmarkStart w:id="94" w:name="_Ref167956598"/>
      <w:r w:rsidRPr="00345306">
        <w:rPr>
          <w:lang w:val="en-US"/>
        </w:rPr>
        <w:t>Silicon RF Power MOS FET (Discrete) RD15HVF1 RoHS Compliance, Silicon MOSFET Power Transistor, 175MHz, 15W</w:t>
      </w:r>
      <w:r>
        <w:rPr>
          <w:lang w:val="en-US"/>
        </w:rPr>
        <w:t xml:space="preserve"> </w:t>
      </w:r>
      <w:proofErr w:type="spellStart"/>
      <w:r>
        <w:rPr>
          <w:lang w:val="en-US"/>
        </w:rPr>
        <w:t>Dayasheet</w:t>
      </w:r>
      <w:proofErr w:type="spellEnd"/>
      <w:r>
        <w:rPr>
          <w:lang w:val="en-US"/>
        </w:rPr>
        <w:t xml:space="preserve">. Accessed Apr. 30, 2024 [Online]. Available: </w:t>
      </w:r>
      <w:hyperlink r:id="rId66" w:history="1">
        <w:r w:rsidR="001C48AC" w:rsidRPr="00B879DC">
          <w:rPr>
            <w:rStyle w:val="a6"/>
            <w:lang w:val="en-US"/>
          </w:rPr>
          <w:t>https://static.chipdip.ru/lib/108/DOC032108179.pdf</w:t>
        </w:r>
      </w:hyperlink>
      <w:bookmarkEnd w:id="94"/>
    </w:p>
    <w:p w14:paraId="477936F9" w14:textId="4740C761" w:rsidR="001C48AC" w:rsidRDefault="001C48AC" w:rsidP="00411F4F">
      <w:pPr>
        <w:pStyle w:val="a2"/>
        <w:numPr>
          <w:ilvl w:val="0"/>
          <w:numId w:val="2"/>
        </w:numPr>
        <w:tabs>
          <w:tab w:val="left" w:pos="1276"/>
        </w:tabs>
        <w:ind w:left="0" w:firstLine="851"/>
        <w:rPr>
          <w:lang w:val="en-US"/>
        </w:rPr>
      </w:pPr>
      <w:bookmarkStart w:id="95" w:name="_Ref138847978"/>
      <w:bookmarkStart w:id="96" w:name="_Ref138077677"/>
      <w:proofErr w:type="spellStart"/>
      <w:r w:rsidRPr="001C48AC">
        <w:rPr>
          <w:lang w:val="en-US"/>
        </w:rPr>
        <w:t>Ampleon</w:t>
      </w:r>
      <w:proofErr w:type="spellEnd"/>
      <w:r w:rsidRPr="001C48AC">
        <w:rPr>
          <w:lang w:val="en-US"/>
        </w:rPr>
        <w:t xml:space="preserve"> </w:t>
      </w:r>
      <w:r w:rsidRPr="00CD79D8">
        <w:rPr>
          <w:lang w:val="en-US"/>
        </w:rPr>
        <w:t>BLF574 HF / VHF power LDMOS transistor</w:t>
      </w:r>
      <w:r>
        <w:rPr>
          <w:lang w:val="en-US"/>
        </w:rPr>
        <w:t xml:space="preserve"> Datasheet, </w:t>
      </w:r>
      <w:r w:rsidRPr="00CD79D8">
        <w:rPr>
          <w:lang w:val="en-US"/>
        </w:rPr>
        <w:t>Ampleon.com/</w:t>
      </w:r>
      <w:r>
        <w:rPr>
          <w:lang w:val="en-US"/>
        </w:rPr>
        <w:t xml:space="preserve">. </w:t>
      </w:r>
      <w:r w:rsidRPr="001C48AC">
        <w:rPr>
          <w:lang w:val="en-US"/>
        </w:rPr>
        <w:t>Accessed: Jun. 30, 2023. [Online].</w:t>
      </w:r>
      <w:r w:rsidRPr="00CD79D8">
        <w:rPr>
          <w:lang w:val="en-US"/>
        </w:rPr>
        <w:t xml:space="preserve"> </w:t>
      </w:r>
      <w:hyperlink r:id="rId67" w:history="1">
        <w:r w:rsidRPr="00FA3317">
          <w:rPr>
            <w:lang w:val="en-US"/>
          </w:rPr>
          <w:t>https://www.ampleon.com/documents/data-sheet/BLF574.pdf</w:t>
        </w:r>
      </w:hyperlink>
      <w:bookmarkEnd w:id="95"/>
      <w:r w:rsidRPr="001C48AC">
        <w:rPr>
          <w:lang w:val="en-US"/>
        </w:rPr>
        <w:t xml:space="preserve"> </w:t>
      </w:r>
      <w:r w:rsidRPr="001C48AC">
        <w:rPr>
          <w:lang w:val="en-US"/>
        </w:rPr>
        <w:tab/>
      </w:r>
      <w:bookmarkEnd w:id="96"/>
    </w:p>
    <w:p w14:paraId="1B2DBA12" w14:textId="4645B89F" w:rsidR="002A36F8" w:rsidRPr="001C48AC" w:rsidRDefault="002A36F8" w:rsidP="00411F4F">
      <w:pPr>
        <w:pStyle w:val="a2"/>
        <w:numPr>
          <w:ilvl w:val="0"/>
          <w:numId w:val="2"/>
        </w:numPr>
        <w:tabs>
          <w:tab w:val="left" w:pos="1276"/>
        </w:tabs>
        <w:ind w:left="0" w:firstLine="851"/>
        <w:rPr>
          <w:lang w:val="en-US"/>
        </w:rPr>
      </w:pPr>
      <w:r w:rsidRPr="002A36F8">
        <w:rPr>
          <w:lang w:val="en-US"/>
        </w:rPr>
        <w:t xml:space="preserve">Yueqing Wang, </w:t>
      </w:r>
      <w:proofErr w:type="spellStart"/>
      <w:r w:rsidRPr="002A36F8">
        <w:rPr>
          <w:lang w:val="en-US"/>
        </w:rPr>
        <w:t>Qingyou</w:t>
      </w:r>
      <w:proofErr w:type="spellEnd"/>
      <w:r w:rsidRPr="002A36F8">
        <w:rPr>
          <w:lang w:val="en-US"/>
        </w:rPr>
        <w:t xml:space="preserve"> Zhang, </w:t>
      </w:r>
      <w:proofErr w:type="spellStart"/>
      <w:r w:rsidRPr="002A36F8">
        <w:rPr>
          <w:lang w:val="en-US"/>
        </w:rPr>
        <w:t>Jianping</w:t>
      </w:r>
      <w:proofErr w:type="spellEnd"/>
      <w:r w:rsidRPr="002A36F8">
        <w:rPr>
          <w:lang w:val="en-US"/>
        </w:rPr>
        <w:t xml:space="preserve"> Ying and </w:t>
      </w:r>
      <w:proofErr w:type="spellStart"/>
      <w:r w:rsidRPr="002A36F8">
        <w:rPr>
          <w:lang w:val="en-US"/>
        </w:rPr>
        <w:t>Chaoqun</w:t>
      </w:r>
      <w:proofErr w:type="spellEnd"/>
      <w:r w:rsidRPr="002A36F8">
        <w:rPr>
          <w:lang w:val="en-US"/>
        </w:rPr>
        <w:t xml:space="preserve"> Sun, "Prediction of PIN diode reverse recovery," 2004 IEEE 35th Annual Power Electronics Specialists Conference (IEEE Cat. No.04CH37551), Aachen, Germany, 2004, pp. 2956-2959 Vol.4, </w:t>
      </w:r>
      <w:proofErr w:type="spellStart"/>
      <w:r w:rsidRPr="002A36F8">
        <w:rPr>
          <w:lang w:val="en-US"/>
        </w:rPr>
        <w:t>doi</w:t>
      </w:r>
      <w:proofErr w:type="spellEnd"/>
      <w:r w:rsidRPr="002A36F8">
        <w:rPr>
          <w:lang w:val="en-US"/>
        </w:rPr>
        <w:t>: 10.1109/PESC.2004.1355304</w:t>
      </w:r>
    </w:p>
    <w:p w14:paraId="103EC53A" w14:textId="77777777" w:rsidR="001C48AC" w:rsidRPr="00D44BC3" w:rsidRDefault="001C48AC" w:rsidP="00411F4F">
      <w:pPr>
        <w:pStyle w:val="a2"/>
        <w:numPr>
          <w:ilvl w:val="0"/>
          <w:numId w:val="2"/>
        </w:numPr>
        <w:tabs>
          <w:tab w:val="left" w:pos="1276"/>
        </w:tabs>
        <w:ind w:left="0" w:firstLine="851"/>
        <w:rPr>
          <w:lang w:val="en-US"/>
        </w:rPr>
      </w:pPr>
      <w:bookmarkStart w:id="97" w:name="_Ref138079077"/>
      <w:r w:rsidRPr="00D44BC3">
        <w:rPr>
          <w:lang w:val="en-US"/>
        </w:rPr>
        <w:t>NumPy documentation – URL: https://numpy.org/doc/1.24 (</w:t>
      </w:r>
      <w:proofErr w:type="spellStart"/>
      <w:r w:rsidRPr="00D44BC3">
        <w:rPr>
          <w:lang w:val="en-US"/>
        </w:rPr>
        <w:t>дата</w:t>
      </w:r>
      <w:proofErr w:type="spellEnd"/>
      <w:r w:rsidRPr="00D44BC3">
        <w:rPr>
          <w:lang w:val="en-US"/>
        </w:rPr>
        <w:t xml:space="preserve"> </w:t>
      </w:r>
      <w:proofErr w:type="spellStart"/>
      <w:r w:rsidRPr="00D44BC3">
        <w:rPr>
          <w:lang w:val="en-US"/>
        </w:rPr>
        <w:t>обращения</w:t>
      </w:r>
      <w:proofErr w:type="spellEnd"/>
      <w:r w:rsidRPr="00D44BC3">
        <w:rPr>
          <w:lang w:val="en-US"/>
        </w:rPr>
        <w:t>: 16.01.2023).</w:t>
      </w:r>
      <w:bookmarkEnd w:id="97"/>
    </w:p>
    <w:p w14:paraId="53210295" w14:textId="77777777" w:rsidR="001C48AC" w:rsidRDefault="001C48AC" w:rsidP="00411F4F">
      <w:pPr>
        <w:pStyle w:val="a2"/>
        <w:numPr>
          <w:ilvl w:val="0"/>
          <w:numId w:val="2"/>
        </w:numPr>
        <w:tabs>
          <w:tab w:val="left" w:pos="1276"/>
        </w:tabs>
        <w:ind w:left="0" w:firstLine="851"/>
        <w:rPr>
          <w:lang w:val="en-US"/>
        </w:rPr>
      </w:pPr>
      <w:bookmarkStart w:id="98" w:name="_Ref138079094"/>
      <w:r w:rsidRPr="00D44BC3">
        <w:rPr>
          <w:lang w:val="en-US"/>
        </w:rPr>
        <w:lastRenderedPageBreak/>
        <w:t xml:space="preserve">Matplotlib 3.6.3 documentation – URL: </w:t>
      </w:r>
      <w:hyperlink r:id="rId68" w:history="1">
        <w:r w:rsidRPr="00FA3317">
          <w:rPr>
            <w:lang w:val="en-US"/>
          </w:rPr>
          <w:t>https://matplotlib.org/stable/index.html</w:t>
        </w:r>
      </w:hyperlink>
      <w:bookmarkEnd w:id="98"/>
      <w:r w:rsidRPr="00D317DD">
        <w:rPr>
          <w:lang w:val="en-US"/>
        </w:rPr>
        <w:t xml:space="preserve"> (</w:t>
      </w:r>
      <w:proofErr w:type="spellStart"/>
      <w:r w:rsidRPr="001C48AC">
        <w:rPr>
          <w:lang w:val="en-US"/>
        </w:rPr>
        <w:t>дата</w:t>
      </w:r>
      <w:proofErr w:type="spellEnd"/>
      <w:r w:rsidRPr="00D317DD">
        <w:rPr>
          <w:lang w:val="en-US"/>
        </w:rPr>
        <w:t xml:space="preserve"> </w:t>
      </w:r>
      <w:proofErr w:type="spellStart"/>
      <w:r w:rsidRPr="001C48AC">
        <w:rPr>
          <w:lang w:val="en-US"/>
        </w:rPr>
        <w:t>обращения</w:t>
      </w:r>
      <w:proofErr w:type="spellEnd"/>
      <w:r w:rsidRPr="00D317DD">
        <w:rPr>
          <w:lang w:val="en-US"/>
        </w:rPr>
        <w:t>: 16.06.2023)</w:t>
      </w:r>
    </w:p>
    <w:p w14:paraId="346CF708" w14:textId="5645E4B9" w:rsidR="001C48AC" w:rsidRDefault="001C48AC" w:rsidP="00411F4F">
      <w:pPr>
        <w:pStyle w:val="a2"/>
        <w:numPr>
          <w:ilvl w:val="0"/>
          <w:numId w:val="2"/>
        </w:numPr>
        <w:tabs>
          <w:tab w:val="left" w:pos="1276"/>
        </w:tabs>
        <w:ind w:left="0" w:firstLine="851"/>
        <w:rPr>
          <w:lang w:val="en-US"/>
        </w:rPr>
      </w:pPr>
      <w:bookmarkStart w:id="99" w:name="_Ref138410436"/>
      <w:proofErr w:type="spellStart"/>
      <w:r>
        <w:rPr>
          <w:lang w:val="en-US"/>
        </w:rPr>
        <w:t>PyVISA</w:t>
      </w:r>
      <w:proofErr w:type="spellEnd"/>
      <w:r>
        <w:rPr>
          <w:lang w:val="en-US"/>
        </w:rPr>
        <w:t xml:space="preserve">: Control your instruments with Python – URL: </w:t>
      </w:r>
      <w:hyperlink r:id="rId69" w:tooltip="https://pyvisa.readthedocs.io/en/latest/" w:history="1">
        <w:r w:rsidRPr="00FA3317">
          <w:rPr>
            <w:lang w:val="en-US"/>
          </w:rPr>
          <w:t>https://pyvisa.readthedocs.io/en/latest/</w:t>
        </w:r>
      </w:hyperlink>
      <w:r>
        <w:rPr>
          <w:lang w:val="en-US"/>
        </w:rPr>
        <w:t xml:space="preserve"> </w:t>
      </w:r>
      <w:bookmarkStart w:id="100" w:name="_Hlk124764124"/>
      <w:r>
        <w:rPr>
          <w:lang w:val="en-US"/>
        </w:rPr>
        <w:t>(</w:t>
      </w:r>
      <w:proofErr w:type="spellStart"/>
      <w:r w:rsidRPr="001C48AC">
        <w:rPr>
          <w:lang w:val="en-US"/>
        </w:rPr>
        <w:t>дата</w:t>
      </w:r>
      <w:proofErr w:type="spellEnd"/>
      <w:r>
        <w:rPr>
          <w:lang w:val="en-US"/>
        </w:rPr>
        <w:t xml:space="preserve"> </w:t>
      </w:r>
      <w:proofErr w:type="spellStart"/>
      <w:r w:rsidRPr="001C48AC">
        <w:rPr>
          <w:lang w:val="en-US"/>
        </w:rPr>
        <w:t>обращения</w:t>
      </w:r>
      <w:proofErr w:type="spellEnd"/>
      <w:r>
        <w:rPr>
          <w:lang w:val="en-US"/>
        </w:rPr>
        <w:t>: 16.06.2023)</w:t>
      </w:r>
      <w:bookmarkEnd w:id="99"/>
      <w:bookmarkEnd w:id="100"/>
    </w:p>
    <w:p w14:paraId="52646FBD" w14:textId="63B38D3F" w:rsidR="00FB2A7A" w:rsidRDefault="00FB2A7A" w:rsidP="00411F4F">
      <w:pPr>
        <w:pStyle w:val="a2"/>
        <w:numPr>
          <w:ilvl w:val="0"/>
          <w:numId w:val="2"/>
        </w:numPr>
        <w:tabs>
          <w:tab w:val="left" w:pos="1276"/>
        </w:tabs>
        <w:ind w:left="0" w:firstLine="851"/>
        <w:rPr>
          <w:lang w:val="en-US"/>
        </w:rPr>
      </w:pPr>
      <w:proofErr w:type="spellStart"/>
      <w:r w:rsidRPr="00FB2A7A">
        <w:rPr>
          <w:lang w:val="en-US"/>
        </w:rPr>
        <w:t>Oloumi</w:t>
      </w:r>
      <w:proofErr w:type="spellEnd"/>
      <w:r w:rsidRPr="00FB2A7A">
        <w:rPr>
          <w:lang w:val="en-US"/>
        </w:rPr>
        <w:t>, J.-W. Ting and K. Rambabu, "Design of Pulse Characteristics for Near-Field UWB-SAR Imaging," in IEEE Transactions on Microwave Theory and Techniques, vol. 64, no. 8, pp. 2684-2693, Aug. 2016.</w:t>
      </w:r>
    </w:p>
    <w:p w14:paraId="7A3E99FA" w14:textId="4030677B" w:rsidR="00F275C3" w:rsidRPr="00392599" w:rsidRDefault="00F275C3" w:rsidP="00411F4F">
      <w:pPr>
        <w:pStyle w:val="a2"/>
        <w:numPr>
          <w:ilvl w:val="0"/>
          <w:numId w:val="2"/>
        </w:numPr>
        <w:tabs>
          <w:tab w:val="left" w:pos="1276"/>
        </w:tabs>
        <w:ind w:left="0" w:firstLine="851"/>
        <w:rPr>
          <w:lang w:val="en-US"/>
        </w:rPr>
      </w:pPr>
      <w:proofErr w:type="spellStart"/>
      <w:r w:rsidRPr="00F275C3">
        <w:rPr>
          <w:lang w:val="en-US"/>
        </w:rPr>
        <w:t>Sisma</w:t>
      </w:r>
      <w:proofErr w:type="spellEnd"/>
      <w:r w:rsidRPr="00F275C3">
        <w:rPr>
          <w:lang w:val="en-US"/>
        </w:rPr>
        <w:t xml:space="preserve">, O., </w:t>
      </w:r>
      <w:proofErr w:type="spellStart"/>
      <w:r w:rsidRPr="00F275C3">
        <w:rPr>
          <w:lang w:val="en-US"/>
        </w:rPr>
        <w:t>Gaugue</w:t>
      </w:r>
      <w:proofErr w:type="spellEnd"/>
      <w:r w:rsidRPr="00F275C3">
        <w:rPr>
          <w:lang w:val="en-US"/>
        </w:rPr>
        <w:t xml:space="preserve">, A., Liebe, C., Ogier, JM. (2007). UWB Radar: Vision through a wall. In: </w:t>
      </w:r>
      <w:proofErr w:type="spellStart"/>
      <w:r w:rsidRPr="00F275C3">
        <w:rPr>
          <w:lang w:val="en-US"/>
        </w:rPr>
        <w:t>Bestak</w:t>
      </w:r>
      <w:proofErr w:type="spellEnd"/>
      <w:r w:rsidRPr="00F275C3">
        <w:rPr>
          <w:lang w:val="en-US"/>
        </w:rPr>
        <w:t xml:space="preserve">, R., </w:t>
      </w:r>
      <w:proofErr w:type="spellStart"/>
      <w:r w:rsidRPr="00F275C3">
        <w:rPr>
          <w:lang w:val="en-US"/>
        </w:rPr>
        <w:t>Simak</w:t>
      </w:r>
      <w:proofErr w:type="spellEnd"/>
      <w:r w:rsidRPr="00F275C3">
        <w:rPr>
          <w:lang w:val="en-US"/>
        </w:rPr>
        <w:t xml:space="preserve">, B., </w:t>
      </w:r>
      <w:proofErr w:type="spellStart"/>
      <w:r w:rsidRPr="00F275C3">
        <w:rPr>
          <w:lang w:val="en-US"/>
        </w:rPr>
        <w:t>Kozlowska</w:t>
      </w:r>
      <w:proofErr w:type="spellEnd"/>
      <w:r w:rsidRPr="00F275C3">
        <w:rPr>
          <w:lang w:val="en-US"/>
        </w:rPr>
        <w:t>, E. (eds) Personal Wireless Communications. IFIP—The International Federation for Information Processing, vol 245. Springer, Boston, MA</w:t>
      </w:r>
    </w:p>
    <w:sectPr w:rsidR="00F275C3" w:rsidRPr="00392599" w:rsidSect="00B03BE3">
      <w:headerReference w:type="default" r:id="rId70"/>
      <w:pgSz w:w="11906" w:h="16838"/>
      <w:pgMar w:top="1134" w:right="707" w:bottom="1134" w:left="1701" w:header="708" w:footer="708"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6BD2F8" w14:textId="77777777" w:rsidR="00DE0DB9" w:rsidRDefault="00DE0DB9" w:rsidP="0059654F">
      <w:pPr>
        <w:spacing w:line="240" w:lineRule="auto"/>
      </w:pPr>
      <w:r>
        <w:separator/>
      </w:r>
    </w:p>
  </w:endnote>
  <w:endnote w:type="continuationSeparator" w:id="0">
    <w:p w14:paraId="0FB6390B" w14:textId="77777777" w:rsidR="00DE0DB9" w:rsidRDefault="00DE0DB9" w:rsidP="0059654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90788F" w14:textId="77777777" w:rsidR="00DE0DB9" w:rsidRDefault="00DE0DB9" w:rsidP="0059654F">
      <w:pPr>
        <w:spacing w:line="240" w:lineRule="auto"/>
      </w:pPr>
      <w:r>
        <w:separator/>
      </w:r>
    </w:p>
  </w:footnote>
  <w:footnote w:type="continuationSeparator" w:id="0">
    <w:p w14:paraId="5A3867B5" w14:textId="77777777" w:rsidR="00DE0DB9" w:rsidRDefault="00DE0DB9" w:rsidP="0059654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2972921"/>
      <w:docPartObj>
        <w:docPartGallery w:val="Page Numbers (Top of Page)"/>
        <w:docPartUnique/>
      </w:docPartObj>
    </w:sdtPr>
    <w:sdtEndPr/>
    <w:sdtContent>
      <w:p w14:paraId="00CA1840" w14:textId="7B7A2D0D" w:rsidR="0059654F" w:rsidRDefault="0059654F" w:rsidP="0059654F">
        <w:pPr>
          <w:pStyle w:val="af4"/>
          <w:ind w:firstLine="0"/>
          <w:jc w:val="center"/>
        </w:pPr>
        <w:r>
          <w:fldChar w:fldCharType="begin"/>
        </w:r>
        <w:r>
          <w:instrText>PAGE   \* MERGEFORMAT</w:instrText>
        </w:r>
        <w:r>
          <w:fldChar w:fldCharType="separate"/>
        </w:r>
        <w:r>
          <w:t>2</w:t>
        </w:r>
        <w:r>
          <w:fldChar w:fldCharType="end"/>
        </w:r>
      </w:p>
    </w:sdtContent>
  </w:sdt>
  <w:p w14:paraId="4B49722F" w14:textId="77777777" w:rsidR="0059654F" w:rsidRDefault="0059654F">
    <w:pPr>
      <w:pStyle w:val="af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7E229E4"/>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71CE77F8"/>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AD8A3C7E"/>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E990BAA4"/>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45D8BD94"/>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7007266"/>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5905F28"/>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FCA88BA"/>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870BA08"/>
    <w:lvl w:ilvl="0">
      <w:start w:val="1"/>
      <w:numFmt w:val="decimal"/>
      <w:pStyle w:val="a"/>
      <w:lvlText w:val="%1."/>
      <w:lvlJc w:val="left"/>
      <w:pPr>
        <w:tabs>
          <w:tab w:val="num" w:pos="360"/>
        </w:tabs>
        <w:ind w:left="360" w:hanging="360"/>
      </w:pPr>
    </w:lvl>
  </w:abstractNum>
  <w:abstractNum w:abstractNumId="9" w15:restartNumberingAfterBreak="0">
    <w:nsid w:val="03451791"/>
    <w:multiLevelType w:val="hybridMultilevel"/>
    <w:tmpl w:val="76BC878A"/>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0" w15:restartNumberingAfterBreak="0">
    <w:nsid w:val="06D41927"/>
    <w:multiLevelType w:val="hybridMultilevel"/>
    <w:tmpl w:val="4E08DA0C"/>
    <w:lvl w:ilvl="0" w:tplc="9E84A1FC">
      <w:start w:val="1"/>
      <w:numFmt w:val="bullet"/>
      <w:lvlText w:val="•"/>
      <w:lvlJc w:val="left"/>
      <w:pPr>
        <w:ind w:left="1069" w:hanging="360"/>
      </w:pPr>
      <w:rPr>
        <w:rFonts w:ascii="Times New Roman" w:eastAsiaTheme="minorHAnsi" w:hAnsi="Times New Roman" w:cs="Times New Roman" w:hint="default"/>
      </w:rPr>
    </w:lvl>
    <w:lvl w:ilvl="1" w:tplc="ACFA964C">
      <w:start w:val="1"/>
      <w:numFmt w:val="bullet"/>
      <w:lvlText w:val="o"/>
      <w:lvlJc w:val="left"/>
      <w:pPr>
        <w:ind w:left="1789" w:hanging="360"/>
      </w:pPr>
      <w:rPr>
        <w:rFonts w:ascii="Courier New" w:hAnsi="Courier New" w:cs="Courier New" w:hint="default"/>
      </w:rPr>
    </w:lvl>
    <w:lvl w:ilvl="2" w:tplc="743825D0">
      <w:start w:val="1"/>
      <w:numFmt w:val="bullet"/>
      <w:lvlText w:val=""/>
      <w:lvlJc w:val="left"/>
      <w:pPr>
        <w:ind w:left="2509" w:hanging="360"/>
      </w:pPr>
      <w:rPr>
        <w:rFonts w:ascii="Wingdings" w:hAnsi="Wingdings" w:hint="default"/>
      </w:rPr>
    </w:lvl>
    <w:lvl w:ilvl="3" w:tplc="DE528272">
      <w:start w:val="1"/>
      <w:numFmt w:val="bullet"/>
      <w:lvlText w:val=""/>
      <w:lvlJc w:val="left"/>
      <w:pPr>
        <w:ind w:left="3229" w:hanging="360"/>
      </w:pPr>
      <w:rPr>
        <w:rFonts w:ascii="Symbol" w:hAnsi="Symbol" w:hint="default"/>
      </w:rPr>
    </w:lvl>
    <w:lvl w:ilvl="4" w:tplc="F656E73C">
      <w:start w:val="1"/>
      <w:numFmt w:val="bullet"/>
      <w:lvlText w:val="o"/>
      <w:lvlJc w:val="left"/>
      <w:pPr>
        <w:ind w:left="3949" w:hanging="360"/>
      </w:pPr>
      <w:rPr>
        <w:rFonts w:ascii="Courier New" w:hAnsi="Courier New" w:cs="Courier New" w:hint="default"/>
      </w:rPr>
    </w:lvl>
    <w:lvl w:ilvl="5" w:tplc="A4F26F3E">
      <w:start w:val="1"/>
      <w:numFmt w:val="bullet"/>
      <w:lvlText w:val=""/>
      <w:lvlJc w:val="left"/>
      <w:pPr>
        <w:ind w:left="4669" w:hanging="360"/>
      </w:pPr>
      <w:rPr>
        <w:rFonts w:ascii="Wingdings" w:hAnsi="Wingdings" w:hint="default"/>
      </w:rPr>
    </w:lvl>
    <w:lvl w:ilvl="6" w:tplc="373AFDD2">
      <w:start w:val="1"/>
      <w:numFmt w:val="bullet"/>
      <w:lvlText w:val=""/>
      <w:lvlJc w:val="left"/>
      <w:pPr>
        <w:ind w:left="5389" w:hanging="360"/>
      </w:pPr>
      <w:rPr>
        <w:rFonts w:ascii="Symbol" w:hAnsi="Symbol" w:hint="default"/>
      </w:rPr>
    </w:lvl>
    <w:lvl w:ilvl="7" w:tplc="294487F0">
      <w:start w:val="1"/>
      <w:numFmt w:val="bullet"/>
      <w:lvlText w:val="o"/>
      <w:lvlJc w:val="left"/>
      <w:pPr>
        <w:ind w:left="6109" w:hanging="360"/>
      </w:pPr>
      <w:rPr>
        <w:rFonts w:ascii="Courier New" w:hAnsi="Courier New" w:cs="Courier New" w:hint="default"/>
      </w:rPr>
    </w:lvl>
    <w:lvl w:ilvl="8" w:tplc="798A0BCC">
      <w:start w:val="1"/>
      <w:numFmt w:val="bullet"/>
      <w:lvlText w:val=""/>
      <w:lvlJc w:val="left"/>
      <w:pPr>
        <w:ind w:left="6829" w:hanging="360"/>
      </w:pPr>
      <w:rPr>
        <w:rFonts w:ascii="Wingdings" w:hAnsi="Wingdings" w:hint="default"/>
      </w:rPr>
    </w:lvl>
  </w:abstractNum>
  <w:abstractNum w:abstractNumId="11" w15:restartNumberingAfterBreak="0">
    <w:nsid w:val="09D0313A"/>
    <w:multiLevelType w:val="multilevel"/>
    <w:tmpl w:val="16B45EE6"/>
    <w:lvl w:ilvl="0">
      <w:start w:val="2"/>
      <w:numFmt w:val="decimal"/>
      <w:lvlText w:val="%1."/>
      <w:lvlJc w:val="left"/>
      <w:pPr>
        <w:ind w:left="675" w:hanging="675"/>
      </w:pPr>
      <w:rPr>
        <w:rFonts w:hint="default"/>
      </w:rPr>
    </w:lvl>
    <w:lvl w:ilvl="1">
      <w:start w:val="2"/>
      <w:numFmt w:val="decimal"/>
      <w:lvlText w:val="%1.%2."/>
      <w:lvlJc w:val="left"/>
      <w:pPr>
        <w:ind w:left="1287" w:hanging="720"/>
      </w:pPr>
      <w:rPr>
        <w:rFonts w:hint="default"/>
      </w:rPr>
    </w:lvl>
    <w:lvl w:ilvl="2">
      <w:start w:val="1"/>
      <w:numFmt w:val="decimal"/>
      <w:pStyle w:val="31"/>
      <w:lvlText w:val="%1.%2.%3."/>
      <w:lvlJc w:val="left"/>
      <w:pPr>
        <w:ind w:left="3129"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2" w15:restartNumberingAfterBreak="0">
    <w:nsid w:val="12D23C4B"/>
    <w:multiLevelType w:val="hybridMultilevel"/>
    <w:tmpl w:val="817CD20A"/>
    <w:lvl w:ilvl="0" w:tplc="7A4ADDD0">
      <w:start w:val="1"/>
      <w:numFmt w:val="bullet"/>
      <w:lvlText w:val=""/>
      <w:lvlJc w:val="left"/>
      <w:pPr>
        <w:ind w:left="1429" w:hanging="360"/>
      </w:pPr>
      <w:rPr>
        <w:rFonts w:ascii="Symbol" w:hAnsi="Symbol" w:hint="default"/>
      </w:rPr>
    </w:lvl>
    <w:lvl w:ilvl="1" w:tplc="EEA0FCE2">
      <w:start w:val="1"/>
      <w:numFmt w:val="bullet"/>
      <w:lvlText w:val="o"/>
      <w:lvlJc w:val="left"/>
      <w:pPr>
        <w:ind w:left="2149" w:hanging="360"/>
      </w:pPr>
      <w:rPr>
        <w:rFonts w:ascii="Courier New" w:hAnsi="Courier New" w:cs="Courier New" w:hint="default"/>
      </w:rPr>
    </w:lvl>
    <w:lvl w:ilvl="2" w:tplc="08365EA2">
      <w:start w:val="1"/>
      <w:numFmt w:val="bullet"/>
      <w:lvlText w:val=""/>
      <w:lvlJc w:val="left"/>
      <w:pPr>
        <w:ind w:left="2869" w:hanging="360"/>
      </w:pPr>
      <w:rPr>
        <w:rFonts w:ascii="Wingdings" w:hAnsi="Wingdings" w:hint="default"/>
      </w:rPr>
    </w:lvl>
    <w:lvl w:ilvl="3" w:tplc="F0F81BD8">
      <w:start w:val="1"/>
      <w:numFmt w:val="bullet"/>
      <w:lvlText w:val=""/>
      <w:lvlJc w:val="left"/>
      <w:pPr>
        <w:ind w:left="3589" w:hanging="360"/>
      </w:pPr>
      <w:rPr>
        <w:rFonts w:ascii="Symbol" w:hAnsi="Symbol" w:hint="default"/>
      </w:rPr>
    </w:lvl>
    <w:lvl w:ilvl="4" w:tplc="7B22309A">
      <w:start w:val="1"/>
      <w:numFmt w:val="bullet"/>
      <w:lvlText w:val="o"/>
      <w:lvlJc w:val="left"/>
      <w:pPr>
        <w:ind w:left="4309" w:hanging="360"/>
      </w:pPr>
      <w:rPr>
        <w:rFonts w:ascii="Courier New" w:hAnsi="Courier New" w:cs="Courier New" w:hint="default"/>
      </w:rPr>
    </w:lvl>
    <w:lvl w:ilvl="5" w:tplc="0F3A7F04">
      <w:start w:val="1"/>
      <w:numFmt w:val="bullet"/>
      <w:lvlText w:val=""/>
      <w:lvlJc w:val="left"/>
      <w:pPr>
        <w:ind w:left="5029" w:hanging="360"/>
      </w:pPr>
      <w:rPr>
        <w:rFonts w:ascii="Wingdings" w:hAnsi="Wingdings" w:hint="default"/>
      </w:rPr>
    </w:lvl>
    <w:lvl w:ilvl="6" w:tplc="52FC2570">
      <w:start w:val="1"/>
      <w:numFmt w:val="bullet"/>
      <w:lvlText w:val=""/>
      <w:lvlJc w:val="left"/>
      <w:pPr>
        <w:ind w:left="5749" w:hanging="360"/>
      </w:pPr>
      <w:rPr>
        <w:rFonts w:ascii="Symbol" w:hAnsi="Symbol" w:hint="default"/>
      </w:rPr>
    </w:lvl>
    <w:lvl w:ilvl="7" w:tplc="7F58F0FA">
      <w:start w:val="1"/>
      <w:numFmt w:val="bullet"/>
      <w:lvlText w:val="o"/>
      <w:lvlJc w:val="left"/>
      <w:pPr>
        <w:ind w:left="6469" w:hanging="360"/>
      </w:pPr>
      <w:rPr>
        <w:rFonts w:ascii="Courier New" w:hAnsi="Courier New" w:cs="Courier New" w:hint="default"/>
      </w:rPr>
    </w:lvl>
    <w:lvl w:ilvl="8" w:tplc="4216B3A8">
      <w:start w:val="1"/>
      <w:numFmt w:val="bullet"/>
      <w:lvlText w:val=""/>
      <w:lvlJc w:val="left"/>
      <w:pPr>
        <w:ind w:left="7189" w:hanging="360"/>
      </w:pPr>
      <w:rPr>
        <w:rFonts w:ascii="Wingdings" w:hAnsi="Wingdings" w:hint="default"/>
      </w:rPr>
    </w:lvl>
  </w:abstractNum>
  <w:abstractNum w:abstractNumId="13" w15:restartNumberingAfterBreak="0">
    <w:nsid w:val="26497F32"/>
    <w:multiLevelType w:val="multilevel"/>
    <w:tmpl w:val="EA2424CE"/>
    <w:lvl w:ilvl="0">
      <w:start w:val="4"/>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28AE4617"/>
    <w:multiLevelType w:val="hybridMultilevel"/>
    <w:tmpl w:val="244E3C24"/>
    <w:lvl w:ilvl="0" w:tplc="7D5A7B2E">
      <w:start w:val="1"/>
      <w:numFmt w:val="bullet"/>
      <w:lvlText w:val=""/>
      <w:lvlJc w:val="left"/>
      <w:pPr>
        <w:ind w:left="1429" w:hanging="360"/>
      </w:pPr>
      <w:rPr>
        <w:rFonts w:ascii="Symbol" w:hAnsi="Symbol" w:hint="default"/>
      </w:rPr>
    </w:lvl>
    <w:lvl w:ilvl="1" w:tplc="3A623D08">
      <w:start w:val="1"/>
      <w:numFmt w:val="bullet"/>
      <w:lvlText w:val="o"/>
      <w:lvlJc w:val="left"/>
      <w:pPr>
        <w:ind w:left="2149" w:hanging="360"/>
      </w:pPr>
      <w:rPr>
        <w:rFonts w:ascii="Courier New" w:hAnsi="Courier New" w:cs="Courier New" w:hint="default"/>
      </w:rPr>
    </w:lvl>
    <w:lvl w:ilvl="2" w:tplc="A9EC3976">
      <w:start w:val="1"/>
      <w:numFmt w:val="bullet"/>
      <w:lvlText w:val=""/>
      <w:lvlJc w:val="left"/>
      <w:pPr>
        <w:ind w:left="2869" w:hanging="360"/>
      </w:pPr>
      <w:rPr>
        <w:rFonts w:ascii="Wingdings" w:hAnsi="Wingdings" w:hint="default"/>
      </w:rPr>
    </w:lvl>
    <w:lvl w:ilvl="3" w:tplc="D474DE84">
      <w:start w:val="1"/>
      <w:numFmt w:val="bullet"/>
      <w:lvlText w:val=""/>
      <w:lvlJc w:val="left"/>
      <w:pPr>
        <w:ind w:left="3589" w:hanging="360"/>
      </w:pPr>
      <w:rPr>
        <w:rFonts w:ascii="Symbol" w:hAnsi="Symbol" w:hint="default"/>
      </w:rPr>
    </w:lvl>
    <w:lvl w:ilvl="4" w:tplc="ECA0418A">
      <w:start w:val="1"/>
      <w:numFmt w:val="bullet"/>
      <w:lvlText w:val="o"/>
      <w:lvlJc w:val="left"/>
      <w:pPr>
        <w:ind w:left="4309" w:hanging="360"/>
      </w:pPr>
      <w:rPr>
        <w:rFonts w:ascii="Courier New" w:hAnsi="Courier New" w:cs="Courier New" w:hint="default"/>
      </w:rPr>
    </w:lvl>
    <w:lvl w:ilvl="5" w:tplc="981CD83E">
      <w:start w:val="1"/>
      <w:numFmt w:val="bullet"/>
      <w:lvlText w:val=""/>
      <w:lvlJc w:val="left"/>
      <w:pPr>
        <w:ind w:left="5029" w:hanging="360"/>
      </w:pPr>
      <w:rPr>
        <w:rFonts w:ascii="Wingdings" w:hAnsi="Wingdings" w:hint="default"/>
      </w:rPr>
    </w:lvl>
    <w:lvl w:ilvl="6" w:tplc="76647A28">
      <w:start w:val="1"/>
      <w:numFmt w:val="bullet"/>
      <w:lvlText w:val=""/>
      <w:lvlJc w:val="left"/>
      <w:pPr>
        <w:ind w:left="5749" w:hanging="360"/>
      </w:pPr>
      <w:rPr>
        <w:rFonts w:ascii="Symbol" w:hAnsi="Symbol" w:hint="default"/>
      </w:rPr>
    </w:lvl>
    <w:lvl w:ilvl="7" w:tplc="CC9AD100">
      <w:start w:val="1"/>
      <w:numFmt w:val="bullet"/>
      <w:lvlText w:val="o"/>
      <w:lvlJc w:val="left"/>
      <w:pPr>
        <w:ind w:left="6469" w:hanging="360"/>
      </w:pPr>
      <w:rPr>
        <w:rFonts w:ascii="Courier New" w:hAnsi="Courier New" w:cs="Courier New" w:hint="default"/>
      </w:rPr>
    </w:lvl>
    <w:lvl w:ilvl="8" w:tplc="75049528">
      <w:start w:val="1"/>
      <w:numFmt w:val="bullet"/>
      <w:lvlText w:val=""/>
      <w:lvlJc w:val="left"/>
      <w:pPr>
        <w:ind w:left="7189" w:hanging="360"/>
      </w:pPr>
      <w:rPr>
        <w:rFonts w:ascii="Wingdings" w:hAnsi="Wingdings" w:hint="default"/>
      </w:rPr>
    </w:lvl>
  </w:abstractNum>
  <w:abstractNum w:abstractNumId="15" w15:restartNumberingAfterBreak="0">
    <w:nsid w:val="2AF233A7"/>
    <w:multiLevelType w:val="multilevel"/>
    <w:tmpl w:val="36163F9E"/>
    <w:lvl w:ilvl="0">
      <w:start w:val="1"/>
      <w:numFmt w:val="decimal"/>
      <w:lvlText w:val="%1."/>
      <w:lvlJc w:val="left"/>
      <w:pPr>
        <w:ind w:left="360" w:hanging="360"/>
      </w:pPr>
    </w:lvl>
    <w:lvl w:ilvl="1">
      <w:start w:val="1"/>
      <w:numFmt w:val="decimal"/>
      <w:pStyle w:val="21"/>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B830BC3"/>
    <w:multiLevelType w:val="hybridMultilevel"/>
    <w:tmpl w:val="CAEA11EA"/>
    <w:lvl w:ilvl="0" w:tplc="B546B180">
      <w:start w:val="1"/>
      <w:numFmt w:val="bullet"/>
      <w:pStyle w:val="a0"/>
      <w:lvlText w:val=""/>
      <w:lvlJc w:val="left"/>
      <w:pPr>
        <w:tabs>
          <w:tab w:val="num" w:pos="360"/>
        </w:tabs>
        <w:ind w:left="360" w:hanging="360"/>
      </w:pPr>
      <w:rPr>
        <w:rFonts w:ascii="Symbol" w:hAnsi="Symbol" w:hint="default"/>
      </w:rPr>
    </w:lvl>
    <w:lvl w:ilvl="1" w:tplc="E8662DC6">
      <w:start w:val="1"/>
      <w:numFmt w:val="bullet"/>
      <w:lvlText w:val="o"/>
      <w:lvlJc w:val="left"/>
      <w:pPr>
        <w:ind w:left="1440" w:hanging="360"/>
      </w:pPr>
      <w:rPr>
        <w:rFonts w:ascii="Courier New" w:eastAsia="Courier New" w:hAnsi="Courier New" w:cs="Courier New" w:hint="default"/>
      </w:rPr>
    </w:lvl>
    <w:lvl w:ilvl="2" w:tplc="81DA2D3E">
      <w:start w:val="1"/>
      <w:numFmt w:val="bullet"/>
      <w:lvlText w:val="§"/>
      <w:lvlJc w:val="left"/>
      <w:pPr>
        <w:ind w:left="2160" w:hanging="360"/>
      </w:pPr>
      <w:rPr>
        <w:rFonts w:ascii="Wingdings" w:eastAsia="Wingdings" w:hAnsi="Wingdings" w:cs="Wingdings" w:hint="default"/>
      </w:rPr>
    </w:lvl>
    <w:lvl w:ilvl="3" w:tplc="FDA404A0">
      <w:start w:val="1"/>
      <w:numFmt w:val="bullet"/>
      <w:lvlText w:val="·"/>
      <w:lvlJc w:val="left"/>
      <w:pPr>
        <w:ind w:left="2880" w:hanging="360"/>
      </w:pPr>
      <w:rPr>
        <w:rFonts w:ascii="Symbol" w:eastAsia="Symbol" w:hAnsi="Symbol" w:cs="Symbol" w:hint="default"/>
      </w:rPr>
    </w:lvl>
    <w:lvl w:ilvl="4" w:tplc="B21C6F24">
      <w:start w:val="1"/>
      <w:numFmt w:val="bullet"/>
      <w:lvlText w:val="o"/>
      <w:lvlJc w:val="left"/>
      <w:pPr>
        <w:ind w:left="3600" w:hanging="360"/>
      </w:pPr>
      <w:rPr>
        <w:rFonts w:ascii="Courier New" w:eastAsia="Courier New" w:hAnsi="Courier New" w:cs="Courier New" w:hint="default"/>
      </w:rPr>
    </w:lvl>
    <w:lvl w:ilvl="5" w:tplc="5BE26C5A">
      <w:start w:val="1"/>
      <w:numFmt w:val="bullet"/>
      <w:lvlText w:val="§"/>
      <w:lvlJc w:val="left"/>
      <w:pPr>
        <w:ind w:left="4320" w:hanging="360"/>
      </w:pPr>
      <w:rPr>
        <w:rFonts w:ascii="Wingdings" w:eastAsia="Wingdings" w:hAnsi="Wingdings" w:cs="Wingdings" w:hint="default"/>
      </w:rPr>
    </w:lvl>
    <w:lvl w:ilvl="6" w:tplc="35127942">
      <w:start w:val="1"/>
      <w:numFmt w:val="bullet"/>
      <w:lvlText w:val="·"/>
      <w:lvlJc w:val="left"/>
      <w:pPr>
        <w:ind w:left="5040" w:hanging="360"/>
      </w:pPr>
      <w:rPr>
        <w:rFonts w:ascii="Symbol" w:eastAsia="Symbol" w:hAnsi="Symbol" w:cs="Symbol" w:hint="default"/>
      </w:rPr>
    </w:lvl>
    <w:lvl w:ilvl="7" w:tplc="3E8E5DF2">
      <w:start w:val="1"/>
      <w:numFmt w:val="bullet"/>
      <w:lvlText w:val="o"/>
      <w:lvlJc w:val="left"/>
      <w:pPr>
        <w:ind w:left="5760" w:hanging="360"/>
      </w:pPr>
      <w:rPr>
        <w:rFonts w:ascii="Courier New" w:eastAsia="Courier New" w:hAnsi="Courier New" w:cs="Courier New" w:hint="default"/>
      </w:rPr>
    </w:lvl>
    <w:lvl w:ilvl="8" w:tplc="6FCEC290">
      <w:start w:val="1"/>
      <w:numFmt w:val="bullet"/>
      <w:lvlText w:val="§"/>
      <w:lvlJc w:val="left"/>
      <w:pPr>
        <w:ind w:left="6480" w:hanging="360"/>
      </w:pPr>
      <w:rPr>
        <w:rFonts w:ascii="Wingdings" w:eastAsia="Wingdings" w:hAnsi="Wingdings" w:cs="Wingdings" w:hint="default"/>
      </w:rPr>
    </w:lvl>
  </w:abstractNum>
  <w:abstractNum w:abstractNumId="17" w15:restartNumberingAfterBreak="0">
    <w:nsid w:val="30817857"/>
    <w:multiLevelType w:val="multilevel"/>
    <w:tmpl w:val="91FE4996"/>
    <w:styleLink w:val="2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42794B8B"/>
    <w:multiLevelType w:val="hybridMultilevel"/>
    <w:tmpl w:val="9802E93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431F4959"/>
    <w:multiLevelType w:val="hybridMultilevel"/>
    <w:tmpl w:val="1A523056"/>
    <w:lvl w:ilvl="0" w:tplc="DA3A725E">
      <w:start w:val="1"/>
      <w:numFmt w:val="bullet"/>
      <w:lvlText w:val=""/>
      <w:lvlJc w:val="left"/>
      <w:pPr>
        <w:ind w:left="1429" w:hanging="360"/>
      </w:pPr>
      <w:rPr>
        <w:rFonts w:ascii="Symbol" w:hAnsi="Symbol" w:hint="default"/>
      </w:rPr>
    </w:lvl>
    <w:lvl w:ilvl="1" w:tplc="164838E4">
      <w:start w:val="1"/>
      <w:numFmt w:val="bullet"/>
      <w:lvlText w:val="o"/>
      <w:lvlJc w:val="left"/>
      <w:pPr>
        <w:ind w:left="2149" w:hanging="360"/>
      </w:pPr>
      <w:rPr>
        <w:rFonts w:ascii="Courier New" w:hAnsi="Courier New" w:cs="Courier New" w:hint="default"/>
      </w:rPr>
    </w:lvl>
    <w:lvl w:ilvl="2" w:tplc="FADA32A4">
      <w:start w:val="1"/>
      <w:numFmt w:val="bullet"/>
      <w:lvlText w:val=""/>
      <w:lvlJc w:val="left"/>
      <w:pPr>
        <w:ind w:left="2869" w:hanging="360"/>
      </w:pPr>
      <w:rPr>
        <w:rFonts w:ascii="Wingdings" w:hAnsi="Wingdings" w:hint="default"/>
      </w:rPr>
    </w:lvl>
    <w:lvl w:ilvl="3" w:tplc="4434FE14">
      <w:start w:val="1"/>
      <w:numFmt w:val="bullet"/>
      <w:lvlText w:val=""/>
      <w:lvlJc w:val="left"/>
      <w:pPr>
        <w:ind w:left="3589" w:hanging="360"/>
      </w:pPr>
      <w:rPr>
        <w:rFonts w:ascii="Symbol" w:hAnsi="Symbol" w:hint="default"/>
      </w:rPr>
    </w:lvl>
    <w:lvl w:ilvl="4" w:tplc="D26E7646">
      <w:start w:val="1"/>
      <w:numFmt w:val="bullet"/>
      <w:lvlText w:val="o"/>
      <w:lvlJc w:val="left"/>
      <w:pPr>
        <w:ind w:left="4309" w:hanging="360"/>
      </w:pPr>
      <w:rPr>
        <w:rFonts w:ascii="Courier New" w:hAnsi="Courier New" w:cs="Courier New" w:hint="default"/>
      </w:rPr>
    </w:lvl>
    <w:lvl w:ilvl="5" w:tplc="E79CDC6C">
      <w:start w:val="1"/>
      <w:numFmt w:val="bullet"/>
      <w:lvlText w:val=""/>
      <w:lvlJc w:val="left"/>
      <w:pPr>
        <w:ind w:left="5029" w:hanging="360"/>
      </w:pPr>
      <w:rPr>
        <w:rFonts w:ascii="Wingdings" w:hAnsi="Wingdings" w:hint="default"/>
      </w:rPr>
    </w:lvl>
    <w:lvl w:ilvl="6" w:tplc="BF34D0C4">
      <w:start w:val="1"/>
      <w:numFmt w:val="bullet"/>
      <w:lvlText w:val=""/>
      <w:lvlJc w:val="left"/>
      <w:pPr>
        <w:ind w:left="5749" w:hanging="360"/>
      </w:pPr>
      <w:rPr>
        <w:rFonts w:ascii="Symbol" w:hAnsi="Symbol" w:hint="default"/>
      </w:rPr>
    </w:lvl>
    <w:lvl w:ilvl="7" w:tplc="719019BE">
      <w:start w:val="1"/>
      <w:numFmt w:val="bullet"/>
      <w:lvlText w:val="o"/>
      <w:lvlJc w:val="left"/>
      <w:pPr>
        <w:ind w:left="6469" w:hanging="360"/>
      </w:pPr>
      <w:rPr>
        <w:rFonts w:ascii="Courier New" w:hAnsi="Courier New" w:cs="Courier New" w:hint="default"/>
      </w:rPr>
    </w:lvl>
    <w:lvl w:ilvl="8" w:tplc="DB8E63CC">
      <w:start w:val="1"/>
      <w:numFmt w:val="bullet"/>
      <w:lvlText w:val=""/>
      <w:lvlJc w:val="left"/>
      <w:pPr>
        <w:ind w:left="7189" w:hanging="360"/>
      </w:pPr>
      <w:rPr>
        <w:rFonts w:ascii="Wingdings" w:hAnsi="Wingdings" w:hint="default"/>
      </w:rPr>
    </w:lvl>
  </w:abstractNum>
  <w:abstractNum w:abstractNumId="20" w15:restartNumberingAfterBreak="0">
    <w:nsid w:val="4D7E2DCE"/>
    <w:multiLevelType w:val="multilevel"/>
    <w:tmpl w:val="1D14D26E"/>
    <w:lvl w:ilvl="0">
      <w:start w:val="1"/>
      <w:numFmt w:val="decimal"/>
      <w:pStyle w:val="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FF124DC"/>
    <w:multiLevelType w:val="hybridMultilevel"/>
    <w:tmpl w:val="9DA2CD5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3761DD5"/>
    <w:multiLevelType w:val="hybridMultilevel"/>
    <w:tmpl w:val="699040FA"/>
    <w:lvl w:ilvl="0" w:tplc="17F20542">
      <w:start w:val="1"/>
      <w:numFmt w:val="bullet"/>
      <w:lvlText w:val="•"/>
      <w:lvlJc w:val="left"/>
      <w:pPr>
        <w:tabs>
          <w:tab w:val="num" w:pos="720"/>
        </w:tabs>
        <w:ind w:left="720" w:hanging="360"/>
      </w:pPr>
      <w:rPr>
        <w:rFonts w:ascii="Arial" w:hAnsi="Arial" w:hint="default"/>
      </w:rPr>
    </w:lvl>
    <w:lvl w:ilvl="1" w:tplc="35988E22" w:tentative="1">
      <w:start w:val="1"/>
      <w:numFmt w:val="bullet"/>
      <w:lvlText w:val="•"/>
      <w:lvlJc w:val="left"/>
      <w:pPr>
        <w:tabs>
          <w:tab w:val="num" w:pos="1440"/>
        </w:tabs>
        <w:ind w:left="1440" w:hanging="360"/>
      </w:pPr>
      <w:rPr>
        <w:rFonts w:ascii="Arial" w:hAnsi="Arial" w:hint="default"/>
      </w:rPr>
    </w:lvl>
    <w:lvl w:ilvl="2" w:tplc="595EFBBA" w:tentative="1">
      <w:start w:val="1"/>
      <w:numFmt w:val="bullet"/>
      <w:lvlText w:val="•"/>
      <w:lvlJc w:val="left"/>
      <w:pPr>
        <w:tabs>
          <w:tab w:val="num" w:pos="2160"/>
        </w:tabs>
        <w:ind w:left="2160" w:hanging="360"/>
      </w:pPr>
      <w:rPr>
        <w:rFonts w:ascii="Arial" w:hAnsi="Arial" w:hint="default"/>
      </w:rPr>
    </w:lvl>
    <w:lvl w:ilvl="3" w:tplc="C5BEC31E" w:tentative="1">
      <w:start w:val="1"/>
      <w:numFmt w:val="bullet"/>
      <w:lvlText w:val="•"/>
      <w:lvlJc w:val="left"/>
      <w:pPr>
        <w:tabs>
          <w:tab w:val="num" w:pos="2880"/>
        </w:tabs>
        <w:ind w:left="2880" w:hanging="360"/>
      </w:pPr>
      <w:rPr>
        <w:rFonts w:ascii="Arial" w:hAnsi="Arial" w:hint="default"/>
      </w:rPr>
    </w:lvl>
    <w:lvl w:ilvl="4" w:tplc="CEEEF748" w:tentative="1">
      <w:start w:val="1"/>
      <w:numFmt w:val="bullet"/>
      <w:lvlText w:val="•"/>
      <w:lvlJc w:val="left"/>
      <w:pPr>
        <w:tabs>
          <w:tab w:val="num" w:pos="3600"/>
        </w:tabs>
        <w:ind w:left="3600" w:hanging="360"/>
      </w:pPr>
      <w:rPr>
        <w:rFonts w:ascii="Arial" w:hAnsi="Arial" w:hint="default"/>
      </w:rPr>
    </w:lvl>
    <w:lvl w:ilvl="5" w:tplc="3C24A5F4" w:tentative="1">
      <w:start w:val="1"/>
      <w:numFmt w:val="bullet"/>
      <w:lvlText w:val="•"/>
      <w:lvlJc w:val="left"/>
      <w:pPr>
        <w:tabs>
          <w:tab w:val="num" w:pos="4320"/>
        </w:tabs>
        <w:ind w:left="4320" w:hanging="360"/>
      </w:pPr>
      <w:rPr>
        <w:rFonts w:ascii="Arial" w:hAnsi="Arial" w:hint="default"/>
      </w:rPr>
    </w:lvl>
    <w:lvl w:ilvl="6" w:tplc="1DD865F6" w:tentative="1">
      <w:start w:val="1"/>
      <w:numFmt w:val="bullet"/>
      <w:lvlText w:val="•"/>
      <w:lvlJc w:val="left"/>
      <w:pPr>
        <w:tabs>
          <w:tab w:val="num" w:pos="5040"/>
        </w:tabs>
        <w:ind w:left="5040" w:hanging="360"/>
      </w:pPr>
      <w:rPr>
        <w:rFonts w:ascii="Arial" w:hAnsi="Arial" w:hint="default"/>
      </w:rPr>
    </w:lvl>
    <w:lvl w:ilvl="7" w:tplc="F0B27622" w:tentative="1">
      <w:start w:val="1"/>
      <w:numFmt w:val="bullet"/>
      <w:lvlText w:val="•"/>
      <w:lvlJc w:val="left"/>
      <w:pPr>
        <w:tabs>
          <w:tab w:val="num" w:pos="5760"/>
        </w:tabs>
        <w:ind w:left="5760" w:hanging="360"/>
      </w:pPr>
      <w:rPr>
        <w:rFonts w:ascii="Arial" w:hAnsi="Arial" w:hint="default"/>
      </w:rPr>
    </w:lvl>
    <w:lvl w:ilvl="8" w:tplc="70F6F460"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5A61AC9"/>
    <w:multiLevelType w:val="hybridMultilevel"/>
    <w:tmpl w:val="5A6407D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75F297D"/>
    <w:multiLevelType w:val="hybridMultilevel"/>
    <w:tmpl w:val="958CB7E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63475B37"/>
    <w:multiLevelType w:val="multilevel"/>
    <w:tmpl w:val="C1988E9A"/>
    <w:lvl w:ilvl="0">
      <w:start w:val="1"/>
      <w:numFmt w:val="decimal"/>
      <w:lvlText w:val="%1."/>
      <w:lvlJc w:val="left"/>
      <w:pPr>
        <w:ind w:left="1069" w:hanging="360"/>
      </w:pPr>
      <w:rPr>
        <w:rFonts w:hint="default"/>
      </w:rPr>
    </w:lvl>
    <w:lvl w:ilvl="1">
      <w:start w:val="2"/>
      <w:numFmt w:val="decimal"/>
      <w:isLgl/>
      <w:lvlText w:val="%1.%2."/>
      <w:lvlJc w:val="left"/>
      <w:pPr>
        <w:ind w:left="2279" w:hanging="720"/>
      </w:pPr>
      <w:rPr>
        <w:rFonts w:hint="default"/>
      </w:rPr>
    </w:lvl>
    <w:lvl w:ilvl="2">
      <w:start w:val="1"/>
      <w:numFmt w:val="decimal"/>
      <w:isLgl/>
      <w:lvlText w:val="%1.%2.%3."/>
      <w:lvlJc w:val="left"/>
      <w:pPr>
        <w:ind w:left="3129" w:hanging="720"/>
      </w:pPr>
      <w:rPr>
        <w:rFonts w:hint="default"/>
      </w:rPr>
    </w:lvl>
    <w:lvl w:ilvl="3">
      <w:start w:val="1"/>
      <w:numFmt w:val="decimal"/>
      <w:isLgl/>
      <w:lvlText w:val="%1.%2.%3.%4."/>
      <w:lvlJc w:val="left"/>
      <w:pPr>
        <w:ind w:left="4339" w:hanging="1080"/>
      </w:pPr>
      <w:rPr>
        <w:rFonts w:hint="default"/>
      </w:rPr>
    </w:lvl>
    <w:lvl w:ilvl="4">
      <w:start w:val="1"/>
      <w:numFmt w:val="decimal"/>
      <w:isLgl/>
      <w:lvlText w:val="%1.%2.%3.%4.%5."/>
      <w:lvlJc w:val="left"/>
      <w:pPr>
        <w:ind w:left="5189" w:hanging="1080"/>
      </w:pPr>
      <w:rPr>
        <w:rFonts w:hint="default"/>
      </w:rPr>
    </w:lvl>
    <w:lvl w:ilvl="5">
      <w:start w:val="1"/>
      <w:numFmt w:val="decimal"/>
      <w:isLgl/>
      <w:lvlText w:val="%1.%2.%3.%4.%5.%6."/>
      <w:lvlJc w:val="left"/>
      <w:pPr>
        <w:ind w:left="6399" w:hanging="1440"/>
      </w:pPr>
      <w:rPr>
        <w:rFonts w:hint="default"/>
      </w:rPr>
    </w:lvl>
    <w:lvl w:ilvl="6">
      <w:start w:val="1"/>
      <w:numFmt w:val="decimal"/>
      <w:isLgl/>
      <w:lvlText w:val="%1.%2.%3.%4.%5.%6.%7."/>
      <w:lvlJc w:val="left"/>
      <w:pPr>
        <w:ind w:left="7609" w:hanging="1800"/>
      </w:pPr>
      <w:rPr>
        <w:rFonts w:hint="default"/>
      </w:rPr>
    </w:lvl>
    <w:lvl w:ilvl="7">
      <w:start w:val="1"/>
      <w:numFmt w:val="decimal"/>
      <w:isLgl/>
      <w:lvlText w:val="%1.%2.%3.%4.%5.%6.%7.%8."/>
      <w:lvlJc w:val="left"/>
      <w:pPr>
        <w:ind w:left="8459" w:hanging="1800"/>
      </w:pPr>
      <w:rPr>
        <w:rFonts w:hint="default"/>
      </w:rPr>
    </w:lvl>
    <w:lvl w:ilvl="8">
      <w:start w:val="1"/>
      <w:numFmt w:val="decimal"/>
      <w:isLgl/>
      <w:lvlText w:val="%1.%2.%3.%4.%5.%6.%7.%8.%9."/>
      <w:lvlJc w:val="left"/>
      <w:pPr>
        <w:ind w:left="9669" w:hanging="2160"/>
      </w:pPr>
      <w:rPr>
        <w:rFonts w:hint="default"/>
      </w:rPr>
    </w:lvl>
  </w:abstractNum>
  <w:abstractNum w:abstractNumId="26" w15:restartNumberingAfterBreak="0">
    <w:nsid w:val="636C7496"/>
    <w:multiLevelType w:val="multilevel"/>
    <w:tmpl w:val="BEC87BA8"/>
    <w:lvl w:ilvl="0">
      <w:start w:val="5"/>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66F62F77"/>
    <w:multiLevelType w:val="hybridMultilevel"/>
    <w:tmpl w:val="5420DAD0"/>
    <w:lvl w:ilvl="0" w:tplc="11A67A28">
      <w:start w:val="1"/>
      <w:numFmt w:val="bullet"/>
      <w:lvlText w:val=""/>
      <w:lvlJc w:val="left"/>
      <w:pPr>
        <w:ind w:left="1429" w:hanging="360"/>
      </w:pPr>
      <w:rPr>
        <w:rFonts w:ascii="Symbol" w:hAnsi="Symbol" w:hint="default"/>
      </w:rPr>
    </w:lvl>
    <w:lvl w:ilvl="1" w:tplc="EEA23F86">
      <w:start w:val="1"/>
      <w:numFmt w:val="bullet"/>
      <w:lvlText w:val="o"/>
      <w:lvlJc w:val="left"/>
      <w:pPr>
        <w:ind w:left="2149" w:hanging="360"/>
      </w:pPr>
      <w:rPr>
        <w:rFonts w:ascii="Courier New" w:hAnsi="Courier New" w:cs="Courier New" w:hint="default"/>
      </w:rPr>
    </w:lvl>
    <w:lvl w:ilvl="2" w:tplc="592E8F04">
      <w:start w:val="1"/>
      <w:numFmt w:val="bullet"/>
      <w:lvlText w:val=""/>
      <w:lvlJc w:val="left"/>
      <w:pPr>
        <w:ind w:left="2869" w:hanging="360"/>
      </w:pPr>
      <w:rPr>
        <w:rFonts w:ascii="Wingdings" w:hAnsi="Wingdings" w:hint="default"/>
      </w:rPr>
    </w:lvl>
    <w:lvl w:ilvl="3" w:tplc="FC9EC088">
      <w:start w:val="1"/>
      <w:numFmt w:val="bullet"/>
      <w:lvlText w:val=""/>
      <w:lvlJc w:val="left"/>
      <w:pPr>
        <w:ind w:left="3589" w:hanging="360"/>
      </w:pPr>
      <w:rPr>
        <w:rFonts w:ascii="Symbol" w:hAnsi="Symbol" w:hint="default"/>
      </w:rPr>
    </w:lvl>
    <w:lvl w:ilvl="4" w:tplc="D95C5E24">
      <w:start w:val="1"/>
      <w:numFmt w:val="bullet"/>
      <w:lvlText w:val="o"/>
      <w:lvlJc w:val="left"/>
      <w:pPr>
        <w:ind w:left="4309" w:hanging="360"/>
      </w:pPr>
      <w:rPr>
        <w:rFonts w:ascii="Courier New" w:hAnsi="Courier New" w:cs="Courier New" w:hint="default"/>
      </w:rPr>
    </w:lvl>
    <w:lvl w:ilvl="5" w:tplc="FAA07842">
      <w:start w:val="1"/>
      <w:numFmt w:val="bullet"/>
      <w:lvlText w:val=""/>
      <w:lvlJc w:val="left"/>
      <w:pPr>
        <w:ind w:left="5029" w:hanging="360"/>
      </w:pPr>
      <w:rPr>
        <w:rFonts w:ascii="Wingdings" w:hAnsi="Wingdings" w:hint="default"/>
      </w:rPr>
    </w:lvl>
    <w:lvl w:ilvl="6" w:tplc="0F3824EA">
      <w:start w:val="1"/>
      <w:numFmt w:val="bullet"/>
      <w:lvlText w:val=""/>
      <w:lvlJc w:val="left"/>
      <w:pPr>
        <w:ind w:left="5749" w:hanging="360"/>
      </w:pPr>
      <w:rPr>
        <w:rFonts w:ascii="Symbol" w:hAnsi="Symbol" w:hint="default"/>
      </w:rPr>
    </w:lvl>
    <w:lvl w:ilvl="7" w:tplc="961401B8">
      <w:start w:val="1"/>
      <w:numFmt w:val="bullet"/>
      <w:lvlText w:val="o"/>
      <w:lvlJc w:val="left"/>
      <w:pPr>
        <w:ind w:left="6469" w:hanging="360"/>
      </w:pPr>
      <w:rPr>
        <w:rFonts w:ascii="Courier New" w:hAnsi="Courier New" w:cs="Courier New" w:hint="default"/>
      </w:rPr>
    </w:lvl>
    <w:lvl w:ilvl="8" w:tplc="625E15F0">
      <w:start w:val="1"/>
      <w:numFmt w:val="bullet"/>
      <w:lvlText w:val=""/>
      <w:lvlJc w:val="left"/>
      <w:pPr>
        <w:ind w:left="7189" w:hanging="360"/>
      </w:pPr>
      <w:rPr>
        <w:rFonts w:ascii="Wingdings" w:hAnsi="Wingdings" w:hint="default"/>
      </w:rPr>
    </w:lvl>
  </w:abstractNum>
  <w:abstractNum w:abstractNumId="28" w15:restartNumberingAfterBreak="0">
    <w:nsid w:val="6D116B4D"/>
    <w:multiLevelType w:val="hybridMultilevel"/>
    <w:tmpl w:val="88CC934E"/>
    <w:lvl w:ilvl="0" w:tplc="98B4AC28">
      <w:start w:val="1"/>
      <w:numFmt w:val="bullet"/>
      <w:lvlText w:val=""/>
      <w:lvlJc w:val="left"/>
      <w:pPr>
        <w:tabs>
          <w:tab w:val="num" w:pos="720"/>
        </w:tabs>
        <w:ind w:left="720" w:hanging="360"/>
      </w:pPr>
      <w:rPr>
        <w:rFonts w:ascii="Symbol" w:hAnsi="Symbol" w:hint="default"/>
      </w:rPr>
    </w:lvl>
    <w:lvl w:ilvl="1" w:tplc="F9D62B90" w:tentative="1">
      <w:start w:val="1"/>
      <w:numFmt w:val="bullet"/>
      <w:lvlText w:val=""/>
      <w:lvlJc w:val="left"/>
      <w:pPr>
        <w:tabs>
          <w:tab w:val="num" w:pos="1440"/>
        </w:tabs>
        <w:ind w:left="1440" w:hanging="360"/>
      </w:pPr>
      <w:rPr>
        <w:rFonts w:ascii="Symbol" w:hAnsi="Symbol" w:hint="default"/>
      </w:rPr>
    </w:lvl>
    <w:lvl w:ilvl="2" w:tplc="89B69424" w:tentative="1">
      <w:start w:val="1"/>
      <w:numFmt w:val="bullet"/>
      <w:lvlText w:val=""/>
      <w:lvlJc w:val="left"/>
      <w:pPr>
        <w:tabs>
          <w:tab w:val="num" w:pos="2160"/>
        </w:tabs>
        <w:ind w:left="2160" w:hanging="360"/>
      </w:pPr>
      <w:rPr>
        <w:rFonts w:ascii="Symbol" w:hAnsi="Symbol" w:hint="default"/>
      </w:rPr>
    </w:lvl>
    <w:lvl w:ilvl="3" w:tplc="AA923EFC" w:tentative="1">
      <w:start w:val="1"/>
      <w:numFmt w:val="bullet"/>
      <w:lvlText w:val=""/>
      <w:lvlJc w:val="left"/>
      <w:pPr>
        <w:tabs>
          <w:tab w:val="num" w:pos="2880"/>
        </w:tabs>
        <w:ind w:left="2880" w:hanging="360"/>
      </w:pPr>
      <w:rPr>
        <w:rFonts w:ascii="Symbol" w:hAnsi="Symbol" w:hint="default"/>
      </w:rPr>
    </w:lvl>
    <w:lvl w:ilvl="4" w:tplc="B6A68E98" w:tentative="1">
      <w:start w:val="1"/>
      <w:numFmt w:val="bullet"/>
      <w:lvlText w:val=""/>
      <w:lvlJc w:val="left"/>
      <w:pPr>
        <w:tabs>
          <w:tab w:val="num" w:pos="3600"/>
        </w:tabs>
        <w:ind w:left="3600" w:hanging="360"/>
      </w:pPr>
      <w:rPr>
        <w:rFonts w:ascii="Symbol" w:hAnsi="Symbol" w:hint="default"/>
      </w:rPr>
    </w:lvl>
    <w:lvl w:ilvl="5" w:tplc="BF942E9C" w:tentative="1">
      <w:start w:val="1"/>
      <w:numFmt w:val="bullet"/>
      <w:lvlText w:val=""/>
      <w:lvlJc w:val="left"/>
      <w:pPr>
        <w:tabs>
          <w:tab w:val="num" w:pos="4320"/>
        </w:tabs>
        <w:ind w:left="4320" w:hanging="360"/>
      </w:pPr>
      <w:rPr>
        <w:rFonts w:ascii="Symbol" w:hAnsi="Symbol" w:hint="default"/>
      </w:rPr>
    </w:lvl>
    <w:lvl w:ilvl="6" w:tplc="61267482" w:tentative="1">
      <w:start w:val="1"/>
      <w:numFmt w:val="bullet"/>
      <w:lvlText w:val=""/>
      <w:lvlJc w:val="left"/>
      <w:pPr>
        <w:tabs>
          <w:tab w:val="num" w:pos="5040"/>
        </w:tabs>
        <w:ind w:left="5040" w:hanging="360"/>
      </w:pPr>
      <w:rPr>
        <w:rFonts w:ascii="Symbol" w:hAnsi="Symbol" w:hint="default"/>
      </w:rPr>
    </w:lvl>
    <w:lvl w:ilvl="7" w:tplc="1C64A910" w:tentative="1">
      <w:start w:val="1"/>
      <w:numFmt w:val="bullet"/>
      <w:lvlText w:val=""/>
      <w:lvlJc w:val="left"/>
      <w:pPr>
        <w:tabs>
          <w:tab w:val="num" w:pos="5760"/>
        </w:tabs>
        <w:ind w:left="5760" w:hanging="360"/>
      </w:pPr>
      <w:rPr>
        <w:rFonts w:ascii="Symbol" w:hAnsi="Symbol" w:hint="default"/>
      </w:rPr>
    </w:lvl>
    <w:lvl w:ilvl="8" w:tplc="7652CA52" w:tentative="1">
      <w:start w:val="1"/>
      <w:numFmt w:val="bullet"/>
      <w:lvlText w:val=""/>
      <w:lvlJc w:val="left"/>
      <w:pPr>
        <w:tabs>
          <w:tab w:val="num" w:pos="6480"/>
        </w:tabs>
        <w:ind w:left="6480" w:hanging="360"/>
      </w:pPr>
      <w:rPr>
        <w:rFonts w:ascii="Symbol" w:hAnsi="Symbol" w:hint="default"/>
      </w:rPr>
    </w:lvl>
  </w:abstractNum>
  <w:abstractNum w:abstractNumId="29" w15:restartNumberingAfterBreak="0">
    <w:nsid w:val="701F1848"/>
    <w:multiLevelType w:val="hybridMultilevel"/>
    <w:tmpl w:val="93163E2C"/>
    <w:lvl w:ilvl="0" w:tplc="861C64CA">
      <w:start w:val="1"/>
      <w:numFmt w:val="bullet"/>
      <w:lvlText w:val=""/>
      <w:lvlJc w:val="left"/>
      <w:pPr>
        <w:ind w:left="1429" w:hanging="360"/>
      </w:pPr>
      <w:rPr>
        <w:rFonts w:ascii="Symbol" w:hAnsi="Symbol" w:hint="default"/>
      </w:rPr>
    </w:lvl>
    <w:lvl w:ilvl="1" w:tplc="1FEC1DD4">
      <w:start w:val="1"/>
      <w:numFmt w:val="bullet"/>
      <w:lvlText w:val="o"/>
      <w:lvlJc w:val="left"/>
      <w:pPr>
        <w:ind w:left="2149" w:hanging="360"/>
      </w:pPr>
      <w:rPr>
        <w:rFonts w:ascii="Courier New" w:hAnsi="Courier New" w:cs="Courier New" w:hint="default"/>
      </w:rPr>
    </w:lvl>
    <w:lvl w:ilvl="2" w:tplc="B75CEAF4">
      <w:start w:val="1"/>
      <w:numFmt w:val="bullet"/>
      <w:lvlText w:val=""/>
      <w:lvlJc w:val="left"/>
      <w:pPr>
        <w:ind w:left="2869" w:hanging="360"/>
      </w:pPr>
      <w:rPr>
        <w:rFonts w:ascii="Wingdings" w:hAnsi="Wingdings" w:hint="default"/>
      </w:rPr>
    </w:lvl>
    <w:lvl w:ilvl="3" w:tplc="3E247198">
      <w:start w:val="1"/>
      <w:numFmt w:val="bullet"/>
      <w:lvlText w:val=""/>
      <w:lvlJc w:val="left"/>
      <w:pPr>
        <w:ind w:left="3589" w:hanging="360"/>
      </w:pPr>
      <w:rPr>
        <w:rFonts w:ascii="Symbol" w:hAnsi="Symbol" w:hint="default"/>
      </w:rPr>
    </w:lvl>
    <w:lvl w:ilvl="4" w:tplc="6BF06BF4">
      <w:start w:val="1"/>
      <w:numFmt w:val="bullet"/>
      <w:lvlText w:val="o"/>
      <w:lvlJc w:val="left"/>
      <w:pPr>
        <w:ind w:left="4309" w:hanging="360"/>
      </w:pPr>
      <w:rPr>
        <w:rFonts w:ascii="Courier New" w:hAnsi="Courier New" w:cs="Courier New" w:hint="default"/>
      </w:rPr>
    </w:lvl>
    <w:lvl w:ilvl="5" w:tplc="078030E4">
      <w:start w:val="1"/>
      <w:numFmt w:val="bullet"/>
      <w:lvlText w:val=""/>
      <w:lvlJc w:val="left"/>
      <w:pPr>
        <w:ind w:left="5029" w:hanging="360"/>
      </w:pPr>
      <w:rPr>
        <w:rFonts w:ascii="Wingdings" w:hAnsi="Wingdings" w:hint="default"/>
      </w:rPr>
    </w:lvl>
    <w:lvl w:ilvl="6" w:tplc="020258E6">
      <w:start w:val="1"/>
      <w:numFmt w:val="bullet"/>
      <w:lvlText w:val=""/>
      <w:lvlJc w:val="left"/>
      <w:pPr>
        <w:ind w:left="5749" w:hanging="360"/>
      </w:pPr>
      <w:rPr>
        <w:rFonts w:ascii="Symbol" w:hAnsi="Symbol" w:hint="default"/>
      </w:rPr>
    </w:lvl>
    <w:lvl w:ilvl="7" w:tplc="EAFC5F88">
      <w:start w:val="1"/>
      <w:numFmt w:val="bullet"/>
      <w:lvlText w:val="o"/>
      <w:lvlJc w:val="left"/>
      <w:pPr>
        <w:ind w:left="6469" w:hanging="360"/>
      </w:pPr>
      <w:rPr>
        <w:rFonts w:ascii="Courier New" w:hAnsi="Courier New" w:cs="Courier New" w:hint="default"/>
      </w:rPr>
    </w:lvl>
    <w:lvl w:ilvl="8" w:tplc="7E7E43A2">
      <w:start w:val="1"/>
      <w:numFmt w:val="bullet"/>
      <w:lvlText w:val=""/>
      <w:lvlJc w:val="left"/>
      <w:pPr>
        <w:ind w:left="7189" w:hanging="360"/>
      </w:pPr>
      <w:rPr>
        <w:rFonts w:ascii="Wingdings" w:hAnsi="Wingdings" w:hint="default"/>
      </w:rPr>
    </w:lvl>
  </w:abstractNum>
  <w:abstractNum w:abstractNumId="30" w15:restartNumberingAfterBreak="0">
    <w:nsid w:val="72920B15"/>
    <w:multiLevelType w:val="hybridMultilevel"/>
    <w:tmpl w:val="9AEA8B0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764455E4"/>
    <w:multiLevelType w:val="hybridMultilevel"/>
    <w:tmpl w:val="BA3E9154"/>
    <w:lvl w:ilvl="0" w:tplc="A7002FBA">
      <w:start w:val="1"/>
      <w:numFmt w:val="decimal"/>
      <w:lvlText w:val="%1."/>
      <w:lvlJc w:val="left"/>
      <w:pPr>
        <w:ind w:left="1069" w:hanging="360"/>
      </w:pPr>
      <w:rPr>
        <w:rFonts w:hint="default"/>
      </w:rPr>
    </w:lvl>
    <w:lvl w:ilvl="1" w:tplc="3EB654B2">
      <w:start w:val="1"/>
      <w:numFmt w:val="lowerLetter"/>
      <w:lvlText w:val="%2."/>
      <w:lvlJc w:val="left"/>
      <w:pPr>
        <w:ind w:left="1789" w:hanging="360"/>
      </w:pPr>
    </w:lvl>
    <w:lvl w:ilvl="2" w:tplc="C4B61354">
      <w:start w:val="1"/>
      <w:numFmt w:val="lowerRoman"/>
      <w:lvlText w:val="%3."/>
      <w:lvlJc w:val="right"/>
      <w:pPr>
        <w:ind w:left="2509" w:hanging="180"/>
      </w:pPr>
    </w:lvl>
    <w:lvl w:ilvl="3" w:tplc="DD02450C">
      <w:start w:val="1"/>
      <w:numFmt w:val="decimal"/>
      <w:lvlText w:val="%4."/>
      <w:lvlJc w:val="left"/>
      <w:pPr>
        <w:ind w:left="3229" w:hanging="360"/>
      </w:pPr>
    </w:lvl>
    <w:lvl w:ilvl="4" w:tplc="3EA23A7C">
      <w:start w:val="1"/>
      <w:numFmt w:val="lowerLetter"/>
      <w:lvlText w:val="%5."/>
      <w:lvlJc w:val="left"/>
      <w:pPr>
        <w:ind w:left="3949" w:hanging="360"/>
      </w:pPr>
    </w:lvl>
    <w:lvl w:ilvl="5" w:tplc="2AE61EC4">
      <w:start w:val="1"/>
      <w:numFmt w:val="lowerRoman"/>
      <w:lvlText w:val="%6."/>
      <w:lvlJc w:val="right"/>
      <w:pPr>
        <w:ind w:left="4669" w:hanging="180"/>
      </w:pPr>
    </w:lvl>
    <w:lvl w:ilvl="6" w:tplc="B0D213EE">
      <w:start w:val="1"/>
      <w:numFmt w:val="decimal"/>
      <w:lvlText w:val="%7."/>
      <w:lvlJc w:val="left"/>
      <w:pPr>
        <w:ind w:left="5389" w:hanging="360"/>
      </w:pPr>
    </w:lvl>
    <w:lvl w:ilvl="7" w:tplc="0CAC5F00">
      <w:start w:val="1"/>
      <w:numFmt w:val="lowerLetter"/>
      <w:lvlText w:val="%8."/>
      <w:lvlJc w:val="left"/>
      <w:pPr>
        <w:ind w:left="6109" w:hanging="360"/>
      </w:pPr>
    </w:lvl>
    <w:lvl w:ilvl="8" w:tplc="0ABAC010">
      <w:start w:val="1"/>
      <w:numFmt w:val="lowerRoman"/>
      <w:lvlText w:val="%9."/>
      <w:lvlJc w:val="right"/>
      <w:pPr>
        <w:ind w:left="6829" w:hanging="180"/>
      </w:pPr>
    </w:lvl>
  </w:abstractNum>
  <w:abstractNum w:abstractNumId="32" w15:restartNumberingAfterBreak="0">
    <w:nsid w:val="7865011B"/>
    <w:multiLevelType w:val="multilevel"/>
    <w:tmpl w:val="5D24CA40"/>
    <w:styleLink w:val="1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7D1200FE"/>
    <w:multiLevelType w:val="hybridMultilevel"/>
    <w:tmpl w:val="5CFE03EA"/>
    <w:lvl w:ilvl="0" w:tplc="9934F522">
      <w:start w:val="1"/>
      <w:numFmt w:val="bullet"/>
      <w:lvlText w:val="●"/>
      <w:lvlJc w:val="left"/>
      <w:pPr>
        <w:ind w:left="2160" w:hanging="360"/>
      </w:pPr>
      <w:rPr>
        <w:u w:val="none"/>
      </w:rPr>
    </w:lvl>
    <w:lvl w:ilvl="1" w:tplc="CAB07A36">
      <w:start w:val="1"/>
      <w:numFmt w:val="bullet"/>
      <w:lvlText w:val="○"/>
      <w:lvlJc w:val="left"/>
      <w:pPr>
        <w:ind w:left="2880" w:hanging="360"/>
      </w:pPr>
      <w:rPr>
        <w:u w:val="none"/>
      </w:rPr>
    </w:lvl>
    <w:lvl w:ilvl="2" w:tplc="DFC05630">
      <w:start w:val="1"/>
      <w:numFmt w:val="bullet"/>
      <w:lvlText w:val="■"/>
      <w:lvlJc w:val="left"/>
      <w:pPr>
        <w:ind w:left="3600" w:hanging="360"/>
      </w:pPr>
      <w:rPr>
        <w:u w:val="none"/>
      </w:rPr>
    </w:lvl>
    <w:lvl w:ilvl="3" w:tplc="CD164D52">
      <w:start w:val="1"/>
      <w:numFmt w:val="bullet"/>
      <w:lvlText w:val="●"/>
      <w:lvlJc w:val="left"/>
      <w:pPr>
        <w:ind w:left="4320" w:hanging="360"/>
      </w:pPr>
      <w:rPr>
        <w:u w:val="none"/>
      </w:rPr>
    </w:lvl>
    <w:lvl w:ilvl="4" w:tplc="A126B032">
      <w:start w:val="1"/>
      <w:numFmt w:val="bullet"/>
      <w:lvlText w:val="○"/>
      <w:lvlJc w:val="left"/>
      <w:pPr>
        <w:ind w:left="5040" w:hanging="360"/>
      </w:pPr>
      <w:rPr>
        <w:u w:val="none"/>
      </w:rPr>
    </w:lvl>
    <w:lvl w:ilvl="5" w:tplc="0D003920">
      <w:start w:val="1"/>
      <w:numFmt w:val="bullet"/>
      <w:lvlText w:val="■"/>
      <w:lvlJc w:val="left"/>
      <w:pPr>
        <w:ind w:left="5760" w:hanging="360"/>
      </w:pPr>
      <w:rPr>
        <w:u w:val="none"/>
      </w:rPr>
    </w:lvl>
    <w:lvl w:ilvl="6" w:tplc="DD6AEC9A">
      <w:start w:val="1"/>
      <w:numFmt w:val="bullet"/>
      <w:lvlText w:val="●"/>
      <w:lvlJc w:val="left"/>
      <w:pPr>
        <w:ind w:left="6480" w:hanging="360"/>
      </w:pPr>
      <w:rPr>
        <w:u w:val="none"/>
      </w:rPr>
    </w:lvl>
    <w:lvl w:ilvl="7" w:tplc="6E2CFACE">
      <w:start w:val="1"/>
      <w:numFmt w:val="bullet"/>
      <w:lvlText w:val="○"/>
      <w:lvlJc w:val="left"/>
      <w:pPr>
        <w:ind w:left="7200" w:hanging="360"/>
      </w:pPr>
      <w:rPr>
        <w:u w:val="none"/>
      </w:rPr>
    </w:lvl>
    <w:lvl w:ilvl="8" w:tplc="724C3240">
      <w:start w:val="1"/>
      <w:numFmt w:val="bullet"/>
      <w:lvlText w:val="■"/>
      <w:lvlJc w:val="left"/>
      <w:pPr>
        <w:ind w:left="7920" w:hanging="360"/>
      </w:pPr>
      <w:rPr>
        <w:u w:val="none"/>
      </w:rPr>
    </w:lvl>
  </w:abstractNum>
  <w:abstractNum w:abstractNumId="34" w15:restartNumberingAfterBreak="0">
    <w:nsid w:val="7E851184"/>
    <w:multiLevelType w:val="hybridMultilevel"/>
    <w:tmpl w:val="63507482"/>
    <w:lvl w:ilvl="0" w:tplc="FAF8BDC8">
      <w:start w:val="1"/>
      <w:numFmt w:val="bullet"/>
      <w:lvlText w:val=""/>
      <w:lvlJc w:val="left"/>
      <w:pPr>
        <w:ind w:left="1004" w:hanging="360"/>
      </w:pPr>
      <w:rPr>
        <w:rFonts w:ascii="Symbol" w:hAnsi="Symbol" w:hint="default"/>
      </w:rPr>
    </w:lvl>
    <w:lvl w:ilvl="1" w:tplc="416A15B6">
      <w:start w:val="1"/>
      <w:numFmt w:val="bullet"/>
      <w:lvlText w:val="o"/>
      <w:lvlJc w:val="left"/>
      <w:pPr>
        <w:ind w:left="1724" w:hanging="360"/>
      </w:pPr>
      <w:rPr>
        <w:rFonts w:ascii="Courier New" w:hAnsi="Courier New" w:cs="Courier New" w:hint="default"/>
      </w:rPr>
    </w:lvl>
    <w:lvl w:ilvl="2" w:tplc="4A80A68E">
      <w:start w:val="1"/>
      <w:numFmt w:val="bullet"/>
      <w:lvlText w:val=""/>
      <w:lvlJc w:val="left"/>
      <w:pPr>
        <w:ind w:left="2444" w:hanging="360"/>
      </w:pPr>
      <w:rPr>
        <w:rFonts w:ascii="Wingdings" w:hAnsi="Wingdings" w:hint="default"/>
      </w:rPr>
    </w:lvl>
    <w:lvl w:ilvl="3" w:tplc="0BC84A42">
      <w:start w:val="1"/>
      <w:numFmt w:val="bullet"/>
      <w:lvlText w:val=""/>
      <w:lvlJc w:val="left"/>
      <w:pPr>
        <w:ind w:left="3164" w:hanging="360"/>
      </w:pPr>
      <w:rPr>
        <w:rFonts w:ascii="Symbol" w:hAnsi="Symbol" w:hint="default"/>
      </w:rPr>
    </w:lvl>
    <w:lvl w:ilvl="4" w:tplc="4196ACF8">
      <w:start w:val="1"/>
      <w:numFmt w:val="bullet"/>
      <w:lvlText w:val="o"/>
      <w:lvlJc w:val="left"/>
      <w:pPr>
        <w:ind w:left="3884" w:hanging="360"/>
      </w:pPr>
      <w:rPr>
        <w:rFonts w:ascii="Courier New" w:hAnsi="Courier New" w:cs="Courier New" w:hint="default"/>
      </w:rPr>
    </w:lvl>
    <w:lvl w:ilvl="5" w:tplc="2BC0ADD4">
      <w:start w:val="1"/>
      <w:numFmt w:val="bullet"/>
      <w:lvlText w:val=""/>
      <w:lvlJc w:val="left"/>
      <w:pPr>
        <w:ind w:left="4604" w:hanging="360"/>
      </w:pPr>
      <w:rPr>
        <w:rFonts w:ascii="Wingdings" w:hAnsi="Wingdings" w:hint="default"/>
      </w:rPr>
    </w:lvl>
    <w:lvl w:ilvl="6" w:tplc="174AE422">
      <w:start w:val="1"/>
      <w:numFmt w:val="bullet"/>
      <w:lvlText w:val=""/>
      <w:lvlJc w:val="left"/>
      <w:pPr>
        <w:ind w:left="5324" w:hanging="360"/>
      </w:pPr>
      <w:rPr>
        <w:rFonts w:ascii="Symbol" w:hAnsi="Symbol" w:hint="default"/>
      </w:rPr>
    </w:lvl>
    <w:lvl w:ilvl="7" w:tplc="8E024930">
      <w:start w:val="1"/>
      <w:numFmt w:val="bullet"/>
      <w:lvlText w:val="o"/>
      <w:lvlJc w:val="left"/>
      <w:pPr>
        <w:ind w:left="6044" w:hanging="360"/>
      </w:pPr>
      <w:rPr>
        <w:rFonts w:ascii="Courier New" w:hAnsi="Courier New" w:cs="Courier New" w:hint="default"/>
      </w:rPr>
    </w:lvl>
    <w:lvl w:ilvl="8" w:tplc="25E66494">
      <w:start w:val="1"/>
      <w:numFmt w:val="bullet"/>
      <w:lvlText w:val=""/>
      <w:lvlJc w:val="left"/>
      <w:pPr>
        <w:ind w:left="6764" w:hanging="360"/>
      </w:pPr>
      <w:rPr>
        <w:rFonts w:ascii="Wingdings" w:hAnsi="Wingdings" w:hint="default"/>
      </w:rPr>
    </w:lvl>
  </w:abstractNum>
  <w:num w:numId="1">
    <w:abstractNumId w:val="29"/>
  </w:num>
  <w:num w:numId="2">
    <w:abstractNumId w:val="31"/>
  </w:num>
  <w:num w:numId="3">
    <w:abstractNumId w:val="23"/>
  </w:num>
  <w:num w:numId="4">
    <w:abstractNumId w:val="10"/>
  </w:num>
  <w:num w:numId="5">
    <w:abstractNumId w:val="16"/>
  </w:num>
  <w:num w:numId="6">
    <w:abstractNumId w:val="34"/>
  </w:num>
  <w:num w:numId="7">
    <w:abstractNumId w:val="9"/>
  </w:num>
  <w:num w:numId="8">
    <w:abstractNumId w:val="33"/>
  </w:num>
  <w:num w:numId="9">
    <w:abstractNumId w:val="12"/>
  </w:num>
  <w:num w:numId="10">
    <w:abstractNumId w:val="19"/>
  </w:num>
  <w:num w:numId="11">
    <w:abstractNumId w:val="14"/>
  </w:num>
  <w:num w:numId="12">
    <w:abstractNumId w:val="24"/>
  </w:num>
  <w:num w:numId="13">
    <w:abstractNumId w:val="18"/>
  </w:num>
  <w:num w:numId="14">
    <w:abstractNumId w:val="27"/>
  </w:num>
  <w:num w:numId="15">
    <w:abstractNumId w:val="21"/>
  </w:num>
  <w:num w:numId="16">
    <w:abstractNumId w:val="26"/>
  </w:num>
  <w:num w:numId="17">
    <w:abstractNumId w:val="13"/>
  </w:num>
  <w:num w:numId="18">
    <w:abstractNumId w:val="28"/>
  </w:num>
  <w:num w:numId="19">
    <w:abstractNumId w:val="22"/>
  </w:num>
  <w:num w:numId="20">
    <w:abstractNumId w:val="30"/>
  </w:num>
  <w:num w:numId="21">
    <w:abstractNumId w:val="11"/>
  </w:num>
  <w:num w:numId="22">
    <w:abstractNumId w:val="25"/>
  </w:num>
  <w:num w:numId="23">
    <w:abstractNumId w:val="20"/>
  </w:num>
  <w:num w:numId="24">
    <w:abstractNumId w:val="32"/>
  </w:num>
  <w:num w:numId="25">
    <w:abstractNumId w:val="17"/>
  </w:num>
  <w:num w:numId="26">
    <w:abstractNumId w:val="15"/>
  </w:num>
  <w:num w:numId="2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0"/>
    <w:lvlOverride w:ilvl="0">
      <w:startOverride w:val="3"/>
    </w:lvlOverride>
    <w:lvlOverride w:ilvl="1">
      <w:startOverride w:val="2"/>
    </w:lvlOverride>
    <w:lvlOverride w:ilvl="2">
      <w:startOverride w:val="2"/>
    </w:lvlOverride>
  </w:num>
  <w:num w:numId="29">
    <w:abstractNumId w:val="7"/>
  </w:num>
  <w:num w:numId="30">
    <w:abstractNumId w:val="6"/>
  </w:num>
  <w:num w:numId="31">
    <w:abstractNumId w:val="5"/>
  </w:num>
  <w:num w:numId="32">
    <w:abstractNumId w:val="4"/>
  </w:num>
  <w:num w:numId="33">
    <w:abstractNumId w:val="8"/>
  </w:num>
  <w:num w:numId="34">
    <w:abstractNumId w:val="3"/>
  </w:num>
  <w:num w:numId="35">
    <w:abstractNumId w:val="2"/>
  </w:num>
  <w:num w:numId="36">
    <w:abstractNumId w:val="1"/>
  </w:num>
  <w:num w:numId="37">
    <w:abstractNumId w:val="0"/>
  </w:num>
  <w:numIdMacAtCleanup w:val="3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astasia">
    <w15:presenceInfo w15:providerId="None" w15:userId="Anastas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A3C"/>
    <w:rsid w:val="00007321"/>
    <w:rsid w:val="00020338"/>
    <w:rsid w:val="00056CC6"/>
    <w:rsid w:val="00063D74"/>
    <w:rsid w:val="00084BD4"/>
    <w:rsid w:val="000A5629"/>
    <w:rsid w:val="000C4DF2"/>
    <w:rsid w:val="000D187E"/>
    <w:rsid w:val="000D3E12"/>
    <w:rsid w:val="00122B2D"/>
    <w:rsid w:val="00126117"/>
    <w:rsid w:val="00164E41"/>
    <w:rsid w:val="00171977"/>
    <w:rsid w:val="001B2A98"/>
    <w:rsid w:val="001C48AC"/>
    <w:rsid w:val="001F3064"/>
    <w:rsid w:val="00211600"/>
    <w:rsid w:val="00212644"/>
    <w:rsid w:val="00214B57"/>
    <w:rsid w:val="0023189B"/>
    <w:rsid w:val="00242D12"/>
    <w:rsid w:val="0024569F"/>
    <w:rsid w:val="002471A0"/>
    <w:rsid w:val="00270652"/>
    <w:rsid w:val="00270E2F"/>
    <w:rsid w:val="002716C0"/>
    <w:rsid w:val="00294795"/>
    <w:rsid w:val="002A36F8"/>
    <w:rsid w:val="002C5411"/>
    <w:rsid w:val="002D6ECE"/>
    <w:rsid w:val="002E76B2"/>
    <w:rsid w:val="002F3FBC"/>
    <w:rsid w:val="00316C6C"/>
    <w:rsid w:val="003205D2"/>
    <w:rsid w:val="003245D6"/>
    <w:rsid w:val="00330E85"/>
    <w:rsid w:val="00331E18"/>
    <w:rsid w:val="0033266D"/>
    <w:rsid w:val="00335A05"/>
    <w:rsid w:val="00345306"/>
    <w:rsid w:val="00356E31"/>
    <w:rsid w:val="00365F8D"/>
    <w:rsid w:val="00373BD6"/>
    <w:rsid w:val="003819EF"/>
    <w:rsid w:val="003A2F9E"/>
    <w:rsid w:val="003A4B21"/>
    <w:rsid w:val="003B6459"/>
    <w:rsid w:val="003C4A5F"/>
    <w:rsid w:val="003C62CC"/>
    <w:rsid w:val="003C6513"/>
    <w:rsid w:val="003F2C55"/>
    <w:rsid w:val="003F36B1"/>
    <w:rsid w:val="00406CDD"/>
    <w:rsid w:val="00406D7C"/>
    <w:rsid w:val="00411F4F"/>
    <w:rsid w:val="00413EB8"/>
    <w:rsid w:val="00453E5D"/>
    <w:rsid w:val="00456FEF"/>
    <w:rsid w:val="004705EF"/>
    <w:rsid w:val="0047377B"/>
    <w:rsid w:val="00473DDA"/>
    <w:rsid w:val="00473DEA"/>
    <w:rsid w:val="00486468"/>
    <w:rsid w:val="00493A33"/>
    <w:rsid w:val="00497F58"/>
    <w:rsid w:val="004A34B9"/>
    <w:rsid w:val="004B7E2B"/>
    <w:rsid w:val="004E36F4"/>
    <w:rsid w:val="004E671A"/>
    <w:rsid w:val="004F3B4A"/>
    <w:rsid w:val="00510585"/>
    <w:rsid w:val="005201FB"/>
    <w:rsid w:val="00520743"/>
    <w:rsid w:val="00522BBE"/>
    <w:rsid w:val="005303D2"/>
    <w:rsid w:val="00542676"/>
    <w:rsid w:val="0054606D"/>
    <w:rsid w:val="0056063C"/>
    <w:rsid w:val="00572B38"/>
    <w:rsid w:val="00572CC4"/>
    <w:rsid w:val="00576DA5"/>
    <w:rsid w:val="00582E49"/>
    <w:rsid w:val="00591C43"/>
    <w:rsid w:val="0059654F"/>
    <w:rsid w:val="005B1FC3"/>
    <w:rsid w:val="005F415B"/>
    <w:rsid w:val="006221C5"/>
    <w:rsid w:val="006241C8"/>
    <w:rsid w:val="006340E4"/>
    <w:rsid w:val="00644D80"/>
    <w:rsid w:val="006638CA"/>
    <w:rsid w:val="00667CF1"/>
    <w:rsid w:val="006746FA"/>
    <w:rsid w:val="00682E14"/>
    <w:rsid w:val="006842D9"/>
    <w:rsid w:val="006907B7"/>
    <w:rsid w:val="00692986"/>
    <w:rsid w:val="00694D7D"/>
    <w:rsid w:val="006A2203"/>
    <w:rsid w:val="006A6C64"/>
    <w:rsid w:val="006C35CA"/>
    <w:rsid w:val="006D0048"/>
    <w:rsid w:val="006E1F55"/>
    <w:rsid w:val="00720592"/>
    <w:rsid w:val="00731908"/>
    <w:rsid w:val="00746756"/>
    <w:rsid w:val="00763149"/>
    <w:rsid w:val="0077233D"/>
    <w:rsid w:val="007A0449"/>
    <w:rsid w:val="007C2D26"/>
    <w:rsid w:val="007D162B"/>
    <w:rsid w:val="007D6F7E"/>
    <w:rsid w:val="007E40C1"/>
    <w:rsid w:val="007F66A1"/>
    <w:rsid w:val="007F66EF"/>
    <w:rsid w:val="007F6CFA"/>
    <w:rsid w:val="00813AC7"/>
    <w:rsid w:val="00816B13"/>
    <w:rsid w:val="00830945"/>
    <w:rsid w:val="00835012"/>
    <w:rsid w:val="008437DD"/>
    <w:rsid w:val="00843AA3"/>
    <w:rsid w:val="00843E19"/>
    <w:rsid w:val="008471AC"/>
    <w:rsid w:val="008748CC"/>
    <w:rsid w:val="008C1A3C"/>
    <w:rsid w:val="008D1883"/>
    <w:rsid w:val="008D293C"/>
    <w:rsid w:val="008D3BAB"/>
    <w:rsid w:val="00924A8F"/>
    <w:rsid w:val="0094617D"/>
    <w:rsid w:val="00947A55"/>
    <w:rsid w:val="00955184"/>
    <w:rsid w:val="00955988"/>
    <w:rsid w:val="009672C9"/>
    <w:rsid w:val="00975E1F"/>
    <w:rsid w:val="009843D2"/>
    <w:rsid w:val="0098698D"/>
    <w:rsid w:val="00996008"/>
    <w:rsid w:val="009B5B66"/>
    <w:rsid w:val="009D0CE6"/>
    <w:rsid w:val="009E448C"/>
    <w:rsid w:val="009F5706"/>
    <w:rsid w:val="009F7D30"/>
    <w:rsid w:val="00A04F1D"/>
    <w:rsid w:val="00A21453"/>
    <w:rsid w:val="00A261C1"/>
    <w:rsid w:val="00A57C13"/>
    <w:rsid w:val="00A914EE"/>
    <w:rsid w:val="00AA548C"/>
    <w:rsid w:val="00AD5AA2"/>
    <w:rsid w:val="00AF33E1"/>
    <w:rsid w:val="00B015D3"/>
    <w:rsid w:val="00B03BE3"/>
    <w:rsid w:val="00B05FFF"/>
    <w:rsid w:val="00B1650D"/>
    <w:rsid w:val="00B2116D"/>
    <w:rsid w:val="00B50B76"/>
    <w:rsid w:val="00B50D56"/>
    <w:rsid w:val="00B547C2"/>
    <w:rsid w:val="00B6748F"/>
    <w:rsid w:val="00B7150D"/>
    <w:rsid w:val="00B7392B"/>
    <w:rsid w:val="00B7636B"/>
    <w:rsid w:val="00B92E34"/>
    <w:rsid w:val="00B94822"/>
    <w:rsid w:val="00B95ABA"/>
    <w:rsid w:val="00B971A4"/>
    <w:rsid w:val="00BA47A8"/>
    <w:rsid w:val="00BA4AFD"/>
    <w:rsid w:val="00BA4EDB"/>
    <w:rsid w:val="00BB7BA7"/>
    <w:rsid w:val="00BC0320"/>
    <w:rsid w:val="00BF0F0E"/>
    <w:rsid w:val="00C1282B"/>
    <w:rsid w:val="00C25C80"/>
    <w:rsid w:val="00C312B2"/>
    <w:rsid w:val="00C331B9"/>
    <w:rsid w:val="00C3630F"/>
    <w:rsid w:val="00C5084B"/>
    <w:rsid w:val="00C5404B"/>
    <w:rsid w:val="00C57462"/>
    <w:rsid w:val="00C8320B"/>
    <w:rsid w:val="00C83C31"/>
    <w:rsid w:val="00CA0108"/>
    <w:rsid w:val="00CB6D88"/>
    <w:rsid w:val="00CC3B40"/>
    <w:rsid w:val="00CC3DBC"/>
    <w:rsid w:val="00CC58DB"/>
    <w:rsid w:val="00CD1459"/>
    <w:rsid w:val="00CE045E"/>
    <w:rsid w:val="00CE1841"/>
    <w:rsid w:val="00CF2130"/>
    <w:rsid w:val="00CF3C35"/>
    <w:rsid w:val="00CF5066"/>
    <w:rsid w:val="00D14412"/>
    <w:rsid w:val="00D16B0C"/>
    <w:rsid w:val="00D17126"/>
    <w:rsid w:val="00D244DB"/>
    <w:rsid w:val="00D40852"/>
    <w:rsid w:val="00D426D6"/>
    <w:rsid w:val="00D609A4"/>
    <w:rsid w:val="00D64361"/>
    <w:rsid w:val="00D748C5"/>
    <w:rsid w:val="00DB74A1"/>
    <w:rsid w:val="00DC4FC0"/>
    <w:rsid w:val="00DD4C3B"/>
    <w:rsid w:val="00DE0DB9"/>
    <w:rsid w:val="00DF126B"/>
    <w:rsid w:val="00DF4419"/>
    <w:rsid w:val="00E00B8E"/>
    <w:rsid w:val="00E115E9"/>
    <w:rsid w:val="00E13600"/>
    <w:rsid w:val="00E415DC"/>
    <w:rsid w:val="00E51B7E"/>
    <w:rsid w:val="00E61558"/>
    <w:rsid w:val="00E74329"/>
    <w:rsid w:val="00E77239"/>
    <w:rsid w:val="00E77566"/>
    <w:rsid w:val="00E951B0"/>
    <w:rsid w:val="00EA42F2"/>
    <w:rsid w:val="00EB1637"/>
    <w:rsid w:val="00ED3736"/>
    <w:rsid w:val="00EF0DE7"/>
    <w:rsid w:val="00F01905"/>
    <w:rsid w:val="00F275C3"/>
    <w:rsid w:val="00F32660"/>
    <w:rsid w:val="00F34001"/>
    <w:rsid w:val="00F43BFB"/>
    <w:rsid w:val="00F54EA6"/>
    <w:rsid w:val="00F738AA"/>
    <w:rsid w:val="00F83101"/>
    <w:rsid w:val="00F92C98"/>
    <w:rsid w:val="00FA3317"/>
    <w:rsid w:val="00FA7ADB"/>
    <w:rsid w:val="00FB2A7A"/>
    <w:rsid w:val="00FE00B7"/>
    <w:rsid w:val="00FF6DF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70340"/>
  <w15:chartTrackingRefBased/>
  <w15:docId w15:val="{A5F2F7F6-FB8A-4D53-9F32-9F6596640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242D12"/>
    <w:pPr>
      <w:spacing w:after="0" w:line="360" w:lineRule="auto"/>
      <w:ind w:firstLine="709"/>
      <w:jc w:val="both"/>
    </w:pPr>
    <w:rPr>
      <w:rFonts w:ascii="Times New Roman" w:hAnsi="Times New Roman" w:cs="Times New Roman"/>
      <w:color w:val="222222"/>
      <w:sz w:val="28"/>
    </w:rPr>
  </w:style>
  <w:style w:type="paragraph" w:styleId="1">
    <w:name w:val="heading 1"/>
    <w:basedOn w:val="a1"/>
    <w:next w:val="a1"/>
    <w:link w:val="11"/>
    <w:uiPriority w:val="9"/>
    <w:qFormat/>
    <w:rsid w:val="008471AC"/>
    <w:pPr>
      <w:keepNext/>
      <w:keepLines/>
      <w:numPr>
        <w:numId w:val="23"/>
      </w:numPr>
      <w:spacing w:after="240"/>
      <w:jc w:val="center"/>
      <w:outlineLvl w:val="0"/>
    </w:pPr>
    <w:rPr>
      <w:rFonts w:eastAsiaTheme="majorEastAsia" w:cstheme="majorBidi"/>
      <w:b/>
      <w:color w:val="auto"/>
      <w:szCs w:val="32"/>
    </w:rPr>
  </w:style>
  <w:style w:type="paragraph" w:styleId="21">
    <w:name w:val="heading 2"/>
    <w:basedOn w:val="a2"/>
    <w:next w:val="a1"/>
    <w:link w:val="23"/>
    <w:uiPriority w:val="9"/>
    <w:unhideWhenUsed/>
    <w:qFormat/>
    <w:rsid w:val="008471AC"/>
    <w:pPr>
      <w:numPr>
        <w:ilvl w:val="1"/>
        <w:numId w:val="26"/>
      </w:numPr>
      <w:spacing w:after="240"/>
      <w:jc w:val="center"/>
      <w:outlineLvl w:val="1"/>
    </w:pPr>
    <w:rPr>
      <w:b/>
      <w:bCs/>
    </w:rPr>
  </w:style>
  <w:style w:type="paragraph" w:styleId="31">
    <w:name w:val="heading 3"/>
    <w:basedOn w:val="a1"/>
    <w:next w:val="a1"/>
    <w:link w:val="32"/>
    <w:uiPriority w:val="9"/>
    <w:unhideWhenUsed/>
    <w:qFormat/>
    <w:rsid w:val="008471AC"/>
    <w:pPr>
      <w:keepNext/>
      <w:keepLines/>
      <w:numPr>
        <w:ilvl w:val="2"/>
        <w:numId w:val="21"/>
      </w:numPr>
      <w:spacing w:before="240" w:after="240"/>
      <w:ind w:left="0" w:firstLine="0"/>
      <w:jc w:val="center"/>
      <w:outlineLvl w:val="2"/>
    </w:pPr>
    <w:rPr>
      <w:rFonts w:eastAsiaTheme="majorEastAsia"/>
      <w:b/>
      <w:bCs/>
      <w:color w:val="auto"/>
      <w:szCs w:val="28"/>
    </w:rPr>
  </w:style>
  <w:style w:type="paragraph" w:styleId="41">
    <w:name w:val="heading 4"/>
    <w:basedOn w:val="a1"/>
    <w:next w:val="a1"/>
    <w:link w:val="42"/>
    <w:uiPriority w:val="9"/>
    <w:semiHidden/>
    <w:unhideWhenUsed/>
    <w:qFormat/>
    <w:rsid w:val="00F83101"/>
    <w:pPr>
      <w:keepNext/>
      <w:keepLines/>
      <w:spacing w:before="40"/>
      <w:outlineLvl w:val="3"/>
    </w:pPr>
    <w:rPr>
      <w:rFonts w:asciiTheme="majorHAnsi" w:eastAsiaTheme="majorEastAsia" w:hAnsiTheme="majorHAnsi" w:cstheme="majorBidi"/>
      <w:i/>
      <w:iCs/>
      <w:color w:val="2F5496" w:themeColor="accent1" w:themeShade="BF"/>
    </w:rPr>
  </w:style>
  <w:style w:type="paragraph" w:styleId="51">
    <w:name w:val="heading 5"/>
    <w:basedOn w:val="a1"/>
    <w:next w:val="a1"/>
    <w:link w:val="52"/>
    <w:uiPriority w:val="9"/>
    <w:semiHidden/>
    <w:unhideWhenUsed/>
    <w:qFormat/>
    <w:rsid w:val="00F83101"/>
    <w:pPr>
      <w:keepNext/>
      <w:keepLines/>
      <w:spacing w:before="40"/>
      <w:outlineLvl w:val="4"/>
    </w:pPr>
    <w:rPr>
      <w:rFonts w:asciiTheme="majorHAnsi" w:eastAsiaTheme="majorEastAsia" w:hAnsiTheme="majorHAnsi" w:cstheme="majorBidi"/>
      <w:color w:val="2F5496" w:themeColor="accent1" w:themeShade="BF"/>
    </w:rPr>
  </w:style>
  <w:style w:type="paragraph" w:styleId="6">
    <w:name w:val="heading 6"/>
    <w:basedOn w:val="a1"/>
    <w:next w:val="a1"/>
    <w:link w:val="60"/>
    <w:uiPriority w:val="9"/>
    <w:semiHidden/>
    <w:unhideWhenUsed/>
    <w:qFormat/>
    <w:rsid w:val="00F83101"/>
    <w:pPr>
      <w:keepNext/>
      <w:keepLines/>
      <w:spacing w:before="40"/>
      <w:outlineLvl w:val="5"/>
    </w:pPr>
    <w:rPr>
      <w:rFonts w:asciiTheme="majorHAnsi" w:eastAsiaTheme="majorEastAsia" w:hAnsiTheme="majorHAnsi" w:cstheme="majorBidi"/>
      <w:color w:val="1F3763" w:themeColor="accent1" w:themeShade="7F"/>
    </w:rPr>
  </w:style>
  <w:style w:type="paragraph" w:styleId="7">
    <w:name w:val="heading 7"/>
    <w:basedOn w:val="a1"/>
    <w:next w:val="a1"/>
    <w:link w:val="70"/>
    <w:uiPriority w:val="9"/>
    <w:semiHidden/>
    <w:unhideWhenUsed/>
    <w:qFormat/>
    <w:rsid w:val="00F83101"/>
    <w:pPr>
      <w:keepNext/>
      <w:keepLines/>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1"/>
    <w:next w:val="a1"/>
    <w:link w:val="80"/>
    <w:uiPriority w:val="9"/>
    <w:semiHidden/>
    <w:unhideWhenUsed/>
    <w:qFormat/>
    <w:rsid w:val="00F83101"/>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iPriority w:val="9"/>
    <w:semiHidden/>
    <w:unhideWhenUsed/>
    <w:qFormat/>
    <w:rsid w:val="00F83101"/>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Heading2Char">
    <w:name w:val="Heading 2 Char"/>
    <w:basedOn w:val="a3"/>
    <w:uiPriority w:val="9"/>
    <w:semiHidden/>
    <w:rsid w:val="007F66A1"/>
    <w:rPr>
      <w:rFonts w:asciiTheme="majorHAnsi" w:eastAsiaTheme="majorEastAsia" w:hAnsiTheme="majorHAnsi" w:cstheme="majorBidi"/>
      <w:color w:val="2F5496" w:themeColor="accent1" w:themeShade="BF"/>
      <w:sz w:val="26"/>
      <w:szCs w:val="26"/>
    </w:rPr>
  </w:style>
  <w:style w:type="paragraph" w:styleId="a2">
    <w:name w:val="List Paragraph"/>
    <w:aliases w:val="Литература"/>
    <w:basedOn w:val="a1"/>
    <w:uiPriority w:val="34"/>
    <w:qFormat/>
    <w:rsid w:val="007F66A1"/>
    <w:pPr>
      <w:ind w:left="720"/>
      <w:contextualSpacing/>
    </w:pPr>
  </w:style>
  <w:style w:type="character" w:customStyle="1" w:styleId="23">
    <w:name w:val="Заголовок 2 Знак"/>
    <w:basedOn w:val="a3"/>
    <w:link w:val="21"/>
    <w:uiPriority w:val="9"/>
    <w:rsid w:val="008471AC"/>
    <w:rPr>
      <w:rFonts w:ascii="Times New Roman" w:hAnsi="Times New Roman" w:cs="Times New Roman"/>
      <w:b/>
      <w:bCs/>
      <w:color w:val="222222"/>
      <w:sz w:val="28"/>
    </w:rPr>
  </w:style>
  <w:style w:type="character" w:styleId="a6">
    <w:name w:val="Hyperlink"/>
    <w:uiPriority w:val="99"/>
    <w:unhideWhenUsed/>
    <w:rsid w:val="007F66A1"/>
    <w:rPr>
      <w:color w:val="0563C1" w:themeColor="hyperlink"/>
      <w:u w:val="single"/>
    </w:rPr>
  </w:style>
  <w:style w:type="paragraph" w:styleId="24">
    <w:name w:val="toc 2"/>
    <w:basedOn w:val="a1"/>
    <w:next w:val="a1"/>
    <w:uiPriority w:val="39"/>
    <w:unhideWhenUsed/>
    <w:rsid w:val="007F66A1"/>
    <w:pPr>
      <w:spacing w:after="57"/>
      <w:ind w:left="283" w:firstLine="0"/>
    </w:pPr>
  </w:style>
  <w:style w:type="character" w:customStyle="1" w:styleId="11">
    <w:name w:val="Заголовок 1 Знак"/>
    <w:basedOn w:val="a3"/>
    <w:link w:val="1"/>
    <w:uiPriority w:val="9"/>
    <w:rsid w:val="008471AC"/>
    <w:rPr>
      <w:rFonts w:ascii="Times New Roman" w:eastAsiaTheme="majorEastAsia" w:hAnsi="Times New Roman" w:cstheme="majorBidi"/>
      <w:b/>
      <w:sz w:val="28"/>
      <w:szCs w:val="32"/>
    </w:rPr>
  </w:style>
  <w:style w:type="paragraph" w:styleId="a7">
    <w:name w:val="TOC Heading"/>
    <w:uiPriority w:val="39"/>
    <w:unhideWhenUsed/>
    <w:qFormat/>
    <w:rsid w:val="007F66A1"/>
    <w:rPr>
      <w:rFonts w:ascii="Times New Roman" w:hAnsi="Times New Roman" w:cs="Times New Roman"/>
      <w:color w:val="222222"/>
    </w:rPr>
  </w:style>
  <w:style w:type="paragraph" w:styleId="a8">
    <w:name w:val="Subtitle"/>
    <w:basedOn w:val="a1"/>
    <w:next w:val="a1"/>
    <w:link w:val="a9"/>
    <w:qFormat/>
    <w:rsid w:val="0054606D"/>
    <w:pPr>
      <w:spacing w:before="200" w:after="200"/>
    </w:pPr>
    <w:rPr>
      <w:sz w:val="24"/>
      <w:szCs w:val="24"/>
    </w:rPr>
  </w:style>
  <w:style w:type="character" w:customStyle="1" w:styleId="SubtitleChar">
    <w:name w:val="Subtitle Char"/>
    <w:basedOn w:val="a3"/>
    <w:uiPriority w:val="11"/>
    <w:rsid w:val="0054606D"/>
    <w:rPr>
      <w:rFonts w:eastAsiaTheme="minorEastAsia"/>
      <w:color w:val="5A5A5A" w:themeColor="text1" w:themeTint="A5"/>
      <w:spacing w:val="15"/>
    </w:rPr>
  </w:style>
  <w:style w:type="character" w:customStyle="1" w:styleId="a9">
    <w:name w:val="Подзаголовок Знак"/>
    <w:basedOn w:val="a3"/>
    <w:link w:val="a8"/>
    <w:rsid w:val="0054606D"/>
    <w:rPr>
      <w:rFonts w:ascii="Times New Roman" w:hAnsi="Times New Roman" w:cs="Times New Roman"/>
      <w:color w:val="222222"/>
      <w:sz w:val="24"/>
      <w:szCs w:val="24"/>
    </w:rPr>
  </w:style>
  <w:style w:type="paragraph" w:customStyle="1" w:styleId="aa">
    <w:name w:val="Рисунки"/>
    <w:basedOn w:val="a1"/>
    <w:next w:val="a1"/>
    <w:link w:val="ab"/>
    <w:qFormat/>
    <w:rsid w:val="0054606D"/>
    <w:pPr>
      <w:spacing w:after="240" w:line="240" w:lineRule="auto"/>
      <w:ind w:firstLine="0"/>
      <w:jc w:val="center"/>
    </w:pPr>
  </w:style>
  <w:style w:type="character" w:customStyle="1" w:styleId="ab">
    <w:name w:val="Рисунки Знак"/>
    <w:basedOn w:val="a3"/>
    <w:link w:val="aa"/>
    <w:rsid w:val="0054606D"/>
    <w:rPr>
      <w:rFonts w:ascii="Times New Roman" w:hAnsi="Times New Roman" w:cs="Times New Roman"/>
      <w:color w:val="222222"/>
      <w:sz w:val="28"/>
    </w:rPr>
  </w:style>
  <w:style w:type="table" w:styleId="ac">
    <w:name w:val="Table Grid"/>
    <w:basedOn w:val="a4"/>
    <w:uiPriority w:val="39"/>
    <w:rsid w:val="0054606D"/>
    <w:pPr>
      <w:spacing w:after="0" w:line="240" w:lineRule="auto"/>
    </w:pPr>
    <w:rPr>
      <w:rFonts w:ascii="Times New Roman" w:hAnsi="Times New Roman" w:cs="Times New Roman"/>
      <w:color w:val="2222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0">
    <w:name w:val="List Bullet"/>
    <w:basedOn w:val="a1"/>
    <w:uiPriority w:val="99"/>
    <w:unhideWhenUsed/>
    <w:rsid w:val="0054606D"/>
    <w:pPr>
      <w:numPr>
        <w:numId w:val="5"/>
      </w:numPr>
      <w:spacing w:line="240" w:lineRule="auto"/>
      <w:contextualSpacing/>
    </w:pPr>
    <w:rPr>
      <w:rFonts w:eastAsia="Times New Roman"/>
      <w:color w:val="auto"/>
      <w:sz w:val="20"/>
      <w:szCs w:val="20"/>
      <w:lang w:eastAsia="en-GB"/>
    </w:rPr>
  </w:style>
  <w:style w:type="character" w:customStyle="1" w:styleId="32">
    <w:name w:val="Заголовок 3 Знак"/>
    <w:basedOn w:val="a3"/>
    <w:link w:val="31"/>
    <w:uiPriority w:val="9"/>
    <w:rsid w:val="008471AC"/>
    <w:rPr>
      <w:rFonts w:ascii="Times New Roman" w:eastAsiaTheme="majorEastAsia" w:hAnsi="Times New Roman" w:cs="Times New Roman"/>
      <w:b/>
      <w:bCs/>
      <w:sz w:val="28"/>
      <w:szCs w:val="28"/>
    </w:rPr>
  </w:style>
  <w:style w:type="character" w:styleId="ad">
    <w:name w:val="FollowedHyperlink"/>
    <w:basedOn w:val="a3"/>
    <w:uiPriority w:val="99"/>
    <w:semiHidden/>
    <w:unhideWhenUsed/>
    <w:rsid w:val="00B50D56"/>
    <w:rPr>
      <w:color w:val="954F72" w:themeColor="followedHyperlink"/>
      <w:u w:val="single"/>
    </w:rPr>
  </w:style>
  <w:style w:type="paragraph" w:customStyle="1" w:styleId="msonormal0">
    <w:name w:val="msonormal"/>
    <w:basedOn w:val="a1"/>
    <w:rsid w:val="00B50D56"/>
    <w:pPr>
      <w:spacing w:before="100" w:beforeAutospacing="1" w:after="100" w:afterAutospacing="1" w:line="240" w:lineRule="auto"/>
      <w:ind w:firstLine="0"/>
      <w:jc w:val="left"/>
    </w:pPr>
    <w:rPr>
      <w:rFonts w:eastAsia="Times New Roman"/>
      <w:color w:val="auto"/>
      <w:sz w:val="24"/>
      <w:szCs w:val="24"/>
      <w:lang w:eastAsia="ru-RU"/>
    </w:rPr>
  </w:style>
  <w:style w:type="paragraph" w:styleId="ae">
    <w:name w:val="annotation text"/>
    <w:basedOn w:val="a1"/>
    <w:link w:val="af"/>
    <w:uiPriority w:val="99"/>
    <w:semiHidden/>
    <w:unhideWhenUsed/>
    <w:rsid w:val="00B50D56"/>
    <w:pPr>
      <w:spacing w:line="240" w:lineRule="auto"/>
      <w:contextualSpacing/>
    </w:pPr>
    <w:rPr>
      <w:rFonts w:cstheme="minorBidi"/>
      <w:color w:val="auto"/>
      <w:kern w:val="2"/>
      <w:sz w:val="20"/>
      <w:szCs w:val="20"/>
      <w14:ligatures w14:val="standardContextual"/>
    </w:rPr>
  </w:style>
  <w:style w:type="character" w:customStyle="1" w:styleId="af">
    <w:name w:val="Текст примечания Знак"/>
    <w:basedOn w:val="a3"/>
    <w:link w:val="ae"/>
    <w:uiPriority w:val="99"/>
    <w:semiHidden/>
    <w:rsid w:val="00B50D56"/>
    <w:rPr>
      <w:rFonts w:ascii="Times New Roman" w:hAnsi="Times New Roman"/>
      <w:kern w:val="2"/>
      <w:sz w:val="20"/>
      <w:szCs w:val="20"/>
      <w14:ligatures w14:val="standardContextual"/>
    </w:rPr>
  </w:style>
  <w:style w:type="character" w:customStyle="1" w:styleId="af0">
    <w:name w:val="Название объекта Знак"/>
    <w:basedOn w:val="a3"/>
    <w:link w:val="af1"/>
    <w:uiPriority w:val="35"/>
    <w:locked/>
    <w:rsid w:val="006842D9"/>
    <w:rPr>
      <w:rFonts w:ascii="Times New Roman" w:hAnsi="Times New Roman" w:cs="Times New Roman"/>
      <w:iCs/>
      <w:sz w:val="28"/>
      <w:szCs w:val="18"/>
    </w:rPr>
  </w:style>
  <w:style w:type="paragraph" w:styleId="af1">
    <w:name w:val="caption"/>
    <w:basedOn w:val="a1"/>
    <w:next w:val="a1"/>
    <w:link w:val="af0"/>
    <w:uiPriority w:val="35"/>
    <w:unhideWhenUsed/>
    <w:qFormat/>
    <w:rsid w:val="006842D9"/>
    <w:pPr>
      <w:spacing w:after="200" w:line="240" w:lineRule="auto"/>
      <w:ind w:firstLine="0"/>
      <w:contextualSpacing/>
      <w:jc w:val="center"/>
    </w:pPr>
    <w:rPr>
      <w:iCs/>
      <w:color w:val="auto"/>
      <w:szCs w:val="18"/>
    </w:rPr>
  </w:style>
  <w:style w:type="paragraph" w:styleId="af2">
    <w:name w:val="annotation subject"/>
    <w:basedOn w:val="ae"/>
    <w:next w:val="ae"/>
    <w:link w:val="af3"/>
    <w:uiPriority w:val="99"/>
    <w:semiHidden/>
    <w:unhideWhenUsed/>
    <w:rsid w:val="00B50D56"/>
    <w:rPr>
      <w:b/>
      <w:bCs/>
    </w:rPr>
  </w:style>
  <w:style w:type="character" w:customStyle="1" w:styleId="af3">
    <w:name w:val="Тема примечания Знак"/>
    <w:basedOn w:val="af"/>
    <w:link w:val="af2"/>
    <w:uiPriority w:val="99"/>
    <w:semiHidden/>
    <w:rsid w:val="00B50D56"/>
    <w:rPr>
      <w:rFonts w:ascii="Times New Roman" w:hAnsi="Times New Roman"/>
      <w:b/>
      <w:bCs/>
      <w:kern w:val="2"/>
      <w:sz w:val="20"/>
      <w:szCs w:val="20"/>
      <w14:ligatures w14:val="standardContextual"/>
    </w:rPr>
  </w:style>
  <w:style w:type="paragraph" w:styleId="af4">
    <w:name w:val="header"/>
    <w:basedOn w:val="a1"/>
    <w:link w:val="af5"/>
    <w:uiPriority w:val="99"/>
    <w:unhideWhenUsed/>
    <w:rsid w:val="0059654F"/>
    <w:pPr>
      <w:tabs>
        <w:tab w:val="center" w:pos="4677"/>
        <w:tab w:val="right" w:pos="9355"/>
      </w:tabs>
      <w:spacing w:line="240" w:lineRule="auto"/>
    </w:pPr>
  </w:style>
  <w:style w:type="character" w:customStyle="1" w:styleId="af5">
    <w:name w:val="Верхний колонтитул Знак"/>
    <w:basedOn w:val="a3"/>
    <w:link w:val="af4"/>
    <w:uiPriority w:val="99"/>
    <w:rsid w:val="0059654F"/>
    <w:rPr>
      <w:rFonts w:ascii="Times New Roman" w:hAnsi="Times New Roman" w:cs="Times New Roman"/>
      <w:color w:val="222222"/>
      <w:sz w:val="28"/>
    </w:rPr>
  </w:style>
  <w:style w:type="character" w:customStyle="1" w:styleId="af6">
    <w:name w:val="Подпись к рисунку Знак"/>
    <w:basedOn w:val="af0"/>
    <w:link w:val="af7"/>
    <w:locked/>
    <w:rsid w:val="00B50D56"/>
    <w:rPr>
      <w:rFonts w:ascii="Times New Roman" w:hAnsi="Times New Roman" w:cs="Times New Roman"/>
      <w:i/>
      <w:iCs w:val="0"/>
      <w:color w:val="44546A" w:themeColor="text2"/>
      <w:sz w:val="28"/>
      <w:szCs w:val="28"/>
    </w:rPr>
  </w:style>
  <w:style w:type="paragraph" w:customStyle="1" w:styleId="af7">
    <w:name w:val="Подпись к рисунку"/>
    <w:basedOn w:val="af1"/>
    <w:link w:val="af6"/>
    <w:qFormat/>
    <w:rsid w:val="00B50D56"/>
    <w:rPr>
      <w:i/>
      <w:iCs w:val="0"/>
      <w:szCs w:val="28"/>
    </w:rPr>
  </w:style>
  <w:style w:type="character" w:styleId="af8">
    <w:name w:val="annotation reference"/>
    <w:basedOn w:val="a3"/>
    <w:uiPriority w:val="99"/>
    <w:semiHidden/>
    <w:unhideWhenUsed/>
    <w:rsid w:val="00B50D56"/>
    <w:rPr>
      <w:sz w:val="16"/>
      <w:szCs w:val="16"/>
    </w:rPr>
  </w:style>
  <w:style w:type="character" w:styleId="af9">
    <w:name w:val="Placeholder Text"/>
    <w:basedOn w:val="a3"/>
    <w:uiPriority w:val="99"/>
    <w:semiHidden/>
    <w:rsid w:val="00B50D56"/>
    <w:rPr>
      <w:color w:val="808080"/>
    </w:rPr>
  </w:style>
  <w:style w:type="paragraph" w:styleId="33">
    <w:name w:val="toc 3"/>
    <w:basedOn w:val="a1"/>
    <w:next w:val="a1"/>
    <w:autoRedefine/>
    <w:uiPriority w:val="39"/>
    <w:unhideWhenUsed/>
    <w:rsid w:val="00B03BE3"/>
    <w:pPr>
      <w:tabs>
        <w:tab w:val="decimal" w:pos="426"/>
        <w:tab w:val="left" w:pos="709"/>
        <w:tab w:val="right" w:leader="dot" w:pos="9345"/>
      </w:tabs>
      <w:spacing w:after="100"/>
      <w:ind w:firstLine="0"/>
    </w:pPr>
  </w:style>
  <w:style w:type="paragraph" w:styleId="afa">
    <w:name w:val="Body Text"/>
    <w:basedOn w:val="a1"/>
    <w:link w:val="afb"/>
    <w:uiPriority w:val="99"/>
    <w:unhideWhenUsed/>
    <w:rsid w:val="00B6748F"/>
    <w:pPr>
      <w:spacing w:line="240" w:lineRule="auto"/>
      <w:ind w:firstLine="567"/>
    </w:pPr>
    <w:rPr>
      <w:rFonts w:eastAsia="SimSun"/>
      <w:color w:val="auto"/>
      <w:spacing w:val="-1"/>
      <w:sz w:val="24"/>
      <w:szCs w:val="20"/>
    </w:rPr>
  </w:style>
  <w:style w:type="character" w:customStyle="1" w:styleId="afb">
    <w:name w:val="Основной текст Знак"/>
    <w:basedOn w:val="a3"/>
    <w:link w:val="afa"/>
    <w:uiPriority w:val="99"/>
    <w:rsid w:val="00B6748F"/>
    <w:rPr>
      <w:rFonts w:ascii="Times New Roman" w:eastAsia="SimSun" w:hAnsi="Times New Roman" w:cs="Times New Roman"/>
      <w:spacing w:val="-1"/>
      <w:sz w:val="24"/>
      <w:szCs w:val="20"/>
    </w:rPr>
  </w:style>
  <w:style w:type="paragraph" w:customStyle="1" w:styleId="afc">
    <w:name w:val="Подрисуночная подпись"/>
    <w:next w:val="afa"/>
    <w:rsid w:val="00B6748F"/>
    <w:pPr>
      <w:spacing w:after="0" w:line="240" w:lineRule="auto"/>
      <w:jc w:val="center"/>
    </w:pPr>
    <w:rPr>
      <w:rFonts w:ascii="Times New Roman" w:eastAsia="SimSun" w:hAnsi="Times New Roman" w:cs="Times New Roman"/>
      <w:color w:val="000000"/>
      <w:spacing w:val="-1"/>
      <w:sz w:val="24"/>
    </w:rPr>
  </w:style>
  <w:style w:type="paragraph" w:styleId="afd">
    <w:name w:val="Normal (Web)"/>
    <w:basedOn w:val="a1"/>
    <w:uiPriority w:val="99"/>
    <w:semiHidden/>
    <w:unhideWhenUsed/>
    <w:rsid w:val="00B6748F"/>
    <w:pPr>
      <w:spacing w:before="100" w:beforeAutospacing="1" w:after="100" w:afterAutospacing="1" w:line="240" w:lineRule="auto"/>
      <w:ind w:firstLine="0"/>
      <w:jc w:val="left"/>
    </w:pPr>
    <w:rPr>
      <w:rFonts w:eastAsia="Times New Roman"/>
      <w:color w:val="auto"/>
      <w:sz w:val="24"/>
      <w:szCs w:val="24"/>
      <w:lang w:eastAsia="ru-RU"/>
    </w:rPr>
  </w:style>
  <w:style w:type="paragraph" w:styleId="12">
    <w:name w:val="toc 1"/>
    <w:basedOn w:val="a1"/>
    <w:next w:val="a1"/>
    <w:autoRedefine/>
    <w:uiPriority w:val="39"/>
    <w:unhideWhenUsed/>
    <w:rsid w:val="00F01905"/>
    <w:pPr>
      <w:spacing w:after="100"/>
    </w:pPr>
  </w:style>
  <w:style w:type="paragraph" w:styleId="afe">
    <w:name w:val="Balloon Text"/>
    <w:basedOn w:val="a1"/>
    <w:link w:val="aff"/>
    <w:uiPriority w:val="99"/>
    <w:semiHidden/>
    <w:unhideWhenUsed/>
    <w:rsid w:val="006D0048"/>
    <w:pPr>
      <w:spacing w:line="240" w:lineRule="auto"/>
    </w:pPr>
    <w:rPr>
      <w:rFonts w:ascii="Segoe UI" w:hAnsi="Segoe UI" w:cs="Segoe UI"/>
      <w:sz w:val="18"/>
      <w:szCs w:val="18"/>
    </w:rPr>
  </w:style>
  <w:style w:type="character" w:customStyle="1" w:styleId="aff">
    <w:name w:val="Текст выноски Знак"/>
    <w:basedOn w:val="a3"/>
    <w:link w:val="afe"/>
    <w:uiPriority w:val="99"/>
    <w:semiHidden/>
    <w:rsid w:val="006D0048"/>
    <w:rPr>
      <w:rFonts w:ascii="Segoe UI" w:hAnsi="Segoe UI" w:cs="Segoe UI"/>
      <w:color w:val="222222"/>
      <w:sz w:val="18"/>
      <w:szCs w:val="18"/>
    </w:rPr>
  </w:style>
  <w:style w:type="character" w:styleId="aff0">
    <w:name w:val="Unresolved Mention"/>
    <w:basedOn w:val="a3"/>
    <w:uiPriority w:val="99"/>
    <w:semiHidden/>
    <w:unhideWhenUsed/>
    <w:rsid w:val="003819EF"/>
    <w:rPr>
      <w:color w:val="605E5C"/>
      <w:shd w:val="clear" w:color="auto" w:fill="E1DFDD"/>
    </w:rPr>
  </w:style>
  <w:style w:type="paragraph" w:styleId="aff1">
    <w:name w:val="footer"/>
    <w:basedOn w:val="a1"/>
    <w:link w:val="aff2"/>
    <w:uiPriority w:val="99"/>
    <w:unhideWhenUsed/>
    <w:rsid w:val="0059654F"/>
    <w:pPr>
      <w:tabs>
        <w:tab w:val="center" w:pos="4677"/>
        <w:tab w:val="right" w:pos="9355"/>
      </w:tabs>
      <w:spacing w:line="240" w:lineRule="auto"/>
    </w:pPr>
  </w:style>
  <w:style w:type="character" w:customStyle="1" w:styleId="aff2">
    <w:name w:val="Нижний колонтитул Знак"/>
    <w:basedOn w:val="a3"/>
    <w:link w:val="aff1"/>
    <w:uiPriority w:val="99"/>
    <w:rsid w:val="0059654F"/>
    <w:rPr>
      <w:rFonts w:ascii="Times New Roman" w:hAnsi="Times New Roman" w:cs="Times New Roman"/>
      <w:color w:val="222222"/>
      <w:sz w:val="28"/>
    </w:rPr>
  </w:style>
  <w:style w:type="numbering" w:customStyle="1" w:styleId="10">
    <w:name w:val="Стиль1"/>
    <w:uiPriority w:val="99"/>
    <w:rsid w:val="0059654F"/>
    <w:pPr>
      <w:numPr>
        <w:numId w:val="24"/>
      </w:numPr>
    </w:pPr>
  </w:style>
  <w:style w:type="numbering" w:customStyle="1" w:styleId="22">
    <w:name w:val="Стиль2"/>
    <w:uiPriority w:val="99"/>
    <w:rsid w:val="0059654F"/>
    <w:pPr>
      <w:numPr>
        <w:numId w:val="25"/>
      </w:numPr>
    </w:pPr>
  </w:style>
  <w:style w:type="paragraph" w:styleId="HTML">
    <w:name w:val="HTML Address"/>
    <w:basedOn w:val="a1"/>
    <w:link w:val="HTML0"/>
    <w:uiPriority w:val="99"/>
    <w:semiHidden/>
    <w:unhideWhenUsed/>
    <w:rsid w:val="00F83101"/>
    <w:pPr>
      <w:spacing w:line="240" w:lineRule="auto"/>
    </w:pPr>
    <w:rPr>
      <w:i/>
      <w:iCs/>
    </w:rPr>
  </w:style>
  <w:style w:type="character" w:customStyle="1" w:styleId="HTML0">
    <w:name w:val="Адрес HTML Знак"/>
    <w:basedOn w:val="a3"/>
    <w:link w:val="HTML"/>
    <w:uiPriority w:val="99"/>
    <w:semiHidden/>
    <w:rsid w:val="00F83101"/>
    <w:rPr>
      <w:rFonts w:ascii="Times New Roman" w:hAnsi="Times New Roman" w:cs="Times New Roman"/>
      <w:i/>
      <w:iCs/>
      <w:color w:val="222222"/>
      <w:sz w:val="28"/>
    </w:rPr>
  </w:style>
  <w:style w:type="paragraph" w:styleId="aff3">
    <w:name w:val="envelope address"/>
    <w:basedOn w:val="a1"/>
    <w:uiPriority w:val="99"/>
    <w:semiHidden/>
    <w:unhideWhenUsed/>
    <w:rsid w:val="00F83101"/>
    <w:pPr>
      <w:framePr w:w="7920" w:h="1980" w:hRule="exact" w:hSpace="180" w:wrap="auto" w:hAnchor="page" w:xAlign="center" w:yAlign="bottom"/>
      <w:spacing w:line="240" w:lineRule="auto"/>
      <w:ind w:left="2880"/>
    </w:pPr>
    <w:rPr>
      <w:rFonts w:asciiTheme="majorHAnsi" w:eastAsiaTheme="majorEastAsia" w:hAnsiTheme="majorHAnsi" w:cstheme="majorBidi"/>
      <w:sz w:val="24"/>
      <w:szCs w:val="24"/>
    </w:rPr>
  </w:style>
  <w:style w:type="paragraph" w:styleId="aff4">
    <w:name w:val="No Spacing"/>
    <w:uiPriority w:val="1"/>
    <w:qFormat/>
    <w:rsid w:val="00F83101"/>
    <w:pPr>
      <w:spacing w:after="0" w:line="240" w:lineRule="auto"/>
      <w:ind w:firstLine="709"/>
      <w:jc w:val="both"/>
    </w:pPr>
    <w:rPr>
      <w:rFonts w:ascii="Times New Roman" w:hAnsi="Times New Roman" w:cs="Times New Roman"/>
      <w:color w:val="222222"/>
      <w:sz w:val="28"/>
    </w:rPr>
  </w:style>
  <w:style w:type="paragraph" w:styleId="aff5">
    <w:name w:val="Intense Quote"/>
    <w:basedOn w:val="a1"/>
    <w:next w:val="a1"/>
    <w:link w:val="aff6"/>
    <w:uiPriority w:val="30"/>
    <w:qFormat/>
    <w:rsid w:val="00F8310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f6">
    <w:name w:val="Выделенная цитата Знак"/>
    <w:basedOn w:val="a3"/>
    <w:link w:val="aff5"/>
    <w:uiPriority w:val="30"/>
    <w:rsid w:val="00F83101"/>
    <w:rPr>
      <w:rFonts w:ascii="Times New Roman" w:hAnsi="Times New Roman" w:cs="Times New Roman"/>
      <w:i/>
      <w:iCs/>
      <w:color w:val="4472C4" w:themeColor="accent1"/>
      <w:sz w:val="28"/>
    </w:rPr>
  </w:style>
  <w:style w:type="paragraph" w:styleId="aff7">
    <w:name w:val="Date"/>
    <w:basedOn w:val="a1"/>
    <w:next w:val="a1"/>
    <w:link w:val="aff8"/>
    <w:uiPriority w:val="99"/>
    <w:semiHidden/>
    <w:unhideWhenUsed/>
    <w:rsid w:val="00F83101"/>
  </w:style>
  <w:style w:type="character" w:customStyle="1" w:styleId="aff8">
    <w:name w:val="Дата Знак"/>
    <w:basedOn w:val="a3"/>
    <w:link w:val="aff7"/>
    <w:uiPriority w:val="99"/>
    <w:semiHidden/>
    <w:rsid w:val="00F83101"/>
    <w:rPr>
      <w:rFonts w:ascii="Times New Roman" w:hAnsi="Times New Roman" w:cs="Times New Roman"/>
      <w:color w:val="222222"/>
      <w:sz w:val="28"/>
    </w:rPr>
  </w:style>
  <w:style w:type="paragraph" w:styleId="aff9">
    <w:name w:val="Title"/>
    <w:basedOn w:val="a1"/>
    <w:next w:val="a1"/>
    <w:link w:val="affa"/>
    <w:uiPriority w:val="10"/>
    <w:qFormat/>
    <w:rsid w:val="00F83101"/>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affa">
    <w:name w:val="Заголовок Знак"/>
    <w:basedOn w:val="a3"/>
    <w:link w:val="aff9"/>
    <w:uiPriority w:val="10"/>
    <w:rsid w:val="00F83101"/>
    <w:rPr>
      <w:rFonts w:asciiTheme="majorHAnsi" w:eastAsiaTheme="majorEastAsia" w:hAnsiTheme="majorHAnsi" w:cstheme="majorBidi"/>
      <w:spacing w:val="-10"/>
      <w:kern w:val="28"/>
      <w:sz w:val="56"/>
      <w:szCs w:val="56"/>
    </w:rPr>
  </w:style>
  <w:style w:type="character" w:customStyle="1" w:styleId="42">
    <w:name w:val="Заголовок 4 Знак"/>
    <w:basedOn w:val="a3"/>
    <w:link w:val="41"/>
    <w:uiPriority w:val="9"/>
    <w:semiHidden/>
    <w:rsid w:val="00F83101"/>
    <w:rPr>
      <w:rFonts w:asciiTheme="majorHAnsi" w:eastAsiaTheme="majorEastAsia" w:hAnsiTheme="majorHAnsi" w:cstheme="majorBidi"/>
      <w:i/>
      <w:iCs/>
      <w:color w:val="2F5496" w:themeColor="accent1" w:themeShade="BF"/>
      <w:sz w:val="28"/>
    </w:rPr>
  </w:style>
  <w:style w:type="character" w:customStyle="1" w:styleId="52">
    <w:name w:val="Заголовок 5 Знак"/>
    <w:basedOn w:val="a3"/>
    <w:link w:val="51"/>
    <w:uiPriority w:val="9"/>
    <w:semiHidden/>
    <w:rsid w:val="00F83101"/>
    <w:rPr>
      <w:rFonts w:asciiTheme="majorHAnsi" w:eastAsiaTheme="majorEastAsia" w:hAnsiTheme="majorHAnsi" w:cstheme="majorBidi"/>
      <w:color w:val="2F5496" w:themeColor="accent1" w:themeShade="BF"/>
      <w:sz w:val="28"/>
    </w:rPr>
  </w:style>
  <w:style w:type="character" w:customStyle="1" w:styleId="60">
    <w:name w:val="Заголовок 6 Знак"/>
    <w:basedOn w:val="a3"/>
    <w:link w:val="6"/>
    <w:uiPriority w:val="9"/>
    <w:semiHidden/>
    <w:rsid w:val="00F83101"/>
    <w:rPr>
      <w:rFonts w:asciiTheme="majorHAnsi" w:eastAsiaTheme="majorEastAsia" w:hAnsiTheme="majorHAnsi" w:cstheme="majorBidi"/>
      <w:color w:val="1F3763" w:themeColor="accent1" w:themeShade="7F"/>
      <w:sz w:val="28"/>
    </w:rPr>
  </w:style>
  <w:style w:type="character" w:customStyle="1" w:styleId="70">
    <w:name w:val="Заголовок 7 Знак"/>
    <w:basedOn w:val="a3"/>
    <w:link w:val="7"/>
    <w:uiPriority w:val="9"/>
    <w:semiHidden/>
    <w:rsid w:val="00F83101"/>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3"/>
    <w:link w:val="8"/>
    <w:uiPriority w:val="9"/>
    <w:semiHidden/>
    <w:rsid w:val="00F83101"/>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3"/>
    <w:link w:val="9"/>
    <w:uiPriority w:val="9"/>
    <w:semiHidden/>
    <w:rsid w:val="00F83101"/>
    <w:rPr>
      <w:rFonts w:asciiTheme="majorHAnsi" w:eastAsiaTheme="majorEastAsia" w:hAnsiTheme="majorHAnsi" w:cstheme="majorBidi"/>
      <w:i/>
      <w:iCs/>
      <w:color w:val="272727" w:themeColor="text1" w:themeTint="D8"/>
      <w:sz w:val="21"/>
      <w:szCs w:val="21"/>
    </w:rPr>
  </w:style>
  <w:style w:type="paragraph" w:styleId="affb">
    <w:name w:val="Note Heading"/>
    <w:basedOn w:val="a1"/>
    <w:next w:val="a1"/>
    <w:link w:val="affc"/>
    <w:uiPriority w:val="99"/>
    <w:semiHidden/>
    <w:unhideWhenUsed/>
    <w:rsid w:val="00F83101"/>
    <w:pPr>
      <w:spacing w:line="240" w:lineRule="auto"/>
    </w:pPr>
  </w:style>
  <w:style w:type="character" w:customStyle="1" w:styleId="affc">
    <w:name w:val="Заголовок записки Знак"/>
    <w:basedOn w:val="a3"/>
    <w:link w:val="affb"/>
    <w:uiPriority w:val="99"/>
    <w:semiHidden/>
    <w:rsid w:val="00F83101"/>
    <w:rPr>
      <w:rFonts w:ascii="Times New Roman" w:hAnsi="Times New Roman" w:cs="Times New Roman"/>
      <w:color w:val="222222"/>
      <w:sz w:val="28"/>
    </w:rPr>
  </w:style>
  <w:style w:type="paragraph" w:styleId="affd">
    <w:name w:val="toa heading"/>
    <w:basedOn w:val="a1"/>
    <w:next w:val="a1"/>
    <w:uiPriority w:val="99"/>
    <w:semiHidden/>
    <w:unhideWhenUsed/>
    <w:rsid w:val="00F83101"/>
    <w:pPr>
      <w:spacing w:before="120"/>
    </w:pPr>
    <w:rPr>
      <w:rFonts w:asciiTheme="majorHAnsi" w:eastAsiaTheme="majorEastAsia" w:hAnsiTheme="majorHAnsi" w:cstheme="majorBidi"/>
      <w:b/>
      <w:bCs/>
      <w:sz w:val="24"/>
      <w:szCs w:val="24"/>
    </w:rPr>
  </w:style>
  <w:style w:type="paragraph" w:styleId="affe">
    <w:name w:val="Body Text First Indent"/>
    <w:basedOn w:val="afa"/>
    <w:link w:val="afff"/>
    <w:uiPriority w:val="99"/>
    <w:semiHidden/>
    <w:unhideWhenUsed/>
    <w:rsid w:val="00F83101"/>
    <w:pPr>
      <w:spacing w:line="360" w:lineRule="auto"/>
      <w:ind w:firstLine="360"/>
    </w:pPr>
    <w:rPr>
      <w:rFonts w:eastAsiaTheme="minorHAnsi"/>
      <w:color w:val="222222"/>
      <w:spacing w:val="0"/>
      <w:sz w:val="28"/>
      <w:szCs w:val="22"/>
    </w:rPr>
  </w:style>
  <w:style w:type="character" w:customStyle="1" w:styleId="afff">
    <w:name w:val="Красная строка Знак"/>
    <w:basedOn w:val="afb"/>
    <w:link w:val="affe"/>
    <w:uiPriority w:val="99"/>
    <w:semiHidden/>
    <w:rsid w:val="00F83101"/>
    <w:rPr>
      <w:rFonts w:ascii="Times New Roman" w:eastAsia="SimSun" w:hAnsi="Times New Roman" w:cs="Times New Roman"/>
      <w:color w:val="222222"/>
      <w:spacing w:val="-1"/>
      <w:sz w:val="28"/>
      <w:szCs w:val="20"/>
    </w:rPr>
  </w:style>
  <w:style w:type="paragraph" w:styleId="afff0">
    <w:name w:val="Body Text Indent"/>
    <w:basedOn w:val="a1"/>
    <w:link w:val="afff1"/>
    <w:uiPriority w:val="99"/>
    <w:semiHidden/>
    <w:unhideWhenUsed/>
    <w:rsid w:val="00F83101"/>
    <w:pPr>
      <w:spacing w:after="120"/>
      <w:ind w:left="283"/>
    </w:pPr>
  </w:style>
  <w:style w:type="character" w:customStyle="1" w:styleId="afff1">
    <w:name w:val="Основной текст с отступом Знак"/>
    <w:basedOn w:val="a3"/>
    <w:link w:val="afff0"/>
    <w:uiPriority w:val="99"/>
    <w:semiHidden/>
    <w:rsid w:val="00F83101"/>
    <w:rPr>
      <w:rFonts w:ascii="Times New Roman" w:hAnsi="Times New Roman" w:cs="Times New Roman"/>
      <w:color w:val="222222"/>
      <w:sz w:val="28"/>
    </w:rPr>
  </w:style>
  <w:style w:type="paragraph" w:styleId="25">
    <w:name w:val="Body Text First Indent 2"/>
    <w:basedOn w:val="afff0"/>
    <w:link w:val="26"/>
    <w:uiPriority w:val="99"/>
    <w:semiHidden/>
    <w:unhideWhenUsed/>
    <w:rsid w:val="00F83101"/>
    <w:pPr>
      <w:spacing w:after="0"/>
      <w:ind w:left="360" w:firstLine="360"/>
    </w:pPr>
  </w:style>
  <w:style w:type="character" w:customStyle="1" w:styleId="26">
    <w:name w:val="Красная строка 2 Знак"/>
    <w:basedOn w:val="afff1"/>
    <w:link w:val="25"/>
    <w:uiPriority w:val="99"/>
    <w:semiHidden/>
    <w:rsid w:val="00F83101"/>
    <w:rPr>
      <w:rFonts w:ascii="Times New Roman" w:hAnsi="Times New Roman" w:cs="Times New Roman"/>
      <w:color w:val="222222"/>
      <w:sz w:val="28"/>
    </w:rPr>
  </w:style>
  <w:style w:type="paragraph" w:styleId="20">
    <w:name w:val="List Bullet 2"/>
    <w:basedOn w:val="a1"/>
    <w:uiPriority w:val="99"/>
    <w:semiHidden/>
    <w:unhideWhenUsed/>
    <w:rsid w:val="00F83101"/>
    <w:pPr>
      <w:numPr>
        <w:numId w:val="29"/>
      </w:numPr>
      <w:contextualSpacing/>
    </w:pPr>
  </w:style>
  <w:style w:type="paragraph" w:styleId="30">
    <w:name w:val="List Bullet 3"/>
    <w:basedOn w:val="a1"/>
    <w:uiPriority w:val="99"/>
    <w:semiHidden/>
    <w:unhideWhenUsed/>
    <w:rsid w:val="00F83101"/>
    <w:pPr>
      <w:numPr>
        <w:numId w:val="30"/>
      </w:numPr>
      <w:contextualSpacing/>
    </w:pPr>
  </w:style>
  <w:style w:type="paragraph" w:styleId="40">
    <w:name w:val="List Bullet 4"/>
    <w:basedOn w:val="a1"/>
    <w:uiPriority w:val="99"/>
    <w:semiHidden/>
    <w:unhideWhenUsed/>
    <w:rsid w:val="00F83101"/>
    <w:pPr>
      <w:numPr>
        <w:numId w:val="31"/>
      </w:numPr>
      <w:contextualSpacing/>
    </w:pPr>
  </w:style>
  <w:style w:type="paragraph" w:styleId="50">
    <w:name w:val="List Bullet 5"/>
    <w:basedOn w:val="a1"/>
    <w:uiPriority w:val="99"/>
    <w:semiHidden/>
    <w:unhideWhenUsed/>
    <w:rsid w:val="00F83101"/>
    <w:pPr>
      <w:numPr>
        <w:numId w:val="32"/>
      </w:numPr>
      <w:contextualSpacing/>
    </w:pPr>
  </w:style>
  <w:style w:type="paragraph" w:styleId="a">
    <w:name w:val="List Number"/>
    <w:basedOn w:val="a1"/>
    <w:uiPriority w:val="99"/>
    <w:semiHidden/>
    <w:unhideWhenUsed/>
    <w:rsid w:val="00F83101"/>
    <w:pPr>
      <w:numPr>
        <w:numId w:val="33"/>
      </w:numPr>
      <w:contextualSpacing/>
    </w:pPr>
  </w:style>
  <w:style w:type="paragraph" w:styleId="2">
    <w:name w:val="List Number 2"/>
    <w:basedOn w:val="a1"/>
    <w:uiPriority w:val="99"/>
    <w:semiHidden/>
    <w:unhideWhenUsed/>
    <w:rsid w:val="00F83101"/>
    <w:pPr>
      <w:numPr>
        <w:numId w:val="34"/>
      </w:numPr>
      <w:contextualSpacing/>
    </w:pPr>
  </w:style>
  <w:style w:type="paragraph" w:styleId="3">
    <w:name w:val="List Number 3"/>
    <w:basedOn w:val="a1"/>
    <w:uiPriority w:val="99"/>
    <w:semiHidden/>
    <w:unhideWhenUsed/>
    <w:rsid w:val="00F83101"/>
    <w:pPr>
      <w:numPr>
        <w:numId w:val="35"/>
      </w:numPr>
      <w:contextualSpacing/>
    </w:pPr>
  </w:style>
  <w:style w:type="paragraph" w:styleId="4">
    <w:name w:val="List Number 4"/>
    <w:basedOn w:val="a1"/>
    <w:uiPriority w:val="99"/>
    <w:semiHidden/>
    <w:unhideWhenUsed/>
    <w:rsid w:val="00F83101"/>
    <w:pPr>
      <w:numPr>
        <w:numId w:val="36"/>
      </w:numPr>
      <w:contextualSpacing/>
    </w:pPr>
  </w:style>
  <w:style w:type="paragraph" w:styleId="5">
    <w:name w:val="List Number 5"/>
    <w:basedOn w:val="a1"/>
    <w:uiPriority w:val="99"/>
    <w:semiHidden/>
    <w:unhideWhenUsed/>
    <w:rsid w:val="00F83101"/>
    <w:pPr>
      <w:numPr>
        <w:numId w:val="37"/>
      </w:numPr>
      <w:contextualSpacing/>
    </w:pPr>
  </w:style>
  <w:style w:type="paragraph" w:styleId="27">
    <w:name w:val="envelope return"/>
    <w:basedOn w:val="a1"/>
    <w:uiPriority w:val="99"/>
    <w:semiHidden/>
    <w:unhideWhenUsed/>
    <w:rsid w:val="00F83101"/>
    <w:pPr>
      <w:spacing w:line="240" w:lineRule="auto"/>
    </w:pPr>
    <w:rPr>
      <w:rFonts w:asciiTheme="majorHAnsi" w:eastAsiaTheme="majorEastAsia" w:hAnsiTheme="majorHAnsi" w:cstheme="majorBidi"/>
      <w:sz w:val="20"/>
      <w:szCs w:val="20"/>
    </w:rPr>
  </w:style>
  <w:style w:type="paragraph" w:styleId="afff2">
    <w:name w:val="Normal Indent"/>
    <w:basedOn w:val="a1"/>
    <w:uiPriority w:val="99"/>
    <w:semiHidden/>
    <w:unhideWhenUsed/>
    <w:rsid w:val="00F83101"/>
    <w:pPr>
      <w:ind w:left="708"/>
    </w:pPr>
  </w:style>
  <w:style w:type="paragraph" w:styleId="43">
    <w:name w:val="toc 4"/>
    <w:basedOn w:val="a1"/>
    <w:next w:val="a1"/>
    <w:autoRedefine/>
    <w:uiPriority w:val="39"/>
    <w:semiHidden/>
    <w:unhideWhenUsed/>
    <w:rsid w:val="00F83101"/>
    <w:pPr>
      <w:spacing w:after="100"/>
      <w:ind w:left="840"/>
    </w:pPr>
  </w:style>
  <w:style w:type="paragraph" w:styleId="53">
    <w:name w:val="toc 5"/>
    <w:basedOn w:val="a1"/>
    <w:next w:val="a1"/>
    <w:autoRedefine/>
    <w:uiPriority w:val="39"/>
    <w:semiHidden/>
    <w:unhideWhenUsed/>
    <w:rsid w:val="00F83101"/>
    <w:pPr>
      <w:spacing w:after="100"/>
      <w:ind w:left="1120"/>
    </w:pPr>
  </w:style>
  <w:style w:type="paragraph" w:styleId="61">
    <w:name w:val="toc 6"/>
    <w:basedOn w:val="a1"/>
    <w:next w:val="a1"/>
    <w:autoRedefine/>
    <w:uiPriority w:val="39"/>
    <w:semiHidden/>
    <w:unhideWhenUsed/>
    <w:rsid w:val="00F83101"/>
    <w:pPr>
      <w:spacing w:after="100"/>
      <w:ind w:left="1400"/>
    </w:pPr>
  </w:style>
  <w:style w:type="paragraph" w:styleId="71">
    <w:name w:val="toc 7"/>
    <w:basedOn w:val="a1"/>
    <w:next w:val="a1"/>
    <w:autoRedefine/>
    <w:uiPriority w:val="39"/>
    <w:semiHidden/>
    <w:unhideWhenUsed/>
    <w:rsid w:val="00F83101"/>
    <w:pPr>
      <w:spacing w:after="100"/>
      <w:ind w:left="1680"/>
    </w:pPr>
  </w:style>
  <w:style w:type="paragraph" w:styleId="81">
    <w:name w:val="toc 8"/>
    <w:basedOn w:val="a1"/>
    <w:next w:val="a1"/>
    <w:autoRedefine/>
    <w:uiPriority w:val="39"/>
    <w:semiHidden/>
    <w:unhideWhenUsed/>
    <w:rsid w:val="00F83101"/>
    <w:pPr>
      <w:spacing w:after="100"/>
      <w:ind w:left="1960"/>
    </w:pPr>
  </w:style>
  <w:style w:type="paragraph" w:styleId="91">
    <w:name w:val="toc 9"/>
    <w:basedOn w:val="a1"/>
    <w:next w:val="a1"/>
    <w:autoRedefine/>
    <w:uiPriority w:val="39"/>
    <w:semiHidden/>
    <w:unhideWhenUsed/>
    <w:rsid w:val="00F83101"/>
    <w:pPr>
      <w:spacing w:after="100"/>
      <w:ind w:left="2240"/>
    </w:pPr>
  </w:style>
  <w:style w:type="paragraph" w:styleId="28">
    <w:name w:val="Body Text 2"/>
    <w:basedOn w:val="a1"/>
    <w:link w:val="29"/>
    <w:uiPriority w:val="99"/>
    <w:semiHidden/>
    <w:unhideWhenUsed/>
    <w:rsid w:val="00F83101"/>
    <w:pPr>
      <w:spacing w:after="120" w:line="480" w:lineRule="auto"/>
    </w:pPr>
  </w:style>
  <w:style w:type="character" w:customStyle="1" w:styleId="29">
    <w:name w:val="Основной текст 2 Знак"/>
    <w:basedOn w:val="a3"/>
    <w:link w:val="28"/>
    <w:uiPriority w:val="99"/>
    <w:semiHidden/>
    <w:rsid w:val="00F83101"/>
    <w:rPr>
      <w:rFonts w:ascii="Times New Roman" w:hAnsi="Times New Roman" w:cs="Times New Roman"/>
      <w:color w:val="222222"/>
      <w:sz w:val="28"/>
    </w:rPr>
  </w:style>
  <w:style w:type="paragraph" w:styleId="34">
    <w:name w:val="Body Text 3"/>
    <w:basedOn w:val="a1"/>
    <w:link w:val="35"/>
    <w:uiPriority w:val="99"/>
    <w:semiHidden/>
    <w:unhideWhenUsed/>
    <w:rsid w:val="00F83101"/>
    <w:pPr>
      <w:spacing w:after="120"/>
    </w:pPr>
    <w:rPr>
      <w:sz w:val="16"/>
      <w:szCs w:val="16"/>
    </w:rPr>
  </w:style>
  <w:style w:type="character" w:customStyle="1" w:styleId="35">
    <w:name w:val="Основной текст 3 Знак"/>
    <w:basedOn w:val="a3"/>
    <w:link w:val="34"/>
    <w:uiPriority w:val="99"/>
    <w:semiHidden/>
    <w:rsid w:val="00F83101"/>
    <w:rPr>
      <w:rFonts w:ascii="Times New Roman" w:hAnsi="Times New Roman" w:cs="Times New Roman"/>
      <w:color w:val="222222"/>
      <w:sz w:val="16"/>
      <w:szCs w:val="16"/>
    </w:rPr>
  </w:style>
  <w:style w:type="paragraph" w:styleId="2a">
    <w:name w:val="Body Text Indent 2"/>
    <w:basedOn w:val="a1"/>
    <w:link w:val="2b"/>
    <w:uiPriority w:val="99"/>
    <w:semiHidden/>
    <w:unhideWhenUsed/>
    <w:rsid w:val="00F83101"/>
    <w:pPr>
      <w:spacing w:after="120" w:line="480" w:lineRule="auto"/>
      <w:ind w:left="283"/>
    </w:pPr>
  </w:style>
  <w:style w:type="character" w:customStyle="1" w:styleId="2b">
    <w:name w:val="Основной текст с отступом 2 Знак"/>
    <w:basedOn w:val="a3"/>
    <w:link w:val="2a"/>
    <w:uiPriority w:val="99"/>
    <w:semiHidden/>
    <w:rsid w:val="00F83101"/>
    <w:rPr>
      <w:rFonts w:ascii="Times New Roman" w:hAnsi="Times New Roman" w:cs="Times New Roman"/>
      <w:color w:val="222222"/>
      <w:sz w:val="28"/>
    </w:rPr>
  </w:style>
  <w:style w:type="paragraph" w:styleId="36">
    <w:name w:val="Body Text Indent 3"/>
    <w:basedOn w:val="a1"/>
    <w:link w:val="37"/>
    <w:uiPriority w:val="99"/>
    <w:semiHidden/>
    <w:unhideWhenUsed/>
    <w:rsid w:val="00F83101"/>
    <w:pPr>
      <w:spacing w:after="120"/>
      <w:ind w:left="283"/>
    </w:pPr>
    <w:rPr>
      <w:sz w:val="16"/>
      <w:szCs w:val="16"/>
    </w:rPr>
  </w:style>
  <w:style w:type="character" w:customStyle="1" w:styleId="37">
    <w:name w:val="Основной текст с отступом 3 Знак"/>
    <w:basedOn w:val="a3"/>
    <w:link w:val="36"/>
    <w:uiPriority w:val="99"/>
    <w:semiHidden/>
    <w:rsid w:val="00F83101"/>
    <w:rPr>
      <w:rFonts w:ascii="Times New Roman" w:hAnsi="Times New Roman" w:cs="Times New Roman"/>
      <w:color w:val="222222"/>
      <w:sz w:val="16"/>
      <w:szCs w:val="16"/>
    </w:rPr>
  </w:style>
  <w:style w:type="paragraph" w:styleId="afff3">
    <w:name w:val="table of figures"/>
    <w:basedOn w:val="a1"/>
    <w:next w:val="a1"/>
    <w:uiPriority w:val="99"/>
    <w:semiHidden/>
    <w:unhideWhenUsed/>
    <w:rsid w:val="00F83101"/>
  </w:style>
  <w:style w:type="paragraph" w:styleId="afff4">
    <w:name w:val="Signature"/>
    <w:basedOn w:val="a1"/>
    <w:link w:val="afff5"/>
    <w:uiPriority w:val="99"/>
    <w:semiHidden/>
    <w:unhideWhenUsed/>
    <w:rsid w:val="00F83101"/>
    <w:pPr>
      <w:spacing w:line="240" w:lineRule="auto"/>
      <w:ind w:left="4252"/>
    </w:pPr>
  </w:style>
  <w:style w:type="character" w:customStyle="1" w:styleId="afff5">
    <w:name w:val="Подпись Знак"/>
    <w:basedOn w:val="a3"/>
    <w:link w:val="afff4"/>
    <w:uiPriority w:val="99"/>
    <w:semiHidden/>
    <w:rsid w:val="00F83101"/>
    <w:rPr>
      <w:rFonts w:ascii="Times New Roman" w:hAnsi="Times New Roman" w:cs="Times New Roman"/>
      <w:color w:val="222222"/>
      <w:sz w:val="28"/>
    </w:rPr>
  </w:style>
  <w:style w:type="paragraph" w:styleId="afff6">
    <w:name w:val="Salutation"/>
    <w:basedOn w:val="a1"/>
    <w:next w:val="a1"/>
    <w:link w:val="afff7"/>
    <w:uiPriority w:val="99"/>
    <w:semiHidden/>
    <w:unhideWhenUsed/>
    <w:rsid w:val="00F83101"/>
  </w:style>
  <w:style w:type="character" w:customStyle="1" w:styleId="afff7">
    <w:name w:val="Приветствие Знак"/>
    <w:basedOn w:val="a3"/>
    <w:link w:val="afff6"/>
    <w:uiPriority w:val="99"/>
    <w:semiHidden/>
    <w:rsid w:val="00F83101"/>
    <w:rPr>
      <w:rFonts w:ascii="Times New Roman" w:hAnsi="Times New Roman" w:cs="Times New Roman"/>
      <w:color w:val="222222"/>
      <w:sz w:val="28"/>
    </w:rPr>
  </w:style>
  <w:style w:type="paragraph" w:styleId="afff8">
    <w:name w:val="List Continue"/>
    <w:basedOn w:val="a1"/>
    <w:uiPriority w:val="99"/>
    <w:semiHidden/>
    <w:unhideWhenUsed/>
    <w:rsid w:val="00F83101"/>
    <w:pPr>
      <w:spacing w:after="120"/>
      <w:ind w:left="283"/>
      <w:contextualSpacing/>
    </w:pPr>
  </w:style>
  <w:style w:type="paragraph" w:styleId="2c">
    <w:name w:val="List Continue 2"/>
    <w:basedOn w:val="a1"/>
    <w:uiPriority w:val="99"/>
    <w:semiHidden/>
    <w:unhideWhenUsed/>
    <w:rsid w:val="00F83101"/>
    <w:pPr>
      <w:spacing w:after="120"/>
      <w:ind w:left="566"/>
      <w:contextualSpacing/>
    </w:pPr>
  </w:style>
  <w:style w:type="paragraph" w:styleId="38">
    <w:name w:val="List Continue 3"/>
    <w:basedOn w:val="a1"/>
    <w:uiPriority w:val="99"/>
    <w:semiHidden/>
    <w:unhideWhenUsed/>
    <w:rsid w:val="00F83101"/>
    <w:pPr>
      <w:spacing w:after="120"/>
      <w:ind w:left="849"/>
      <w:contextualSpacing/>
    </w:pPr>
  </w:style>
  <w:style w:type="paragraph" w:styleId="44">
    <w:name w:val="List Continue 4"/>
    <w:basedOn w:val="a1"/>
    <w:uiPriority w:val="99"/>
    <w:semiHidden/>
    <w:unhideWhenUsed/>
    <w:rsid w:val="00F83101"/>
    <w:pPr>
      <w:spacing w:after="120"/>
      <w:ind w:left="1132"/>
      <w:contextualSpacing/>
    </w:pPr>
  </w:style>
  <w:style w:type="paragraph" w:styleId="54">
    <w:name w:val="List Continue 5"/>
    <w:basedOn w:val="a1"/>
    <w:uiPriority w:val="99"/>
    <w:semiHidden/>
    <w:unhideWhenUsed/>
    <w:rsid w:val="00F83101"/>
    <w:pPr>
      <w:spacing w:after="120"/>
      <w:ind w:left="1415"/>
      <w:contextualSpacing/>
    </w:pPr>
  </w:style>
  <w:style w:type="paragraph" w:styleId="afff9">
    <w:name w:val="Closing"/>
    <w:basedOn w:val="a1"/>
    <w:link w:val="afffa"/>
    <w:uiPriority w:val="99"/>
    <w:semiHidden/>
    <w:unhideWhenUsed/>
    <w:rsid w:val="00F83101"/>
    <w:pPr>
      <w:spacing w:line="240" w:lineRule="auto"/>
      <w:ind w:left="4252"/>
    </w:pPr>
  </w:style>
  <w:style w:type="character" w:customStyle="1" w:styleId="afffa">
    <w:name w:val="Прощание Знак"/>
    <w:basedOn w:val="a3"/>
    <w:link w:val="afff9"/>
    <w:uiPriority w:val="99"/>
    <w:semiHidden/>
    <w:rsid w:val="00F83101"/>
    <w:rPr>
      <w:rFonts w:ascii="Times New Roman" w:hAnsi="Times New Roman" w:cs="Times New Roman"/>
      <w:color w:val="222222"/>
      <w:sz w:val="28"/>
    </w:rPr>
  </w:style>
  <w:style w:type="paragraph" w:styleId="afffb">
    <w:name w:val="List"/>
    <w:basedOn w:val="a1"/>
    <w:uiPriority w:val="99"/>
    <w:semiHidden/>
    <w:unhideWhenUsed/>
    <w:rsid w:val="00F83101"/>
    <w:pPr>
      <w:ind w:left="283" w:hanging="283"/>
      <w:contextualSpacing/>
    </w:pPr>
  </w:style>
  <w:style w:type="paragraph" w:styleId="2d">
    <w:name w:val="List 2"/>
    <w:basedOn w:val="a1"/>
    <w:uiPriority w:val="99"/>
    <w:semiHidden/>
    <w:unhideWhenUsed/>
    <w:rsid w:val="00F83101"/>
    <w:pPr>
      <w:ind w:left="566" w:hanging="283"/>
      <w:contextualSpacing/>
    </w:pPr>
  </w:style>
  <w:style w:type="paragraph" w:styleId="39">
    <w:name w:val="List 3"/>
    <w:basedOn w:val="a1"/>
    <w:uiPriority w:val="99"/>
    <w:semiHidden/>
    <w:unhideWhenUsed/>
    <w:rsid w:val="00F83101"/>
    <w:pPr>
      <w:ind w:left="849" w:hanging="283"/>
      <w:contextualSpacing/>
    </w:pPr>
  </w:style>
  <w:style w:type="paragraph" w:styleId="45">
    <w:name w:val="List 4"/>
    <w:basedOn w:val="a1"/>
    <w:uiPriority w:val="99"/>
    <w:semiHidden/>
    <w:unhideWhenUsed/>
    <w:rsid w:val="00F83101"/>
    <w:pPr>
      <w:ind w:left="1132" w:hanging="283"/>
      <w:contextualSpacing/>
    </w:pPr>
  </w:style>
  <w:style w:type="paragraph" w:styleId="55">
    <w:name w:val="List 5"/>
    <w:basedOn w:val="a1"/>
    <w:uiPriority w:val="99"/>
    <w:semiHidden/>
    <w:unhideWhenUsed/>
    <w:rsid w:val="00F83101"/>
    <w:pPr>
      <w:ind w:left="1415" w:hanging="283"/>
      <w:contextualSpacing/>
    </w:pPr>
  </w:style>
  <w:style w:type="paragraph" w:styleId="afffc">
    <w:name w:val="Bibliography"/>
    <w:basedOn w:val="a1"/>
    <w:next w:val="a1"/>
    <w:uiPriority w:val="37"/>
    <w:semiHidden/>
    <w:unhideWhenUsed/>
    <w:rsid w:val="00F83101"/>
  </w:style>
  <w:style w:type="paragraph" w:styleId="HTML1">
    <w:name w:val="HTML Preformatted"/>
    <w:basedOn w:val="a1"/>
    <w:link w:val="HTML2"/>
    <w:uiPriority w:val="99"/>
    <w:semiHidden/>
    <w:unhideWhenUsed/>
    <w:rsid w:val="00F83101"/>
    <w:pPr>
      <w:spacing w:line="240" w:lineRule="auto"/>
    </w:pPr>
    <w:rPr>
      <w:rFonts w:ascii="Consolas" w:hAnsi="Consolas"/>
      <w:sz w:val="20"/>
      <w:szCs w:val="20"/>
    </w:rPr>
  </w:style>
  <w:style w:type="character" w:customStyle="1" w:styleId="HTML2">
    <w:name w:val="Стандартный HTML Знак"/>
    <w:basedOn w:val="a3"/>
    <w:link w:val="HTML1"/>
    <w:uiPriority w:val="99"/>
    <w:semiHidden/>
    <w:rsid w:val="00F83101"/>
    <w:rPr>
      <w:rFonts w:ascii="Consolas" w:hAnsi="Consolas" w:cs="Times New Roman"/>
      <w:color w:val="222222"/>
      <w:sz w:val="20"/>
      <w:szCs w:val="20"/>
    </w:rPr>
  </w:style>
  <w:style w:type="paragraph" w:styleId="afffd">
    <w:name w:val="Document Map"/>
    <w:basedOn w:val="a1"/>
    <w:link w:val="afffe"/>
    <w:uiPriority w:val="99"/>
    <w:semiHidden/>
    <w:unhideWhenUsed/>
    <w:rsid w:val="00F83101"/>
    <w:pPr>
      <w:spacing w:line="240" w:lineRule="auto"/>
    </w:pPr>
    <w:rPr>
      <w:rFonts w:ascii="Segoe UI" w:hAnsi="Segoe UI" w:cs="Segoe UI"/>
      <w:sz w:val="16"/>
      <w:szCs w:val="16"/>
    </w:rPr>
  </w:style>
  <w:style w:type="character" w:customStyle="1" w:styleId="afffe">
    <w:name w:val="Схема документа Знак"/>
    <w:basedOn w:val="a3"/>
    <w:link w:val="afffd"/>
    <w:uiPriority w:val="99"/>
    <w:semiHidden/>
    <w:rsid w:val="00F83101"/>
    <w:rPr>
      <w:rFonts w:ascii="Segoe UI" w:hAnsi="Segoe UI" w:cs="Segoe UI"/>
      <w:color w:val="222222"/>
      <w:sz w:val="16"/>
      <w:szCs w:val="16"/>
    </w:rPr>
  </w:style>
  <w:style w:type="paragraph" w:styleId="affff">
    <w:name w:val="table of authorities"/>
    <w:basedOn w:val="a1"/>
    <w:next w:val="a1"/>
    <w:uiPriority w:val="99"/>
    <w:semiHidden/>
    <w:unhideWhenUsed/>
    <w:rsid w:val="00F83101"/>
    <w:pPr>
      <w:ind w:left="280" w:hanging="280"/>
    </w:pPr>
  </w:style>
  <w:style w:type="paragraph" w:styleId="affff0">
    <w:name w:val="Plain Text"/>
    <w:basedOn w:val="a1"/>
    <w:link w:val="affff1"/>
    <w:uiPriority w:val="99"/>
    <w:semiHidden/>
    <w:unhideWhenUsed/>
    <w:rsid w:val="00F83101"/>
    <w:pPr>
      <w:spacing w:line="240" w:lineRule="auto"/>
    </w:pPr>
    <w:rPr>
      <w:rFonts w:ascii="Consolas" w:hAnsi="Consolas"/>
      <w:sz w:val="21"/>
      <w:szCs w:val="21"/>
    </w:rPr>
  </w:style>
  <w:style w:type="character" w:customStyle="1" w:styleId="affff1">
    <w:name w:val="Текст Знак"/>
    <w:basedOn w:val="a3"/>
    <w:link w:val="affff0"/>
    <w:uiPriority w:val="99"/>
    <w:semiHidden/>
    <w:rsid w:val="00F83101"/>
    <w:rPr>
      <w:rFonts w:ascii="Consolas" w:hAnsi="Consolas" w:cs="Times New Roman"/>
      <w:color w:val="222222"/>
      <w:sz w:val="21"/>
      <w:szCs w:val="21"/>
    </w:rPr>
  </w:style>
  <w:style w:type="paragraph" w:styleId="affff2">
    <w:name w:val="endnote text"/>
    <w:basedOn w:val="a1"/>
    <w:link w:val="affff3"/>
    <w:uiPriority w:val="99"/>
    <w:semiHidden/>
    <w:unhideWhenUsed/>
    <w:rsid w:val="00F83101"/>
    <w:pPr>
      <w:spacing w:line="240" w:lineRule="auto"/>
    </w:pPr>
    <w:rPr>
      <w:sz w:val="20"/>
      <w:szCs w:val="20"/>
    </w:rPr>
  </w:style>
  <w:style w:type="character" w:customStyle="1" w:styleId="affff3">
    <w:name w:val="Текст концевой сноски Знак"/>
    <w:basedOn w:val="a3"/>
    <w:link w:val="affff2"/>
    <w:uiPriority w:val="99"/>
    <w:semiHidden/>
    <w:rsid w:val="00F83101"/>
    <w:rPr>
      <w:rFonts w:ascii="Times New Roman" w:hAnsi="Times New Roman" w:cs="Times New Roman"/>
      <w:color w:val="222222"/>
      <w:sz w:val="20"/>
      <w:szCs w:val="20"/>
    </w:rPr>
  </w:style>
  <w:style w:type="paragraph" w:styleId="affff4">
    <w:name w:val="macro"/>
    <w:link w:val="affff5"/>
    <w:uiPriority w:val="99"/>
    <w:semiHidden/>
    <w:unhideWhenUsed/>
    <w:rsid w:val="00F83101"/>
    <w:pPr>
      <w:tabs>
        <w:tab w:val="left" w:pos="480"/>
        <w:tab w:val="left" w:pos="960"/>
        <w:tab w:val="left" w:pos="1440"/>
        <w:tab w:val="left" w:pos="1920"/>
        <w:tab w:val="left" w:pos="2400"/>
        <w:tab w:val="left" w:pos="2880"/>
        <w:tab w:val="left" w:pos="3360"/>
        <w:tab w:val="left" w:pos="3840"/>
        <w:tab w:val="left" w:pos="4320"/>
      </w:tabs>
      <w:spacing w:after="0" w:line="360" w:lineRule="auto"/>
      <w:ind w:firstLine="709"/>
      <w:jc w:val="both"/>
    </w:pPr>
    <w:rPr>
      <w:rFonts w:ascii="Consolas" w:hAnsi="Consolas" w:cs="Times New Roman"/>
      <w:color w:val="222222"/>
      <w:sz w:val="20"/>
      <w:szCs w:val="20"/>
    </w:rPr>
  </w:style>
  <w:style w:type="character" w:customStyle="1" w:styleId="affff5">
    <w:name w:val="Текст макроса Знак"/>
    <w:basedOn w:val="a3"/>
    <w:link w:val="affff4"/>
    <w:uiPriority w:val="99"/>
    <w:semiHidden/>
    <w:rsid w:val="00F83101"/>
    <w:rPr>
      <w:rFonts w:ascii="Consolas" w:hAnsi="Consolas" w:cs="Times New Roman"/>
      <w:color w:val="222222"/>
      <w:sz w:val="20"/>
      <w:szCs w:val="20"/>
    </w:rPr>
  </w:style>
  <w:style w:type="paragraph" w:styleId="affff6">
    <w:name w:val="footnote text"/>
    <w:basedOn w:val="a1"/>
    <w:link w:val="affff7"/>
    <w:uiPriority w:val="99"/>
    <w:semiHidden/>
    <w:unhideWhenUsed/>
    <w:rsid w:val="00F83101"/>
    <w:pPr>
      <w:spacing w:line="240" w:lineRule="auto"/>
    </w:pPr>
    <w:rPr>
      <w:sz w:val="20"/>
      <w:szCs w:val="20"/>
    </w:rPr>
  </w:style>
  <w:style w:type="character" w:customStyle="1" w:styleId="affff7">
    <w:name w:val="Текст сноски Знак"/>
    <w:basedOn w:val="a3"/>
    <w:link w:val="affff6"/>
    <w:uiPriority w:val="99"/>
    <w:semiHidden/>
    <w:rsid w:val="00F83101"/>
    <w:rPr>
      <w:rFonts w:ascii="Times New Roman" w:hAnsi="Times New Roman" w:cs="Times New Roman"/>
      <w:color w:val="222222"/>
      <w:sz w:val="20"/>
      <w:szCs w:val="20"/>
    </w:rPr>
  </w:style>
  <w:style w:type="paragraph" w:styleId="13">
    <w:name w:val="index 1"/>
    <w:basedOn w:val="a1"/>
    <w:next w:val="a1"/>
    <w:autoRedefine/>
    <w:uiPriority w:val="99"/>
    <w:semiHidden/>
    <w:unhideWhenUsed/>
    <w:rsid w:val="00F83101"/>
    <w:pPr>
      <w:spacing w:line="240" w:lineRule="auto"/>
      <w:ind w:left="280" w:hanging="280"/>
    </w:pPr>
  </w:style>
  <w:style w:type="paragraph" w:styleId="affff8">
    <w:name w:val="index heading"/>
    <w:basedOn w:val="a1"/>
    <w:next w:val="13"/>
    <w:uiPriority w:val="99"/>
    <w:semiHidden/>
    <w:unhideWhenUsed/>
    <w:rsid w:val="00F83101"/>
    <w:rPr>
      <w:rFonts w:asciiTheme="majorHAnsi" w:eastAsiaTheme="majorEastAsia" w:hAnsiTheme="majorHAnsi" w:cstheme="majorBidi"/>
      <w:b/>
      <w:bCs/>
    </w:rPr>
  </w:style>
  <w:style w:type="paragraph" w:styleId="2e">
    <w:name w:val="index 2"/>
    <w:basedOn w:val="a1"/>
    <w:next w:val="a1"/>
    <w:autoRedefine/>
    <w:uiPriority w:val="99"/>
    <w:semiHidden/>
    <w:unhideWhenUsed/>
    <w:rsid w:val="00F83101"/>
    <w:pPr>
      <w:spacing w:line="240" w:lineRule="auto"/>
      <w:ind w:left="560" w:hanging="280"/>
    </w:pPr>
  </w:style>
  <w:style w:type="paragraph" w:styleId="3a">
    <w:name w:val="index 3"/>
    <w:basedOn w:val="a1"/>
    <w:next w:val="a1"/>
    <w:autoRedefine/>
    <w:uiPriority w:val="99"/>
    <w:semiHidden/>
    <w:unhideWhenUsed/>
    <w:rsid w:val="00F83101"/>
    <w:pPr>
      <w:spacing w:line="240" w:lineRule="auto"/>
      <w:ind w:left="840" w:hanging="280"/>
    </w:pPr>
  </w:style>
  <w:style w:type="paragraph" w:styleId="46">
    <w:name w:val="index 4"/>
    <w:basedOn w:val="a1"/>
    <w:next w:val="a1"/>
    <w:autoRedefine/>
    <w:uiPriority w:val="99"/>
    <w:semiHidden/>
    <w:unhideWhenUsed/>
    <w:rsid w:val="00F83101"/>
    <w:pPr>
      <w:spacing w:line="240" w:lineRule="auto"/>
      <w:ind w:left="1120" w:hanging="280"/>
    </w:pPr>
  </w:style>
  <w:style w:type="paragraph" w:styleId="56">
    <w:name w:val="index 5"/>
    <w:basedOn w:val="a1"/>
    <w:next w:val="a1"/>
    <w:autoRedefine/>
    <w:uiPriority w:val="99"/>
    <w:semiHidden/>
    <w:unhideWhenUsed/>
    <w:rsid w:val="00F83101"/>
    <w:pPr>
      <w:spacing w:line="240" w:lineRule="auto"/>
      <w:ind w:left="1400" w:hanging="280"/>
    </w:pPr>
  </w:style>
  <w:style w:type="paragraph" w:styleId="62">
    <w:name w:val="index 6"/>
    <w:basedOn w:val="a1"/>
    <w:next w:val="a1"/>
    <w:autoRedefine/>
    <w:uiPriority w:val="99"/>
    <w:semiHidden/>
    <w:unhideWhenUsed/>
    <w:rsid w:val="00F83101"/>
    <w:pPr>
      <w:spacing w:line="240" w:lineRule="auto"/>
      <w:ind w:left="1680" w:hanging="280"/>
    </w:pPr>
  </w:style>
  <w:style w:type="paragraph" w:styleId="72">
    <w:name w:val="index 7"/>
    <w:basedOn w:val="a1"/>
    <w:next w:val="a1"/>
    <w:autoRedefine/>
    <w:uiPriority w:val="99"/>
    <w:semiHidden/>
    <w:unhideWhenUsed/>
    <w:rsid w:val="00F83101"/>
    <w:pPr>
      <w:spacing w:line="240" w:lineRule="auto"/>
      <w:ind w:left="1960" w:hanging="280"/>
    </w:pPr>
  </w:style>
  <w:style w:type="paragraph" w:styleId="82">
    <w:name w:val="index 8"/>
    <w:basedOn w:val="a1"/>
    <w:next w:val="a1"/>
    <w:autoRedefine/>
    <w:uiPriority w:val="99"/>
    <w:semiHidden/>
    <w:unhideWhenUsed/>
    <w:rsid w:val="00F83101"/>
    <w:pPr>
      <w:spacing w:line="240" w:lineRule="auto"/>
      <w:ind w:left="2240" w:hanging="280"/>
    </w:pPr>
  </w:style>
  <w:style w:type="paragraph" w:styleId="92">
    <w:name w:val="index 9"/>
    <w:basedOn w:val="a1"/>
    <w:next w:val="a1"/>
    <w:autoRedefine/>
    <w:uiPriority w:val="99"/>
    <w:semiHidden/>
    <w:unhideWhenUsed/>
    <w:rsid w:val="00F83101"/>
    <w:pPr>
      <w:spacing w:line="240" w:lineRule="auto"/>
      <w:ind w:left="2520" w:hanging="280"/>
    </w:pPr>
  </w:style>
  <w:style w:type="paragraph" w:styleId="affff9">
    <w:name w:val="Block Text"/>
    <w:basedOn w:val="a1"/>
    <w:uiPriority w:val="99"/>
    <w:semiHidden/>
    <w:unhideWhenUsed/>
    <w:rsid w:val="00F83101"/>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2f">
    <w:name w:val="Quote"/>
    <w:basedOn w:val="a1"/>
    <w:next w:val="a1"/>
    <w:link w:val="2f0"/>
    <w:uiPriority w:val="29"/>
    <w:qFormat/>
    <w:rsid w:val="00F83101"/>
    <w:pPr>
      <w:spacing w:before="200" w:after="160"/>
      <w:ind w:left="864" w:right="864"/>
      <w:jc w:val="center"/>
    </w:pPr>
    <w:rPr>
      <w:i/>
      <w:iCs/>
      <w:color w:val="404040" w:themeColor="text1" w:themeTint="BF"/>
    </w:rPr>
  </w:style>
  <w:style w:type="character" w:customStyle="1" w:styleId="2f0">
    <w:name w:val="Цитата 2 Знак"/>
    <w:basedOn w:val="a3"/>
    <w:link w:val="2f"/>
    <w:uiPriority w:val="29"/>
    <w:rsid w:val="00F83101"/>
    <w:rPr>
      <w:rFonts w:ascii="Times New Roman" w:hAnsi="Times New Roman" w:cs="Times New Roman"/>
      <w:i/>
      <w:iCs/>
      <w:color w:val="404040" w:themeColor="text1" w:themeTint="BF"/>
      <w:sz w:val="28"/>
    </w:rPr>
  </w:style>
  <w:style w:type="paragraph" w:styleId="affffa">
    <w:name w:val="Message Header"/>
    <w:basedOn w:val="a1"/>
    <w:link w:val="affffb"/>
    <w:uiPriority w:val="99"/>
    <w:semiHidden/>
    <w:unhideWhenUsed/>
    <w:rsid w:val="00F83101"/>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szCs w:val="24"/>
    </w:rPr>
  </w:style>
  <w:style w:type="character" w:customStyle="1" w:styleId="affffb">
    <w:name w:val="Шапка Знак"/>
    <w:basedOn w:val="a3"/>
    <w:link w:val="affffa"/>
    <w:uiPriority w:val="99"/>
    <w:semiHidden/>
    <w:rsid w:val="00F83101"/>
    <w:rPr>
      <w:rFonts w:asciiTheme="majorHAnsi" w:eastAsiaTheme="majorEastAsia" w:hAnsiTheme="majorHAnsi" w:cstheme="majorBidi"/>
      <w:color w:val="222222"/>
      <w:sz w:val="24"/>
      <w:szCs w:val="24"/>
      <w:shd w:val="pct20" w:color="auto" w:fill="auto"/>
    </w:rPr>
  </w:style>
  <w:style w:type="paragraph" w:styleId="affffc">
    <w:name w:val="E-mail Signature"/>
    <w:basedOn w:val="a1"/>
    <w:link w:val="affffd"/>
    <w:uiPriority w:val="99"/>
    <w:semiHidden/>
    <w:unhideWhenUsed/>
    <w:rsid w:val="00F83101"/>
    <w:pPr>
      <w:spacing w:line="240" w:lineRule="auto"/>
    </w:pPr>
  </w:style>
  <w:style w:type="character" w:customStyle="1" w:styleId="affffd">
    <w:name w:val="Электронная подпись Знак"/>
    <w:basedOn w:val="a3"/>
    <w:link w:val="affffc"/>
    <w:uiPriority w:val="99"/>
    <w:semiHidden/>
    <w:rsid w:val="00F83101"/>
    <w:rPr>
      <w:rFonts w:ascii="Times New Roman" w:hAnsi="Times New Roman" w:cs="Times New Roman"/>
      <w:color w:val="222222"/>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534102">
      <w:bodyDiv w:val="1"/>
      <w:marLeft w:val="0"/>
      <w:marRight w:val="0"/>
      <w:marTop w:val="0"/>
      <w:marBottom w:val="0"/>
      <w:divBdr>
        <w:top w:val="none" w:sz="0" w:space="0" w:color="auto"/>
        <w:left w:val="none" w:sz="0" w:space="0" w:color="auto"/>
        <w:bottom w:val="none" w:sz="0" w:space="0" w:color="auto"/>
        <w:right w:val="none" w:sz="0" w:space="0" w:color="auto"/>
      </w:divBdr>
    </w:div>
    <w:div w:id="851335379">
      <w:bodyDiv w:val="1"/>
      <w:marLeft w:val="0"/>
      <w:marRight w:val="0"/>
      <w:marTop w:val="0"/>
      <w:marBottom w:val="0"/>
      <w:divBdr>
        <w:top w:val="none" w:sz="0" w:space="0" w:color="auto"/>
        <w:left w:val="none" w:sz="0" w:space="0" w:color="auto"/>
        <w:bottom w:val="none" w:sz="0" w:space="0" w:color="auto"/>
        <w:right w:val="none" w:sz="0" w:space="0" w:color="auto"/>
      </w:divBdr>
      <w:divsChild>
        <w:div w:id="1428648195">
          <w:marLeft w:val="360"/>
          <w:marRight w:val="0"/>
          <w:marTop w:val="200"/>
          <w:marBottom w:val="0"/>
          <w:divBdr>
            <w:top w:val="none" w:sz="0" w:space="0" w:color="auto"/>
            <w:left w:val="none" w:sz="0" w:space="0" w:color="auto"/>
            <w:bottom w:val="none" w:sz="0" w:space="0" w:color="auto"/>
            <w:right w:val="none" w:sz="0" w:space="0" w:color="auto"/>
          </w:divBdr>
        </w:div>
        <w:div w:id="46881349">
          <w:marLeft w:val="360"/>
          <w:marRight w:val="0"/>
          <w:marTop w:val="200"/>
          <w:marBottom w:val="0"/>
          <w:divBdr>
            <w:top w:val="none" w:sz="0" w:space="0" w:color="auto"/>
            <w:left w:val="none" w:sz="0" w:space="0" w:color="auto"/>
            <w:bottom w:val="none" w:sz="0" w:space="0" w:color="auto"/>
            <w:right w:val="none" w:sz="0" w:space="0" w:color="auto"/>
          </w:divBdr>
        </w:div>
        <w:div w:id="1215970594">
          <w:marLeft w:val="360"/>
          <w:marRight w:val="0"/>
          <w:marTop w:val="200"/>
          <w:marBottom w:val="0"/>
          <w:divBdr>
            <w:top w:val="none" w:sz="0" w:space="0" w:color="auto"/>
            <w:left w:val="none" w:sz="0" w:space="0" w:color="auto"/>
            <w:bottom w:val="none" w:sz="0" w:space="0" w:color="auto"/>
            <w:right w:val="none" w:sz="0" w:space="0" w:color="auto"/>
          </w:divBdr>
        </w:div>
        <w:div w:id="819427201">
          <w:marLeft w:val="360"/>
          <w:marRight w:val="0"/>
          <w:marTop w:val="200"/>
          <w:marBottom w:val="0"/>
          <w:divBdr>
            <w:top w:val="none" w:sz="0" w:space="0" w:color="auto"/>
            <w:left w:val="none" w:sz="0" w:space="0" w:color="auto"/>
            <w:bottom w:val="none" w:sz="0" w:space="0" w:color="auto"/>
            <w:right w:val="none" w:sz="0" w:space="0" w:color="auto"/>
          </w:divBdr>
        </w:div>
      </w:divsChild>
    </w:div>
    <w:div w:id="1371957662">
      <w:bodyDiv w:val="1"/>
      <w:marLeft w:val="0"/>
      <w:marRight w:val="0"/>
      <w:marTop w:val="0"/>
      <w:marBottom w:val="0"/>
      <w:divBdr>
        <w:top w:val="none" w:sz="0" w:space="0" w:color="auto"/>
        <w:left w:val="none" w:sz="0" w:space="0" w:color="auto"/>
        <w:bottom w:val="none" w:sz="0" w:space="0" w:color="auto"/>
        <w:right w:val="none" w:sz="0" w:space="0" w:color="auto"/>
      </w:divBdr>
    </w:div>
    <w:div w:id="1409113112">
      <w:bodyDiv w:val="1"/>
      <w:marLeft w:val="0"/>
      <w:marRight w:val="0"/>
      <w:marTop w:val="0"/>
      <w:marBottom w:val="0"/>
      <w:divBdr>
        <w:top w:val="none" w:sz="0" w:space="0" w:color="auto"/>
        <w:left w:val="none" w:sz="0" w:space="0" w:color="auto"/>
        <w:bottom w:val="none" w:sz="0" w:space="0" w:color="auto"/>
        <w:right w:val="none" w:sz="0" w:space="0" w:color="auto"/>
      </w:divBdr>
      <w:divsChild>
        <w:div w:id="156582473">
          <w:marLeft w:val="0"/>
          <w:marRight w:val="0"/>
          <w:marTop w:val="0"/>
          <w:marBottom w:val="0"/>
          <w:divBdr>
            <w:top w:val="none" w:sz="0" w:space="0" w:color="auto"/>
            <w:left w:val="none" w:sz="0" w:space="0" w:color="auto"/>
            <w:bottom w:val="none" w:sz="0" w:space="0" w:color="auto"/>
            <w:right w:val="none" w:sz="0" w:space="0" w:color="auto"/>
          </w:divBdr>
          <w:divsChild>
            <w:div w:id="71408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01908">
      <w:bodyDiv w:val="1"/>
      <w:marLeft w:val="0"/>
      <w:marRight w:val="0"/>
      <w:marTop w:val="0"/>
      <w:marBottom w:val="0"/>
      <w:divBdr>
        <w:top w:val="none" w:sz="0" w:space="0" w:color="auto"/>
        <w:left w:val="none" w:sz="0" w:space="0" w:color="auto"/>
        <w:bottom w:val="none" w:sz="0" w:space="0" w:color="auto"/>
        <w:right w:val="none" w:sz="0" w:space="0" w:color="auto"/>
      </w:divBdr>
      <w:divsChild>
        <w:div w:id="1094858958">
          <w:marLeft w:val="547"/>
          <w:marRight w:val="0"/>
          <w:marTop w:val="200"/>
          <w:marBottom w:val="0"/>
          <w:divBdr>
            <w:top w:val="none" w:sz="0" w:space="0" w:color="auto"/>
            <w:left w:val="none" w:sz="0" w:space="0" w:color="auto"/>
            <w:bottom w:val="none" w:sz="0" w:space="0" w:color="auto"/>
            <w:right w:val="none" w:sz="0" w:space="0" w:color="auto"/>
          </w:divBdr>
        </w:div>
        <w:div w:id="808325439">
          <w:marLeft w:val="547"/>
          <w:marRight w:val="0"/>
          <w:marTop w:val="200"/>
          <w:marBottom w:val="0"/>
          <w:divBdr>
            <w:top w:val="none" w:sz="0" w:space="0" w:color="auto"/>
            <w:left w:val="none" w:sz="0" w:space="0" w:color="auto"/>
            <w:bottom w:val="none" w:sz="0" w:space="0" w:color="auto"/>
            <w:right w:val="none" w:sz="0" w:space="0" w:color="auto"/>
          </w:divBdr>
        </w:div>
        <w:div w:id="1563904061">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matplotlib.org/stable/index.html" TargetMode="Externa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microsoft.com/office/2007/relationships/hdphoto" Target="media/hdphoto2.wdp"/><Relationship Id="rId40" Type="http://schemas.openxmlformats.org/officeDocument/2006/relationships/chart" Target="charts/chart3.xm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static.chipdip.ru/lib/108/DOC032108179.pdf" TargetMode="Externa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microsoft.com/office/2007/relationships/hdphoto" Target="media/hdphoto1.wdp"/><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pyvisa.readthedocs.io/en/latest/" TargetMode="External"/><Relationship Id="rId8" Type="http://schemas.openxmlformats.org/officeDocument/2006/relationships/image" Target="media/image1.png"/><Relationship Id="rId51" Type="http://schemas.openxmlformats.org/officeDocument/2006/relationships/image" Target="media/image38.pn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chart" Target="charts/chart1.xml"/><Relationship Id="rId38" Type="http://schemas.openxmlformats.org/officeDocument/2006/relationships/chart" Target="charts/chart2.xml"/><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www.ampleon.com/documents/data-sheet/BLF574.pdf" TargetMode="External"/><Relationship Id="rId20" Type="http://schemas.openxmlformats.org/officeDocument/2006/relationships/image" Target="media/image13.png"/><Relationship Id="rId41" Type="http://schemas.openxmlformats.org/officeDocument/2006/relationships/chart" Target="charts/chart4.xm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6.jp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doi.org/10.1002/mop.30016"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6.png"/><Relationship Id="rId50" Type="http://schemas.openxmlformats.org/officeDocument/2006/relationships/image" Target="media/image37.jpg"/><Relationship Id="rId55" Type="http://schemas.openxmlformats.org/officeDocument/2006/relationships/image" Target="media/image42.jpg"/><Relationship Id="rId7" Type="http://schemas.openxmlformats.org/officeDocument/2006/relationships/endnotes" Target="endnotes.xml"/><Relationship Id="rId7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D:\Alesha\Univer\&#1040;&#1089;&#1087;&#1080;&#1088;&#1072;&#1085;&#1090;&#1091;&#1088;&#1072;\!&#1052;&#1086;&#1080;%20&#1089;&#1090;&#1072;&#1090;&#1100;&#1080;\papers\%5b2024-4%5d%20&#1052;&#1086;&#1076;&#1077;&#1083;&#1100;%20&#1075;&#1077;&#1085;&#1077;&#1088;&#1072;&#1090;&#1086;&#1088;&#1072;%20&#1089;%20&#1080;&#1079;&#1084;&#1077;&#1085;&#1103;&#1077;&#1084;&#1086;&#1081;%20&#1092;&#1086;&#1088;&#1084;&#1086;&#1081;%20&#1057;&#1050;&#1048;%20(&#1056;&#1051;&#1053;&#1057;)\excel\&#1040;&#1084;&#1083;&#1080;&#1090;&#1091;&#1076;&#1072;-&#1076;&#1083;&#1080;&#1090;&#1077;&#1083;&#1100;&#1085;&#1086;&#1089;&#1090;&#1100;_&#1086;&#1090;-&#1085;&#1072;&#1082;&#1072;&#1095;&#1082;&#1080;.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D:\Alesha\Univer\&#1040;&#1089;&#1087;&#1080;&#1088;&#1072;&#1085;&#1090;&#1091;&#1088;&#1072;\!&#1052;&#1086;&#1080;%20&#1089;&#1090;&#1072;&#1090;&#1100;&#1080;\papers\%5b2023%5d%20&#1043;&#1077;&#1085;&#1077;&#1088;&#1072;&#1090;&#1086;&#1088;%20&#1057;&#1050;&#1048;%20&#1089;%20&#1085;&#1080;&#1079;&#1082;&#1080;&#1084;%20&#1079;&#1074;&#1086;&#1085;&#1086;&#1084;%20&#1080;%20&#1085;&#1080;&#1079;&#1082;&#1080;&#1084;&#1080;%20&#1085;&#1072;&#1087;&#1088;&#1103;&#1078;&#1077;&#1085;&#1080;&#1103;&#1084;&#1080;%20&#1087;&#1080;&#1090;&#1072;&#1085;&#1080;&#1103;%20(&#1056;&#1072;&#1076;&#1080;&#1086;&#1090;&#1077;&#1093;&#1085;&#1080;&#1082;&#1072;%20&#1080;%20&#1101;&#1083;&#1077;&#1082;&#1090;&#1088;&#1086;&#1085;&#1080;&#1082;&#1072;)\&#1048;&#1079;&#1084;&#1077;&#1088;&#1077;&#1085;&#1080;&#1103;\&#1040;&#1084;&#1083;&#1080;&#1090;&#1091;&#1076;&#1072;%20&#1080;%20&#1076;&#1083;&#1080;&#1090;&#1077;&#1083;&#1100;&#1085;&#1086;&#1089;&#1090;&#1100;%20&#1054;&#1058;%20&#1079;&#1072;&#1076;&#1077;&#1088;&#1078;&#1082;&#108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Papers\%5b2023%5d%20&#1043;&#1077;&#1085;&#1077;&#1088;&#1072;&#1090;&#1086;&#1088;%20&#1057;&#1050;&#1048;%20&#1089;%20&#1085;&#1080;&#1079;&#1082;&#1080;&#1084;%20&#1079;&#1074;&#1086;&#1085;&#1086;&#1084;%20&#1080;%20&#1085;&#1080;&#1079;&#1082;&#1080;&#1084;&#1080;%20&#1085;&#1072;&#1087;&#1088;&#1103;&#1078;&#1077;&#1085;&#1080;&#1103;&#1084;&#1080;%20&#1087;&#1080;&#1090;&#1072;&#1085;&#1080;&#1103;\&#1054;&#1087;&#1080;&#1089;&#1072;&#1085;&#1080;&#1077;%20&#1101;&#1082;&#1089;&#1087;&#1077;&#1088;&#1080;&#1084;&#1077;&#1085;&#1090;&#1072;%20&#1075;&#1077;&#1085;2.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Papers\%5b2023%5d%20&#1043;&#1077;&#1085;&#1077;&#1088;&#1072;&#1090;&#1086;&#1088;%20&#1057;&#1050;&#1048;%20&#1089;%20&#1085;&#1080;&#1079;&#1082;&#1080;&#1084;%20&#1079;&#1074;&#1086;&#1085;&#1086;&#1084;%20&#1080;%20&#1085;&#1080;&#1079;&#1082;&#1080;&#1084;&#1080;%20&#1085;&#1072;&#1087;&#1088;&#1103;&#1078;&#1077;&#1085;&#1080;&#1103;&#1084;&#1080;%20&#1087;&#1080;&#1090;&#1072;&#1085;&#1080;&#1103;\&#1054;&#1087;&#1080;&#1089;&#1072;&#1085;&#1080;&#1077;%20&#1101;&#1082;&#1089;&#1087;&#1077;&#1088;&#1080;&#1084;&#1077;&#1085;&#1090;&#1072;%20&#1075;&#1077;&#1085;2.0.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Лист1!$E$3</c:f>
              <c:strCache>
                <c:ptCount val="1"/>
                <c:pt idx="0">
                  <c:v>Амлитуда, В</c:v>
                </c:pt>
              </c:strCache>
            </c:strRef>
          </c:tx>
          <c:spPr>
            <a:ln w="19050" cap="rnd">
              <a:solidFill>
                <a:schemeClr val="tx1"/>
              </a:solidFill>
              <a:round/>
            </a:ln>
            <a:effectLst/>
          </c:spPr>
          <c:marker>
            <c:symbol val="none"/>
          </c:marker>
          <c:cat>
            <c:numRef>
              <c:f>Лист1!$D$4:$D$8</c:f>
              <c:numCache>
                <c:formatCode>General</c:formatCode>
                <c:ptCount val="5"/>
                <c:pt idx="0">
                  <c:v>5</c:v>
                </c:pt>
                <c:pt idx="1">
                  <c:v>6</c:v>
                </c:pt>
                <c:pt idx="2">
                  <c:v>7.1</c:v>
                </c:pt>
                <c:pt idx="3">
                  <c:v>8.1999999999999993</c:v>
                </c:pt>
                <c:pt idx="4">
                  <c:v>9.1999999999999993</c:v>
                </c:pt>
              </c:numCache>
            </c:numRef>
          </c:cat>
          <c:val>
            <c:numRef>
              <c:f>Лист1!$E$4:$E$8</c:f>
              <c:numCache>
                <c:formatCode>General</c:formatCode>
                <c:ptCount val="5"/>
                <c:pt idx="0">
                  <c:v>53</c:v>
                </c:pt>
                <c:pt idx="1">
                  <c:v>59</c:v>
                </c:pt>
                <c:pt idx="2">
                  <c:v>62.5</c:v>
                </c:pt>
                <c:pt idx="3">
                  <c:v>63</c:v>
                </c:pt>
                <c:pt idx="4">
                  <c:v>67.7</c:v>
                </c:pt>
              </c:numCache>
            </c:numRef>
          </c:val>
          <c:smooth val="0"/>
          <c:extLst>
            <c:ext xmlns:c16="http://schemas.microsoft.com/office/drawing/2014/chart" uri="{C3380CC4-5D6E-409C-BE32-E72D297353CC}">
              <c16:uniqueId val="{00000000-FA6C-4F8A-93A7-0AB42D0E3778}"/>
            </c:ext>
          </c:extLst>
        </c:ser>
        <c:dLbls>
          <c:showLegendKey val="0"/>
          <c:showVal val="0"/>
          <c:showCatName val="0"/>
          <c:showSerName val="0"/>
          <c:showPercent val="0"/>
          <c:showBubbleSize val="0"/>
        </c:dLbls>
        <c:marker val="1"/>
        <c:smooth val="0"/>
        <c:axId val="609561584"/>
        <c:axId val="609562304"/>
      </c:lineChart>
      <c:lineChart>
        <c:grouping val="standard"/>
        <c:varyColors val="0"/>
        <c:ser>
          <c:idx val="1"/>
          <c:order val="1"/>
          <c:tx>
            <c:strRef>
              <c:f>Лист1!$F$3</c:f>
              <c:strCache>
                <c:ptCount val="1"/>
                <c:pt idx="0">
                  <c:v>Длительность СКИ, пс</c:v>
                </c:pt>
              </c:strCache>
            </c:strRef>
          </c:tx>
          <c:spPr>
            <a:ln w="19050" cap="rnd">
              <a:solidFill>
                <a:schemeClr val="tx1"/>
              </a:solidFill>
              <a:prstDash val="sysDash"/>
              <a:round/>
            </a:ln>
            <a:effectLst/>
          </c:spPr>
          <c:marker>
            <c:symbol val="none"/>
          </c:marker>
          <c:cat>
            <c:numRef>
              <c:f>Лист1!$D$4:$D$8</c:f>
              <c:numCache>
                <c:formatCode>General</c:formatCode>
                <c:ptCount val="5"/>
                <c:pt idx="0">
                  <c:v>5</c:v>
                </c:pt>
                <c:pt idx="1">
                  <c:v>6</c:v>
                </c:pt>
                <c:pt idx="2">
                  <c:v>7.1</c:v>
                </c:pt>
                <c:pt idx="3">
                  <c:v>8.1999999999999993</c:v>
                </c:pt>
                <c:pt idx="4">
                  <c:v>9.1999999999999993</c:v>
                </c:pt>
              </c:numCache>
            </c:numRef>
          </c:cat>
          <c:val>
            <c:numRef>
              <c:f>Лист1!$F$4:$F$8</c:f>
              <c:numCache>
                <c:formatCode>General</c:formatCode>
                <c:ptCount val="5"/>
                <c:pt idx="0">
                  <c:v>170</c:v>
                </c:pt>
                <c:pt idx="1">
                  <c:v>180</c:v>
                </c:pt>
                <c:pt idx="2">
                  <c:v>190</c:v>
                </c:pt>
                <c:pt idx="3">
                  <c:v>200</c:v>
                </c:pt>
                <c:pt idx="4">
                  <c:v>220</c:v>
                </c:pt>
              </c:numCache>
            </c:numRef>
          </c:val>
          <c:smooth val="0"/>
          <c:extLst>
            <c:ext xmlns:c16="http://schemas.microsoft.com/office/drawing/2014/chart" uri="{C3380CC4-5D6E-409C-BE32-E72D297353CC}">
              <c16:uniqueId val="{00000001-FA6C-4F8A-93A7-0AB42D0E3778}"/>
            </c:ext>
          </c:extLst>
        </c:ser>
        <c:dLbls>
          <c:showLegendKey val="0"/>
          <c:showVal val="0"/>
          <c:showCatName val="0"/>
          <c:showSerName val="0"/>
          <c:showPercent val="0"/>
          <c:showBubbleSize val="0"/>
        </c:dLbls>
        <c:marker val="1"/>
        <c:smooth val="0"/>
        <c:axId val="615300696"/>
        <c:axId val="615299976"/>
      </c:lineChart>
      <c:catAx>
        <c:axId val="609561584"/>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Длительность накачки, нс</a:t>
                </a:r>
              </a:p>
            </c:rich>
          </c:tx>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09562304"/>
        <c:crosses val="autoZero"/>
        <c:auto val="1"/>
        <c:lblAlgn val="ctr"/>
        <c:lblOffset val="100"/>
        <c:noMultiLvlLbl val="0"/>
      </c:catAx>
      <c:valAx>
        <c:axId val="609562304"/>
        <c:scaling>
          <c:orientation val="minMax"/>
          <c:min val="5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Напряжение, В</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09561584"/>
        <c:crosses val="autoZero"/>
        <c:crossBetween val="between"/>
      </c:valAx>
      <c:valAx>
        <c:axId val="615299976"/>
        <c:scaling>
          <c:orientation val="minMax"/>
          <c:min val="150"/>
        </c:scaling>
        <c:delete val="0"/>
        <c:axPos val="r"/>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Время,</a:t>
                </a:r>
                <a:r>
                  <a:rPr lang="ru-RU" baseline="0"/>
                  <a:t> пс</a:t>
                </a:r>
                <a:endParaRPr lang="ru-RU"/>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15300696"/>
        <c:crosses val="max"/>
        <c:crossBetween val="between"/>
      </c:valAx>
      <c:catAx>
        <c:axId val="615300696"/>
        <c:scaling>
          <c:orientation val="minMax"/>
        </c:scaling>
        <c:delete val="1"/>
        <c:axPos val="b"/>
        <c:numFmt formatCode="General" sourceLinked="1"/>
        <c:majorTickMark val="out"/>
        <c:minorTickMark val="none"/>
        <c:tickLblPos val="nextTo"/>
        <c:crossAx val="61529997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a:latin typeface="Times New Roman" panose="02020603050405020304" pitchFamily="18" charset="0"/>
          <a:cs typeface="Times New Roman" panose="02020603050405020304" pitchFamily="18" charset="0"/>
        </a:defRPr>
      </a:pPr>
      <a:endParaRPr lang="ru-RU"/>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9739523930113118E-2"/>
          <c:y val="4.1516243341650452E-2"/>
          <c:w val="0.80952478906369674"/>
          <c:h val="0.70456125919330703"/>
        </c:manualLayout>
      </c:layout>
      <c:lineChart>
        <c:grouping val="standard"/>
        <c:varyColors val="0"/>
        <c:ser>
          <c:idx val="0"/>
          <c:order val="0"/>
          <c:tx>
            <c:strRef>
              <c:f>'[Амлитуда и длительность ОТ задержки.xlsx]Лист1'!$L$12</c:f>
              <c:strCache>
                <c:ptCount val="1"/>
                <c:pt idx="0">
                  <c:v>Амплитуда,В</c:v>
                </c:pt>
              </c:strCache>
            </c:strRef>
          </c:tx>
          <c:spPr>
            <a:ln w="28575" cap="rnd">
              <a:solidFill>
                <a:schemeClr val="tx1"/>
              </a:solidFill>
              <a:prstDash val="sysDash"/>
              <a:round/>
            </a:ln>
            <a:effectLst/>
          </c:spPr>
          <c:marker>
            <c:symbol val="none"/>
          </c:marker>
          <c:cat>
            <c:numRef>
              <c:f>'[Амлитуда и длительность ОТ задержки.xlsx]Лист1'!$J$13:$J$25</c:f>
              <c:numCache>
                <c:formatCode>General</c:formatCode>
                <c:ptCount val="7"/>
                <c:pt idx="0">
                  <c:v>2</c:v>
                </c:pt>
                <c:pt idx="1">
                  <c:v>2.5</c:v>
                </c:pt>
                <c:pt idx="2">
                  <c:v>3</c:v>
                </c:pt>
                <c:pt idx="3">
                  <c:v>3.5</c:v>
                </c:pt>
                <c:pt idx="4">
                  <c:v>4</c:v>
                </c:pt>
                <c:pt idx="5">
                  <c:v>4.5</c:v>
                </c:pt>
                <c:pt idx="6">
                  <c:v>5</c:v>
                </c:pt>
              </c:numCache>
              <c:extLst/>
            </c:numRef>
          </c:cat>
          <c:val>
            <c:numRef>
              <c:f>'[Амлитуда и длительность ОТ задержки.xlsx]Лист1'!$L$13:$L$25</c:f>
              <c:numCache>
                <c:formatCode>General</c:formatCode>
                <c:ptCount val="7"/>
                <c:pt idx="0">
                  <c:v>52.7</c:v>
                </c:pt>
                <c:pt idx="1">
                  <c:v>52.3</c:v>
                </c:pt>
                <c:pt idx="2">
                  <c:v>51.2</c:v>
                </c:pt>
                <c:pt idx="3">
                  <c:v>48.7</c:v>
                </c:pt>
                <c:pt idx="4">
                  <c:v>44.5</c:v>
                </c:pt>
                <c:pt idx="5">
                  <c:v>39.299999999999997</c:v>
                </c:pt>
                <c:pt idx="6">
                  <c:v>36</c:v>
                </c:pt>
              </c:numCache>
              <c:extLst/>
            </c:numRef>
          </c:val>
          <c:smooth val="0"/>
          <c:extLst>
            <c:ext xmlns:c16="http://schemas.microsoft.com/office/drawing/2014/chart" uri="{C3380CC4-5D6E-409C-BE32-E72D297353CC}">
              <c16:uniqueId val="{00000000-21C0-46E6-938B-3F72E8E0110E}"/>
            </c:ext>
          </c:extLst>
        </c:ser>
        <c:dLbls>
          <c:showLegendKey val="0"/>
          <c:showVal val="0"/>
          <c:showCatName val="0"/>
          <c:showSerName val="0"/>
          <c:showPercent val="0"/>
          <c:showBubbleSize val="0"/>
        </c:dLbls>
        <c:marker val="1"/>
        <c:smooth val="0"/>
        <c:axId val="1442068608"/>
        <c:axId val="1442069024"/>
      </c:lineChart>
      <c:lineChart>
        <c:grouping val="standard"/>
        <c:varyColors val="0"/>
        <c:ser>
          <c:idx val="1"/>
          <c:order val="1"/>
          <c:tx>
            <c:strRef>
              <c:f>'[Амлитуда и длительность ОТ задержки.xlsx]Лист1'!$M$12</c:f>
              <c:strCache>
                <c:ptCount val="1"/>
                <c:pt idx="0">
                  <c:v>Длительность, нс</c:v>
                </c:pt>
              </c:strCache>
            </c:strRef>
          </c:tx>
          <c:spPr>
            <a:ln w="28575" cap="rnd">
              <a:solidFill>
                <a:schemeClr val="tx1"/>
              </a:solidFill>
              <a:prstDash val="solid"/>
              <a:round/>
            </a:ln>
            <a:effectLst/>
          </c:spPr>
          <c:marker>
            <c:symbol val="none"/>
          </c:marker>
          <c:cat>
            <c:strLit>
              <c:ptCount val="7"/>
              <c:pt idx="0">
                <c:v>1</c:v>
              </c:pt>
              <c:pt idx="1">
                <c:v>2</c:v>
              </c:pt>
              <c:pt idx="2">
                <c:v>3</c:v>
              </c:pt>
              <c:pt idx="3">
                <c:v>4</c:v>
              </c:pt>
              <c:pt idx="4">
                <c:v>5</c:v>
              </c:pt>
              <c:pt idx="5">
                <c:v>6</c:v>
              </c:pt>
              <c:pt idx="6">
                <c:v>7</c:v>
              </c:pt>
              <c:extLst>
                <c:ext xmlns:c15="http://schemas.microsoft.com/office/drawing/2012/chart" uri="{02D57815-91ED-43cb-92C2-25804820EDAC}">
                  <c15:autoCat val="1"/>
                </c:ext>
              </c:extLst>
            </c:strLit>
          </c:cat>
          <c:val>
            <c:numRef>
              <c:f>'[Амлитуда и длительность ОТ задержки.xlsx]Лист1'!$M$13:$M$25</c:f>
              <c:numCache>
                <c:formatCode>General</c:formatCode>
                <c:ptCount val="7"/>
                <c:pt idx="0">
                  <c:v>315</c:v>
                </c:pt>
                <c:pt idx="1">
                  <c:v>313</c:v>
                </c:pt>
                <c:pt idx="2">
                  <c:v>294</c:v>
                </c:pt>
                <c:pt idx="3">
                  <c:v>260</c:v>
                </c:pt>
                <c:pt idx="4">
                  <c:v>233</c:v>
                </c:pt>
                <c:pt idx="5">
                  <c:v>210</c:v>
                </c:pt>
                <c:pt idx="6">
                  <c:v>160</c:v>
                </c:pt>
              </c:numCache>
              <c:extLst/>
            </c:numRef>
          </c:val>
          <c:smooth val="0"/>
          <c:extLst>
            <c:ext xmlns:c16="http://schemas.microsoft.com/office/drawing/2014/chart" uri="{C3380CC4-5D6E-409C-BE32-E72D297353CC}">
              <c16:uniqueId val="{00000001-21C0-46E6-938B-3F72E8E0110E}"/>
            </c:ext>
          </c:extLst>
        </c:ser>
        <c:dLbls>
          <c:showLegendKey val="0"/>
          <c:showVal val="0"/>
          <c:showCatName val="0"/>
          <c:showSerName val="0"/>
          <c:showPercent val="0"/>
          <c:showBubbleSize val="0"/>
        </c:dLbls>
        <c:marker val="1"/>
        <c:smooth val="0"/>
        <c:axId val="853175088"/>
        <c:axId val="853179248"/>
      </c:lineChart>
      <c:catAx>
        <c:axId val="1442068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Задержка, нс</a:t>
                </a:r>
              </a:p>
            </c:rich>
          </c:tx>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1442069024"/>
        <c:crosses val="autoZero"/>
        <c:auto val="1"/>
        <c:lblAlgn val="ctr"/>
        <c:lblOffset val="100"/>
        <c:noMultiLvlLbl val="0"/>
      </c:catAx>
      <c:valAx>
        <c:axId val="1442069024"/>
        <c:scaling>
          <c:orientation val="minMax"/>
          <c:min val="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Амлитуда, В</a:t>
                </a:r>
              </a:p>
            </c:rich>
          </c:tx>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1442068608"/>
        <c:crosses val="autoZero"/>
        <c:crossBetween val="midCat"/>
        <c:majorUnit val="5"/>
      </c:valAx>
      <c:valAx>
        <c:axId val="853179248"/>
        <c:scaling>
          <c:orientation val="minMax"/>
          <c:min val="150"/>
        </c:scaling>
        <c:delete val="0"/>
        <c:axPos val="r"/>
        <c:title>
          <c:tx>
            <c:rich>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Длительность, нс</a:t>
                </a:r>
              </a:p>
            </c:rich>
          </c:tx>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853175088"/>
        <c:crosses val="max"/>
        <c:crossBetween val="between"/>
        <c:majorUnit val="50"/>
      </c:valAx>
      <c:catAx>
        <c:axId val="853175088"/>
        <c:scaling>
          <c:orientation val="minMax"/>
        </c:scaling>
        <c:delete val="1"/>
        <c:axPos val="b"/>
        <c:numFmt formatCode="General" sourceLinked="1"/>
        <c:majorTickMark val="out"/>
        <c:minorTickMark val="none"/>
        <c:tickLblPos val="nextTo"/>
        <c:crossAx val="85317924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25400" cap="rnd">
              <a:solidFill>
                <a:schemeClr val="tx1"/>
              </a:solidFill>
              <a:round/>
            </a:ln>
            <a:effectLst/>
          </c:spPr>
          <c:marker>
            <c:symbol val="none"/>
          </c:marker>
          <c:xVal>
            <c:numRef>
              <c:f>Лист1!$E$5:$E$25</c:f>
              <c:numCache>
                <c:formatCode>General</c:formatCode>
                <c:ptCount val="21"/>
                <c:pt idx="0">
                  <c:v>6</c:v>
                </c:pt>
                <c:pt idx="1">
                  <c:v>6.5</c:v>
                </c:pt>
                <c:pt idx="2">
                  <c:v>7</c:v>
                </c:pt>
                <c:pt idx="3">
                  <c:v>7.5</c:v>
                </c:pt>
                <c:pt idx="4">
                  <c:v>8</c:v>
                </c:pt>
                <c:pt idx="5">
                  <c:v>8.5</c:v>
                </c:pt>
                <c:pt idx="6">
                  <c:v>9</c:v>
                </c:pt>
                <c:pt idx="7">
                  <c:v>9.5</c:v>
                </c:pt>
                <c:pt idx="8">
                  <c:v>10</c:v>
                </c:pt>
                <c:pt idx="9">
                  <c:v>10.5</c:v>
                </c:pt>
                <c:pt idx="10">
                  <c:v>11</c:v>
                </c:pt>
                <c:pt idx="11">
                  <c:v>11.5</c:v>
                </c:pt>
                <c:pt idx="12">
                  <c:v>12</c:v>
                </c:pt>
                <c:pt idx="13">
                  <c:v>12.5</c:v>
                </c:pt>
                <c:pt idx="14">
                  <c:v>13</c:v>
                </c:pt>
                <c:pt idx="15">
                  <c:v>13.5</c:v>
                </c:pt>
                <c:pt idx="16">
                  <c:v>14</c:v>
                </c:pt>
                <c:pt idx="17">
                  <c:v>14.5</c:v>
                </c:pt>
                <c:pt idx="18">
                  <c:v>15</c:v>
                </c:pt>
                <c:pt idx="19">
                  <c:v>15.5</c:v>
                </c:pt>
                <c:pt idx="20">
                  <c:v>16</c:v>
                </c:pt>
              </c:numCache>
            </c:numRef>
          </c:xVal>
          <c:yVal>
            <c:numRef>
              <c:f>Лист1!$K$5:$K$25</c:f>
              <c:numCache>
                <c:formatCode>General</c:formatCode>
                <c:ptCount val="21"/>
                <c:pt idx="0">
                  <c:v>34.4</c:v>
                </c:pt>
                <c:pt idx="1">
                  <c:v>35.6</c:v>
                </c:pt>
                <c:pt idx="2">
                  <c:v>36.6</c:v>
                </c:pt>
                <c:pt idx="3">
                  <c:v>37</c:v>
                </c:pt>
                <c:pt idx="4">
                  <c:v>37.799999999999997</c:v>
                </c:pt>
                <c:pt idx="5">
                  <c:v>38.299999999999997</c:v>
                </c:pt>
                <c:pt idx="6">
                  <c:v>38.700000000000003</c:v>
                </c:pt>
                <c:pt idx="7">
                  <c:v>39.1</c:v>
                </c:pt>
                <c:pt idx="8">
                  <c:v>39.299999999999997</c:v>
                </c:pt>
                <c:pt idx="9">
                  <c:v>39.6</c:v>
                </c:pt>
                <c:pt idx="10">
                  <c:v>39.9</c:v>
                </c:pt>
                <c:pt idx="11">
                  <c:v>40.200000000000003</c:v>
                </c:pt>
                <c:pt idx="12">
                  <c:v>40.299999999999997</c:v>
                </c:pt>
                <c:pt idx="13">
                  <c:v>40.4</c:v>
                </c:pt>
                <c:pt idx="14">
                  <c:v>40.6</c:v>
                </c:pt>
                <c:pt idx="15">
                  <c:v>40.700000000000003</c:v>
                </c:pt>
                <c:pt idx="16">
                  <c:v>40.799999999999997</c:v>
                </c:pt>
                <c:pt idx="17">
                  <c:v>40.9</c:v>
                </c:pt>
                <c:pt idx="18">
                  <c:v>40.9</c:v>
                </c:pt>
                <c:pt idx="19">
                  <c:v>40.9</c:v>
                </c:pt>
                <c:pt idx="20">
                  <c:v>40.9</c:v>
                </c:pt>
              </c:numCache>
            </c:numRef>
          </c:yVal>
          <c:smooth val="1"/>
          <c:extLst>
            <c:ext xmlns:c16="http://schemas.microsoft.com/office/drawing/2014/chart" uri="{C3380CC4-5D6E-409C-BE32-E72D297353CC}">
              <c16:uniqueId val="{00000000-7F35-4DDB-8822-C057FB1E49D5}"/>
            </c:ext>
          </c:extLst>
        </c:ser>
        <c:dLbls>
          <c:showLegendKey val="0"/>
          <c:showVal val="0"/>
          <c:showCatName val="0"/>
          <c:showSerName val="0"/>
          <c:showPercent val="0"/>
          <c:showBubbleSize val="0"/>
        </c:dLbls>
        <c:axId val="1351177312"/>
        <c:axId val="1351176896"/>
      </c:scatterChart>
      <c:valAx>
        <c:axId val="1351177312"/>
        <c:scaling>
          <c:orientation val="minMax"/>
          <c:max val="16"/>
          <c:min val="6"/>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Длительность запускающего импульса, нс</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351176896"/>
        <c:crosses val="autoZero"/>
        <c:crossBetween val="midCat"/>
      </c:valAx>
      <c:valAx>
        <c:axId val="13511768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Амплитуда импульса, В</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3511773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25400" cap="rnd">
              <a:solidFill>
                <a:schemeClr val="tx1"/>
              </a:solidFill>
              <a:round/>
            </a:ln>
            <a:effectLst/>
          </c:spPr>
          <c:marker>
            <c:symbol val="none"/>
          </c:marker>
          <c:xVal>
            <c:numRef>
              <c:f>Лист1!$E$5:$E$25</c:f>
              <c:numCache>
                <c:formatCode>General</c:formatCode>
                <c:ptCount val="21"/>
                <c:pt idx="0">
                  <c:v>6</c:v>
                </c:pt>
                <c:pt idx="1">
                  <c:v>6.5</c:v>
                </c:pt>
                <c:pt idx="2">
                  <c:v>7</c:v>
                </c:pt>
                <c:pt idx="3">
                  <c:v>7.5</c:v>
                </c:pt>
                <c:pt idx="4">
                  <c:v>8</c:v>
                </c:pt>
                <c:pt idx="5">
                  <c:v>8.5</c:v>
                </c:pt>
                <c:pt idx="6">
                  <c:v>9</c:v>
                </c:pt>
                <c:pt idx="7">
                  <c:v>9.5</c:v>
                </c:pt>
                <c:pt idx="8">
                  <c:v>10</c:v>
                </c:pt>
                <c:pt idx="9">
                  <c:v>10.5</c:v>
                </c:pt>
                <c:pt idx="10">
                  <c:v>11</c:v>
                </c:pt>
                <c:pt idx="11">
                  <c:v>11.5</c:v>
                </c:pt>
                <c:pt idx="12">
                  <c:v>12</c:v>
                </c:pt>
                <c:pt idx="13">
                  <c:v>12.5</c:v>
                </c:pt>
                <c:pt idx="14">
                  <c:v>13</c:v>
                </c:pt>
                <c:pt idx="15">
                  <c:v>13.5</c:v>
                </c:pt>
                <c:pt idx="16">
                  <c:v>14</c:v>
                </c:pt>
                <c:pt idx="17">
                  <c:v>14.5</c:v>
                </c:pt>
                <c:pt idx="18">
                  <c:v>15</c:v>
                </c:pt>
                <c:pt idx="19">
                  <c:v>15.5</c:v>
                </c:pt>
                <c:pt idx="20">
                  <c:v>16</c:v>
                </c:pt>
              </c:numCache>
            </c:numRef>
          </c:xVal>
          <c:yVal>
            <c:numRef>
              <c:f>Лист1!$L$5:$L$25</c:f>
              <c:numCache>
                <c:formatCode>General</c:formatCode>
                <c:ptCount val="21"/>
                <c:pt idx="0">
                  <c:v>185</c:v>
                </c:pt>
                <c:pt idx="1">
                  <c:v>194</c:v>
                </c:pt>
                <c:pt idx="2">
                  <c:v>196</c:v>
                </c:pt>
                <c:pt idx="3">
                  <c:v>200</c:v>
                </c:pt>
                <c:pt idx="4">
                  <c:v>206</c:v>
                </c:pt>
                <c:pt idx="5">
                  <c:v>211</c:v>
                </c:pt>
                <c:pt idx="6">
                  <c:v>213</c:v>
                </c:pt>
                <c:pt idx="7">
                  <c:v>215</c:v>
                </c:pt>
                <c:pt idx="8">
                  <c:v>220</c:v>
                </c:pt>
                <c:pt idx="9">
                  <c:v>223</c:v>
                </c:pt>
                <c:pt idx="10">
                  <c:v>224</c:v>
                </c:pt>
                <c:pt idx="11">
                  <c:v>227</c:v>
                </c:pt>
                <c:pt idx="12">
                  <c:v>228</c:v>
                </c:pt>
                <c:pt idx="13">
                  <c:v>227</c:v>
                </c:pt>
                <c:pt idx="14">
                  <c:v>232</c:v>
                </c:pt>
                <c:pt idx="15">
                  <c:v>237</c:v>
                </c:pt>
                <c:pt idx="16">
                  <c:v>234</c:v>
                </c:pt>
                <c:pt idx="17">
                  <c:v>236</c:v>
                </c:pt>
                <c:pt idx="18">
                  <c:v>233</c:v>
                </c:pt>
                <c:pt idx="19">
                  <c:v>236</c:v>
                </c:pt>
                <c:pt idx="20">
                  <c:v>236</c:v>
                </c:pt>
              </c:numCache>
            </c:numRef>
          </c:yVal>
          <c:smooth val="1"/>
          <c:extLst>
            <c:ext xmlns:c16="http://schemas.microsoft.com/office/drawing/2014/chart" uri="{C3380CC4-5D6E-409C-BE32-E72D297353CC}">
              <c16:uniqueId val="{00000000-2062-49F6-A894-238D7A2DDFF2}"/>
            </c:ext>
          </c:extLst>
        </c:ser>
        <c:dLbls>
          <c:showLegendKey val="0"/>
          <c:showVal val="0"/>
          <c:showCatName val="0"/>
          <c:showSerName val="0"/>
          <c:showPercent val="0"/>
          <c:showBubbleSize val="0"/>
        </c:dLbls>
        <c:axId val="1411355968"/>
        <c:axId val="1411356384"/>
      </c:scatterChart>
      <c:valAx>
        <c:axId val="1411355968"/>
        <c:scaling>
          <c:orientation val="minMax"/>
          <c:max val="16"/>
          <c:min val="6"/>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lgn="l">
                  <a:defRPr sz="10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Длительность</a:t>
                </a:r>
                <a:r>
                  <a:rPr lang="ru-RU" sz="1400" baseline="0">
                    <a:solidFill>
                      <a:sysClr val="windowText" lastClr="000000"/>
                    </a:solidFill>
                    <a:latin typeface="Times New Roman" panose="02020603050405020304" pitchFamily="18" charset="0"/>
                    <a:cs typeface="Times New Roman" panose="02020603050405020304" pitchFamily="18" charset="0"/>
                  </a:rPr>
                  <a:t> запускающего импульса, нс</a:t>
                </a:r>
                <a:endParaRPr lang="ru-RU" sz="14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lgn="l">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411356384"/>
        <c:crosses val="autoZero"/>
        <c:crossBetween val="midCat"/>
      </c:valAx>
      <c:valAx>
        <c:axId val="1411356384"/>
        <c:scaling>
          <c:orientation val="minMax"/>
          <c:min val="18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Длительность</a:t>
                </a:r>
                <a:r>
                  <a:rPr lang="ru-RU" sz="1400" baseline="0">
                    <a:solidFill>
                      <a:sysClr val="windowText" lastClr="000000"/>
                    </a:solidFill>
                    <a:latin typeface="Times New Roman" panose="02020603050405020304" pitchFamily="18" charset="0"/>
                    <a:cs typeface="Times New Roman" panose="02020603050405020304" pitchFamily="18" charset="0"/>
                  </a:rPr>
                  <a:t> СКИ, пс</a:t>
                </a:r>
                <a:endParaRPr lang="ru-RU" sz="14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41135596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5691F0-FBE0-475C-ACB7-8436D48BA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1441</TotalTime>
  <Pages>78</Pages>
  <Words>13631</Words>
  <Characters>77699</Characters>
  <Application>Microsoft Office Word</Application>
  <DocSecurity>0</DocSecurity>
  <Lines>647</Lines>
  <Paragraphs>182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91148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Anastasia</cp:lastModifiedBy>
  <cp:revision>199</cp:revision>
  <cp:lastPrinted>2024-06-04T09:28:00Z</cp:lastPrinted>
  <dcterms:created xsi:type="dcterms:W3CDTF">2024-05-20T09:51:00Z</dcterms:created>
  <dcterms:modified xsi:type="dcterms:W3CDTF">2024-06-04T09:45:00Z</dcterms:modified>
</cp:coreProperties>
</file>