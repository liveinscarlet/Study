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sz w:val="28"/>
        </w:rPr>
        <w:id w:val="265581647"/>
        <w:docPartObj>
          <w:docPartGallery w:val="Table of Contents"/>
          <w:docPartUnique/>
        </w:docPartObj>
      </w:sdtPr>
      <w:sdtEndPr/>
      <w:sdtContent>
        <w:p w14:paraId="37E2A40B" w14:textId="10761B01" w:rsidR="007F66A1" w:rsidRPr="002D6ECE" w:rsidRDefault="002D6ECE" w:rsidP="007F66A1">
          <w:pPr>
            <w:pStyle w:val="a6"/>
            <w:rPr>
              <w:sz w:val="28"/>
              <w:szCs w:val="28"/>
            </w:rPr>
          </w:pPr>
          <w:r>
            <w:rPr>
              <w:sz w:val="28"/>
              <w:szCs w:val="28"/>
            </w:rPr>
            <w:t>Содержание</w:t>
          </w:r>
        </w:p>
        <w:p w14:paraId="23E1E385" w14:textId="148BAF40" w:rsidR="00E00B8E" w:rsidRDefault="007F66A1">
          <w:pPr>
            <w:pStyle w:val="21"/>
            <w:tabs>
              <w:tab w:val="right" w:leader="dot" w:pos="9345"/>
            </w:tabs>
            <w:rPr>
              <w:rFonts w:asciiTheme="minorHAnsi" w:eastAsiaTheme="minorEastAsia" w:hAnsiTheme="minorHAnsi" w:cstheme="minorBidi"/>
              <w:noProof/>
              <w:color w:val="auto"/>
              <w:sz w:val="22"/>
              <w:lang w:eastAsia="ru-RU"/>
            </w:rPr>
          </w:pPr>
          <w:r>
            <w:rPr>
              <w:szCs w:val="28"/>
            </w:rPr>
            <w:fldChar w:fldCharType="begin"/>
          </w:r>
          <w:r>
            <w:rPr>
              <w:szCs w:val="28"/>
            </w:rPr>
            <w:instrText xml:space="preserve"> TOC \o "1-3" \h \z \u </w:instrText>
          </w:r>
          <w:r>
            <w:rPr>
              <w:szCs w:val="28"/>
            </w:rPr>
            <w:fldChar w:fldCharType="separate"/>
          </w:r>
          <w:hyperlink w:anchor="_Toc167190199" w:history="1">
            <w:r w:rsidR="00E00B8E" w:rsidRPr="00A32856">
              <w:rPr>
                <w:rStyle w:val="a5"/>
                <w:noProof/>
              </w:rPr>
              <w:t>Введение</w:t>
            </w:r>
            <w:r w:rsidR="00E00B8E">
              <w:rPr>
                <w:noProof/>
                <w:webHidden/>
              </w:rPr>
              <w:tab/>
            </w:r>
            <w:r w:rsidR="00E00B8E">
              <w:rPr>
                <w:noProof/>
                <w:webHidden/>
              </w:rPr>
              <w:fldChar w:fldCharType="begin"/>
            </w:r>
            <w:r w:rsidR="00E00B8E">
              <w:rPr>
                <w:noProof/>
                <w:webHidden/>
              </w:rPr>
              <w:instrText xml:space="preserve"> PAGEREF _Toc167190199 \h </w:instrText>
            </w:r>
            <w:r w:rsidR="00E00B8E">
              <w:rPr>
                <w:noProof/>
                <w:webHidden/>
              </w:rPr>
            </w:r>
            <w:r w:rsidR="00E00B8E">
              <w:rPr>
                <w:noProof/>
                <w:webHidden/>
              </w:rPr>
              <w:fldChar w:fldCharType="separate"/>
            </w:r>
            <w:r w:rsidR="00F54EA6">
              <w:rPr>
                <w:noProof/>
                <w:webHidden/>
              </w:rPr>
              <w:t>3</w:t>
            </w:r>
            <w:r w:rsidR="00E00B8E">
              <w:rPr>
                <w:noProof/>
                <w:webHidden/>
              </w:rPr>
              <w:fldChar w:fldCharType="end"/>
            </w:r>
          </w:hyperlink>
        </w:p>
        <w:p w14:paraId="2BE2332B" w14:textId="5594A3EE" w:rsidR="00E00B8E" w:rsidRDefault="00E51B7E" w:rsidP="00F43BFB">
          <w:pPr>
            <w:pStyle w:val="21"/>
            <w:tabs>
              <w:tab w:val="left" w:pos="709"/>
              <w:tab w:val="right" w:leader="dot" w:pos="9345"/>
            </w:tabs>
            <w:rPr>
              <w:rFonts w:asciiTheme="minorHAnsi" w:eastAsiaTheme="minorEastAsia" w:hAnsiTheme="minorHAnsi" w:cstheme="minorBidi"/>
              <w:noProof/>
              <w:color w:val="auto"/>
              <w:sz w:val="22"/>
              <w:lang w:eastAsia="ru-RU"/>
            </w:rPr>
          </w:pPr>
          <w:hyperlink w:anchor="_Toc167190200" w:history="1">
            <w:r w:rsidR="00E00B8E" w:rsidRPr="00A32856">
              <w:rPr>
                <w:rStyle w:val="a5"/>
                <w:noProof/>
              </w:rPr>
              <w:t>1.</w:t>
            </w:r>
            <w:r w:rsidR="00E00B8E">
              <w:rPr>
                <w:rFonts w:asciiTheme="minorHAnsi" w:eastAsiaTheme="minorEastAsia" w:hAnsiTheme="minorHAnsi" w:cstheme="minorBidi"/>
                <w:noProof/>
                <w:color w:val="auto"/>
                <w:sz w:val="22"/>
                <w:lang w:eastAsia="ru-RU"/>
              </w:rPr>
              <w:tab/>
            </w:r>
            <w:r w:rsidR="00E00B8E" w:rsidRPr="00A32856">
              <w:rPr>
                <w:rStyle w:val="a5"/>
                <w:noProof/>
              </w:rPr>
              <w:t>Существующие методы формирования субнаносекундных СШП-импульсов</w:t>
            </w:r>
            <w:r w:rsidR="00E00B8E">
              <w:rPr>
                <w:noProof/>
                <w:webHidden/>
              </w:rPr>
              <w:tab/>
            </w:r>
            <w:r w:rsidR="00E00B8E">
              <w:rPr>
                <w:noProof/>
                <w:webHidden/>
              </w:rPr>
              <w:fldChar w:fldCharType="begin"/>
            </w:r>
            <w:r w:rsidR="00E00B8E">
              <w:rPr>
                <w:noProof/>
                <w:webHidden/>
              </w:rPr>
              <w:instrText xml:space="preserve"> PAGEREF _Toc167190200 \h </w:instrText>
            </w:r>
            <w:r w:rsidR="00E00B8E">
              <w:rPr>
                <w:noProof/>
                <w:webHidden/>
              </w:rPr>
            </w:r>
            <w:r w:rsidR="00E00B8E">
              <w:rPr>
                <w:noProof/>
                <w:webHidden/>
              </w:rPr>
              <w:fldChar w:fldCharType="separate"/>
            </w:r>
            <w:r w:rsidR="00F54EA6">
              <w:rPr>
                <w:noProof/>
                <w:webHidden/>
              </w:rPr>
              <w:t>5</w:t>
            </w:r>
            <w:r w:rsidR="00E00B8E">
              <w:rPr>
                <w:noProof/>
                <w:webHidden/>
              </w:rPr>
              <w:fldChar w:fldCharType="end"/>
            </w:r>
          </w:hyperlink>
        </w:p>
        <w:p w14:paraId="1FD1C7E6" w14:textId="3AF683A9" w:rsidR="00E00B8E" w:rsidRDefault="00E51B7E" w:rsidP="00F43BFB">
          <w:pPr>
            <w:pStyle w:val="21"/>
            <w:tabs>
              <w:tab w:val="left" w:pos="709"/>
              <w:tab w:val="right" w:leader="dot" w:pos="9345"/>
            </w:tabs>
            <w:rPr>
              <w:rFonts w:asciiTheme="minorHAnsi" w:eastAsiaTheme="minorEastAsia" w:hAnsiTheme="minorHAnsi" w:cstheme="minorBidi"/>
              <w:noProof/>
              <w:color w:val="auto"/>
              <w:sz w:val="22"/>
              <w:lang w:eastAsia="ru-RU"/>
            </w:rPr>
          </w:pPr>
          <w:hyperlink w:anchor="_Toc167190201" w:history="1">
            <w:r w:rsidR="00E00B8E" w:rsidRPr="00A32856">
              <w:rPr>
                <w:rStyle w:val="a5"/>
                <w:noProof/>
              </w:rPr>
              <w:t>2.</w:t>
            </w:r>
            <w:r w:rsidR="00E00B8E">
              <w:rPr>
                <w:rFonts w:asciiTheme="minorHAnsi" w:eastAsiaTheme="minorEastAsia" w:hAnsiTheme="minorHAnsi" w:cstheme="minorBidi"/>
                <w:noProof/>
                <w:color w:val="auto"/>
                <w:sz w:val="22"/>
                <w:lang w:eastAsia="ru-RU"/>
              </w:rPr>
              <w:tab/>
            </w:r>
            <w:r w:rsidR="00E00B8E" w:rsidRPr="00A32856">
              <w:rPr>
                <w:rStyle w:val="a5"/>
                <w:noProof/>
              </w:rPr>
              <w:t>Формирование импульсов в форме моноцикла и дуплета Гаусса</w:t>
            </w:r>
            <w:r w:rsidR="00E00B8E">
              <w:rPr>
                <w:noProof/>
                <w:webHidden/>
              </w:rPr>
              <w:tab/>
            </w:r>
            <w:r w:rsidR="00E00B8E">
              <w:rPr>
                <w:noProof/>
                <w:webHidden/>
              </w:rPr>
              <w:fldChar w:fldCharType="begin"/>
            </w:r>
            <w:r w:rsidR="00E00B8E">
              <w:rPr>
                <w:noProof/>
                <w:webHidden/>
              </w:rPr>
              <w:instrText xml:space="preserve"> PAGEREF _Toc167190201 \h </w:instrText>
            </w:r>
            <w:r w:rsidR="00E00B8E">
              <w:rPr>
                <w:noProof/>
                <w:webHidden/>
              </w:rPr>
            </w:r>
            <w:r w:rsidR="00E00B8E">
              <w:rPr>
                <w:noProof/>
                <w:webHidden/>
              </w:rPr>
              <w:fldChar w:fldCharType="separate"/>
            </w:r>
            <w:r w:rsidR="00F54EA6">
              <w:rPr>
                <w:noProof/>
                <w:webHidden/>
              </w:rPr>
              <w:t>6</w:t>
            </w:r>
            <w:r w:rsidR="00E00B8E">
              <w:rPr>
                <w:noProof/>
                <w:webHidden/>
              </w:rPr>
              <w:fldChar w:fldCharType="end"/>
            </w:r>
          </w:hyperlink>
        </w:p>
        <w:p w14:paraId="4DEE7CC6" w14:textId="2AF9F70E" w:rsidR="00E00B8E" w:rsidRDefault="00E51B7E">
          <w:pPr>
            <w:pStyle w:val="21"/>
            <w:tabs>
              <w:tab w:val="left" w:pos="880"/>
              <w:tab w:val="right" w:leader="dot" w:pos="9345"/>
            </w:tabs>
            <w:rPr>
              <w:rFonts w:asciiTheme="minorHAnsi" w:eastAsiaTheme="minorEastAsia" w:hAnsiTheme="minorHAnsi" w:cstheme="minorBidi"/>
              <w:noProof/>
              <w:color w:val="auto"/>
              <w:sz w:val="22"/>
              <w:lang w:eastAsia="ru-RU"/>
            </w:rPr>
          </w:pPr>
          <w:hyperlink w:anchor="_Toc167190202" w:history="1">
            <w:r w:rsidR="00E00B8E" w:rsidRPr="00A32856">
              <w:rPr>
                <w:rStyle w:val="a5"/>
                <w:noProof/>
              </w:rPr>
              <w:t>2.1</w:t>
            </w:r>
            <w:r w:rsidR="00E00B8E">
              <w:rPr>
                <w:rFonts w:asciiTheme="minorHAnsi" w:eastAsiaTheme="minorEastAsia" w:hAnsiTheme="minorHAnsi" w:cstheme="minorBidi"/>
                <w:noProof/>
                <w:color w:val="auto"/>
                <w:sz w:val="22"/>
                <w:lang w:eastAsia="ru-RU"/>
              </w:rPr>
              <w:tab/>
            </w:r>
            <w:r w:rsidR="00E00B8E" w:rsidRPr="00A32856">
              <w:rPr>
                <w:rStyle w:val="a5"/>
                <w:noProof/>
              </w:rPr>
              <w:t>Сумматор конструкции Уилкинсона и физика его работы</w:t>
            </w:r>
            <w:r w:rsidR="00E00B8E">
              <w:rPr>
                <w:noProof/>
                <w:webHidden/>
              </w:rPr>
              <w:tab/>
            </w:r>
            <w:r w:rsidR="00E00B8E">
              <w:rPr>
                <w:noProof/>
                <w:webHidden/>
              </w:rPr>
              <w:fldChar w:fldCharType="begin"/>
            </w:r>
            <w:r w:rsidR="00E00B8E">
              <w:rPr>
                <w:noProof/>
                <w:webHidden/>
              </w:rPr>
              <w:instrText xml:space="preserve"> PAGEREF _Toc167190202 \h </w:instrText>
            </w:r>
            <w:r w:rsidR="00E00B8E">
              <w:rPr>
                <w:noProof/>
                <w:webHidden/>
              </w:rPr>
            </w:r>
            <w:r w:rsidR="00E00B8E">
              <w:rPr>
                <w:noProof/>
                <w:webHidden/>
              </w:rPr>
              <w:fldChar w:fldCharType="separate"/>
            </w:r>
            <w:r w:rsidR="00F54EA6">
              <w:rPr>
                <w:noProof/>
                <w:webHidden/>
              </w:rPr>
              <w:t>6</w:t>
            </w:r>
            <w:r w:rsidR="00E00B8E">
              <w:rPr>
                <w:noProof/>
                <w:webHidden/>
              </w:rPr>
              <w:fldChar w:fldCharType="end"/>
            </w:r>
          </w:hyperlink>
        </w:p>
        <w:p w14:paraId="513596F0" w14:textId="384B043D" w:rsidR="00E00B8E" w:rsidRDefault="00E51B7E">
          <w:pPr>
            <w:pStyle w:val="21"/>
            <w:tabs>
              <w:tab w:val="left" w:pos="880"/>
              <w:tab w:val="right" w:leader="dot" w:pos="9345"/>
            </w:tabs>
            <w:rPr>
              <w:rFonts w:asciiTheme="minorHAnsi" w:eastAsiaTheme="minorEastAsia" w:hAnsiTheme="minorHAnsi" w:cstheme="minorBidi"/>
              <w:noProof/>
              <w:color w:val="auto"/>
              <w:sz w:val="22"/>
              <w:lang w:eastAsia="ru-RU"/>
            </w:rPr>
          </w:pPr>
          <w:hyperlink w:anchor="_Toc167190203" w:history="1">
            <w:r w:rsidR="00E00B8E" w:rsidRPr="00A32856">
              <w:rPr>
                <w:rStyle w:val="a5"/>
                <w:noProof/>
              </w:rPr>
              <w:t>2.2</w:t>
            </w:r>
            <w:r w:rsidR="00E00B8E">
              <w:rPr>
                <w:rFonts w:asciiTheme="minorHAnsi" w:eastAsiaTheme="minorEastAsia" w:hAnsiTheme="minorHAnsi" w:cstheme="minorBidi"/>
                <w:noProof/>
                <w:color w:val="auto"/>
                <w:sz w:val="22"/>
                <w:lang w:eastAsia="ru-RU"/>
              </w:rPr>
              <w:tab/>
            </w:r>
            <w:r w:rsidR="00E00B8E" w:rsidRPr="00A32856">
              <w:rPr>
                <w:rStyle w:val="a5"/>
                <w:noProof/>
              </w:rPr>
              <w:t>Многоступенчатые сумматоры конструкции Уилкинсона</w:t>
            </w:r>
            <w:r w:rsidR="00E00B8E">
              <w:rPr>
                <w:noProof/>
                <w:webHidden/>
              </w:rPr>
              <w:tab/>
            </w:r>
            <w:r w:rsidR="00E00B8E">
              <w:rPr>
                <w:noProof/>
                <w:webHidden/>
              </w:rPr>
              <w:fldChar w:fldCharType="begin"/>
            </w:r>
            <w:r w:rsidR="00E00B8E">
              <w:rPr>
                <w:noProof/>
                <w:webHidden/>
              </w:rPr>
              <w:instrText xml:space="preserve"> PAGEREF _Toc167190203 \h </w:instrText>
            </w:r>
            <w:r w:rsidR="00E00B8E">
              <w:rPr>
                <w:noProof/>
                <w:webHidden/>
              </w:rPr>
            </w:r>
            <w:r w:rsidR="00E00B8E">
              <w:rPr>
                <w:noProof/>
                <w:webHidden/>
              </w:rPr>
              <w:fldChar w:fldCharType="separate"/>
            </w:r>
            <w:r w:rsidR="00F54EA6">
              <w:rPr>
                <w:noProof/>
                <w:webHidden/>
              </w:rPr>
              <w:t>10</w:t>
            </w:r>
            <w:r w:rsidR="00E00B8E">
              <w:rPr>
                <w:noProof/>
                <w:webHidden/>
              </w:rPr>
              <w:fldChar w:fldCharType="end"/>
            </w:r>
          </w:hyperlink>
        </w:p>
        <w:p w14:paraId="0FEC5B51" w14:textId="458FC792" w:rsidR="00E00B8E" w:rsidRDefault="00E51B7E">
          <w:pPr>
            <w:pStyle w:val="21"/>
            <w:tabs>
              <w:tab w:val="left" w:pos="880"/>
              <w:tab w:val="right" w:leader="dot" w:pos="9345"/>
            </w:tabs>
            <w:rPr>
              <w:rFonts w:asciiTheme="minorHAnsi" w:eastAsiaTheme="minorEastAsia" w:hAnsiTheme="minorHAnsi" w:cstheme="minorBidi"/>
              <w:noProof/>
              <w:color w:val="auto"/>
              <w:sz w:val="22"/>
              <w:lang w:eastAsia="ru-RU"/>
            </w:rPr>
          </w:pPr>
          <w:hyperlink w:anchor="_Toc167190204" w:history="1">
            <w:r w:rsidR="00E00B8E" w:rsidRPr="00A32856">
              <w:rPr>
                <w:rStyle w:val="a5"/>
                <w:noProof/>
              </w:rPr>
              <w:t>2.3</w:t>
            </w:r>
            <w:r w:rsidR="00E00B8E">
              <w:rPr>
                <w:rFonts w:asciiTheme="minorHAnsi" w:eastAsiaTheme="minorEastAsia" w:hAnsiTheme="minorHAnsi" w:cstheme="minorBidi"/>
                <w:noProof/>
                <w:color w:val="auto"/>
                <w:sz w:val="22"/>
                <w:lang w:eastAsia="ru-RU"/>
              </w:rPr>
              <w:tab/>
            </w:r>
            <w:r w:rsidR="00E00B8E" w:rsidRPr="00A32856">
              <w:rPr>
                <w:rStyle w:val="a5"/>
                <w:noProof/>
              </w:rPr>
              <w:t>Моделирование многоступенчатого сумматора конструкции Уилкинсона</w:t>
            </w:r>
            <w:r w:rsidR="00E00B8E">
              <w:rPr>
                <w:noProof/>
                <w:webHidden/>
              </w:rPr>
              <w:tab/>
            </w:r>
            <w:r w:rsidR="00E00B8E">
              <w:rPr>
                <w:noProof/>
                <w:webHidden/>
              </w:rPr>
              <w:fldChar w:fldCharType="begin"/>
            </w:r>
            <w:r w:rsidR="00E00B8E">
              <w:rPr>
                <w:noProof/>
                <w:webHidden/>
              </w:rPr>
              <w:instrText xml:space="preserve"> PAGEREF _Toc167190204 \h </w:instrText>
            </w:r>
            <w:r w:rsidR="00E00B8E">
              <w:rPr>
                <w:noProof/>
                <w:webHidden/>
              </w:rPr>
            </w:r>
            <w:r w:rsidR="00E00B8E">
              <w:rPr>
                <w:noProof/>
                <w:webHidden/>
              </w:rPr>
              <w:fldChar w:fldCharType="separate"/>
            </w:r>
            <w:r w:rsidR="00F54EA6">
              <w:rPr>
                <w:noProof/>
                <w:webHidden/>
              </w:rPr>
              <w:t>10</w:t>
            </w:r>
            <w:r w:rsidR="00E00B8E">
              <w:rPr>
                <w:noProof/>
                <w:webHidden/>
              </w:rPr>
              <w:fldChar w:fldCharType="end"/>
            </w:r>
          </w:hyperlink>
        </w:p>
        <w:p w14:paraId="7977FC01" w14:textId="5A78A2F2" w:rsidR="00E00B8E" w:rsidRDefault="00E51B7E" w:rsidP="00813AC7">
          <w:pPr>
            <w:pStyle w:val="31"/>
            <w:rPr>
              <w:rFonts w:asciiTheme="minorHAnsi" w:eastAsiaTheme="minorEastAsia" w:hAnsiTheme="minorHAnsi" w:cstheme="minorBidi"/>
              <w:noProof/>
              <w:color w:val="auto"/>
              <w:sz w:val="22"/>
              <w:lang w:eastAsia="ru-RU"/>
            </w:rPr>
          </w:pPr>
          <w:hyperlink w:anchor="_Toc167190205" w:history="1">
            <w:r w:rsidR="00E00B8E" w:rsidRPr="00A32856">
              <w:rPr>
                <w:rStyle w:val="a5"/>
                <w:noProof/>
              </w:rPr>
              <w:t>2.3.1</w:t>
            </w:r>
            <w:r w:rsidR="00E00B8E">
              <w:rPr>
                <w:rFonts w:asciiTheme="minorHAnsi" w:eastAsiaTheme="minorEastAsia" w:hAnsiTheme="minorHAnsi" w:cstheme="minorBidi"/>
                <w:noProof/>
                <w:color w:val="auto"/>
                <w:sz w:val="22"/>
                <w:lang w:eastAsia="ru-RU"/>
              </w:rPr>
              <w:tab/>
            </w:r>
            <w:r w:rsidR="00E00B8E" w:rsidRPr="00A32856">
              <w:rPr>
                <w:rStyle w:val="a5"/>
                <w:noProof/>
              </w:rPr>
              <w:t>Итерационный подход к расчету параметров многоступенчатого сумматора</w:t>
            </w:r>
            <w:r w:rsidR="00E00B8E">
              <w:rPr>
                <w:noProof/>
                <w:webHidden/>
              </w:rPr>
              <w:tab/>
            </w:r>
            <w:r w:rsidR="00E00B8E">
              <w:rPr>
                <w:noProof/>
                <w:webHidden/>
              </w:rPr>
              <w:fldChar w:fldCharType="begin"/>
            </w:r>
            <w:r w:rsidR="00E00B8E">
              <w:rPr>
                <w:noProof/>
                <w:webHidden/>
              </w:rPr>
              <w:instrText xml:space="preserve"> PAGEREF _Toc167190205 \h </w:instrText>
            </w:r>
            <w:r w:rsidR="00E00B8E">
              <w:rPr>
                <w:noProof/>
                <w:webHidden/>
              </w:rPr>
            </w:r>
            <w:r w:rsidR="00E00B8E">
              <w:rPr>
                <w:noProof/>
                <w:webHidden/>
              </w:rPr>
              <w:fldChar w:fldCharType="separate"/>
            </w:r>
            <w:r w:rsidR="00F54EA6">
              <w:rPr>
                <w:noProof/>
                <w:webHidden/>
              </w:rPr>
              <w:t>10</w:t>
            </w:r>
            <w:r w:rsidR="00E00B8E">
              <w:rPr>
                <w:noProof/>
                <w:webHidden/>
              </w:rPr>
              <w:fldChar w:fldCharType="end"/>
            </w:r>
          </w:hyperlink>
        </w:p>
        <w:p w14:paraId="0B0B9A71" w14:textId="3D13739D" w:rsidR="00E00B8E" w:rsidRDefault="00E51B7E" w:rsidP="00813AC7">
          <w:pPr>
            <w:pStyle w:val="31"/>
            <w:rPr>
              <w:rFonts w:asciiTheme="minorHAnsi" w:eastAsiaTheme="minorEastAsia" w:hAnsiTheme="minorHAnsi" w:cstheme="minorBidi"/>
              <w:noProof/>
              <w:color w:val="auto"/>
              <w:sz w:val="22"/>
              <w:lang w:eastAsia="ru-RU"/>
            </w:rPr>
          </w:pPr>
          <w:hyperlink w:anchor="_Toc167190206" w:history="1">
            <w:r w:rsidR="00E00B8E" w:rsidRPr="00A32856">
              <w:rPr>
                <w:rStyle w:val="a5"/>
                <w:noProof/>
                <w:lang w:val="en-US"/>
              </w:rPr>
              <w:t>2.3.2</w:t>
            </w:r>
            <w:r w:rsidR="00E00B8E">
              <w:rPr>
                <w:rFonts w:asciiTheme="minorHAnsi" w:eastAsiaTheme="minorEastAsia" w:hAnsiTheme="minorHAnsi" w:cstheme="minorBidi"/>
                <w:noProof/>
                <w:color w:val="auto"/>
                <w:sz w:val="22"/>
                <w:lang w:eastAsia="ru-RU"/>
              </w:rPr>
              <w:tab/>
            </w:r>
            <w:r w:rsidR="00E00B8E" w:rsidRPr="00A32856">
              <w:rPr>
                <w:rStyle w:val="a5"/>
                <w:noProof/>
              </w:rPr>
              <w:t>Электродинамическое моделирование многоступенчатого сумматора</w:t>
            </w:r>
            <w:r w:rsidR="00E00B8E">
              <w:rPr>
                <w:noProof/>
                <w:webHidden/>
              </w:rPr>
              <w:tab/>
            </w:r>
            <w:r w:rsidR="00E00B8E">
              <w:rPr>
                <w:noProof/>
                <w:webHidden/>
              </w:rPr>
              <w:fldChar w:fldCharType="begin"/>
            </w:r>
            <w:r w:rsidR="00E00B8E">
              <w:rPr>
                <w:noProof/>
                <w:webHidden/>
              </w:rPr>
              <w:instrText xml:space="preserve"> PAGEREF _Toc167190206 \h </w:instrText>
            </w:r>
            <w:r w:rsidR="00E00B8E">
              <w:rPr>
                <w:noProof/>
                <w:webHidden/>
              </w:rPr>
            </w:r>
            <w:r w:rsidR="00E00B8E">
              <w:rPr>
                <w:noProof/>
                <w:webHidden/>
              </w:rPr>
              <w:fldChar w:fldCharType="separate"/>
            </w:r>
            <w:r w:rsidR="00F54EA6">
              <w:rPr>
                <w:noProof/>
                <w:webHidden/>
              </w:rPr>
              <w:t>17</w:t>
            </w:r>
            <w:r w:rsidR="00E00B8E">
              <w:rPr>
                <w:noProof/>
                <w:webHidden/>
              </w:rPr>
              <w:fldChar w:fldCharType="end"/>
            </w:r>
          </w:hyperlink>
        </w:p>
        <w:p w14:paraId="5730A010" w14:textId="790B627A" w:rsidR="00E00B8E" w:rsidRDefault="00E51B7E">
          <w:pPr>
            <w:pStyle w:val="21"/>
            <w:tabs>
              <w:tab w:val="left" w:pos="880"/>
              <w:tab w:val="right" w:leader="dot" w:pos="9345"/>
            </w:tabs>
            <w:rPr>
              <w:rFonts w:asciiTheme="minorHAnsi" w:eastAsiaTheme="minorEastAsia" w:hAnsiTheme="minorHAnsi" w:cstheme="minorBidi"/>
              <w:noProof/>
              <w:color w:val="auto"/>
              <w:sz w:val="22"/>
              <w:lang w:eastAsia="ru-RU"/>
            </w:rPr>
          </w:pPr>
          <w:hyperlink w:anchor="_Toc167190207" w:history="1">
            <w:r w:rsidR="00E00B8E" w:rsidRPr="00A32856">
              <w:rPr>
                <w:rStyle w:val="a5"/>
                <w:noProof/>
                <w:lang w:eastAsia="ru-RU"/>
              </w:rPr>
              <w:t>2.4</w:t>
            </w:r>
            <w:r w:rsidR="00E00B8E">
              <w:rPr>
                <w:rFonts w:asciiTheme="minorHAnsi" w:eastAsiaTheme="minorEastAsia" w:hAnsiTheme="minorHAnsi" w:cstheme="minorBidi"/>
                <w:noProof/>
                <w:color w:val="auto"/>
                <w:sz w:val="22"/>
                <w:lang w:eastAsia="ru-RU"/>
              </w:rPr>
              <w:tab/>
            </w:r>
            <w:r w:rsidR="00E00B8E" w:rsidRPr="00A32856">
              <w:rPr>
                <w:rStyle w:val="a5"/>
                <w:noProof/>
                <w:lang w:eastAsia="ru-RU"/>
              </w:rPr>
              <w:t>Пятипортовый сумматор конструкции Уилкинсона</w:t>
            </w:r>
            <w:r w:rsidR="00E00B8E">
              <w:rPr>
                <w:noProof/>
                <w:webHidden/>
              </w:rPr>
              <w:tab/>
            </w:r>
            <w:r w:rsidR="00E00B8E">
              <w:rPr>
                <w:noProof/>
                <w:webHidden/>
              </w:rPr>
              <w:fldChar w:fldCharType="begin"/>
            </w:r>
            <w:r w:rsidR="00E00B8E">
              <w:rPr>
                <w:noProof/>
                <w:webHidden/>
              </w:rPr>
              <w:instrText xml:space="preserve"> PAGEREF _Toc167190207 \h </w:instrText>
            </w:r>
            <w:r w:rsidR="00E00B8E">
              <w:rPr>
                <w:noProof/>
                <w:webHidden/>
              </w:rPr>
            </w:r>
            <w:r w:rsidR="00E00B8E">
              <w:rPr>
                <w:noProof/>
                <w:webHidden/>
              </w:rPr>
              <w:fldChar w:fldCharType="separate"/>
            </w:r>
            <w:r w:rsidR="00F54EA6">
              <w:rPr>
                <w:noProof/>
                <w:webHidden/>
              </w:rPr>
              <w:t>21</w:t>
            </w:r>
            <w:r w:rsidR="00E00B8E">
              <w:rPr>
                <w:noProof/>
                <w:webHidden/>
              </w:rPr>
              <w:fldChar w:fldCharType="end"/>
            </w:r>
          </w:hyperlink>
        </w:p>
        <w:p w14:paraId="7F797CCC" w14:textId="293E8304" w:rsidR="00E00B8E" w:rsidRDefault="00E51B7E">
          <w:pPr>
            <w:pStyle w:val="21"/>
            <w:tabs>
              <w:tab w:val="left" w:pos="660"/>
              <w:tab w:val="right" w:leader="dot" w:pos="9345"/>
            </w:tabs>
            <w:rPr>
              <w:rFonts w:asciiTheme="minorHAnsi" w:eastAsiaTheme="minorEastAsia" w:hAnsiTheme="minorHAnsi" w:cstheme="minorBidi"/>
              <w:noProof/>
              <w:color w:val="auto"/>
              <w:sz w:val="22"/>
              <w:lang w:eastAsia="ru-RU"/>
            </w:rPr>
          </w:pPr>
          <w:hyperlink w:anchor="_Toc167190208" w:history="1">
            <w:r w:rsidR="00E00B8E" w:rsidRPr="00A32856">
              <w:rPr>
                <w:rStyle w:val="a5"/>
                <w:noProof/>
              </w:rPr>
              <w:t>3</w:t>
            </w:r>
            <w:r w:rsidR="00E00B8E">
              <w:rPr>
                <w:rFonts w:asciiTheme="minorHAnsi" w:eastAsiaTheme="minorEastAsia" w:hAnsiTheme="minorHAnsi" w:cstheme="minorBidi"/>
                <w:noProof/>
                <w:color w:val="auto"/>
                <w:sz w:val="22"/>
                <w:lang w:eastAsia="ru-RU"/>
              </w:rPr>
              <w:tab/>
            </w:r>
            <w:r w:rsidR="00E00B8E" w:rsidRPr="00A32856">
              <w:rPr>
                <w:rStyle w:val="a5"/>
                <w:noProof/>
              </w:rPr>
              <w:t>Генераторы СКИ на основе ДНЗ</w:t>
            </w:r>
            <w:r w:rsidR="00E00B8E">
              <w:rPr>
                <w:noProof/>
                <w:webHidden/>
              </w:rPr>
              <w:tab/>
            </w:r>
            <w:r w:rsidR="00E00B8E">
              <w:rPr>
                <w:noProof/>
                <w:webHidden/>
              </w:rPr>
              <w:fldChar w:fldCharType="begin"/>
            </w:r>
            <w:r w:rsidR="00E00B8E">
              <w:rPr>
                <w:noProof/>
                <w:webHidden/>
              </w:rPr>
              <w:instrText xml:space="preserve"> PAGEREF _Toc167190208 \h </w:instrText>
            </w:r>
            <w:r w:rsidR="00E00B8E">
              <w:rPr>
                <w:noProof/>
                <w:webHidden/>
              </w:rPr>
            </w:r>
            <w:r w:rsidR="00E00B8E">
              <w:rPr>
                <w:noProof/>
                <w:webHidden/>
              </w:rPr>
              <w:fldChar w:fldCharType="separate"/>
            </w:r>
            <w:r w:rsidR="00F54EA6">
              <w:rPr>
                <w:noProof/>
                <w:webHidden/>
              </w:rPr>
              <w:t>25</w:t>
            </w:r>
            <w:r w:rsidR="00E00B8E">
              <w:rPr>
                <w:noProof/>
                <w:webHidden/>
              </w:rPr>
              <w:fldChar w:fldCharType="end"/>
            </w:r>
          </w:hyperlink>
        </w:p>
        <w:p w14:paraId="72B58907" w14:textId="2FED7E0E" w:rsidR="00E00B8E" w:rsidRDefault="00E51B7E">
          <w:pPr>
            <w:pStyle w:val="21"/>
            <w:tabs>
              <w:tab w:val="right" w:leader="dot" w:pos="9345"/>
            </w:tabs>
            <w:rPr>
              <w:rFonts w:asciiTheme="minorHAnsi" w:eastAsiaTheme="minorEastAsia" w:hAnsiTheme="minorHAnsi" w:cstheme="minorBidi"/>
              <w:noProof/>
              <w:color w:val="auto"/>
              <w:sz w:val="22"/>
              <w:lang w:eastAsia="ru-RU"/>
            </w:rPr>
          </w:pPr>
          <w:hyperlink w:anchor="_Toc167190209" w:history="1">
            <w:r w:rsidR="00E00B8E" w:rsidRPr="00A32856">
              <w:rPr>
                <w:rStyle w:val="a5"/>
                <w:noProof/>
              </w:rPr>
              <w:t>3.1. Генератор СКИ импульсного типа с одним запускающим импульсом и последовательно соединенными ДНЗ</w:t>
            </w:r>
            <w:r w:rsidR="00E00B8E">
              <w:rPr>
                <w:noProof/>
                <w:webHidden/>
              </w:rPr>
              <w:tab/>
            </w:r>
            <w:r w:rsidR="00E00B8E">
              <w:rPr>
                <w:noProof/>
                <w:webHidden/>
              </w:rPr>
              <w:fldChar w:fldCharType="begin"/>
            </w:r>
            <w:r w:rsidR="00E00B8E">
              <w:rPr>
                <w:noProof/>
                <w:webHidden/>
              </w:rPr>
              <w:instrText xml:space="preserve"> PAGEREF _Toc167190209 \h </w:instrText>
            </w:r>
            <w:r w:rsidR="00E00B8E">
              <w:rPr>
                <w:noProof/>
                <w:webHidden/>
              </w:rPr>
            </w:r>
            <w:r w:rsidR="00E00B8E">
              <w:rPr>
                <w:noProof/>
                <w:webHidden/>
              </w:rPr>
              <w:fldChar w:fldCharType="separate"/>
            </w:r>
            <w:r w:rsidR="00F54EA6">
              <w:rPr>
                <w:noProof/>
                <w:webHidden/>
              </w:rPr>
              <w:t>25</w:t>
            </w:r>
            <w:r w:rsidR="00E00B8E">
              <w:rPr>
                <w:noProof/>
                <w:webHidden/>
              </w:rPr>
              <w:fldChar w:fldCharType="end"/>
            </w:r>
          </w:hyperlink>
        </w:p>
        <w:p w14:paraId="3956D98A" w14:textId="1E08B04D" w:rsidR="00E00B8E" w:rsidRDefault="00E51B7E" w:rsidP="00813AC7">
          <w:pPr>
            <w:pStyle w:val="31"/>
            <w:rPr>
              <w:rFonts w:asciiTheme="minorHAnsi" w:eastAsiaTheme="minorEastAsia" w:hAnsiTheme="minorHAnsi" w:cstheme="minorBidi"/>
              <w:noProof/>
              <w:color w:val="auto"/>
              <w:sz w:val="22"/>
              <w:lang w:eastAsia="ru-RU"/>
            </w:rPr>
          </w:pPr>
          <w:hyperlink w:anchor="_Toc167190210" w:history="1">
            <w:r w:rsidR="00E00B8E" w:rsidRPr="00A32856">
              <w:rPr>
                <w:rStyle w:val="a5"/>
                <w:noProof/>
              </w:rPr>
              <w:t>3.1.1</w:t>
            </w:r>
            <w:r w:rsidR="00E00B8E">
              <w:rPr>
                <w:rFonts w:asciiTheme="minorHAnsi" w:eastAsiaTheme="minorEastAsia" w:hAnsiTheme="minorHAnsi" w:cstheme="minorBidi"/>
                <w:noProof/>
                <w:color w:val="auto"/>
                <w:sz w:val="22"/>
                <w:lang w:eastAsia="ru-RU"/>
              </w:rPr>
              <w:tab/>
            </w:r>
            <w:r w:rsidR="00E00B8E" w:rsidRPr="00A32856">
              <w:rPr>
                <w:rStyle w:val="a5"/>
                <w:noProof/>
              </w:rPr>
              <w:t>Физика работы генераторов в импульсном режиме</w:t>
            </w:r>
            <w:r w:rsidR="00E00B8E">
              <w:rPr>
                <w:noProof/>
                <w:webHidden/>
              </w:rPr>
              <w:tab/>
            </w:r>
            <w:r w:rsidR="00E00B8E">
              <w:rPr>
                <w:noProof/>
                <w:webHidden/>
              </w:rPr>
              <w:fldChar w:fldCharType="begin"/>
            </w:r>
            <w:r w:rsidR="00E00B8E">
              <w:rPr>
                <w:noProof/>
                <w:webHidden/>
              </w:rPr>
              <w:instrText xml:space="preserve"> PAGEREF _Toc167190210 \h </w:instrText>
            </w:r>
            <w:r w:rsidR="00E00B8E">
              <w:rPr>
                <w:noProof/>
                <w:webHidden/>
              </w:rPr>
            </w:r>
            <w:r w:rsidR="00E00B8E">
              <w:rPr>
                <w:noProof/>
                <w:webHidden/>
              </w:rPr>
              <w:fldChar w:fldCharType="separate"/>
            </w:r>
            <w:r w:rsidR="00F54EA6">
              <w:rPr>
                <w:noProof/>
                <w:webHidden/>
              </w:rPr>
              <w:t>25</w:t>
            </w:r>
            <w:r w:rsidR="00E00B8E">
              <w:rPr>
                <w:noProof/>
                <w:webHidden/>
              </w:rPr>
              <w:fldChar w:fldCharType="end"/>
            </w:r>
          </w:hyperlink>
        </w:p>
        <w:p w14:paraId="53E450AF" w14:textId="5E965A17" w:rsidR="00E00B8E" w:rsidRDefault="00E51B7E" w:rsidP="00813AC7">
          <w:pPr>
            <w:pStyle w:val="31"/>
            <w:rPr>
              <w:rFonts w:asciiTheme="minorHAnsi" w:eastAsiaTheme="minorEastAsia" w:hAnsiTheme="minorHAnsi" w:cstheme="minorBidi"/>
              <w:noProof/>
              <w:color w:val="auto"/>
              <w:sz w:val="22"/>
              <w:lang w:eastAsia="ru-RU"/>
            </w:rPr>
          </w:pPr>
          <w:hyperlink w:anchor="_Toc167190211" w:history="1">
            <w:r w:rsidR="00E00B8E" w:rsidRPr="00A32856">
              <w:rPr>
                <w:rStyle w:val="a5"/>
                <w:noProof/>
              </w:rPr>
              <w:t>3.1.2</w:t>
            </w:r>
            <w:r w:rsidR="00E00B8E">
              <w:rPr>
                <w:rFonts w:asciiTheme="minorHAnsi" w:eastAsiaTheme="minorEastAsia" w:hAnsiTheme="minorHAnsi" w:cstheme="minorBidi"/>
                <w:noProof/>
                <w:color w:val="auto"/>
                <w:sz w:val="22"/>
                <w:lang w:eastAsia="ru-RU"/>
              </w:rPr>
              <w:tab/>
            </w:r>
            <w:r w:rsidR="00E00B8E" w:rsidRPr="00A32856">
              <w:rPr>
                <w:rStyle w:val="a5"/>
                <w:noProof/>
              </w:rPr>
              <w:t>Экспериментальные результаты</w:t>
            </w:r>
            <w:r w:rsidR="00E00B8E">
              <w:rPr>
                <w:noProof/>
                <w:webHidden/>
              </w:rPr>
              <w:tab/>
            </w:r>
            <w:r w:rsidR="00E00B8E">
              <w:rPr>
                <w:noProof/>
                <w:webHidden/>
              </w:rPr>
              <w:fldChar w:fldCharType="begin"/>
            </w:r>
            <w:r w:rsidR="00E00B8E">
              <w:rPr>
                <w:noProof/>
                <w:webHidden/>
              </w:rPr>
              <w:instrText xml:space="preserve"> PAGEREF _Toc167190211 \h </w:instrText>
            </w:r>
            <w:r w:rsidR="00E00B8E">
              <w:rPr>
                <w:noProof/>
                <w:webHidden/>
              </w:rPr>
            </w:r>
            <w:r w:rsidR="00E00B8E">
              <w:rPr>
                <w:noProof/>
                <w:webHidden/>
              </w:rPr>
              <w:fldChar w:fldCharType="separate"/>
            </w:r>
            <w:r w:rsidR="00F54EA6">
              <w:rPr>
                <w:noProof/>
                <w:webHidden/>
              </w:rPr>
              <w:t>30</w:t>
            </w:r>
            <w:r w:rsidR="00E00B8E">
              <w:rPr>
                <w:noProof/>
                <w:webHidden/>
              </w:rPr>
              <w:fldChar w:fldCharType="end"/>
            </w:r>
          </w:hyperlink>
        </w:p>
        <w:p w14:paraId="78F82356" w14:textId="46986C65" w:rsidR="00E00B8E" w:rsidRDefault="00E51B7E">
          <w:pPr>
            <w:pStyle w:val="21"/>
            <w:tabs>
              <w:tab w:val="right" w:leader="dot" w:pos="9345"/>
            </w:tabs>
            <w:rPr>
              <w:rFonts w:asciiTheme="minorHAnsi" w:eastAsiaTheme="minorEastAsia" w:hAnsiTheme="minorHAnsi" w:cstheme="minorBidi"/>
              <w:noProof/>
              <w:color w:val="auto"/>
              <w:sz w:val="22"/>
              <w:lang w:eastAsia="ru-RU"/>
            </w:rPr>
          </w:pPr>
          <w:hyperlink w:anchor="_Toc167190212" w:history="1">
            <w:r w:rsidR="00E00B8E" w:rsidRPr="00A32856">
              <w:rPr>
                <w:rStyle w:val="a5"/>
                <w:noProof/>
              </w:rPr>
              <w:t>3.2. Генератор СКИ импульсного типа с двумя запускающими импульсами</w:t>
            </w:r>
            <w:r w:rsidR="00E00B8E">
              <w:rPr>
                <w:noProof/>
                <w:webHidden/>
              </w:rPr>
              <w:tab/>
            </w:r>
            <w:r w:rsidR="00E00B8E">
              <w:rPr>
                <w:noProof/>
                <w:webHidden/>
              </w:rPr>
              <w:fldChar w:fldCharType="begin"/>
            </w:r>
            <w:r w:rsidR="00E00B8E">
              <w:rPr>
                <w:noProof/>
                <w:webHidden/>
              </w:rPr>
              <w:instrText xml:space="preserve"> PAGEREF _Toc167190212 \h </w:instrText>
            </w:r>
            <w:r w:rsidR="00E00B8E">
              <w:rPr>
                <w:noProof/>
                <w:webHidden/>
              </w:rPr>
            </w:r>
            <w:r w:rsidR="00E00B8E">
              <w:rPr>
                <w:noProof/>
                <w:webHidden/>
              </w:rPr>
              <w:fldChar w:fldCharType="separate"/>
            </w:r>
            <w:r w:rsidR="00F54EA6">
              <w:rPr>
                <w:noProof/>
                <w:webHidden/>
              </w:rPr>
              <w:t>31</w:t>
            </w:r>
            <w:r w:rsidR="00E00B8E">
              <w:rPr>
                <w:noProof/>
                <w:webHidden/>
              </w:rPr>
              <w:fldChar w:fldCharType="end"/>
            </w:r>
          </w:hyperlink>
        </w:p>
        <w:p w14:paraId="62708B4F" w14:textId="25F42161" w:rsidR="00E00B8E" w:rsidRDefault="00E51B7E" w:rsidP="00813AC7">
          <w:pPr>
            <w:pStyle w:val="31"/>
            <w:rPr>
              <w:rFonts w:asciiTheme="minorHAnsi" w:eastAsiaTheme="minorEastAsia" w:hAnsiTheme="minorHAnsi" w:cstheme="minorBidi"/>
              <w:noProof/>
              <w:color w:val="auto"/>
              <w:sz w:val="22"/>
              <w:lang w:eastAsia="ru-RU"/>
            </w:rPr>
          </w:pPr>
          <w:hyperlink w:anchor="_Toc167190213" w:history="1">
            <w:r w:rsidR="00E00B8E" w:rsidRPr="00A32856">
              <w:rPr>
                <w:rStyle w:val="a5"/>
                <w:noProof/>
              </w:rPr>
              <w:t>3.2.1. Модель генератора СКИ с двумя запускающими импульсами</w:t>
            </w:r>
            <w:r w:rsidR="00E00B8E">
              <w:rPr>
                <w:noProof/>
                <w:webHidden/>
              </w:rPr>
              <w:tab/>
            </w:r>
            <w:r w:rsidR="00E00B8E">
              <w:rPr>
                <w:noProof/>
                <w:webHidden/>
              </w:rPr>
              <w:fldChar w:fldCharType="begin"/>
            </w:r>
            <w:r w:rsidR="00E00B8E">
              <w:rPr>
                <w:noProof/>
                <w:webHidden/>
              </w:rPr>
              <w:instrText xml:space="preserve"> PAGEREF _Toc167190213 \h </w:instrText>
            </w:r>
            <w:r w:rsidR="00E00B8E">
              <w:rPr>
                <w:noProof/>
                <w:webHidden/>
              </w:rPr>
            </w:r>
            <w:r w:rsidR="00E00B8E">
              <w:rPr>
                <w:noProof/>
                <w:webHidden/>
              </w:rPr>
              <w:fldChar w:fldCharType="separate"/>
            </w:r>
            <w:r w:rsidR="00F54EA6">
              <w:rPr>
                <w:noProof/>
                <w:webHidden/>
              </w:rPr>
              <w:t>32</w:t>
            </w:r>
            <w:r w:rsidR="00E00B8E">
              <w:rPr>
                <w:noProof/>
                <w:webHidden/>
              </w:rPr>
              <w:fldChar w:fldCharType="end"/>
            </w:r>
          </w:hyperlink>
        </w:p>
        <w:p w14:paraId="129D334A" w14:textId="2C5B1577" w:rsidR="00E00B8E" w:rsidRDefault="00E51B7E" w:rsidP="00813AC7">
          <w:pPr>
            <w:pStyle w:val="31"/>
            <w:rPr>
              <w:rFonts w:asciiTheme="minorHAnsi" w:eastAsiaTheme="minorEastAsia" w:hAnsiTheme="minorHAnsi" w:cstheme="minorBidi"/>
              <w:noProof/>
              <w:color w:val="auto"/>
              <w:sz w:val="22"/>
              <w:lang w:eastAsia="ru-RU"/>
            </w:rPr>
          </w:pPr>
          <w:hyperlink w:anchor="_Toc167190214" w:history="1">
            <w:r w:rsidR="00E00B8E" w:rsidRPr="00A32856">
              <w:rPr>
                <w:rStyle w:val="a5"/>
                <w:noProof/>
              </w:rPr>
              <w:t>3.1.3</w:t>
            </w:r>
            <w:r w:rsidR="00E00B8E">
              <w:rPr>
                <w:rFonts w:asciiTheme="minorHAnsi" w:eastAsiaTheme="minorEastAsia" w:hAnsiTheme="minorHAnsi" w:cstheme="minorBidi"/>
                <w:noProof/>
                <w:color w:val="auto"/>
                <w:sz w:val="22"/>
                <w:lang w:eastAsia="ru-RU"/>
              </w:rPr>
              <w:tab/>
            </w:r>
            <w:r w:rsidR="00E00B8E" w:rsidRPr="00A32856">
              <w:rPr>
                <w:rStyle w:val="a5"/>
                <w:noProof/>
              </w:rPr>
              <w:t>Экспериментальное исследование генератора СКИ с двумя запускаюшими импульсами</w:t>
            </w:r>
            <w:r w:rsidR="00E00B8E">
              <w:rPr>
                <w:noProof/>
                <w:webHidden/>
              </w:rPr>
              <w:tab/>
            </w:r>
            <w:r w:rsidR="00E00B8E">
              <w:rPr>
                <w:noProof/>
                <w:webHidden/>
              </w:rPr>
              <w:fldChar w:fldCharType="begin"/>
            </w:r>
            <w:r w:rsidR="00E00B8E">
              <w:rPr>
                <w:noProof/>
                <w:webHidden/>
              </w:rPr>
              <w:instrText xml:space="preserve"> PAGEREF _Toc167190214 \h </w:instrText>
            </w:r>
            <w:r w:rsidR="00E00B8E">
              <w:rPr>
                <w:noProof/>
                <w:webHidden/>
              </w:rPr>
            </w:r>
            <w:r w:rsidR="00E00B8E">
              <w:rPr>
                <w:noProof/>
                <w:webHidden/>
              </w:rPr>
              <w:fldChar w:fldCharType="separate"/>
            </w:r>
            <w:r w:rsidR="00F54EA6">
              <w:rPr>
                <w:noProof/>
                <w:webHidden/>
              </w:rPr>
              <w:t>35</w:t>
            </w:r>
            <w:r w:rsidR="00E00B8E">
              <w:rPr>
                <w:noProof/>
                <w:webHidden/>
              </w:rPr>
              <w:fldChar w:fldCharType="end"/>
            </w:r>
          </w:hyperlink>
        </w:p>
        <w:p w14:paraId="33C54C57" w14:textId="3EC0C4E5" w:rsidR="00E00B8E" w:rsidRDefault="00E51B7E">
          <w:pPr>
            <w:pStyle w:val="21"/>
            <w:tabs>
              <w:tab w:val="left" w:pos="660"/>
              <w:tab w:val="right" w:leader="dot" w:pos="9345"/>
            </w:tabs>
            <w:rPr>
              <w:rFonts w:asciiTheme="minorHAnsi" w:eastAsiaTheme="minorEastAsia" w:hAnsiTheme="minorHAnsi" w:cstheme="minorBidi"/>
              <w:noProof/>
              <w:color w:val="auto"/>
              <w:sz w:val="22"/>
              <w:lang w:eastAsia="ru-RU"/>
            </w:rPr>
          </w:pPr>
          <w:hyperlink w:anchor="_Toc167190215" w:history="1">
            <w:r w:rsidR="00E00B8E" w:rsidRPr="00A32856">
              <w:rPr>
                <w:rStyle w:val="a5"/>
                <w:noProof/>
              </w:rPr>
              <w:t>4</w:t>
            </w:r>
            <w:r w:rsidR="00E00B8E">
              <w:rPr>
                <w:rFonts w:asciiTheme="minorHAnsi" w:eastAsiaTheme="minorEastAsia" w:hAnsiTheme="minorHAnsi" w:cstheme="minorBidi"/>
                <w:noProof/>
                <w:color w:val="auto"/>
                <w:sz w:val="22"/>
                <w:lang w:eastAsia="ru-RU"/>
              </w:rPr>
              <w:tab/>
            </w:r>
            <w:r w:rsidR="00E00B8E" w:rsidRPr="00A32856">
              <w:rPr>
                <w:rStyle w:val="a5"/>
                <w:noProof/>
              </w:rPr>
              <w:t>Программно-аппаратный комплекс по автоматизированному исследованию параметров сверхкоротких импульсов</w:t>
            </w:r>
            <w:r w:rsidR="00E00B8E">
              <w:rPr>
                <w:noProof/>
                <w:webHidden/>
              </w:rPr>
              <w:tab/>
            </w:r>
            <w:r w:rsidR="00E00B8E">
              <w:rPr>
                <w:noProof/>
                <w:webHidden/>
              </w:rPr>
              <w:fldChar w:fldCharType="begin"/>
            </w:r>
            <w:r w:rsidR="00E00B8E">
              <w:rPr>
                <w:noProof/>
                <w:webHidden/>
              </w:rPr>
              <w:instrText xml:space="preserve"> PAGEREF _Toc167190215 \h </w:instrText>
            </w:r>
            <w:r w:rsidR="00E00B8E">
              <w:rPr>
                <w:noProof/>
                <w:webHidden/>
              </w:rPr>
            </w:r>
            <w:r w:rsidR="00E00B8E">
              <w:rPr>
                <w:noProof/>
                <w:webHidden/>
              </w:rPr>
              <w:fldChar w:fldCharType="separate"/>
            </w:r>
            <w:r w:rsidR="00F54EA6">
              <w:rPr>
                <w:noProof/>
                <w:webHidden/>
              </w:rPr>
              <w:t>42</w:t>
            </w:r>
            <w:r w:rsidR="00E00B8E">
              <w:rPr>
                <w:noProof/>
                <w:webHidden/>
              </w:rPr>
              <w:fldChar w:fldCharType="end"/>
            </w:r>
          </w:hyperlink>
        </w:p>
        <w:p w14:paraId="330E70C2" w14:textId="4CBD71CB" w:rsidR="00E00B8E" w:rsidRDefault="00E51B7E">
          <w:pPr>
            <w:pStyle w:val="21"/>
            <w:tabs>
              <w:tab w:val="left" w:pos="1100"/>
              <w:tab w:val="right" w:leader="dot" w:pos="9345"/>
            </w:tabs>
            <w:rPr>
              <w:rFonts w:asciiTheme="minorHAnsi" w:eastAsiaTheme="minorEastAsia" w:hAnsiTheme="minorHAnsi" w:cstheme="minorBidi"/>
              <w:noProof/>
              <w:color w:val="auto"/>
              <w:sz w:val="22"/>
              <w:lang w:eastAsia="ru-RU"/>
            </w:rPr>
          </w:pPr>
          <w:hyperlink w:anchor="_Toc167190216" w:history="1">
            <w:r w:rsidR="00E00B8E" w:rsidRPr="00A32856">
              <w:rPr>
                <w:rStyle w:val="a5"/>
                <w:noProof/>
              </w:rPr>
              <w:t>4.1.</w:t>
            </w:r>
            <w:r w:rsidR="00E00B8E">
              <w:rPr>
                <w:rFonts w:asciiTheme="minorHAnsi" w:eastAsiaTheme="minorEastAsia" w:hAnsiTheme="minorHAnsi" w:cstheme="minorBidi"/>
                <w:noProof/>
                <w:color w:val="auto"/>
                <w:sz w:val="22"/>
                <w:lang w:eastAsia="ru-RU"/>
              </w:rPr>
              <w:tab/>
            </w:r>
            <w:r w:rsidR="00E00B8E" w:rsidRPr="00A32856">
              <w:rPr>
                <w:rStyle w:val="a5"/>
                <w:noProof/>
              </w:rPr>
              <w:t>Архитектура программно-аппаратного комплекса</w:t>
            </w:r>
            <w:r w:rsidR="00E00B8E">
              <w:rPr>
                <w:noProof/>
                <w:webHidden/>
              </w:rPr>
              <w:tab/>
            </w:r>
            <w:r w:rsidR="00E00B8E">
              <w:rPr>
                <w:noProof/>
                <w:webHidden/>
              </w:rPr>
              <w:fldChar w:fldCharType="begin"/>
            </w:r>
            <w:r w:rsidR="00E00B8E">
              <w:rPr>
                <w:noProof/>
                <w:webHidden/>
              </w:rPr>
              <w:instrText xml:space="preserve"> PAGEREF _Toc167190216 \h </w:instrText>
            </w:r>
            <w:r w:rsidR="00E00B8E">
              <w:rPr>
                <w:noProof/>
                <w:webHidden/>
              </w:rPr>
            </w:r>
            <w:r w:rsidR="00E00B8E">
              <w:rPr>
                <w:noProof/>
                <w:webHidden/>
              </w:rPr>
              <w:fldChar w:fldCharType="separate"/>
            </w:r>
            <w:r w:rsidR="00F54EA6">
              <w:rPr>
                <w:noProof/>
                <w:webHidden/>
              </w:rPr>
              <w:t>42</w:t>
            </w:r>
            <w:r w:rsidR="00E00B8E">
              <w:rPr>
                <w:noProof/>
                <w:webHidden/>
              </w:rPr>
              <w:fldChar w:fldCharType="end"/>
            </w:r>
          </w:hyperlink>
        </w:p>
        <w:p w14:paraId="4C08A36F" w14:textId="54FE96BD" w:rsidR="00E00B8E" w:rsidRDefault="00E51B7E">
          <w:pPr>
            <w:pStyle w:val="21"/>
            <w:tabs>
              <w:tab w:val="left" w:pos="880"/>
              <w:tab w:val="right" w:leader="dot" w:pos="9345"/>
            </w:tabs>
            <w:rPr>
              <w:rFonts w:asciiTheme="minorHAnsi" w:eastAsiaTheme="minorEastAsia" w:hAnsiTheme="minorHAnsi" w:cstheme="minorBidi"/>
              <w:noProof/>
              <w:color w:val="auto"/>
              <w:sz w:val="22"/>
              <w:lang w:eastAsia="ru-RU"/>
            </w:rPr>
          </w:pPr>
          <w:hyperlink w:anchor="_Toc167190217" w:history="1">
            <w:r w:rsidR="00E00B8E" w:rsidRPr="00A32856">
              <w:rPr>
                <w:rStyle w:val="a5"/>
                <w:noProof/>
              </w:rPr>
              <w:t>4.1</w:t>
            </w:r>
            <w:r w:rsidR="00E00B8E">
              <w:rPr>
                <w:rFonts w:asciiTheme="minorHAnsi" w:eastAsiaTheme="minorEastAsia" w:hAnsiTheme="minorHAnsi" w:cstheme="minorBidi"/>
                <w:noProof/>
                <w:color w:val="auto"/>
                <w:sz w:val="22"/>
                <w:lang w:eastAsia="ru-RU"/>
              </w:rPr>
              <w:tab/>
            </w:r>
            <w:r w:rsidR="00E00B8E" w:rsidRPr="00A32856">
              <w:rPr>
                <w:rStyle w:val="a5"/>
                <w:noProof/>
              </w:rPr>
              <w:t>Экспериментальные результаты применения программно-аппаратного комплекса</w:t>
            </w:r>
            <w:r w:rsidR="00E00B8E">
              <w:rPr>
                <w:noProof/>
                <w:webHidden/>
              </w:rPr>
              <w:tab/>
            </w:r>
            <w:r w:rsidR="00E00B8E">
              <w:rPr>
                <w:noProof/>
                <w:webHidden/>
              </w:rPr>
              <w:fldChar w:fldCharType="begin"/>
            </w:r>
            <w:r w:rsidR="00E00B8E">
              <w:rPr>
                <w:noProof/>
                <w:webHidden/>
              </w:rPr>
              <w:instrText xml:space="preserve"> PAGEREF _Toc167190217 \h </w:instrText>
            </w:r>
            <w:r w:rsidR="00E00B8E">
              <w:rPr>
                <w:noProof/>
                <w:webHidden/>
              </w:rPr>
            </w:r>
            <w:r w:rsidR="00E00B8E">
              <w:rPr>
                <w:noProof/>
                <w:webHidden/>
              </w:rPr>
              <w:fldChar w:fldCharType="separate"/>
            </w:r>
            <w:r w:rsidR="00F54EA6">
              <w:rPr>
                <w:noProof/>
                <w:webHidden/>
              </w:rPr>
              <w:t>48</w:t>
            </w:r>
            <w:r w:rsidR="00E00B8E">
              <w:rPr>
                <w:noProof/>
                <w:webHidden/>
              </w:rPr>
              <w:fldChar w:fldCharType="end"/>
            </w:r>
          </w:hyperlink>
        </w:p>
        <w:p w14:paraId="0272B4D1" w14:textId="2F9529CE" w:rsidR="00E00B8E" w:rsidRDefault="00E51B7E">
          <w:pPr>
            <w:pStyle w:val="21"/>
            <w:tabs>
              <w:tab w:val="left" w:pos="880"/>
              <w:tab w:val="right" w:leader="dot" w:pos="9345"/>
            </w:tabs>
            <w:rPr>
              <w:rFonts w:asciiTheme="minorHAnsi" w:eastAsiaTheme="minorEastAsia" w:hAnsiTheme="minorHAnsi" w:cstheme="minorBidi"/>
              <w:noProof/>
              <w:color w:val="auto"/>
              <w:sz w:val="22"/>
              <w:lang w:eastAsia="ru-RU"/>
            </w:rPr>
          </w:pPr>
          <w:hyperlink w:anchor="_Toc167190218" w:history="1">
            <w:r w:rsidR="00E00B8E" w:rsidRPr="00A32856">
              <w:rPr>
                <w:rStyle w:val="a5"/>
                <w:noProof/>
              </w:rPr>
              <w:t>4.2</w:t>
            </w:r>
            <w:r w:rsidR="00E00B8E">
              <w:rPr>
                <w:rFonts w:asciiTheme="minorHAnsi" w:eastAsiaTheme="minorEastAsia" w:hAnsiTheme="minorHAnsi" w:cstheme="minorBidi"/>
                <w:noProof/>
                <w:color w:val="auto"/>
                <w:sz w:val="22"/>
                <w:lang w:eastAsia="ru-RU"/>
              </w:rPr>
              <w:tab/>
            </w:r>
            <w:r w:rsidR="00E00B8E" w:rsidRPr="00A32856">
              <w:rPr>
                <w:rStyle w:val="a5"/>
                <w:noProof/>
              </w:rPr>
              <w:t xml:space="preserve">Оценка импульсов методом </w:t>
            </w:r>
            <w:r w:rsidR="00E00B8E" w:rsidRPr="00A32856">
              <w:rPr>
                <w:rStyle w:val="a5"/>
                <w:noProof/>
                <w:lang w:val="en-US"/>
              </w:rPr>
              <w:t>NMSE</w:t>
            </w:r>
            <w:r w:rsidR="00E00B8E">
              <w:rPr>
                <w:noProof/>
                <w:webHidden/>
              </w:rPr>
              <w:tab/>
            </w:r>
            <w:r w:rsidR="00E00B8E">
              <w:rPr>
                <w:noProof/>
                <w:webHidden/>
              </w:rPr>
              <w:fldChar w:fldCharType="begin"/>
            </w:r>
            <w:r w:rsidR="00E00B8E">
              <w:rPr>
                <w:noProof/>
                <w:webHidden/>
              </w:rPr>
              <w:instrText xml:space="preserve"> PAGEREF _Toc167190218 \h </w:instrText>
            </w:r>
            <w:r w:rsidR="00E00B8E">
              <w:rPr>
                <w:noProof/>
                <w:webHidden/>
              </w:rPr>
            </w:r>
            <w:r w:rsidR="00E00B8E">
              <w:rPr>
                <w:noProof/>
                <w:webHidden/>
              </w:rPr>
              <w:fldChar w:fldCharType="separate"/>
            </w:r>
            <w:r w:rsidR="00F54EA6">
              <w:rPr>
                <w:noProof/>
                <w:webHidden/>
              </w:rPr>
              <w:t>50</w:t>
            </w:r>
            <w:r w:rsidR="00E00B8E">
              <w:rPr>
                <w:noProof/>
                <w:webHidden/>
              </w:rPr>
              <w:fldChar w:fldCharType="end"/>
            </w:r>
          </w:hyperlink>
        </w:p>
        <w:p w14:paraId="058F6117" w14:textId="05DB1424" w:rsidR="00E00B8E" w:rsidRDefault="00E51B7E">
          <w:pPr>
            <w:pStyle w:val="21"/>
            <w:tabs>
              <w:tab w:val="left" w:pos="880"/>
              <w:tab w:val="right" w:leader="dot" w:pos="9345"/>
            </w:tabs>
            <w:rPr>
              <w:rFonts w:asciiTheme="minorHAnsi" w:eastAsiaTheme="minorEastAsia" w:hAnsiTheme="minorHAnsi" w:cstheme="minorBidi"/>
              <w:noProof/>
              <w:color w:val="auto"/>
              <w:sz w:val="22"/>
              <w:lang w:eastAsia="ru-RU"/>
            </w:rPr>
          </w:pPr>
          <w:hyperlink w:anchor="_Toc167190219" w:history="1">
            <w:r w:rsidR="00E00B8E" w:rsidRPr="00A32856">
              <w:rPr>
                <w:rStyle w:val="a5"/>
                <w:noProof/>
              </w:rPr>
              <w:t>5.</w:t>
            </w:r>
            <w:r w:rsidR="00E00B8E">
              <w:rPr>
                <w:rFonts w:asciiTheme="minorHAnsi" w:eastAsiaTheme="minorEastAsia" w:hAnsiTheme="minorHAnsi" w:cstheme="minorBidi"/>
                <w:noProof/>
                <w:color w:val="auto"/>
                <w:sz w:val="22"/>
                <w:lang w:eastAsia="ru-RU"/>
              </w:rPr>
              <w:tab/>
            </w:r>
            <w:r w:rsidR="00E00B8E" w:rsidRPr="00A32856">
              <w:rPr>
                <w:rStyle w:val="a5"/>
                <w:noProof/>
              </w:rPr>
              <w:t>Формирование импульсов в форме первой и второй производной от Гауссовой кривой</w:t>
            </w:r>
            <w:r w:rsidR="00E00B8E">
              <w:rPr>
                <w:noProof/>
                <w:webHidden/>
              </w:rPr>
              <w:tab/>
            </w:r>
            <w:r w:rsidR="00E00B8E">
              <w:rPr>
                <w:noProof/>
                <w:webHidden/>
              </w:rPr>
              <w:fldChar w:fldCharType="begin"/>
            </w:r>
            <w:r w:rsidR="00E00B8E">
              <w:rPr>
                <w:noProof/>
                <w:webHidden/>
              </w:rPr>
              <w:instrText xml:space="preserve"> PAGEREF _Toc167190219 \h </w:instrText>
            </w:r>
            <w:r w:rsidR="00E00B8E">
              <w:rPr>
                <w:noProof/>
                <w:webHidden/>
              </w:rPr>
            </w:r>
            <w:r w:rsidR="00E00B8E">
              <w:rPr>
                <w:noProof/>
                <w:webHidden/>
              </w:rPr>
              <w:fldChar w:fldCharType="separate"/>
            </w:r>
            <w:r w:rsidR="00F54EA6">
              <w:rPr>
                <w:noProof/>
                <w:webHidden/>
              </w:rPr>
              <w:t>55</w:t>
            </w:r>
            <w:r w:rsidR="00E00B8E">
              <w:rPr>
                <w:noProof/>
                <w:webHidden/>
              </w:rPr>
              <w:fldChar w:fldCharType="end"/>
            </w:r>
          </w:hyperlink>
        </w:p>
        <w:p w14:paraId="688C5472" w14:textId="63536206" w:rsidR="00E00B8E" w:rsidRDefault="00E51B7E">
          <w:pPr>
            <w:pStyle w:val="21"/>
            <w:tabs>
              <w:tab w:val="left" w:pos="880"/>
              <w:tab w:val="right" w:leader="dot" w:pos="9345"/>
            </w:tabs>
            <w:rPr>
              <w:rFonts w:asciiTheme="minorHAnsi" w:eastAsiaTheme="minorEastAsia" w:hAnsiTheme="minorHAnsi" w:cstheme="minorBidi"/>
              <w:noProof/>
              <w:color w:val="auto"/>
              <w:sz w:val="22"/>
              <w:lang w:eastAsia="ru-RU"/>
            </w:rPr>
          </w:pPr>
          <w:hyperlink w:anchor="_Toc167190220" w:history="1">
            <w:r w:rsidR="00E00B8E" w:rsidRPr="00A32856">
              <w:rPr>
                <w:rStyle w:val="a5"/>
                <w:noProof/>
                <w:lang w:eastAsia="ru-RU"/>
              </w:rPr>
              <w:t>5.1</w:t>
            </w:r>
            <w:r w:rsidR="00E00B8E">
              <w:rPr>
                <w:rFonts w:asciiTheme="minorHAnsi" w:eastAsiaTheme="minorEastAsia" w:hAnsiTheme="minorHAnsi" w:cstheme="minorBidi"/>
                <w:noProof/>
                <w:color w:val="auto"/>
                <w:sz w:val="22"/>
                <w:lang w:eastAsia="ru-RU"/>
              </w:rPr>
              <w:tab/>
            </w:r>
            <w:r w:rsidR="00E00B8E" w:rsidRPr="00A32856">
              <w:rPr>
                <w:rStyle w:val="a5"/>
                <w:noProof/>
                <w:lang w:eastAsia="ru-RU"/>
              </w:rPr>
              <w:t>.Экспериментальное формирование импульса в форме моноцикла Гаусса</w:t>
            </w:r>
            <w:r w:rsidR="00E00B8E">
              <w:rPr>
                <w:noProof/>
                <w:webHidden/>
              </w:rPr>
              <w:tab/>
            </w:r>
            <w:r w:rsidR="00E00B8E">
              <w:rPr>
                <w:noProof/>
                <w:webHidden/>
              </w:rPr>
              <w:fldChar w:fldCharType="begin"/>
            </w:r>
            <w:r w:rsidR="00E00B8E">
              <w:rPr>
                <w:noProof/>
                <w:webHidden/>
              </w:rPr>
              <w:instrText xml:space="preserve"> PAGEREF _Toc167190220 \h </w:instrText>
            </w:r>
            <w:r w:rsidR="00E00B8E">
              <w:rPr>
                <w:noProof/>
                <w:webHidden/>
              </w:rPr>
            </w:r>
            <w:r w:rsidR="00E00B8E">
              <w:rPr>
                <w:noProof/>
                <w:webHidden/>
              </w:rPr>
              <w:fldChar w:fldCharType="separate"/>
            </w:r>
            <w:r w:rsidR="00F54EA6">
              <w:rPr>
                <w:noProof/>
                <w:webHidden/>
              </w:rPr>
              <w:t>55</w:t>
            </w:r>
            <w:r w:rsidR="00E00B8E">
              <w:rPr>
                <w:noProof/>
                <w:webHidden/>
              </w:rPr>
              <w:fldChar w:fldCharType="end"/>
            </w:r>
          </w:hyperlink>
        </w:p>
        <w:p w14:paraId="6A9086DF" w14:textId="251BCF72" w:rsidR="00E00B8E" w:rsidRDefault="00E51B7E">
          <w:pPr>
            <w:pStyle w:val="21"/>
            <w:tabs>
              <w:tab w:val="left" w:pos="880"/>
              <w:tab w:val="right" w:leader="dot" w:pos="9345"/>
            </w:tabs>
            <w:rPr>
              <w:rFonts w:asciiTheme="minorHAnsi" w:eastAsiaTheme="minorEastAsia" w:hAnsiTheme="minorHAnsi" w:cstheme="minorBidi"/>
              <w:noProof/>
              <w:color w:val="auto"/>
              <w:sz w:val="22"/>
              <w:lang w:eastAsia="ru-RU"/>
            </w:rPr>
          </w:pPr>
          <w:hyperlink w:anchor="_Toc167190221" w:history="1">
            <w:r w:rsidR="00E00B8E" w:rsidRPr="00A32856">
              <w:rPr>
                <w:rStyle w:val="a5"/>
                <w:noProof/>
              </w:rPr>
              <w:t>5.2</w:t>
            </w:r>
            <w:r w:rsidR="00E00B8E">
              <w:rPr>
                <w:rFonts w:asciiTheme="minorHAnsi" w:eastAsiaTheme="minorEastAsia" w:hAnsiTheme="minorHAnsi" w:cstheme="minorBidi"/>
                <w:noProof/>
                <w:color w:val="auto"/>
                <w:sz w:val="22"/>
                <w:lang w:eastAsia="ru-RU"/>
              </w:rPr>
              <w:tab/>
            </w:r>
            <w:r w:rsidR="00E00B8E" w:rsidRPr="00A32856">
              <w:rPr>
                <w:rStyle w:val="a5"/>
                <w:noProof/>
              </w:rPr>
              <w:t>. Экспериментальное формирование СКИ различной формы с помощью пятипортового сумматора</w:t>
            </w:r>
            <w:r w:rsidR="00E00B8E">
              <w:rPr>
                <w:noProof/>
                <w:webHidden/>
              </w:rPr>
              <w:tab/>
            </w:r>
            <w:r w:rsidR="00E00B8E">
              <w:rPr>
                <w:noProof/>
                <w:webHidden/>
              </w:rPr>
              <w:fldChar w:fldCharType="begin"/>
            </w:r>
            <w:r w:rsidR="00E00B8E">
              <w:rPr>
                <w:noProof/>
                <w:webHidden/>
              </w:rPr>
              <w:instrText xml:space="preserve"> PAGEREF _Toc167190221 \h </w:instrText>
            </w:r>
            <w:r w:rsidR="00E00B8E">
              <w:rPr>
                <w:noProof/>
                <w:webHidden/>
              </w:rPr>
            </w:r>
            <w:r w:rsidR="00E00B8E">
              <w:rPr>
                <w:noProof/>
                <w:webHidden/>
              </w:rPr>
              <w:fldChar w:fldCharType="separate"/>
            </w:r>
            <w:r w:rsidR="00F54EA6">
              <w:rPr>
                <w:noProof/>
                <w:webHidden/>
              </w:rPr>
              <w:t>59</w:t>
            </w:r>
            <w:r w:rsidR="00E00B8E">
              <w:rPr>
                <w:noProof/>
                <w:webHidden/>
              </w:rPr>
              <w:fldChar w:fldCharType="end"/>
            </w:r>
          </w:hyperlink>
        </w:p>
        <w:p w14:paraId="45931864" w14:textId="7E4A7520" w:rsidR="00E00B8E" w:rsidRDefault="00E51B7E">
          <w:pPr>
            <w:pStyle w:val="21"/>
            <w:tabs>
              <w:tab w:val="left" w:pos="880"/>
              <w:tab w:val="right" w:leader="dot" w:pos="9345"/>
            </w:tabs>
            <w:rPr>
              <w:rFonts w:asciiTheme="minorHAnsi" w:eastAsiaTheme="minorEastAsia" w:hAnsiTheme="minorHAnsi" w:cstheme="minorBidi"/>
              <w:noProof/>
              <w:color w:val="auto"/>
              <w:sz w:val="22"/>
              <w:lang w:eastAsia="ru-RU"/>
            </w:rPr>
          </w:pPr>
          <w:hyperlink w:anchor="_Toc167190222" w:history="1">
            <w:r w:rsidR="00E00B8E" w:rsidRPr="00A32856">
              <w:rPr>
                <w:rStyle w:val="a5"/>
                <w:noProof/>
              </w:rPr>
              <w:t>5.3</w:t>
            </w:r>
            <w:r w:rsidR="00E00B8E">
              <w:rPr>
                <w:rFonts w:asciiTheme="minorHAnsi" w:eastAsiaTheme="minorEastAsia" w:hAnsiTheme="minorHAnsi" w:cstheme="minorBidi"/>
                <w:noProof/>
                <w:color w:val="auto"/>
                <w:sz w:val="22"/>
                <w:lang w:eastAsia="ru-RU"/>
              </w:rPr>
              <w:tab/>
            </w:r>
            <w:r w:rsidR="00E00B8E" w:rsidRPr="00A32856">
              <w:rPr>
                <w:rStyle w:val="a5"/>
                <w:noProof/>
              </w:rPr>
              <w:t>. Анализ полученных результатов и сравнение</w:t>
            </w:r>
            <w:r w:rsidR="00E00B8E">
              <w:rPr>
                <w:noProof/>
                <w:webHidden/>
              </w:rPr>
              <w:tab/>
            </w:r>
            <w:r w:rsidR="00E00B8E">
              <w:rPr>
                <w:noProof/>
                <w:webHidden/>
              </w:rPr>
              <w:fldChar w:fldCharType="begin"/>
            </w:r>
            <w:r w:rsidR="00E00B8E">
              <w:rPr>
                <w:noProof/>
                <w:webHidden/>
              </w:rPr>
              <w:instrText xml:space="preserve"> PAGEREF _Toc167190222 \h </w:instrText>
            </w:r>
            <w:r w:rsidR="00E00B8E">
              <w:rPr>
                <w:noProof/>
                <w:webHidden/>
              </w:rPr>
            </w:r>
            <w:r w:rsidR="00E00B8E">
              <w:rPr>
                <w:noProof/>
                <w:webHidden/>
              </w:rPr>
              <w:fldChar w:fldCharType="separate"/>
            </w:r>
            <w:r w:rsidR="00F54EA6">
              <w:rPr>
                <w:noProof/>
                <w:webHidden/>
              </w:rPr>
              <w:t>63</w:t>
            </w:r>
            <w:r w:rsidR="00E00B8E">
              <w:rPr>
                <w:noProof/>
                <w:webHidden/>
              </w:rPr>
              <w:fldChar w:fldCharType="end"/>
            </w:r>
          </w:hyperlink>
        </w:p>
        <w:p w14:paraId="371B8613" w14:textId="7D2F7A47" w:rsidR="00E00B8E" w:rsidRDefault="00E51B7E">
          <w:pPr>
            <w:pStyle w:val="21"/>
            <w:tabs>
              <w:tab w:val="right" w:leader="dot" w:pos="9345"/>
            </w:tabs>
            <w:rPr>
              <w:rFonts w:asciiTheme="minorHAnsi" w:eastAsiaTheme="minorEastAsia" w:hAnsiTheme="minorHAnsi" w:cstheme="minorBidi"/>
              <w:noProof/>
              <w:color w:val="auto"/>
              <w:sz w:val="22"/>
              <w:lang w:eastAsia="ru-RU"/>
            </w:rPr>
          </w:pPr>
          <w:hyperlink w:anchor="_Toc167190223" w:history="1">
            <w:r w:rsidR="00E00B8E" w:rsidRPr="00A32856">
              <w:rPr>
                <w:rStyle w:val="a5"/>
                <w:noProof/>
              </w:rPr>
              <w:t>Заключение</w:t>
            </w:r>
            <w:r w:rsidR="00E00B8E">
              <w:rPr>
                <w:noProof/>
                <w:webHidden/>
              </w:rPr>
              <w:tab/>
            </w:r>
            <w:r w:rsidR="00E00B8E">
              <w:rPr>
                <w:noProof/>
                <w:webHidden/>
              </w:rPr>
              <w:fldChar w:fldCharType="begin"/>
            </w:r>
            <w:r w:rsidR="00E00B8E">
              <w:rPr>
                <w:noProof/>
                <w:webHidden/>
              </w:rPr>
              <w:instrText xml:space="preserve"> PAGEREF _Toc167190223 \h </w:instrText>
            </w:r>
            <w:r w:rsidR="00E00B8E">
              <w:rPr>
                <w:noProof/>
                <w:webHidden/>
              </w:rPr>
            </w:r>
            <w:r w:rsidR="00E00B8E">
              <w:rPr>
                <w:noProof/>
                <w:webHidden/>
              </w:rPr>
              <w:fldChar w:fldCharType="separate"/>
            </w:r>
            <w:r w:rsidR="00F54EA6">
              <w:rPr>
                <w:noProof/>
                <w:webHidden/>
              </w:rPr>
              <w:t>66</w:t>
            </w:r>
            <w:r w:rsidR="00E00B8E">
              <w:rPr>
                <w:noProof/>
                <w:webHidden/>
              </w:rPr>
              <w:fldChar w:fldCharType="end"/>
            </w:r>
          </w:hyperlink>
        </w:p>
        <w:p w14:paraId="35F36743" w14:textId="52FDA1D4" w:rsidR="00E00B8E" w:rsidRDefault="00E51B7E">
          <w:pPr>
            <w:pStyle w:val="21"/>
            <w:tabs>
              <w:tab w:val="right" w:leader="dot" w:pos="9345"/>
            </w:tabs>
            <w:rPr>
              <w:rFonts w:asciiTheme="minorHAnsi" w:eastAsiaTheme="minorEastAsia" w:hAnsiTheme="minorHAnsi" w:cstheme="minorBidi"/>
              <w:noProof/>
              <w:color w:val="auto"/>
              <w:sz w:val="22"/>
              <w:lang w:eastAsia="ru-RU"/>
            </w:rPr>
          </w:pPr>
          <w:hyperlink w:anchor="_Toc167190224" w:history="1">
            <w:r w:rsidR="00E00B8E" w:rsidRPr="00A32856">
              <w:rPr>
                <w:rStyle w:val="a5"/>
                <w:noProof/>
              </w:rPr>
              <w:t>Литература</w:t>
            </w:r>
            <w:r w:rsidR="00E00B8E">
              <w:rPr>
                <w:noProof/>
                <w:webHidden/>
              </w:rPr>
              <w:tab/>
            </w:r>
            <w:r w:rsidR="00E00B8E">
              <w:rPr>
                <w:noProof/>
                <w:webHidden/>
              </w:rPr>
              <w:fldChar w:fldCharType="begin"/>
            </w:r>
            <w:r w:rsidR="00E00B8E">
              <w:rPr>
                <w:noProof/>
                <w:webHidden/>
              </w:rPr>
              <w:instrText xml:space="preserve"> PAGEREF _Toc167190224 \h </w:instrText>
            </w:r>
            <w:r w:rsidR="00E00B8E">
              <w:rPr>
                <w:noProof/>
                <w:webHidden/>
              </w:rPr>
            </w:r>
            <w:r w:rsidR="00E00B8E">
              <w:rPr>
                <w:noProof/>
                <w:webHidden/>
              </w:rPr>
              <w:fldChar w:fldCharType="separate"/>
            </w:r>
            <w:r w:rsidR="00F54EA6">
              <w:rPr>
                <w:noProof/>
                <w:webHidden/>
              </w:rPr>
              <w:t>67</w:t>
            </w:r>
            <w:r w:rsidR="00E00B8E">
              <w:rPr>
                <w:noProof/>
                <w:webHidden/>
              </w:rPr>
              <w:fldChar w:fldCharType="end"/>
            </w:r>
          </w:hyperlink>
        </w:p>
        <w:p w14:paraId="5297A37C" w14:textId="55CD3F71" w:rsidR="007F66A1" w:rsidRDefault="007F66A1" w:rsidP="007F66A1">
          <w:r>
            <w:rPr>
              <w:b/>
              <w:bCs/>
              <w:szCs w:val="28"/>
            </w:rPr>
            <w:fldChar w:fldCharType="end"/>
          </w:r>
        </w:p>
      </w:sdtContent>
    </w:sdt>
    <w:p w14:paraId="0515DCA2" w14:textId="3C3F5EE9" w:rsidR="007F66A1" w:rsidRPr="009F7D30" w:rsidRDefault="007F66A1">
      <w:pPr>
        <w:spacing w:after="160" w:line="259" w:lineRule="auto"/>
        <w:ind w:firstLine="0"/>
        <w:jc w:val="left"/>
        <w:rPr>
          <w:b/>
          <w:bCs/>
          <w:lang w:val="en-US"/>
        </w:rPr>
      </w:pPr>
      <w:r>
        <w:rPr>
          <w:b/>
          <w:bCs/>
        </w:rPr>
        <w:br w:type="page"/>
      </w:r>
    </w:p>
    <w:p w14:paraId="4E530578" w14:textId="65EB0B1A" w:rsidR="007F66A1" w:rsidRDefault="007F66A1" w:rsidP="007F66A1">
      <w:pPr>
        <w:pStyle w:val="2"/>
        <w:numPr>
          <w:ilvl w:val="0"/>
          <w:numId w:val="0"/>
        </w:numPr>
      </w:pPr>
      <w:bookmarkStart w:id="0" w:name="_Toc167190199"/>
      <w:r>
        <w:lastRenderedPageBreak/>
        <w:t>Введение</w:t>
      </w:r>
      <w:bookmarkEnd w:id="0"/>
    </w:p>
    <w:p w14:paraId="6205A588" w14:textId="073B6A62" w:rsidR="007F66A1" w:rsidRDefault="007F66A1" w:rsidP="007F66A1">
      <w:r>
        <w:t xml:space="preserve">Квазигауссовские импульсы пикосекундного диапазона длительностей представляют большой интерес для науки и техники. Практические приложения таких импульсов включают высокоточную, подземную и ближнюю радиолокацию [1-3], высокоскоростные системы связи, медицинские исследования [4-5, 7] и </w:t>
      </w:r>
      <w:commentRangeStart w:id="1"/>
      <w:commentRangeStart w:id="2"/>
      <w:r>
        <w:t xml:space="preserve">высокоточные измерения </w:t>
      </w:r>
      <w:commentRangeEnd w:id="1"/>
      <w:r w:rsidR="00B50B76">
        <w:rPr>
          <w:rStyle w:val="af7"/>
          <w:rFonts w:cstheme="minorBidi"/>
          <w:color w:val="auto"/>
          <w:kern w:val="2"/>
          <w14:ligatures w14:val="standardContextual"/>
        </w:rPr>
        <w:commentReference w:id="1"/>
      </w:r>
      <w:commentRangeEnd w:id="2"/>
      <w:r w:rsidR="00D16B0C">
        <w:rPr>
          <w:rStyle w:val="af7"/>
          <w:rFonts w:cstheme="minorBidi"/>
          <w:color w:val="auto"/>
          <w:kern w:val="2"/>
          <w14:ligatures w14:val="standardContextual"/>
        </w:rPr>
        <w:commentReference w:id="2"/>
      </w:r>
      <w:r>
        <w:t xml:space="preserve">[1]. Использование подобных сигналов перспективно также в исследованиях в области ядерной физики, физики высоких энергий [8] и физики твердого тела [10, 11]. Основной задачей при формировании пикосекундных импульсов является достижение максимально возможной амплитуды при минимально возможной длительности. От амплитуды импульса зависит дальность его распространения в пространстве, и, следовательно, дальность действия коммуникационных и локационных систем. От длительности зависит ширина его спектра, которая влияет на разрешающую способность локационных систем и </w:t>
      </w:r>
      <w:r w:rsidR="00D16B0C">
        <w:t xml:space="preserve">пропускную </w:t>
      </w:r>
      <w:r>
        <w:t xml:space="preserve">способность систем связи. </w:t>
      </w:r>
    </w:p>
    <w:p w14:paraId="0D6CED53" w14:textId="0504A161" w:rsidR="00B94822" w:rsidRDefault="00B94822" w:rsidP="007F66A1">
      <w:r>
        <w:t>Схемы генерации сверхширокополосных (СШП) импульсов квазигауссовой формы могут быть основаны на быстрых размыкателях тока. В качестве размыкателей могут быть использованы полупроводниковые элементы с быстрым восстановлением обратного сопротивления. В работе в качестве таких элементов используются диоды с накоплением заряда (ДНЗ).</w:t>
      </w:r>
    </w:p>
    <w:p w14:paraId="24A83657" w14:textId="17829283" w:rsidR="007F66A1" w:rsidRDefault="00763149" w:rsidP="007F66A1">
      <w:r>
        <w:t xml:space="preserve">Большой </w:t>
      </w:r>
      <w:r w:rsidR="007F66A1">
        <w:t xml:space="preserve">интерес для представляют импульсы </w:t>
      </w:r>
      <w:r w:rsidR="00B94822">
        <w:t>в форме производных от гауссовой кривой</w:t>
      </w:r>
      <w:r w:rsidR="007F66A1">
        <w:t xml:space="preserve">, такие как дуплет и моноцикл Гаусса. Спектры таких импульсов </w:t>
      </w:r>
      <w:r w:rsidR="00B94822">
        <w:t>находятся выше по частоте</w:t>
      </w:r>
      <w:r w:rsidR="007F66A1">
        <w:t xml:space="preserve">, поэтому их проще излучать с помощью широкополосных антенн. Частотные характеристики антенн начинаются с ненулевых частот, поэтому если спектры импульсов будут смещены вверх в частотной области, то антенны будут вносить меньше искажений. </w:t>
      </w:r>
      <w:del w:id="3" w:author="Anastasia" w:date="2024-05-24T14:24:00Z">
        <w:r w:rsidR="007F66A1" w:rsidDel="00B94822">
          <w:delText xml:space="preserve"> </w:delText>
        </w:r>
      </w:del>
    </w:p>
    <w:p w14:paraId="5071FD0F" w14:textId="1B15BE69" w:rsidR="00C25C80" w:rsidRPr="00576DA5" w:rsidRDefault="00C25C80" w:rsidP="007F66A1">
      <w:r w:rsidRPr="00576DA5">
        <w:t>Цель настоящей работы – разработка способа формирования сверхширокополосных (СШП) электрических импульсов субнаносекундной длительности с возможностью управления формой, амплитудой и длительностью результирующих сигналов</w:t>
      </w:r>
      <w:r w:rsidR="00493A33" w:rsidRPr="00576DA5">
        <w:t>.</w:t>
      </w:r>
    </w:p>
    <w:p w14:paraId="0ABDBFE5" w14:textId="42AE1CD0" w:rsidR="007F66A1" w:rsidRPr="00576DA5" w:rsidRDefault="007F66A1" w:rsidP="007F66A1">
      <w:r w:rsidRPr="00576DA5">
        <w:lastRenderedPageBreak/>
        <w:t xml:space="preserve">Для выполнения </w:t>
      </w:r>
      <w:r w:rsidR="00493A33" w:rsidRPr="00576DA5">
        <w:t>цели</w:t>
      </w:r>
      <w:r w:rsidRPr="00576DA5">
        <w:t xml:space="preserve"> были поставлены и следующие задачи:</w:t>
      </w:r>
    </w:p>
    <w:p w14:paraId="2C776AE4" w14:textId="4A6942E9" w:rsidR="007F66A1" w:rsidRPr="00576DA5" w:rsidRDefault="007F66A1" w:rsidP="007F66A1">
      <w:pPr>
        <w:pStyle w:val="a1"/>
        <w:numPr>
          <w:ilvl w:val="0"/>
          <w:numId w:val="2"/>
        </w:numPr>
        <w:ind w:left="0" w:firstLine="1134"/>
      </w:pPr>
      <w:r w:rsidRPr="00576DA5">
        <w:t xml:space="preserve">анализ различных подходов к формированию импульсов и </w:t>
      </w:r>
      <w:r w:rsidR="00493A33" w:rsidRPr="00576DA5">
        <w:t>выбор</w:t>
      </w:r>
      <w:r w:rsidRPr="00576DA5">
        <w:t xml:space="preserve"> наиболее подходящего для </w:t>
      </w:r>
      <w:r w:rsidR="00C25C80" w:rsidRPr="00576DA5">
        <w:t>формирования сверхкоротких электрических импульсов (СКИ) с заданными требованями</w:t>
      </w:r>
      <w:r w:rsidRPr="00576DA5">
        <w:t>;</w:t>
      </w:r>
    </w:p>
    <w:p w14:paraId="7C4C773B" w14:textId="13AFFA62" w:rsidR="007F66A1" w:rsidRPr="00576DA5" w:rsidRDefault="007F66A1" w:rsidP="007F66A1">
      <w:pPr>
        <w:pStyle w:val="a1"/>
        <w:numPr>
          <w:ilvl w:val="0"/>
          <w:numId w:val="2"/>
        </w:numPr>
        <w:ind w:left="0" w:firstLine="1134"/>
      </w:pPr>
      <w:r w:rsidRPr="00576DA5">
        <w:t>моделирование и изготовление сверхширокополосн</w:t>
      </w:r>
      <w:r w:rsidR="00576DA5" w:rsidRPr="00576DA5">
        <w:t>ых</w:t>
      </w:r>
      <w:r w:rsidRPr="00576DA5">
        <w:t xml:space="preserve"> сумматор</w:t>
      </w:r>
      <w:r w:rsidR="00576DA5" w:rsidRPr="00576DA5">
        <w:t>ов</w:t>
      </w:r>
      <w:r w:rsidRPr="00576DA5">
        <w:t xml:space="preserve"> конструкции Уилкинсона для </w:t>
      </w:r>
      <w:r w:rsidR="00576DA5" w:rsidRPr="00576DA5">
        <w:t>сложения</w:t>
      </w:r>
      <w:r w:rsidRPr="00576DA5">
        <w:t xml:space="preserve"> СКИ</w:t>
      </w:r>
      <w:r w:rsidR="00576DA5" w:rsidRPr="00576DA5">
        <w:t xml:space="preserve"> и получения импульсов в форме производных от гауссовой кривой;</w:t>
      </w:r>
    </w:p>
    <w:p w14:paraId="1C86FA70" w14:textId="3AB172AA" w:rsidR="007F66A1" w:rsidRPr="00576DA5" w:rsidRDefault="00C25C80" w:rsidP="007F66A1">
      <w:pPr>
        <w:pStyle w:val="a1"/>
        <w:numPr>
          <w:ilvl w:val="0"/>
          <w:numId w:val="2"/>
        </w:numPr>
        <w:ind w:left="0" w:firstLine="1134"/>
      </w:pPr>
      <w:r w:rsidRPr="00576DA5">
        <w:t xml:space="preserve">реализация </w:t>
      </w:r>
      <w:r w:rsidR="00576DA5" w:rsidRPr="00576DA5">
        <w:t>схем генерации</w:t>
      </w:r>
      <w:r w:rsidRPr="00576DA5">
        <w:t xml:space="preserve"> </w:t>
      </w:r>
      <w:r w:rsidR="00212644" w:rsidRPr="00576DA5">
        <w:t xml:space="preserve">однополярных СКИ </w:t>
      </w:r>
      <w:r w:rsidR="00576DA5" w:rsidRPr="00576DA5">
        <w:t>на основе</w:t>
      </w:r>
      <w:r w:rsidR="00212644" w:rsidRPr="00576DA5">
        <w:t xml:space="preserve"> ДНЗ;</w:t>
      </w:r>
    </w:p>
    <w:p w14:paraId="2846FD0D" w14:textId="47838292" w:rsidR="00212644" w:rsidRPr="00576DA5" w:rsidRDefault="00212644" w:rsidP="007F66A1">
      <w:pPr>
        <w:pStyle w:val="a1"/>
        <w:numPr>
          <w:ilvl w:val="0"/>
          <w:numId w:val="2"/>
        </w:numPr>
        <w:ind w:left="0" w:firstLine="1134"/>
      </w:pPr>
      <w:r w:rsidRPr="00576DA5">
        <w:t>разработка программного обеспечения для автоматизированной обработки результатов экспериментов</w:t>
      </w:r>
    </w:p>
    <w:p w14:paraId="1B34E4EC" w14:textId="67C13DAF" w:rsidR="00212644" w:rsidRPr="00576DA5" w:rsidRDefault="00212644" w:rsidP="007F66A1">
      <w:pPr>
        <w:pStyle w:val="a1"/>
        <w:numPr>
          <w:ilvl w:val="0"/>
          <w:numId w:val="2"/>
        </w:numPr>
        <w:ind w:left="0" w:firstLine="1134"/>
      </w:pPr>
      <w:r w:rsidRPr="00576DA5">
        <w:t xml:space="preserve">экспериментальное подтверждение метода формирования электрических импульсов различных форм. </w:t>
      </w:r>
    </w:p>
    <w:p w14:paraId="7B685CEE" w14:textId="77777777" w:rsidR="00212644" w:rsidRPr="00212644" w:rsidRDefault="00212644" w:rsidP="00212644">
      <w:pPr>
        <w:rPr>
          <w:highlight w:val="yellow"/>
        </w:rPr>
      </w:pPr>
    </w:p>
    <w:p w14:paraId="56A26A20" w14:textId="77777777" w:rsidR="007F66A1" w:rsidRDefault="007F66A1">
      <w:pPr>
        <w:spacing w:after="160" w:line="259" w:lineRule="auto"/>
        <w:ind w:firstLine="0"/>
        <w:jc w:val="left"/>
      </w:pPr>
      <w:r>
        <w:br w:type="page"/>
      </w:r>
    </w:p>
    <w:p w14:paraId="130B7E46" w14:textId="2D6883E6" w:rsidR="007F66A1" w:rsidRDefault="007F66A1" w:rsidP="007F66A1">
      <w:pPr>
        <w:pStyle w:val="2"/>
        <w:numPr>
          <w:ilvl w:val="0"/>
          <w:numId w:val="4"/>
        </w:numPr>
      </w:pPr>
      <w:bookmarkStart w:id="4" w:name="_Toc167190200"/>
      <w:r>
        <w:lastRenderedPageBreak/>
        <w:t xml:space="preserve">Существующие методы формирования </w:t>
      </w:r>
      <w:r w:rsidR="003F36B1">
        <w:t xml:space="preserve">субнаносекундных </w:t>
      </w:r>
      <w:r>
        <w:t>СШП-импульсов</w:t>
      </w:r>
      <w:bookmarkEnd w:id="4"/>
    </w:p>
    <w:p w14:paraId="0E689A6D" w14:textId="2F2CE1F4" w:rsidR="007F66A1" w:rsidRDefault="007F66A1" w:rsidP="007F66A1">
      <w:r>
        <w:t xml:space="preserve">В литературе выделяют несколько подходов к формированию сверхширокополосных импульсов в форме гауссовой кривой и </w:t>
      </w:r>
      <w:r w:rsidR="009672C9">
        <w:t xml:space="preserve">её производных разных порядков. </w:t>
      </w:r>
      <w:r w:rsidR="003245D6">
        <w:t xml:space="preserve">Подходы к </w:t>
      </w:r>
      <w:proofErr w:type="gramStart"/>
      <w:r w:rsidR="003245D6">
        <w:t>формированию собственно</w:t>
      </w:r>
      <w:proofErr w:type="gramEnd"/>
      <w:r w:rsidR="003245D6">
        <w:t xml:space="preserve"> квазигауссовых импульсов и сигналов в форме их производных могут быть принципиально разными. Рассмотрим, сначала, методы формирования квазигауссовых однополярных импульсов. </w:t>
      </w:r>
      <w:r w:rsidR="009672C9">
        <w:t xml:space="preserve"> </w:t>
      </w:r>
    </w:p>
    <w:p w14:paraId="068E43B6" w14:textId="1581438D" w:rsidR="009672C9" w:rsidRDefault="003F36B1" w:rsidP="003F36B1">
      <w:pPr>
        <w:pStyle w:val="a1"/>
        <w:numPr>
          <w:ilvl w:val="0"/>
          <w:numId w:val="5"/>
        </w:numPr>
      </w:pPr>
      <w:r>
        <w:t xml:space="preserve">Формирование импульсов в форме гауссовой кривой: </w:t>
      </w:r>
    </w:p>
    <w:p w14:paraId="1B093BAA" w14:textId="3FDBAC2E" w:rsidR="003F36B1" w:rsidRDefault="00FA7ADB" w:rsidP="003F36B1">
      <w:pPr>
        <w:pStyle w:val="a1"/>
        <w:numPr>
          <w:ilvl w:val="1"/>
          <w:numId w:val="5"/>
        </w:numPr>
      </w:pPr>
      <w:r>
        <w:t>ф</w:t>
      </w:r>
      <w:r w:rsidR="003F36B1">
        <w:t>ормирователи на размыкателях тока с быстрым восстановлением;</w:t>
      </w:r>
    </w:p>
    <w:p w14:paraId="696938E6" w14:textId="14C65D16" w:rsidR="00DD4C3B" w:rsidRDefault="00EB1637" w:rsidP="00EB1637">
      <w:r w:rsidRPr="00EB1637">
        <w:rPr>
          <w:highlight w:val="yellow"/>
        </w:rPr>
        <w:t>ЛИТОБЗОР БУДЕТ ЗДЕСЬ</w:t>
      </w:r>
    </w:p>
    <w:p w14:paraId="4F9CA159" w14:textId="770B937B" w:rsidR="0054606D" w:rsidRDefault="0054606D">
      <w:pPr>
        <w:spacing w:after="160" w:line="259" w:lineRule="auto"/>
        <w:ind w:firstLine="0"/>
        <w:jc w:val="left"/>
      </w:pPr>
      <w:r>
        <w:br w:type="page"/>
      </w:r>
    </w:p>
    <w:p w14:paraId="1CFD6206" w14:textId="31624C6E" w:rsidR="0054606D" w:rsidRDefault="0054606D" w:rsidP="00CB6D88">
      <w:pPr>
        <w:pStyle w:val="2"/>
        <w:numPr>
          <w:ilvl w:val="0"/>
          <w:numId w:val="5"/>
        </w:numPr>
      </w:pPr>
      <w:bookmarkStart w:id="5" w:name="_Toc125035521"/>
      <w:bookmarkStart w:id="6" w:name="_Toc167190201"/>
      <w:r>
        <w:lastRenderedPageBreak/>
        <w:t>Формирование импульсов в форме моноцикла и дуплета Гаусса</w:t>
      </w:r>
      <w:bookmarkEnd w:id="5"/>
      <w:bookmarkEnd w:id="6"/>
    </w:p>
    <w:p w14:paraId="3FA63980" w14:textId="77777777" w:rsidR="0054606D" w:rsidRDefault="0054606D" w:rsidP="0054606D">
      <w:r>
        <w:t xml:space="preserve">СКИ, используемые в системах связи и локации имеют различные формы волнового фронта: в виде гауссовского колокола и производных от него. Стандартом американской Федеральной комиссии по связи </w:t>
      </w:r>
      <w:r>
        <w:rPr>
          <w:lang w:val="en-US"/>
        </w:rPr>
        <w:t>FCC</w:t>
      </w:r>
      <w:r>
        <w:t xml:space="preserve"> [18] приняты сигналы с формой волнового фронта в виде высших производных от гауссовского колокола. </w:t>
      </w:r>
    </w:p>
    <w:p w14:paraId="66F8BB9D" w14:textId="77777777" w:rsidR="0054606D" w:rsidRDefault="0054606D" w:rsidP="0054606D">
      <w:r>
        <w:t xml:space="preserve">Существует несколько подходов к формированию таких импульсов: с помощью дифференцирующих линий и линий задержки [12], копланарных и микрополосковых линий [13-14], дифференцирующих </w:t>
      </w:r>
      <w:r>
        <w:rPr>
          <w:lang w:val="en-US"/>
        </w:rPr>
        <w:t>CMOS</w:t>
      </w:r>
      <w:r>
        <w:t>-пар [15] и с помощью сложения импульсов сверхширокополосными сумматорами конструкции Уилкинсона [16-17]. Преимущества такого подхода заключаются в том, что это решение позволяет формировать импульсы разных форм и позволяет регулировать ширину спектров результирующих импульсов.</w:t>
      </w:r>
    </w:p>
    <w:p w14:paraId="6F426740" w14:textId="77777777" w:rsidR="0054606D" w:rsidRDefault="0054606D" w:rsidP="0054606D">
      <w:r>
        <w:t xml:space="preserve">Рассмотрим подробнее сумматоры констуркции Уилкинсона и подход к формированию моноциклов и дублетов Гаусса с их помощью. </w:t>
      </w:r>
    </w:p>
    <w:p w14:paraId="617FEDB2" w14:textId="1EFC8D37" w:rsidR="0054606D" w:rsidRDefault="0054606D" w:rsidP="006C35CA">
      <w:pPr>
        <w:pStyle w:val="2"/>
        <w:numPr>
          <w:ilvl w:val="1"/>
          <w:numId w:val="24"/>
        </w:numPr>
      </w:pPr>
      <w:bookmarkStart w:id="7" w:name="_Toc125035522"/>
      <w:bookmarkStart w:id="8" w:name="_Toc167190202"/>
      <w:r>
        <w:t>Сумматор конструкции Уилкинсона и физика его работы</w:t>
      </w:r>
      <w:bookmarkEnd w:id="7"/>
      <w:bookmarkEnd w:id="8"/>
    </w:p>
    <w:p w14:paraId="03CEB1CA" w14:textId="77777777" w:rsidR="0054606D" w:rsidRDefault="0054606D" w:rsidP="0054606D">
      <w:r>
        <w:t xml:space="preserve">Делители-сумматоры мощности (ДСМ) относят к базовым, простейшим устройствам. Их применяют в СВЧ технике для распределения, суммирования сигналов в сложной аппаратуре. Например, антенных решетках, балансных усилителях и аттенюаторах [19-21]. Одним из первых устройств для суммирования/деления мощности является конструкция, предложения в 60-ые годы прошлого века Уилкинсоном [15]. </w:t>
      </w:r>
    </w:p>
    <w:p w14:paraId="2B8749FB" w14:textId="0E229DE9" w:rsidR="0054606D" w:rsidRDefault="0054606D" w:rsidP="0054606D">
      <w:r>
        <w:t xml:space="preserve">Классическая конструкция имеет одно звено или ступень и ее изображение приведено на </w:t>
      </w:r>
      <w:proofErr w:type="gramStart"/>
      <w:r>
        <w:t>рис. ?</w:t>
      </w:r>
      <w:proofErr w:type="gramEnd"/>
      <w:r>
        <w:t>??.</w:t>
      </w:r>
    </w:p>
    <w:p w14:paraId="6110BA4D" w14:textId="77777777" w:rsidR="006241C8" w:rsidRDefault="006241C8" w:rsidP="0054606D"/>
    <w:p w14:paraId="002DF37C" w14:textId="77777777" w:rsidR="0054606D" w:rsidRDefault="0054606D" w:rsidP="0054606D">
      <w:pPr>
        <w:pStyle w:val="a9"/>
      </w:pPr>
      <w:r>
        <w:rPr>
          <w:noProof/>
        </w:rPr>
        <w:lastRenderedPageBreak/>
        <w:drawing>
          <wp:inline distT="0" distB="0" distL="0" distR="0" wp14:anchorId="03BA63B0" wp14:editId="208EFD74">
            <wp:extent cx="5940425" cy="2399665"/>
            <wp:effectExtent l="0" t="0" r="3175" b="635"/>
            <wp:docPr id="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0"/>
                    <a:stretch/>
                  </pic:blipFill>
                  <pic:spPr bwMode="auto">
                    <a:xfrm>
                      <a:off x="0" y="0"/>
                      <a:ext cx="5940425" cy="2399665"/>
                    </a:xfrm>
                    <a:prstGeom prst="rect">
                      <a:avLst/>
                    </a:prstGeom>
                  </pic:spPr>
                </pic:pic>
              </a:graphicData>
            </a:graphic>
          </wp:inline>
        </w:drawing>
      </w:r>
    </w:p>
    <w:p w14:paraId="7DE29297" w14:textId="73A456B3" w:rsidR="0054606D" w:rsidRDefault="0054606D" w:rsidP="0054606D">
      <w:pPr>
        <w:pStyle w:val="a9"/>
      </w:pPr>
      <w:r>
        <w:t xml:space="preserve">Рис. </w:t>
      </w:r>
      <w:r w:rsidR="006C35CA">
        <w:t>1</w:t>
      </w:r>
      <w:r>
        <w:t>. Электрическая схема (а) и топология (б) одноступенчатого сумматора конструкции Уилкинсона.</w:t>
      </w:r>
    </w:p>
    <w:p w14:paraId="781EB40C" w14:textId="66D4D600" w:rsidR="0054606D" w:rsidRDefault="0054606D" w:rsidP="0054606D">
      <w:r>
        <w:t xml:space="preserve">В случае включения схема со входом 1 и 2, то есть в режиме сумматора. Для примера рассмотрим выход 2, для нас он будет входом, оставим обозначения, изображённые на рисунке, чтобы не вводить читателя в заблуждение. Сигнал из точки «С» в точку «В» проходит по двум отрезкам: </w:t>
      </w:r>
    </w:p>
    <w:p w14:paraId="4CEE2F10" w14:textId="77777777" w:rsidR="0054606D" w:rsidRDefault="0054606D" w:rsidP="0054606D">
      <w:pPr>
        <w:pStyle w:val="a1"/>
        <w:numPr>
          <w:ilvl w:val="0"/>
          <w:numId w:val="6"/>
        </w:numPr>
      </w:pPr>
      <w:r>
        <w:t xml:space="preserve">путь B-A-C, длинна которой равняется четверти длины волны; </w:t>
      </w:r>
    </w:p>
    <w:p w14:paraId="689058A5" w14:textId="77777777" w:rsidR="0054606D" w:rsidRDefault="0054606D" w:rsidP="0054606D">
      <w:pPr>
        <w:pStyle w:val="a1"/>
        <w:numPr>
          <w:ilvl w:val="0"/>
          <w:numId w:val="6"/>
        </w:numPr>
      </w:pPr>
      <w:r>
        <w:t>пути B-C, то есть через балластный резистор R</w:t>
      </w:r>
      <w:r>
        <w:rPr>
          <w:vertAlign w:val="subscript"/>
        </w:rPr>
        <w:t>б</w:t>
      </w:r>
      <w:r>
        <w:t xml:space="preserve">. </w:t>
      </w:r>
    </w:p>
    <w:p w14:paraId="04A597FF" w14:textId="77777777" w:rsidR="0054606D" w:rsidRDefault="0054606D" w:rsidP="0054606D">
      <w:r>
        <w:t>Разность фаз сигналов, которые пройдут через эти два пути составит 180 градусов. Сопротивление балластного резистора R</w:t>
      </w:r>
      <w:r>
        <w:rPr>
          <w:vertAlign w:val="subscript"/>
        </w:rPr>
        <w:t>б</w:t>
      </w:r>
      <w:r>
        <w:t xml:space="preserve"> = 2Z</w:t>
      </w:r>
      <w:r>
        <w:rPr>
          <w:vertAlign w:val="subscript"/>
        </w:rPr>
        <w:t>0</w:t>
      </w:r>
      <w:r>
        <w:t>. Это обеспечит равенство амплитуд противофазных сигналов. В итоге мы получим напряжение в точке В равное нулю. Мощность сигнала, которая придет на вход 3 будет частично падает на балластном резисторе. Если возбудить плечи 1 и 2 одновременно противофазными сигналами центральной частоты линий, то мощность на плече 3 сложится в противофазе и на нагрузке этого плеча ничего не выделится. Вся мощность будет поглощаться в балластном сопротивлении. То есть такое устройства также можно использовать как фильтр противофазных сигналов.</w:t>
      </w:r>
    </w:p>
    <w:p w14:paraId="5FC4D43F" w14:textId="77777777" w:rsidR="0054606D" w:rsidRDefault="0054606D" w:rsidP="0054606D">
      <w:r>
        <w:t>В описании работы ДСМ [15] предполагалось, что балластное сопротивление является точечным. На практике длина элемента может быть соизмерима с длиной волны. В этом случае необходимо компенсировать набег фаз и учитывать эту длину в кольцевом участке схемы.</w:t>
      </w:r>
    </w:p>
    <w:p w14:paraId="1D0F6116" w14:textId="77777777" w:rsidR="0054606D" w:rsidRDefault="0054606D" w:rsidP="0054606D">
      <w:r>
        <w:lastRenderedPageBreak/>
        <w:t>Расчет ДСМ можно произвести с помощью методы зеркальных отображений. При таком подходе эквивалентный шестиполюстник разбивают на два симметричных четырёхполюсника относительно оси YY. Соответственно на работающие при синфазной и противофазной подаче сигналов. В таком случае, нормированные матрицы передачи четырёхполюсников можно записать так [22]:</w:t>
      </w:r>
    </w:p>
    <w:p w14:paraId="720C478E" w14:textId="77777777" w:rsidR="0054606D" w:rsidRDefault="0054606D" w:rsidP="0054606D"/>
    <w:p w14:paraId="5C220620" w14:textId="77777777" w:rsidR="0054606D" w:rsidRDefault="00E51B7E" w:rsidP="0054606D">
      <w:pPr>
        <w:rPr>
          <w:rFonts w:eastAsiaTheme="minorEastAsia"/>
          <w:i/>
        </w:rPr>
      </w:pPr>
      <m:oMathPara>
        <m:oMath>
          <m:eqArr>
            <m:eqArrPr>
              <m:maxDist m:val="1"/>
              <m:ctrlPr>
                <w:rPr>
                  <w:rFonts w:ascii="Cambria Math" w:eastAsiaTheme="minorEastAsia" w:hAnsi="Cambria Math"/>
                  <w:i/>
                </w:rPr>
              </m:ctrlPr>
            </m:eqArr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A</m:t>
                      </m:r>
                    </m:e>
                  </m:d>
                </m:e>
                <m:sup>
                  <m:r>
                    <w:rPr>
                      <w:rFonts w:ascii="Cambria Math" w:hAnsi="Cambria Math"/>
                    </w:rPr>
                    <m:t>++</m:t>
                  </m:r>
                </m:sup>
              </m:sSup>
              <m:r>
                <w:rPr>
                  <w:rFonts w:ascii="Cambria Math" w:hAnsi="Cambria Math"/>
                </w:rPr>
                <m:t>=</m:t>
              </m:r>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ad>
                          <m:radPr>
                            <m:degHide m:val="1"/>
                            <m:ctrlPr>
                              <w:rPr>
                                <w:rFonts w:ascii="Cambria Math" w:eastAsiaTheme="minorEastAsia" w:hAnsi="Cambria Math"/>
                                <w:i/>
                              </w:rPr>
                            </m:ctrlPr>
                          </m:radPr>
                          <m:deg/>
                          <m:e>
                            <m:r>
                              <w:rPr>
                                <w:rFonts w:ascii="Cambria Math" w:eastAsiaTheme="minorEastAsia" w:hAnsi="Cambria Math"/>
                              </w:rPr>
                              <m:t>2</m:t>
                            </m:r>
                          </m:e>
                        </m:rad>
                        <m:func>
                          <m:funcPr>
                            <m:ctrlPr>
                              <w:rPr>
                                <w:rFonts w:ascii="Cambria Math" w:eastAsiaTheme="minorEastAsia" w:hAnsi="Cambria Math"/>
                                <w:i/>
                                <w:lang w:val="en-US"/>
                              </w:rPr>
                            </m:ctrlPr>
                          </m:funcPr>
                          <m:fName>
                            <m:r>
                              <m:rPr>
                                <m:sty m:val="p"/>
                              </m:rPr>
                              <w:rPr>
                                <w:rFonts w:ascii="Cambria Math" w:eastAsiaTheme="minorEastAsia" w:hAnsi="Cambria Math"/>
                                <w:lang w:val="en-US"/>
                              </w:rPr>
                              <m:t>cos</m:t>
                            </m:r>
                          </m:fName>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e>
                      <m:e>
                        <m:r>
                          <w:rPr>
                            <w:rFonts w:ascii="Cambria Math" w:eastAsiaTheme="minorEastAsia" w:hAnsi="Cambria Math"/>
                          </w:rPr>
                          <m:t>j*</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num>
                          <m:den>
                            <m:rad>
                              <m:radPr>
                                <m:degHide m:val="1"/>
                                <m:ctrlPr>
                                  <w:rPr>
                                    <w:rFonts w:ascii="Cambria Math" w:eastAsiaTheme="minorEastAsia" w:hAnsi="Cambria Math"/>
                                    <w:i/>
                                  </w:rPr>
                                </m:ctrlPr>
                              </m:radPr>
                              <m:deg/>
                              <m:e>
                                <m:r>
                                  <w:rPr>
                                    <w:rFonts w:ascii="Cambria Math" w:eastAsiaTheme="minorEastAsia" w:hAnsi="Cambria Math"/>
                                  </w:rPr>
                                  <m:t>2</m:t>
                                </m:r>
                              </m:e>
                            </m:rad>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en>
                        </m:f>
                      </m:e>
                    </m:mr>
                    <m:mr>
                      <m:e>
                        <m:r>
                          <w:rPr>
                            <w:rFonts w:ascii="Cambria Math" w:eastAsiaTheme="minorEastAsia" w:hAnsi="Cambria Math"/>
                          </w:rPr>
                          <m:t>j</m:t>
                        </m:r>
                        <m:rad>
                          <m:radPr>
                            <m:degHide m:val="1"/>
                            <m:ctrlPr>
                              <w:rPr>
                                <w:rFonts w:ascii="Cambria Math" w:eastAsiaTheme="minorEastAsia" w:hAnsi="Cambria Math"/>
                                <w:i/>
                              </w:rPr>
                            </m:ctrlPr>
                          </m:radPr>
                          <m:deg/>
                          <m:e>
                            <m:r>
                              <w:rPr>
                                <w:rFonts w:ascii="Cambria Math" w:eastAsiaTheme="minorEastAsia" w:hAnsi="Cambria Math"/>
                              </w:rPr>
                              <m:t>2</m:t>
                            </m:r>
                          </m:e>
                        </m:rad>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e>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num>
                          <m:den>
                            <m:rad>
                              <m:radPr>
                                <m:degHide m:val="1"/>
                                <m:ctrlPr>
                                  <w:rPr>
                                    <w:rFonts w:ascii="Cambria Math" w:eastAsiaTheme="minorEastAsia" w:hAnsi="Cambria Math"/>
                                    <w:i/>
                                  </w:rPr>
                                </m:ctrlPr>
                              </m:radPr>
                              <m:deg/>
                              <m:e>
                                <m:r>
                                  <w:rPr>
                                    <w:rFonts w:ascii="Cambria Math" w:eastAsiaTheme="minorEastAsia" w:hAnsi="Cambria Math"/>
                                  </w:rPr>
                                  <m:t>2</m:t>
                                </m:r>
                              </m:e>
                            </m:rad>
                          </m:den>
                        </m:f>
                      </m:e>
                    </m:mr>
                  </m:m>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m:t>
                  </m:r>
                </m:e>
              </m:d>
            </m:e>
          </m:eqArr>
        </m:oMath>
      </m:oMathPara>
    </w:p>
    <w:p w14:paraId="2051D710" w14:textId="77777777" w:rsidR="0054606D" w:rsidRDefault="00E51B7E" w:rsidP="0054606D">
      <w:pPr>
        <w:rPr>
          <w:i/>
          <w:iCs/>
        </w:rPr>
      </w:pPr>
      <m:oMathPara>
        <m:oMath>
          <m:eqArr>
            <m:eqArrPr>
              <m:maxDist m:val="1"/>
              <m:ctrlPr>
                <w:rPr>
                  <w:rFonts w:ascii="Cambria Math" w:eastAsiaTheme="minorEastAsia" w:hAnsi="Cambria Math"/>
                  <w:i/>
                </w:rPr>
              </m:ctrlPr>
            </m:eqArr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A</m:t>
                      </m:r>
                    </m:e>
                  </m:d>
                </m:e>
                <m:sup>
                  <m:r>
                    <w:rPr>
                      <w:rFonts w:ascii="Cambria Math" w:hAnsi="Cambria Math"/>
                    </w:rPr>
                    <m:t>±</m:t>
                  </m:r>
                </m:sup>
              </m:sSup>
              <m:r>
                <w:rPr>
                  <w:rFonts w:ascii="Cambria Math" w:hAnsi="Cambria Math"/>
                </w:rPr>
                <m:t>=</m:t>
              </m:r>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3</m:t>
                                    </m:r>
                                  </m:sub>
                                </m:sSub>
                              </m:den>
                            </m:f>
                          </m:e>
                        </m:rad>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e>
                      <m:e>
                        <m:f>
                          <m:fPr>
                            <m:ctrlPr>
                              <w:rPr>
                                <w:rFonts w:ascii="Cambria Math" w:eastAsiaTheme="minorEastAsia" w:hAnsi="Cambria Math"/>
                                <w:i/>
                              </w:rPr>
                            </m:ctrlPr>
                          </m:fPr>
                          <m:num>
                            <m:r>
                              <w:rPr>
                                <w:rFonts w:ascii="Cambria Math" w:eastAsiaTheme="minorEastAsia" w:hAnsi="Cambria Math"/>
                              </w:rPr>
                              <m:t>j</m:t>
                            </m:r>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e>
                            </m:rad>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en>
                        </m:f>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e>
                    </m:mr>
                    <m:m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num>
                          <m:den>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e>
                            </m:rad>
                          </m:den>
                        </m:f>
                        <m:r>
                          <w:rPr>
                            <w:rFonts w:ascii="Cambria Math" w:eastAsiaTheme="minorEastAsia" w:hAnsi="Cambria Math"/>
                          </w:rPr>
                          <m:t>cos</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r>
                          <w:rPr>
                            <w:rFonts w:ascii="Cambria Math" w:eastAsiaTheme="minorEastAsia" w:hAnsi="Cambria Math"/>
                            <w:lang w:val="en-US"/>
                          </w:rPr>
                          <m:t>+j*</m:t>
                        </m:r>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1</m:t>
                                </m:r>
                              </m:sub>
                            </m:sSub>
                          </m:num>
                          <m:den>
                            <m:rad>
                              <m:radPr>
                                <m:degHide m:val="1"/>
                                <m:ctrlPr>
                                  <w:rPr>
                                    <w:rFonts w:ascii="Cambria Math" w:eastAsiaTheme="minorEastAsia" w:hAnsi="Cambria Math"/>
                                    <w:i/>
                                    <w:lang w:val="en-US"/>
                                  </w:rPr>
                                </m:ctrlPr>
                              </m:radPr>
                              <m:deg/>
                              <m:e>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3</m:t>
                                    </m:r>
                                  </m:sub>
                                </m:sSub>
                              </m:e>
                            </m:rad>
                          </m:den>
                        </m:f>
                        <m:r>
                          <w:rPr>
                            <w:rFonts w:ascii="Cambria Math" w:eastAsiaTheme="minorEastAsia" w:hAnsi="Cambria Math"/>
                            <w:lang w:val="en-US"/>
                          </w:rPr>
                          <m:t>*sin</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e>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e>
                        </m:rad>
                        <m:r>
                          <w:rPr>
                            <w:rFonts w:ascii="Cambria Math" w:eastAsiaTheme="minorEastAsia" w:hAnsi="Cambria Math"/>
                          </w:rPr>
                          <m:t>cos</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r>
                          <w:rPr>
                            <w:rFonts w:ascii="Cambria Math" w:eastAsiaTheme="minorEastAsia" w:hAnsi="Cambria Math"/>
                            <w:lang w:val="en-US"/>
                          </w:rPr>
                          <m:t>+j</m:t>
                        </m:r>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2</m:t>
                                </m:r>
                              </m:sub>
                            </m:sSub>
                            <m:rad>
                              <m:radPr>
                                <m:degHide m:val="1"/>
                                <m:ctrlPr>
                                  <w:rPr>
                                    <w:rFonts w:ascii="Cambria Math" w:eastAsiaTheme="minorEastAsia" w:hAnsi="Cambria Math"/>
                                    <w:i/>
                                    <w:lang w:val="en-US"/>
                                  </w:rPr>
                                </m:ctrlPr>
                              </m:radPr>
                              <m:deg/>
                              <m:e>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3</m:t>
                                    </m:r>
                                  </m:sub>
                                </m:sSub>
                              </m:e>
                            </m:rad>
                          </m:num>
                          <m:den>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1</m:t>
                                </m:r>
                              </m:sub>
                            </m:sSub>
                          </m:den>
                        </m:f>
                        <m:r>
                          <w:rPr>
                            <w:rFonts w:ascii="Cambria Math" w:eastAsiaTheme="minorEastAsia" w:hAnsi="Cambria Math"/>
                            <w:lang w:val="en-US"/>
                          </w:rPr>
                          <m:t>sin</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mr>
                  </m:m>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m:t>
                  </m:r>
                </m:e>
              </m:d>
            </m:e>
          </m:eqArr>
        </m:oMath>
      </m:oMathPara>
    </w:p>
    <w:p w14:paraId="7EB447B1" w14:textId="77777777" w:rsidR="0054606D" w:rsidRDefault="0054606D" w:rsidP="0054606D"/>
    <w:p w14:paraId="652F4B0F" w14:textId="77777777" w:rsidR="0054606D" w:rsidRDefault="0054606D" w:rsidP="0054606D">
      <w:r>
        <w:t>где Y1=z</w:t>
      </w:r>
      <w:r>
        <w:rPr>
          <w:vertAlign w:val="subscript"/>
        </w:rPr>
        <w:t>0</w:t>
      </w:r>
      <w:r>
        <w:t>/z</w:t>
      </w:r>
      <w:r>
        <w:rPr>
          <w:vertAlign w:val="subscript"/>
        </w:rPr>
        <w:t>1</w:t>
      </w:r>
      <w:r>
        <w:t xml:space="preserve"> – нормированная волновая проводимость отрезка однородной линии с длинной l. Y</w:t>
      </w:r>
      <w:r>
        <w:rPr>
          <w:vertAlign w:val="subscript"/>
        </w:rPr>
        <w:t>1</w:t>
      </w:r>
      <w:r>
        <w:t>=2z</w:t>
      </w:r>
      <w:r>
        <w:rPr>
          <w:vertAlign w:val="subscript"/>
        </w:rPr>
        <w:t>0</w:t>
      </w:r>
      <w:r>
        <w:t>/R</w:t>
      </w:r>
      <w:r>
        <w:rPr>
          <w:vertAlign w:val="subscript"/>
        </w:rPr>
        <w:t>б</w:t>
      </w:r>
      <w:r>
        <w:t xml:space="preserve"> – нормированная проводимость активной нагрузки, умноженная на два. Y3 – нормированная проводимость короткого замыкания, </w:t>
      </w:r>
      <w:proofErr w:type="gramStart"/>
      <w:r>
        <w:t>предполагаем</w:t>
      </w:r>
      <w:proofErr w:type="gramEnd"/>
      <w:r>
        <w:t xml:space="preserve"> что этот параметр равен бесконечности. Λ – длина волны. С помощью матриц, представленных выше, можно определить матрицы рассеяние на средней частоте f0 рабочего диапазона. Эта частота соответственно определяется из соотношения l= Λ</w:t>
      </w:r>
      <w:r>
        <w:rPr>
          <w:vertAlign w:val="subscript"/>
        </w:rPr>
        <w:t>0</w:t>
      </w:r>
      <w:r>
        <w:t>/4, где длина волны Λ0 соответствует частоте f</w:t>
      </w:r>
      <w:r>
        <w:rPr>
          <w:vertAlign w:val="subscript"/>
        </w:rPr>
        <w:t>0</w:t>
      </w:r>
      <w:r>
        <w:t>.</w:t>
      </w:r>
    </w:p>
    <w:p w14:paraId="625F5EBB" w14:textId="77777777" w:rsidR="0054606D" w:rsidRDefault="0054606D" w:rsidP="0054606D">
      <w:r>
        <w:t>Матрица рассеяния состоит из S-параметров:</w:t>
      </w:r>
    </w:p>
    <w:p w14:paraId="7FC2156E" w14:textId="77777777" w:rsidR="0054606D" w:rsidRDefault="0054606D" w:rsidP="0054606D"/>
    <w:p w14:paraId="53BD1392" w14:textId="77777777" w:rsidR="0054606D" w:rsidRDefault="00E51B7E" w:rsidP="0054606D">
      <w:pPr>
        <w:rPr>
          <w:rFonts w:eastAsiaTheme="minorEastAsia"/>
        </w:rPr>
      </w:pPr>
      <m:oMathPara>
        <m:oMath>
          <m:sSub>
            <m:sSubPr>
              <m:ctrlPr>
                <w:rPr>
                  <w:rFonts w:ascii="Cambria Math" w:hAnsi="Cambria Math"/>
                  <w:i/>
                </w:rPr>
              </m:ctrlPr>
            </m:sSubPr>
            <m:e>
              <m:r>
                <m:rPr>
                  <m:sty m:val="p"/>
                </m:rPr>
                <w:rPr>
                  <w:rFonts w:ascii="Cambria Math" w:hAnsi="Cambria Math"/>
                </w:rPr>
                <m:t>S</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1-2</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num>
            <m:den>
              <m:r>
                <w:rPr>
                  <w:rFonts w:ascii="Cambria Math" w:hAnsi="Cambria Math"/>
                </w:rPr>
                <m:t>1+2</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den>
          </m:f>
        </m:oMath>
      </m:oMathPara>
    </w:p>
    <w:p w14:paraId="17A4B690" w14:textId="77777777" w:rsidR="0054606D" w:rsidRDefault="00E51B7E" w:rsidP="0054606D">
      <w:pPr>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S</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f>
                    <m:fPr>
                      <m:ctrlPr>
                        <w:rPr>
                          <w:rFonts w:ascii="Cambria Math" w:hAnsi="Cambria Math"/>
                          <w:i/>
                        </w:rPr>
                      </m:ctrlPr>
                    </m:fPr>
                    <m:num>
                      <m:r>
                        <w:rPr>
                          <w:rFonts w:ascii="Cambria Math" w:hAnsi="Cambria Math"/>
                        </w:rPr>
                        <m:t>1-2</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num>
                    <m:den>
                      <m:r>
                        <w:rPr>
                          <w:rFonts w:ascii="Cambria Math" w:hAnsi="Cambria Math"/>
                        </w:rPr>
                        <m:t>1+</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den>
                  </m:f>
                  <m:r>
                    <w:rPr>
                      <w:rFonts w:ascii="Cambria Math" w:hAnsi="Cambria Math"/>
                    </w:rPr>
                    <m:t>+</m:t>
                  </m:r>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2</m:t>
                          </m:r>
                        </m:sub>
                      </m:sSub>
                    </m:num>
                    <m:den>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2</m:t>
                          </m:r>
                        </m:sub>
                      </m:sSub>
                    </m:den>
                  </m:f>
                </m:e>
              </m:d>
              <m:r>
                <w:rPr>
                  <w:rFonts w:ascii="Cambria Math" w:hAnsi="Cambria Math"/>
                </w:rPr>
                <m:t>#</m:t>
              </m:r>
              <m:d>
                <m:dPr>
                  <m:ctrlPr>
                    <w:rPr>
                      <w:rFonts w:ascii="Cambria Math" w:hAnsi="Cambria Math"/>
                      <w:i/>
                    </w:rPr>
                  </m:ctrlPr>
                </m:dPr>
                <m:e>
                  <m:r>
                    <w:rPr>
                      <w:rFonts w:ascii="Cambria Math" w:hAnsi="Cambria Math"/>
                    </w:rPr>
                    <m:t>???</m:t>
                  </m:r>
                </m:e>
              </m:d>
            </m:e>
          </m:eqArr>
        </m:oMath>
      </m:oMathPara>
    </w:p>
    <w:p w14:paraId="24FC62B8" w14:textId="77777777" w:rsidR="0054606D" w:rsidRDefault="00E51B7E" w:rsidP="0054606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f>
                <m:fPr>
                  <m:ctrlPr>
                    <w:rPr>
                      <w:rFonts w:ascii="Cambria Math" w:eastAsiaTheme="minorEastAsia" w:hAnsi="Cambria Math"/>
                      <w:i/>
                    </w:rPr>
                  </m:ctrlPr>
                </m:fPr>
                <m:num>
                  <m:d>
                    <m:dPr>
                      <m:begChr m:val=""/>
                      <m:endChr m:val=""/>
                      <m:ctrlPr>
                        <w:rPr>
                          <w:rFonts w:ascii="Cambria Math" w:eastAsiaTheme="minorEastAsia" w:hAnsi="Cambria Math"/>
                          <w:i/>
                        </w:rPr>
                      </m:ctrlPr>
                    </m:dPr>
                    <m:e>
                      <m:r>
                        <w:rPr>
                          <w:rFonts w:ascii="Cambria Math" w:eastAsiaTheme="minorEastAsia" w:hAnsi="Cambria Math"/>
                        </w:rPr>
                        <m:t>1-2</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2</m:t>
                          </m:r>
                        </m:sup>
                      </m:sSubSup>
                    </m:e>
                  </m:d>
                </m:num>
                <m:den>
                  <m:r>
                    <w:rPr>
                      <w:rFonts w:ascii="Cambria Math" w:eastAsiaTheme="minorEastAsia" w:hAnsi="Cambria Math"/>
                    </w:rPr>
                    <m:t>1+2</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2</m:t>
                      </m:r>
                    </m:sup>
                  </m:sSub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den>
              </m:f>
            </m:e>
          </m:d>
        </m:oMath>
      </m:oMathPara>
    </w:p>
    <w:p w14:paraId="0163ED5C" w14:textId="77777777" w:rsidR="0054606D" w:rsidRDefault="0054606D" w:rsidP="0054606D">
      <w:pPr>
        <w:pStyle w:val="a9"/>
      </w:pPr>
    </w:p>
    <w:p w14:paraId="7195A4F5" w14:textId="77777777" w:rsidR="0054606D" w:rsidRDefault="0054606D" w:rsidP="0054606D">
      <w:r>
        <w:t>Исходя из полученных соотношений можно сделать вывод, что идеальное согласование, то есть, при S11=S22=S33=0 и идеальная развязка между входными плечами сумматора (S12=0) можно достигнуть, если:</w:t>
      </w:r>
    </w:p>
    <w:p w14:paraId="14E6303C" w14:textId="77777777" w:rsidR="0054606D" w:rsidRDefault="0054606D" w:rsidP="0054606D"/>
    <w:p w14:paraId="5DD53C18" w14:textId="77777777" w:rsidR="0054606D" w:rsidRDefault="00E51B7E" w:rsidP="0054606D">
      <w:pPr>
        <w:rPr>
          <w:rFonts w:eastAsiaTheme="minorEastAsia"/>
          <w:lang w:val="en-US"/>
        </w:rPr>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r>
            <m:rPr>
              <m:aln/>
            </m:rPr>
            <w:rPr>
              <w:rFonts w:ascii="Cambria Math" w:hAnsi="Cambria Math"/>
            </w:rPr>
            <m:t>=1/</m:t>
          </m:r>
          <m:rad>
            <m:radPr>
              <m:degHide m:val="1"/>
              <m:ctrlPr>
                <w:rPr>
                  <w:rFonts w:ascii="Cambria Math" w:hAnsi="Cambria Math"/>
                  <w:i/>
                </w:rPr>
              </m:ctrlPr>
            </m:radPr>
            <m:deg/>
            <m:e>
              <m:r>
                <w:rPr>
                  <w:rFonts w:ascii="Cambria Math" w:hAnsi="Cambria Math"/>
                </w:rPr>
                <m:t>2</m:t>
              </m:r>
            </m:e>
          </m:rad>
          <m:r>
            <m:rPr>
              <m:sty m:val="p"/>
            </m:rPr>
            <w:br/>
          </m:r>
        </m:oMath>
        <m:oMath>
          <m:sSub>
            <m:sSubPr>
              <m:ctrlPr>
                <w:rPr>
                  <w:rFonts w:ascii="Cambria Math" w:hAnsi="Cambria Math"/>
                  <w:i/>
                </w:rPr>
              </m:ctrlPr>
            </m:sSubPr>
            <m:e>
              <m:r>
                <w:rPr>
                  <w:rFonts w:ascii="Cambria Math" w:hAnsi="Cambria Math"/>
                </w:rPr>
                <m:t>Y</m:t>
              </m:r>
            </m:e>
            <m:sub>
              <m:r>
                <w:rPr>
                  <w:rFonts w:ascii="Cambria Math" w:hAnsi="Cambria Math"/>
                </w:rPr>
                <m:t>2</m:t>
              </m:r>
            </m:sub>
          </m:sSub>
          <m:r>
            <m:rPr>
              <m:aln/>
            </m:rPr>
            <w:rPr>
              <w:rFonts w:ascii="Cambria Math" w:hAnsi="Cambria Math"/>
            </w:rPr>
            <m:t>=1</m:t>
          </m:r>
          <m:r>
            <m:rPr>
              <m:sty m:val="p"/>
            </m:rPr>
            <w:br/>
          </m:r>
        </m:oMath>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r>
            <m:rPr>
              <m:aln/>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0</m:t>
              </m:r>
            </m:sub>
          </m:sSub>
          <m:rad>
            <m:radPr>
              <m:degHide m:val="1"/>
              <m:ctrlPr>
                <w:rPr>
                  <w:rFonts w:ascii="Cambria Math" w:eastAsiaTheme="minorEastAsia" w:hAnsi="Cambria Math"/>
                  <w:i/>
                </w:rPr>
              </m:ctrlPr>
            </m:radPr>
            <m:deg/>
            <m:e>
              <m:r>
                <w:rPr>
                  <w:rFonts w:ascii="Cambria Math" w:eastAsiaTheme="minorEastAsia" w:hAnsi="Cambria Math"/>
                </w:rPr>
                <m:t>2</m:t>
              </m:r>
            </m:e>
          </m:rad>
          <m:r>
            <m:rPr>
              <m:sty m:val="p"/>
            </m:rPr>
            <w:br/>
          </m:r>
        </m:oMath>
        <m:oMath>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2</m:t>
              </m:r>
            </m:sub>
          </m:sSub>
          <m:r>
            <m:rPr>
              <m:aln/>
            </m:rPr>
            <w:rPr>
              <w:rFonts w:ascii="Cambria Math" w:eastAsiaTheme="minorEastAsia" w:hAnsi="Cambria Math"/>
              <w:lang w:val="en-US"/>
            </w:rPr>
            <m:t>=2</m:t>
          </m:r>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0</m:t>
              </m:r>
            </m:sub>
          </m:sSub>
        </m:oMath>
      </m:oMathPara>
    </w:p>
    <w:p w14:paraId="586F5DCD" w14:textId="77777777" w:rsidR="0054606D" w:rsidRDefault="0054606D" w:rsidP="0054606D">
      <w:pPr>
        <w:jc w:val="center"/>
      </w:pPr>
    </w:p>
    <w:p w14:paraId="436E6FB1" w14:textId="77777777" w:rsidR="0054606D" w:rsidRDefault="0054606D" w:rsidP="0054606D">
      <w:r>
        <w:t>В таком случае матрица рассеяние для идеального делителя примет вид:</w:t>
      </w:r>
    </w:p>
    <w:p w14:paraId="7EBFBA8E" w14:textId="77777777" w:rsidR="0054606D" w:rsidRDefault="00E51B7E" w:rsidP="0054606D">
      <w:pPr>
        <w:rPr>
          <w:i/>
        </w:rPr>
      </w:pPr>
      <m:oMathPara>
        <m:oMath>
          <m:eqArr>
            <m:eqArrPr>
              <m:maxDist m:val="1"/>
              <m:ctrlPr>
                <w:rPr>
                  <w:rFonts w:ascii="Cambria Math" w:hAnsi="Cambria Math"/>
                  <w:i/>
                </w:rPr>
              </m:ctrlPr>
            </m:eqArrPr>
            <m:e>
              <m:d>
                <m:dPr>
                  <m:begChr m:val="["/>
                  <m:endChr m:val="]"/>
                  <m:ctrlPr>
                    <w:rPr>
                      <w:rFonts w:ascii="Cambria Math" w:hAnsi="Cambria Math"/>
                      <w:i/>
                    </w:rPr>
                  </m:ctrlPr>
                </m:dPr>
                <m:e>
                  <m:r>
                    <w:rPr>
                      <w:rFonts w:ascii="Cambria Math" w:hAnsi="Cambria Math"/>
                      <w:lang w:val="en-US"/>
                    </w:rPr>
                    <m:t>S</m:t>
                  </m:r>
                </m:e>
              </m:d>
              <m:r>
                <w:rPr>
                  <w:rFonts w:ascii="Cambria Math" w:hAnsi="Cambria Math"/>
                </w:rPr>
                <m:t>=-j</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m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m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e>
                        <m:r>
                          <w:rPr>
                            <w:rFonts w:ascii="Cambria Math" w:eastAsia="Cambria Math" w:hAnsi="Cambria Math" w:cs="Cambria Math"/>
                          </w:rPr>
                          <m:t>0</m:t>
                        </m:r>
                      </m:e>
                    </m:mr>
                  </m:m>
                </m:e>
              </m:d>
              <m:r>
                <w:rPr>
                  <w:rFonts w:ascii="Cambria Math" w:hAnsi="Cambria Math"/>
                </w:rPr>
                <m:t>#</m:t>
              </m:r>
              <m:d>
                <m:dPr>
                  <m:ctrlPr>
                    <w:rPr>
                      <w:rFonts w:ascii="Cambria Math" w:hAnsi="Cambria Math"/>
                      <w:i/>
                    </w:rPr>
                  </m:ctrlPr>
                </m:dPr>
                <m:e>
                  <m:r>
                    <w:rPr>
                      <w:rFonts w:ascii="Cambria Math" w:hAnsi="Cambria Math"/>
                    </w:rPr>
                    <m:t>???</m:t>
                  </m:r>
                </m:e>
              </m:d>
            </m:e>
          </m:eqArr>
        </m:oMath>
      </m:oMathPara>
    </w:p>
    <w:p w14:paraId="1C64D0F3" w14:textId="77777777" w:rsidR="0054606D" w:rsidRDefault="0054606D" w:rsidP="0054606D">
      <w:pPr>
        <w:pStyle w:val="a9"/>
      </w:pPr>
    </w:p>
    <w:p w14:paraId="62B0BB63" w14:textId="77777777" w:rsidR="0054606D" w:rsidRDefault="0054606D" w:rsidP="0054606D">
      <w:r>
        <w:t>При реализации характеристики реального делителя могут существенно отличаться от расчета или моделирования. Ошибки возможны из-за разброса размеров, технологических допусков, потерь в линиях передачи, неучтенных неоднородностях и несогласованных нагрузок, которые обычно принимают равными сопротивлению подводящей линии.</w:t>
      </w:r>
    </w:p>
    <w:p w14:paraId="3111BF40" w14:textId="6DE8AD25" w:rsidR="0054606D" w:rsidRDefault="0054606D" w:rsidP="00843AA3">
      <w:pPr>
        <w:pStyle w:val="2"/>
        <w:numPr>
          <w:ilvl w:val="1"/>
          <w:numId w:val="24"/>
        </w:numPr>
      </w:pPr>
      <w:bookmarkStart w:id="9" w:name="_Toc125035523"/>
      <w:bookmarkStart w:id="10" w:name="_Toc167190203"/>
      <w:r>
        <w:t>Многоступенчатые сумматоры конструкции Уилкинсона</w:t>
      </w:r>
      <w:bookmarkEnd w:id="9"/>
      <w:bookmarkEnd w:id="10"/>
    </w:p>
    <w:p w14:paraId="10E2BE83" w14:textId="77777777" w:rsidR="0054606D" w:rsidRDefault="0054606D" w:rsidP="0054606D">
      <w:r>
        <w:t xml:space="preserve">Описанный в предыдущем разделе одноступенчатый сумматор хорошо подходит для работы с узкополосными сигналами: рабочая полоса частот таких устройств обычно составляет порядка 100 МГц. Соответственно, такие </w:t>
      </w:r>
      <w:r>
        <w:lastRenderedPageBreak/>
        <w:t xml:space="preserve">устройства не подходят для работы с СШП импульсами, ширина спектра которых достигает нескольких ГГц. </w:t>
      </w:r>
    </w:p>
    <w:p w14:paraId="65B36D45" w14:textId="77777777" w:rsidR="0054606D" w:rsidRDefault="0054606D" w:rsidP="0054606D">
      <w:r>
        <w:t xml:space="preserve">В связи с этим в стандартную конструкцию сумматора Уилкинсона вводятся усовершенствования – дополнительные звенья или кольца, каждое из которых рассчитано на работу в определенном частотном диапазоне [26]. Существуют топологии, включающие разные количества звеньев сумматора: от двух до пяти колец [27]. Введение большего числа колец может давать лучшие параметры в различных частотных </w:t>
      </w:r>
      <w:proofErr w:type="gramStart"/>
      <w:r>
        <w:t>диапазонах[</w:t>
      </w:r>
      <w:proofErr w:type="gramEnd"/>
      <w:r>
        <w:t xml:space="preserve">] и может во много раз увеличить рабочую полосу частот устройства. </w:t>
      </w:r>
    </w:p>
    <w:p w14:paraId="2F73ED6C" w14:textId="77777777" w:rsidR="0054606D" w:rsidRDefault="0054606D" w:rsidP="0054606D"/>
    <w:p w14:paraId="0D681DA8" w14:textId="685D2CDA" w:rsidR="0054606D" w:rsidRDefault="0054606D" w:rsidP="00843AA3">
      <w:pPr>
        <w:pStyle w:val="2"/>
        <w:numPr>
          <w:ilvl w:val="1"/>
          <w:numId w:val="24"/>
        </w:numPr>
        <w:ind w:left="0" w:firstLine="0"/>
      </w:pPr>
      <w:bookmarkStart w:id="11" w:name="_Toc125035524"/>
      <w:bookmarkStart w:id="12" w:name="_Toc167190204"/>
      <w:r>
        <w:t>Моделирование многоступенчатого сумматора конструкции Уилкинсона</w:t>
      </w:r>
      <w:bookmarkEnd w:id="11"/>
      <w:bookmarkEnd w:id="12"/>
    </w:p>
    <w:p w14:paraId="598E8B4C" w14:textId="08CB1143" w:rsidR="0054606D" w:rsidRPr="00B50D56" w:rsidRDefault="0054606D" w:rsidP="00843AA3">
      <w:pPr>
        <w:pStyle w:val="3"/>
        <w:numPr>
          <w:ilvl w:val="2"/>
          <w:numId w:val="24"/>
        </w:numPr>
        <w:ind w:left="0" w:firstLine="0"/>
      </w:pPr>
      <w:bookmarkStart w:id="13" w:name="_Toc167190205"/>
      <w:r w:rsidRPr="00B50D56">
        <w:t>Итерационный подход к расчету параметров многоступенчатого сумматора</w:t>
      </w:r>
      <w:bookmarkEnd w:id="13"/>
    </w:p>
    <w:p w14:paraId="6D429F1F" w14:textId="784B8F0C" w:rsidR="00B50D56" w:rsidRDefault="00B50D56" w:rsidP="00B50D56">
      <w:pPr>
        <w:rPr>
          <w:color w:val="auto"/>
        </w:rPr>
      </w:pPr>
      <w:r>
        <w:t>Существует итерационный подход к получению параметров трёхсекционного сумматора, опирающийся на аналитические выражения [</w:t>
      </w:r>
      <w:r w:rsidR="006C35CA">
        <w:t>23</w:t>
      </w:r>
      <w:r>
        <w:t xml:space="preserve">]. Также описанный подход опирается на двухдиапазонную концепцию, которая заключается в следующем: на рисунке 1, </w:t>
      </w:r>
    </w:p>
    <w:p w14:paraId="2FDF5CB4" w14:textId="77777777" w:rsidR="00B50D56" w:rsidRDefault="00B50D56" w:rsidP="00B50D56"/>
    <w:p w14:paraId="26F4235C" w14:textId="5ED84B90" w:rsidR="00B50D56" w:rsidRDefault="00B50D56" w:rsidP="00B50D56">
      <w:pPr>
        <w:pStyle w:val="af4"/>
      </w:pPr>
      <w:r>
        <w:drawing>
          <wp:inline distT="0" distB="0" distL="0" distR="0" wp14:anchorId="5D65104D" wp14:editId="73E9791D">
            <wp:extent cx="5940425" cy="1508760"/>
            <wp:effectExtent l="0" t="0" r="3175" b="0"/>
            <wp:docPr id="4" name="Picture 4" descr="Изображение выглядит как линия, диаграмма, текст,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Изображение выглядит как линия, диаграмма, текст, Шрифт&#10;&#10;Автоматически созданное описание"/>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0425" cy="1508760"/>
                    </a:xfrm>
                    <a:prstGeom prst="rect">
                      <a:avLst/>
                    </a:prstGeom>
                    <a:noFill/>
                    <a:ln>
                      <a:noFill/>
                    </a:ln>
                  </pic:spPr>
                </pic:pic>
              </a:graphicData>
            </a:graphic>
          </wp:inline>
        </w:drawing>
      </w:r>
    </w:p>
    <w:p w14:paraId="7EFD3C36" w14:textId="5D001417" w:rsidR="00B50D56" w:rsidRDefault="00B50D56" w:rsidP="00B50D56">
      <w:pPr>
        <w:pStyle w:val="af6"/>
      </w:pPr>
      <w:commentRangeStart w:id="14"/>
      <w:r>
        <w:t xml:space="preserve">Рисунок </w:t>
      </w:r>
      <w:commentRangeEnd w:id="14"/>
      <w:r>
        <w:rPr>
          <w:rStyle w:val="af7"/>
          <w:kern w:val="2"/>
          <w14:ligatures w14:val="standardContextual"/>
        </w:rPr>
        <w:commentReference w:id="14"/>
      </w:r>
      <w:r w:rsidR="003245D6">
        <w:fldChar w:fldCharType="begin"/>
      </w:r>
      <w:r w:rsidR="003245D6">
        <w:instrText xml:space="preserve"> SEQ Рисунок \* ARABIC </w:instrText>
      </w:r>
      <w:r w:rsidR="003245D6">
        <w:fldChar w:fldCharType="separate"/>
      </w:r>
      <w:r w:rsidR="00F54EA6">
        <w:rPr>
          <w:noProof/>
        </w:rPr>
        <w:t>1</w:t>
      </w:r>
      <w:r w:rsidR="003245D6">
        <w:rPr>
          <w:noProof/>
        </w:rPr>
        <w:fldChar w:fldCharType="end"/>
      </w:r>
    </w:p>
    <w:p w14:paraId="53FBE1DF" w14:textId="77777777" w:rsidR="00B50D56" w:rsidRDefault="00B50D56" w:rsidP="00B50D56">
      <w:pPr>
        <w:pStyle w:val="af6"/>
      </w:pPr>
    </w:p>
    <w:p w14:paraId="01150467" w14:textId="77777777" w:rsidR="00B50D56" w:rsidRDefault="00B50D56" w:rsidP="00B50D56">
      <w:bookmarkStart w:id="15" w:name="_Hlk156032697"/>
      <w:r>
        <w:t>использования этой концепции гарантирует, что полоса пропускания представляется через формулу</w:t>
      </w:r>
    </w:p>
    <w:bookmarkEnd w:id="15"/>
    <w:p w14:paraId="1E569579" w14:textId="77777777" w:rsidR="00B50D56" w:rsidRDefault="00B50D56" w:rsidP="00B50D56"/>
    <w:tbl>
      <w:tblPr>
        <w:tblStyle w:val="ab"/>
        <w:tblW w:w="0" w:type="auto"/>
        <w:tblLook w:val="04A0" w:firstRow="1" w:lastRow="0" w:firstColumn="1" w:lastColumn="0" w:noHBand="0" w:noVBand="1"/>
      </w:tblPr>
      <w:tblGrid>
        <w:gridCol w:w="8500"/>
        <w:gridCol w:w="845"/>
      </w:tblGrid>
      <w:tr w:rsidR="00B50D56" w14:paraId="718F5E67" w14:textId="77777777" w:rsidTr="00B50D56">
        <w:tc>
          <w:tcPr>
            <w:tcW w:w="8500" w:type="dxa"/>
            <w:tcBorders>
              <w:top w:val="single" w:sz="4" w:space="0" w:color="auto"/>
              <w:left w:val="single" w:sz="4" w:space="0" w:color="auto"/>
              <w:bottom w:val="single" w:sz="4" w:space="0" w:color="auto"/>
              <w:right w:val="single" w:sz="4" w:space="0" w:color="auto"/>
            </w:tcBorders>
            <w:hideMark/>
          </w:tcPr>
          <w:p w14:paraId="7AB10351" w14:textId="77777777" w:rsidR="00B50D56" w:rsidRDefault="00B50D56">
            <w:pPr>
              <w:ind w:firstLine="0"/>
              <w:rPr>
                <w:rFonts w:eastAsiaTheme="minorEastAsia"/>
              </w:rPr>
            </w:pPr>
            <w:bookmarkStart w:id="16" w:name="_Hlk156032716"/>
            <m:oMathPara>
              <m:oMath>
                <m:r>
                  <m:rPr>
                    <m:sty m:val="p"/>
                  </m:rPr>
                  <w:rPr>
                    <w:rFonts w:ascii="Cambria Math" w:hAnsi="Cambria Math"/>
                  </w:rPr>
                  <w:lastRenderedPageBreak/>
                  <m:t>BW=</m:t>
                </m:r>
                <m:sSub>
                  <m:sSubPr>
                    <m:ctrlPr>
                      <w:rPr>
                        <w:rFonts w:ascii="Cambria Math" w:hAnsi="Cambria Math"/>
                        <w:kern w:val="2"/>
                        <w14:ligatures w14:val="standardContextual"/>
                      </w:rPr>
                    </m:ctrlPr>
                  </m:sSubPr>
                  <m:e>
                    <m:r>
                      <m:rPr>
                        <m:sty m:val="p"/>
                      </m:rPr>
                      <w:rPr>
                        <w:rFonts w:ascii="Cambria Math" w:hAnsi="Cambria Math"/>
                      </w:rPr>
                      <m:t>f</m:t>
                    </m:r>
                  </m:e>
                  <m:sub>
                    <m:r>
                      <m:rPr>
                        <m:sty m:val="p"/>
                      </m:rPr>
                      <w:rPr>
                        <w:rFonts w:ascii="Cambria Math" w:hAnsi="Cambria Math"/>
                      </w:rPr>
                      <m:t>H</m:t>
                    </m:r>
                  </m:sub>
                </m:sSub>
                <m:r>
                  <m:rPr>
                    <m:sty m:val="p"/>
                  </m:rPr>
                  <w:rPr>
                    <w:rFonts w:ascii="Cambria Math" w:hAnsi="Cambria Math"/>
                  </w:rPr>
                  <m:t>-</m:t>
                </m:r>
                <m:sSub>
                  <m:sSubPr>
                    <m:ctrlPr>
                      <w:rPr>
                        <w:rFonts w:ascii="Cambria Math" w:hAnsi="Cambria Math"/>
                        <w:kern w:val="2"/>
                        <w14:ligatures w14:val="standardContextual"/>
                      </w:rPr>
                    </m:ctrlPr>
                  </m:sSubPr>
                  <m:e>
                    <m:r>
                      <m:rPr>
                        <m:sty m:val="p"/>
                      </m:rPr>
                      <w:rPr>
                        <w:rFonts w:ascii="Cambria Math" w:hAnsi="Cambria Math"/>
                      </w:rPr>
                      <m:t>f</m:t>
                    </m:r>
                  </m:e>
                  <m:sub>
                    <m:r>
                      <m:rPr>
                        <m:sty m:val="p"/>
                      </m:rPr>
                      <w:rPr>
                        <w:rFonts w:ascii="Cambria Math" w:hAnsi="Cambria Math"/>
                      </w:rPr>
                      <m:t>L</m:t>
                    </m:r>
                  </m:sub>
                </m:sSub>
                <m:r>
                  <m:rPr>
                    <m:sty m:val="p"/>
                  </m:rPr>
                  <w:rPr>
                    <w:rFonts w:ascii="Cambria Math" w:hAnsi="Cambria Math"/>
                  </w:rPr>
                  <m:t>=</m:t>
                </m:r>
                <m:d>
                  <m:dPr>
                    <m:ctrlPr>
                      <w:rPr>
                        <w:rFonts w:ascii="Cambria Math" w:hAnsi="Cambria Math"/>
                        <w:kern w:val="2"/>
                        <w14:ligatures w14:val="standardContextual"/>
                      </w:rPr>
                    </m:ctrlPr>
                  </m:dPr>
                  <m:e>
                    <m:sSub>
                      <m:sSubPr>
                        <m:ctrlPr>
                          <w:rPr>
                            <w:rFonts w:ascii="Cambria Math" w:hAnsi="Cambria Math"/>
                            <w:kern w:val="2"/>
                            <w14:ligatures w14:val="standardContextual"/>
                          </w:rPr>
                        </m:ctrlPr>
                      </m:sSubPr>
                      <m:e>
                        <m:r>
                          <m:rPr>
                            <m:sty m:val="p"/>
                          </m:rPr>
                          <w:rPr>
                            <w:rFonts w:ascii="Cambria Math" w:hAnsi="Cambria Math"/>
                          </w:rPr>
                          <m:t>f</m:t>
                        </m:r>
                      </m:e>
                      <m:sub>
                        <m:r>
                          <m:rPr>
                            <m:sty m:val="p"/>
                          </m:rPr>
                          <w:rPr>
                            <w:rFonts w:ascii="Cambria Math" w:hAnsi="Cambria Math"/>
                          </w:rPr>
                          <m:t>2</m:t>
                        </m:r>
                      </m:sub>
                    </m:sSub>
                    <m:r>
                      <m:rPr>
                        <m:sty m:val="p"/>
                      </m:rPr>
                      <w:rPr>
                        <w:rFonts w:ascii="Cambria Math" w:hAnsi="Cambria Math"/>
                      </w:rPr>
                      <m:t>-</m:t>
                    </m:r>
                    <m:sSub>
                      <m:sSubPr>
                        <m:ctrlPr>
                          <w:rPr>
                            <w:rFonts w:ascii="Cambria Math" w:hAnsi="Cambria Math"/>
                            <w:kern w:val="2"/>
                            <w14:ligatures w14:val="standardContextual"/>
                          </w:rPr>
                        </m:ctrlPr>
                      </m:sSubPr>
                      <m:e>
                        <m:r>
                          <m:rPr>
                            <m:sty m:val="p"/>
                          </m:rPr>
                          <w:rPr>
                            <w:rFonts w:ascii="Cambria Math" w:hAnsi="Cambria Math"/>
                          </w:rPr>
                          <m:t>f</m:t>
                        </m:r>
                      </m:e>
                      <m:sub>
                        <m:r>
                          <m:rPr>
                            <m:sty m:val="p"/>
                          </m:rPr>
                          <w:rPr>
                            <w:rFonts w:ascii="Cambria Math" w:hAnsi="Cambria Math"/>
                          </w:rPr>
                          <m:t>1</m:t>
                        </m:r>
                      </m:sub>
                    </m:sSub>
                  </m:e>
                </m:d>
                <m:r>
                  <m:rPr>
                    <m:sty m:val="p"/>
                  </m:rPr>
                  <w:rPr>
                    <w:rFonts w:ascii="Cambria Math" w:hAnsi="Cambria Math"/>
                  </w:rPr>
                  <m:t>+</m:t>
                </m:r>
                <m:sSub>
                  <m:sSubPr>
                    <m:ctrlPr>
                      <w:rPr>
                        <w:rFonts w:ascii="Cambria Math" w:hAnsi="Cambria Math"/>
                        <w:kern w:val="2"/>
                        <w14:ligatures w14:val="standardContextual"/>
                      </w:rPr>
                    </m:ctrlPr>
                  </m:sSubPr>
                  <m:e>
                    <m:r>
                      <m:rPr>
                        <m:sty m:val="p"/>
                      </m:rPr>
                      <w:rPr>
                        <w:rFonts w:ascii="Cambria Math" w:hAnsi="Cambria Math"/>
                      </w:rPr>
                      <m:t>2f</m:t>
                    </m:r>
                  </m:e>
                  <m:sub>
                    <m:r>
                      <m:rPr>
                        <m:sty m:val="p"/>
                      </m:rPr>
                      <w:rPr>
                        <w:rFonts w:ascii="Cambria Math" w:hAnsi="Cambria Math"/>
                      </w:rPr>
                      <m:t>ex</m:t>
                    </m:r>
                  </m:sub>
                </m:sSub>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73D94740" w14:textId="7C5C0047" w:rsidR="00B50D56" w:rsidRDefault="00B50D56">
            <w:pPr>
              <w:ind w:firstLine="0"/>
              <w:jc w:val="center"/>
            </w:pPr>
            <w:r>
              <w:t>(</w:t>
            </w:r>
            <w:r w:rsidR="003245D6">
              <w:fldChar w:fldCharType="begin"/>
            </w:r>
            <w:r w:rsidR="003245D6">
              <w:instrText xml:space="preserve"> SEQ Формула \* ARABIC </w:instrText>
            </w:r>
            <w:r w:rsidR="003245D6">
              <w:fldChar w:fldCharType="separate"/>
            </w:r>
            <w:r w:rsidR="00F54EA6">
              <w:rPr>
                <w:noProof/>
              </w:rPr>
              <w:t>1</w:t>
            </w:r>
            <w:r w:rsidR="003245D6">
              <w:rPr>
                <w:noProof/>
              </w:rPr>
              <w:fldChar w:fldCharType="end"/>
            </w:r>
            <w:r>
              <w:t>)</w:t>
            </w:r>
          </w:p>
        </w:tc>
      </w:tr>
      <w:bookmarkEnd w:id="16"/>
    </w:tbl>
    <w:p w14:paraId="242594DF" w14:textId="77777777" w:rsidR="00B50D56" w:rsidRDefault="00B50D56" w:rsidP="00B50D56">
      <w:pPr>
        <w:rPr>
          <w:rFonts w:cstheme="minorBidi"/>
          <w:kern w:val="2"/>
          <w14:ligatures w14:val="standardContextual"/>
        </w:rPr>
      </w:pPr>
    </w:p>
    <w:p w14:paraId="50CD07CD" w14:textId="77777777" w:rsidR="00B50D56" w:rsidRDefault="00B50D56" w:rsidP="00B50D56">
      <w:r>
        <w:t xml:space="preserve">где </w:t>
      </w:r>
      <w:bookmarkStart w:id="17" w:name="_Hlk156033264"/>
      <w:r>
        <w:rPr>
          <w:i/>
          <w:iCs/>
        </w:rPr>
        <w:t>2</w:t>
      </w:r>
      <w:proofErr w:type="spellStart"/>
      <w:r>
        <w:rPr>
          <w:i/>
          <w:iCs/>
          <w:lang w:val="en-US"/>
        </w:rPr>
        <w:t>f</w:t>
      </w:r>
      <w:r>
        <w:rPr>
          <w:i/>
          <w:iCs/>
          <w:vertAlign w:val="subscript"/>
          <w:lang w:val="en-US"/>
        </w:rPr>
        <w:t>ex</w:t>
      </w:r>
      <w:proofErr w:type="spellEnd"/>
      <w:r w:rsidRPr="00B50D56">
        <w:rPr>
          <w:i/>
          <w:iCs/>
          <w:vertAlign w:val="subscript"/>
        </w:rPr>
        <w:t xml:space="preserve"> </w:t>
      </w:r>
      <w:r>
        <w:t>представляется как дополнительная полоса для учитывания погрешностей элементов и вычислений. Такой подход часто используют в разработке, где минимальным требованием к полосе является (</w:t>
      </w:r>
      <w:r>
        <w:rPr>
          <w:lang w:val="en-US"/>
        </w:rPr>
        <w:t>f</w:t>
      </w:r>
      <w:r>
        <w:rPr>
          <w:vertAlign w:val="subscript"/>
        </w:rPr>
        <w:t>2</w:t>
      </w:r>
      <w:r>
        <w:t>-</w:t>
      </w:r>
      <w:r>
        <w:rPr>
          <w:lang w:val="en-US"/>
        </w:rPr>
        <w:t>f</w:t>
      </w:r>
      <w:r>
        <w:rPr>
          <w:vertAlign w:val="subscript"/>
        </w:rPr>
        <w:t>1</w:t>
      </w:r>
      <w:r>
        <w:t xml:space="preserve">), но также остается запас </w:t>
      </w:r>
      <w:r>
        <w:rPr>
          <w:i/>
          <w:iCs/>
        </w:rPr>
        <w:t>2</w:t>
      </w:r>
      <w:proofErr w:type="spellStart"/>
      <w:r>
        <w:rPr>
          <w:i/>
          <w:iCs/>
          <w:lang w:val="en-US"/>
        </w:rPr>
        <w:t>f</w:t>
      </w:r>
      <w:r>
        <w:rPr>
          <w:i/>
          <w:iCs/>
          <w:vertAlign w:val="subscript"/>
          <w:lang w:val="en-US"/>
        </w:rPr>
        <w:t>ex</w:t>
      </w:r>
      <w:proofErr w:type="spellEnd"/>
      <w:r w:rsidRPr="00B50D56">
        <w:rPr>
          <w:i/>
          <w:iCs/>
        </w:rPr>
        <w:t xml:space="preserve"> </w:t>
      </w:r>
      <w:r>
        <w:t>для обеспечения запаса и нивелирования различных ошибок и погрешностей проектирования.</w:t>
      </w:r>
    </w:p>
    <w:bookmarkEnd w:id="17"/>
    <w:p w14:paraId="64B126AD" w14:textId="3A88FC38" w:rsidR="00B50D56" w:rsidRDefault="00B50D56" w:rsidP="00B50D56">
      <w:pPr>
        <w:pStyle w:val="af4"/>
      </w:pPr>
      <w:r>
        <w:drawing>
          <wp:inline distT="0" distB="0" distL="0" distR="0" wp14:anchorId="092F45B9" wp14:editId="03D5C23B">
            <wp:extent cx="4142740" cy="19081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42740" cy="1908175"/>
                    </a:xfrm>
                    <a:prstGeom prst="rect">
                      <a:avLst/>
                    </a:prstGeom>
                    <a:noFill/>
                    <a:ln>
                      <a:noFill/>
                    </a:ln>
                  </pic:spPr>
                </pic:pic>
              </a:graphicData>
            </a:graphic>
          </wp:inline>
        </w:drawing>
      </w:r>
    </w:p>
    <w:p w14:paraId="7B25A791" w14:textId="2ACA7003" w:rsidR="00B50D56" w:rsidRDefault="00B50D56" w:rsidP="00B50D56">
      <w:pPr>
        <w:pStyle w:val="af6"/>
      </w:pPr>
      <w:r>
        <w:t xml:space="preserve">Рисунок </w:t>
      </w:r>
      <w:r w:rsidR="003245D6">
        <w:fldChar w:fldCharType="begin"/>
      </w:r>
      <w:r w:rsidR="003245D6">
        <w:instrText xml:space="preserve"> SEQ Рисунок \* ARABIC </w:instrText>
      </w:r>
      <w:r w:rsidR="003245D6">
        <w:fldChar w:fldCharType="separate"/>
      </w:r>
      <w:r w:rsidR="00F54EA6">
        <w:rPr>
          <w:noProof/>
        </w:rPr>
        <w:t>2</w:t>
      </w:r>
      <w:r w:rsidR="003245D6">
        <w:rPr>
          <w:noProof/>
        </w:rPr>
        <w:fldChar w:fldCharType="end"/>
      </w:r>
    </w:p>
    <w:p w14:paraId="6E9A5504" w14:textId="77777777" w:rsidR="00B50D56" w:rsidRDefault="00B50D56" w:rsidP="00B50D56">
      <w:bookmarkStart w:id="18" w:name="_Hlk156033313"/>
      <w:r>
        <w:t>Здесь и далее будут использовать следующие термины и обозначения для описания сумматора и аналитических выражений для его описания.</w:t>
      </w:r>
    </w:p>
    <w:p w14:paraId="31BC77A9" w14:textId="77777777" w:rsidR="00B50D56" w:rsidRDefault="00B50D56" w:rsidP="00B50D56">
      <w:pPr>
        <w:pStyle w:val="a1"/>
        <w:numPr>
          <w:ilvl w:val="0"/>
          <w:numId w:val="10"/>
        </w:numPr>
      </w:pPr>
      <w:r>
        <w:rPr>
          <w:lang w:val="en-US"/>
        </w:rPr>
        <w:t>Z</w:t>
      </w:r>
      <w:r>
        <w:rPr>
          <w:vertAlign w:val="subscript"/>
          <w:lang w:val="en-US"/>
        </w:rPr>
        <w:t xml:space="preserve">n </w:t>
      </w:r>
      <w:r>
        <w:rPr>
          <w:lang w:val="en-US"/>
        </w:rPr>
        <w:t xml:space="preserve">– </w:t>
      </w:r>
      <w:r>
        <w:t>волновое сопротивление линии;</w:t>
      </w:r>
    </w:p>
    <w:p w14:paraId="264755F4" w14:textId="77777777" w:rsidR="00B50D56" w:rsidRDefault="00B50D56" w:rsidP="00B50D56">
      <w:pPr>
        <w:pStyle w:val="a1"/>
        <w:numPr>
          <w:ilvl w:val="0"/>
          <w:numId w:val="10"/>
        </w:numPr>
        <w:rPr>
          <w:sz w:val="40"/>
          <w:szCs w:val="32"/>
        </w:rPr>
      </w:pPr>
      <w:r>
        <w:rPr>
          <w:rFonts w:ascii="Cambria Math" w:hAnsi="Cambria Math" w:cs="Cambria Math"/>
          <w:szCs w:val="28"/>
          <w:shd w:val="clear" w:color="auto" w:fill="FFFFFF"/>
        </w:rPr>
        <w:t>𝜃</w:t>
      </w:r>
      <w:r>
        <w:rPr>
          <w:rFonts w:ascii="Cambria Math" w:hAnsi="Cambria Math" w:cs="Cambria Math"/>
          <w:szCs w:val="28"/>
          <w:shd w:val="clear" w:color="auto" w:fill="FFFFFF"/>
          <w:lang w:val="en-US"/>
        </w:rPr>
        <w:t xml:space="preserve"> </w:t>
      </w:r>
      <w:r>
        <w:rPr>
          <w:lang w:val="en-US"/>
        </w:rPr>
        <w:t xml:space="preserve">– </w:t>
      </w:r>
      <w:r>
        <w:t>электрическая длина линии;</w:t>
      </w:r>
    </w:p>
    <w:p w14:paraId="19B93707" w14:textId="77777777" w:rsidR="00B50D56" w:rsidRDefault="00B50D56" w:rsidP="00B50D56">
      <w:pPr>
        <w:pStyle w:val="a1"/>
        <w:numPr>
          <w:ilvl w:val="0"/>
          <w:numId w:val="10"/>
        </w:numPr>
        <w:rPr>
          <w:sz w:val="40"/>
          <w:szCs w:val="32"/>
        </w:rPr>
      </w:pPr>
      <w:r>
        <w:rPr>
          <w:rFonts w:ascii="Cambria Math" w:hAnsi="Cambria Math" w:cs="Cambria Math"/>
          <w:szCs w:val="28"/>
          <w:shd w:val="clear" w:color="auto" w:fill="FFFFFF"/>
          <w:lang w:val="en-US"/>
        </w:rPr>
        <w:t>R</w:t>
      </w:r>
      <w:r>
        <w:rPr>
          <w:rFonts w:ascii="Cambria Math" w:hAnsi="Cambria Math" w:cs="Cambria Math"/>
          <w:szCs w:val="28"/>
          <w:shd w:val="clear" w:color="auto" w:fill="FFFFFF"/>
          <w:vertAlign w:val="subscript"/>
          <w:lang w:val="en-US"/>
        </w:rPr>
        <w:t>n</w:t>
      </w:r>
      <w:r w:rsidRPr="00B50D56">
        <w:rPr>
          <w:rFonts w:ascii="Cambria Math" w:hAnsi="Cambria Math" w:cs="Cambria Math"/>
          <w:szCs w:val="28"/>
          <w:shd w:val="clear" w:color="auto" w:fill="FFFFFF"/>
        </w:rPr>
        <w:t xml:space="preserve"> </w:t>
      </w:r>
      <w:r>
        <w:t>– изолирующие или баластные сопротивления;</w:t>
      </w:r>
    </w:p>
    <w:p w14:paraId="7180C2A9" w14:textId="77777777" w:rsidR="00B50D56" w:rsidRDefault="00B50D56" w:rsidP="00B50D56">
      <w:pPr>
        <w:pStyle w:val="a1"/>
        <w:numPr>
          <w:ilvl w:val="0"/>
          <w:numId w:val="10"/>
        </w:numPr>
        <w:rPr>
          <w:sz w:val="40"/>
          <w:szCs w:val="32"/>
        </w:rPr>
      </w:pPr>
      <w:proofErr w:type="spellStart"/>
      <w:r>
        <w:rPr>
          <w:rFonts w:ascii="Cambria Math" w:hAnsi="Cambria Math" w:cs="Cambria Math"/>
          <w:szCs w:val="28"/>
          <w:shd w:val="clear" w:color="auto" w:fill="FFFFFF"/>
          <w:lang w:val="en-US"/>
        </w:rPr>
        <w:t>Y</w:t>
      </w:r>
      <w:r>
        <w:rPr>
          <w:rFonts w:ascii="Cambria Math" w:hAnsi="Cambria Math" w:cs="Cambria Math"/>
          <w:szCs w:val="28"/>
          <w:shd w:val="clear" w:color="auto" w:fill="FFFFFF"/>
          <w:vertAlign w:val="subscript"/>
          <w:lang w:val="en-US"/>
        </w:rPr>
        <w:t>n</w:t>
      </w:r>
      <w:proofErr w:type="spellEnd"/>
      <w:r>
        <w:rPr>
          <w:rFonts w:ascii="Cambria Math" w:hAnsi="Cambria Math" w:cs="Cambria Math"/>
          <w:szCs w:val="28"/>
          <w:shd w:val="clear" w:color="auto" w:fill="FFFFFF"/>
          <w:lang w:val="en-US"/>
        </w:rPr>
        <w:t xml:space="preserve"> </w:t>
      </w:r>
      <w:r>
        <w:rPr>
          <w:lang w:val="en-US"/>
        </w:rPr>
        <w:t xml:space="preserve">– </w:t>
      </w:r>
      <w:r>
        <w:t>проводимость линии.</w:t>
      </w:r>
    </w:p>
    <w:p w14:paraId="73B8B34B" w14:textId="77777777" w:rsidR="00B50D56" w:rsidRDefault="00B50D56" w:rsidP="00B50D56">
      <w:pPr>
        <w:rPr>
          <w:rFonts w:cstheme="minorBidi"/>
        </w:rPr>
      </w:pPr>
      <w:bookmarkStart w:id="19" w:name="_Hlk156033518"/>
      <w:bookmarkEnd w:id="18"/>
      <w:r>
        <w:t>Так как сумматор является симметричным относительно горизонтальной оси устройством, для его анализа можно использовать метод четных и нечетных мод. Эквивалентные схемы для анализа при помощи этих методов представлены на рисунке</w:t>
      </w:r>
    </w:p>
    <w:bookmarkEnd w:id="19"/>
    <w:p w14:paraId="0FC345A7" w14:textId="77777777" w:rsidR="00B50D56" w:rsidRDefault="00B50D56" w:rsidP="00B50D56"/>
    <w:p w14:paraId="5153BF74" w14:textId="350C44A0" w:rsidR="00B50D56" w:rsidRDefault="00B50D56" w:rsidP="00B50D56">
      <w:pPr>
        <w:pStyle w:val="af4"/>
      </w:pPr>
      <w:r>
        <w:lastRenderedPageBreak/>
        <w:drawing>
          <wp:inline distT="0" distB="0" distL="0" distR="0" wp14:anchorId="75928553" wp14:editId="49008C1E">
            <wp:extent cx="5940425" cy="1644015"/>
            <wp:effectExtent l="0" t="0" r="3175" b="0"/>
            <wp:docPr id="2" name="Picture 2" descr="Изображение выглядит как диаграмма, линия, Шрифт,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Изображение выглядит как диаграмма, линия, Шрифт, График&#10;&#10;Автоматически созданное описание"/>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1644015"/>
                    </a:xfrm>
                    <a:prstGeom prst="rect">
                      <a:avLst/>
                    </a:prstGeom>
                    <a:noFill/>
                    <a:ln>
                      <a:noFill/>
                    </a:ln>
                  </pic:spPr>
                </pic:pic>
              </a:graphicData>
            </a:graphic>
          </wp:inline>
        </w:drawing>
      </w:r>
    </w:p>
    <w:p w14:paraId="14E4B04B" w14:textId="0831D660" w:rsidR="00B50D56" w:rsidRDefault="00B50D56" w:rsidP="00B50D56">
      <w:pPr>
        <w:pStyle w:val="af6"/>
      </w:pPr>
      <w:r>
        <w:t xml:space="preserve">Рисунок </w:t>
      </w:r>
      <w:r w:rsidR="003245D6">
        <w:fldChar w:fldCharType="begin"/>
      </w:r>
      <w:r w:rsidR="003245D6">
        <w:instrText xml:space="preserve"> SEQ Рисунок \* ARABIC </w:instrText>
      </w:r>
      <w:r w:rsidR="003245D6">
        <w:fldChar w:fldCharType="separate"/>
      </w:r>
      <w:r w:rsidR="00F54EA6">
        <w:rPr>
          <w:noProof/>
        </w:rPr>
        <w:t>3</w:t>
      </w:r>
      <w:r w:rsidR="003245D6">
        <w:rPr>
          <w:noProof/>
        </w:rPr>
        <w:fldChar w:fldCharType="end"/>
      </w:r>
    </w:p>
    <w:p w14:paraId="244BD6FC" w14:textId="77777777" w:rsidR="00B50D56" w:rsidRDefault="00B50D56" w:rsidP="00B50D56"/>
    <w:p w14:paraId="0C833BB2" w14:textId="77777777" w:rsidR="00B50D56" w:rsidRDefault="00B50D56" w:rsidP="00B50D56">
      <w:pPr>
        <w:rPr>
          <w:b/>
          <w:bCs/>
        </w:rPr>
      </w:pPr>
      <w:r>
        <w:rPr>
          <w:b/>
          <w:bCs/>
        </w:rPr>
        <w:t>Анализ четных мод</w:t>
      </w:r>
    </w:p>
    <w:p w14:paraId="2195CD58" w14:textId="77777777" w:rsidR="00B50D56" w:rsidRDefault="00B50D56" w:rsidP="00B50D56">
      <w:bookmarkStart w:id="20" w:name="_Hlk156033722"/>
      <w:r>
        <w:t>Видно, что эквивалентная схема для метода четных мод представляет из себя несекционную линию с элементами разной электрической длинны и волнового сопротивления. Аналитические выражения для такого случая известны [] и представляют из себя следующее выражение:</w:t>
      </w:r>
    </w:p>
    <w:p w14:paraId="0AF36CDB" w14:textId="77777777" w:rsidR="00B50D56" w:rsidRDefault="00B50D56" w:rsidP="00B50D56"/>
    <w:tbl>
      <w:tblPr>
        <w:tblStyle w:val="ab"/>
        <w:tblW w:w="0" w:type="auto"/>
        <w:tblLook w:val="04A0" w:firstRow="1" w:lastRow="0" w:firstColumn="1" w:lastColumn="0" w:noHBand="0" w:noVBand="1"/>
      </w:tblPr>
      <w:tblGrid>
        <w:gridCol w:w="8500"/>
        <w:gridCol w:w="845"/>
      </w:tblGrid>
      <w:tr w:rsidR="00B50D56" w14:paraId="0965B63C" w14:textId="77777777" w:rsidTr="00B50D56">
        <w:tc>
          <w:tcPr>
            <w:tcW w:w="8500" w:type="dxa"/>
            <w:tcBorders>
              <w:top w:val="single" w:sz="4" w:space="0" w:color="auto"/>
              <w:left w:val="single" w:sz="4" w:space="0" w:color="auto"/>
              <w:bottom w:val="single" w:sz="4" w:space="0" w:color="auto"/>
              <w:right w:val="single" w:sz="4" w:space="0" w:color="auto"/>
            </w:tcBorders>
            <w:hideMark/>
          </w:tcPr>
          <w:p w14:paraId="37A3D6C4" w14:textId="77777777" w:rsidR="00B50D56" w:rsidRDefault="00E51B7E">
            <w:pPr>
              <w:ind w:firstLine="0"/>
              <w:rPr>
                <w:rFonts w:eastAsiaTheme="minorEastAsia"/>
                <w:lang w:val="en-US"/>
              </w:rPr>
            </w:pPr>
            <m:oMathPara>
              <m:oMath>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2</m:t>
                    </m:r>
                  </m:sub>
                </m:sSub>
                <m:r>
                  <w:rPr>
                    <w:rFonts w:ascii="Cambria Math" w:eastAsiaTheme="minorEastAsia" w:hAnsi="Cambria Math"/>
                    <w:lang w:val="en-US"/>
                  </w:rPr>
                  <m:t>=</m:t>
                </m:r>
                <m:f>
                  <m:fPr>
                    <m:ctrlPr>
                      <w:rPr>
                        <w:rFonts w:ascii="Cambria Math" w:eastAsiaTheme="minorEastAsia" w:hAnsi="Cambria Math"/>
                        <w:kern w:val="2"/>
                        <w:lang w:val="en-US"/>
                        <w14:ligatures w14:val="standardContextual"/>
                      </w:rPr>
                    </m:ctrlPr>
                  </m:fPr>
                  <m:num>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r>
                      <w:rPr>
                        <w:rFonts w:ascii="Cambria Math" w:eastAsiaTheme="minorEastAsia" w:hAnsi="Cambria Math"/>
                        <w:lang w:val="en-US"/>
                      </w:rPr>
                      <m:t>a</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3</m:t>
                        </m:r>
                      </m:sub>
                    </m:sSub>
                    <m:r>
                      <w:rPr>
                        <w:rFonts w:ascii="Cambria Math" w:eastAsiaTheme="minorEastAsia" w:hAnsi="Cambria Math"/>
                        <w:lang w:val="en-US"/>
                      </w:rPr>
                      <m:t>+</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d>
                      <m:dPr>
                        <m:ctrlPr>
                          <w:rPr>
                            <w:rFonts w:ascii="Cambria Math" w:eastAsiaTheme="minorEastAsia" w:hAnsi="Cambria Math"/>
                            <w:i/>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e>
                    </m:d>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3</m:t>
                        </m:r>
                      </m:sub>
                      <m:sup>
                        <m:r>
                          <w:rPr>
                            <w:rFonts w:ascii="Cambria Math" w:eastAsiaTheme="minorEastAsia" w:hAnsi="Cambria Math"/>
                            <w:lang w:val="en-US"/>
                          </w:rPr>
                          <m:t>2</m:t>
                        </m:r>
                      </m:sup>
                    </m:sSubSup>
                    <m:r>
                      <w:rPr>
                        <w:rFonts w:ascii="Cambria Math" w:eastAsiaTheme="minorEastAsia" w:hAnsi="Cambria Math"/>
                        <w:lang w:val="en-US"/>
                      </w:rPr>
                      <m:t>-</m:t>
                    </m:r>
                    <m:f>
                      <m:fPr>
                        <m:ctrlPr>
                          <w:rPr>
                            <w:rFonts w:ascii="Cambria Math" w:eastAsiaTheme="minorEastAsia" w:hAnsi="Cambria Math"/>
                            <w:kern w:val="2"/>
                            <w:lang w:val="en-US"/>
                            <w14:ligatures w14:val="standardContextual"/>
                          </w:rPr>
                        </m:ctrlPr>
                      </m:fPr>
                      <m:num>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r>
                          <w:rPr>
                            <w:rFonts w:ascii="Cambria Math" w:eastAsiaTheme="minorEastAsia" w:hAnsi="Cambria Math"/>
                            <w:lang w:val="en-US"/>
                          </w:rPr>
                          <m:t>a</m:t>
                        </m:r>
                        <m:ctrlPr>
                          <w:rPr>
                            <w:rFonts w:ascii="Cambria Math" w:eastAsiaTheme="minorEastAsia" w:hAnsi="Cambria Math"/>
                            <w:i/>
                            <w:kern w:val="2"/>
                            <w:lang w:val="en-US"/>
                            <w14:ligatures w14:val="standardContextual"/>
                          </w:rPr>
                        </m:ctrlPr>
                      </m:num>
                      <m:den>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den>
                    </m:f>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3</m:t>
                        </m:r>
                      </m:sub>
                      <m:sup>
                        <m:r>
                          <w:rPr>
                            <w:rFonts w:ascii="Cambria Math" w:eastAsiaTheme="minorEastAsia" w:hAnsi="Cambria Math"/>
                            <w:lang w:val="en-US"/>
                          </w:rPr>
                          <m:t>3</m:t>
                        </m:r>
                      </m:sup>
                    </m:sSubSup>
                    <m:ctrlPr>
                      <w:rPr>
                        <w:rFonts w:ascii="Cambria Math" w:eastAsiaTheme="minorEastAsia" w:hAnsi="Cambria Math"/>
                        <w:i/>
                        <w:kern w:val="2"/>
                        <w:lang w:val="en-US"/>
                        <w14:ligatures w14:val="standardContextual"/>
                      </w:rPr>
                    </m:ctrlPr>
                  </m:num>
                  <m:den>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3</m:t>
                        </m:r>
                      </m:sub>
                      <m:sup>
                        <m:r>
                          <w:rPr>
                            <w:rFonts w:ascii="Cambria Math" w:eastAsiaTheme="minorEastAsia" w:hAnsi="Cambria Math"/>
                            <w:lang w:val="en-US"/>
                          </w:rPr>
                          <m:t>2</m:t>
                        </m:r>
                      </m:sup>
                    </m:sSubSup>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r>
                      <w:rPr>
                        <w:rFonts w:ascii="Cambria Math" w:eastAsiaTheme="minorEastAsia" w:hAnsi="Cambria Math"/>
                        <w:lang w:val="en-US"/>
                      </w:rPr>
                      <m:t>a</m:t>
                    </m:r>
                    <m:ctrlPr>
                      <w:rPr>
                        <w:rFonts w:ascii="Cambria Math" w:eastAsiaTheme="minorEastAsia" w:hAnsi="Cambria Math"/>
                        <w:i/>
                        <w:kern w:val="2"/>
                        <w:lang w:val="en-US"/>
                        <w14:ligatures w14:val="standardContextual"/>
                      </w:rPr>
                    </m:ctrlPr>
                  </m:den>
                </m:f>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2372E270" w14:textId="05A1CA44" w:rsidR="00B50D56" w:rsidRDefault="00B50D56">
            <w:pPr>
              <w:ind w:firstLine="0"/>
              <w:jc w:val="center"/>
            </w:pPr>
            <w:r>
              <w:t>(</w:t>
            </w:r>
            <w:r w:rsidR="003245D6">
              <w:fldChar w:fldCharType="begin"/>
            </w:r>
            <w:r w:rsidR="003245D6">
              <w:instrText xml:space="preserve"> SEQ Формула \* ARABIC </w:instrText>
            </w:r>
            <w:r w:rsidR="003245D6">
              <w:fldChar w:fldCharType="separate"/>
            </w:r>
            <w:r w:rsidR="00F54EA6">
              <w:rPr>
                <w:noProof/>
              </w:rPr>
              <w:t>2</w:t>
            </w:r>
            <w:r w:rsidR="003245D6">
              <w:rPr>
                <w:noProof/>
              </w:rPr>
              <w:fldChar w:fldCharType="end"/>
            </w:r>
            <w:r>
              <w:t>)</w:t>
            </w:r>
          </w:p>
        </w:tc>
      </w:tr>
    </w:tbl>
    <w:p w14:paraId="1E0CE395" w14:textId="77777777" w:rsidR="00B50D56" w:rsidRDefault="00B50D56" w:rsidP="00B50D56">
      <w:pPr>
        <w:rPr>
          <w:rFonts w:cstheme="minorBidi"/>
          <w:kern w:val="2"/>
          <w14:ligatures w14:val="standardContextual"/>
        </w:rPr>
      </w:pPr>
    </w:p>
    <w:p w14:paraId="6F837F0D" w14:textId="77777777" w:rsidR="00B50D56" w:rsidRDefault="00B50D56" w:rsidP="00B50D56">
      <w:r>
        <w:t xml:space="preserve">где </w:t>
      </w:r>
      <w:r>
        <w:rPr>
          <w:lang w:val="en-US"/>
        </w:rPr>
        <w:t>p</w:t>
      </w:r>
      <w:r>
        <w:rPr>
          <w:vertAlign w:val="subscript"/>
          <w:lang w:val="en-US"/>
        </w:rPr>
        <w:t xml:space="preserve">1 </w:t>
      </w:r>
      <w:r>
        <w:t>выражается как:</w:t>
      </w:r>
    </w:p>
    <w:tbl>
      <w:tblPr>
        <w:tblStyle w:val="ab"/>
        <w:tblW w:w="0" w:type="auto"/>
        <w:tblLook w:val="04A0" w:firstRow="1" w:lastRow="0" w:firstColumn="1" w:lastColumn="0" w:noHBand="0" w:noVBand="1"/>
      </w:tblPr>
      <w:tblGrid>
        <w:gridCol w:w="8500"/>
        <w:gridCol w:w="845"/>
      </w:tblGrid>
      <w:tr w:rsidR="00B50D56" w14:paraId="63441474" w14:textId="77777777" w:rsidTr="00B50D56">
        <w:tc>
          <w:tcPr>
            <w:tcW w:w="8500" w:type="dxa"/>
            <w:tcBorders>
              <w:top w:val="single" w:sz="4" w:space="0" w:color="auto"/>
              <w:left w:val="single" w:sz="4" w:space="0" w:color="auto"/>
              <w:bottom w:val="single" w:sz="4" w:space="0" w:color="auto"/>
              <w:right w:val="single" w:sz="4" w:space="0" w:color="auto"/>
            </w:tcBorders>
            <w:hideMark/>
          </w:tcPr>
          <w:p w14:paraId="22AE1135" w14:textId="77777777" w:rsidR="00B50D56" w:rsidRDefault="00E51B7E">
            <w:pPr>
              <w:ind w:firstLine="0"/>
              <w:rPr>
                <w:rFonts w:eastAsiaTheme="minorEastAsia"/>
                <w:lang w:val="en-US"/>
              </w:rPr>
            </w:pPr>
            <m:oMathPara>
              <m:oMath>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r>
                  <w:rPr>
                    <w:rFonts w:ascii="Cambria Math" w:eastAsiaTheme="minorEastAsia" w:hAnsi="Cambria Math"/>
                    <w:lang w:val="en-US"/>
                  </w:rPr>
                  <m:t>=a+</m:t>
                </m:r>
                <m:f>
                  <m:fPr>
                    <m:ctrlPr>
                      <w:rPr>
                        <w:rFonts w:ascii="Cambria Math" w:eastAsiaTheme="minorEastAsia" w:hAnsi="Cambria Math"/>
                        <w:kern w:val="2"/>
                        <w:lang w:val="en-US"/>
                        <w14:ligatures w14:val="standardContextual"/>
                      </w:rPr>
                    </m:ctrlPr>
                  </m:fPr>
                  <m:num>
                    <m:r>
                      <w:rPr>
                        <w:rFonts w:ascii="Cambria Math" w:eastAsiaTheme="minorEastAsia" w:hAnsi="Cambria Math"/>
                        <w:lang w:val="en-US"/>
                      </w:rPr>
                      <m:t>1</m:t>
                    </m:r>
                    <m:ctrlPr>
                      <w:rPr>
                        <w:rFonts w:ascii="Cambria Math" w:eastAsiaTheme="minorEastAsia" w:hAnsi="Cambria Math"/>
                        <w:i/>
                        <w:kern w:val="2"/>
                        <w:lang w:val="en-US"/>
                        <w14:ligatures w14:val="standardContextual"/>
                      </w:rPr>
                    </m:ctrlPr>
                  </m:num>
                  <m:den>
                    <m:r>
                      <w:rPr>
                        <w:rFonts w:ascii="Cambria Math" w:eastAsiaTheme="minorEastAsia" w:hAnsi="Cambria Math"/>
                        <w:lang w:val="en-US"/>
                      </w:rPr>
                      <m:t>a</m:t>
                    </m:r>
                    <m:ctrlPr>
                      <w:rPr>
                        <w:rFonts w:ascii="Cambria Math" w:eastAsiaTheme="minorEastAsia" w:hAnsi="Cambria Math"/>
                        <w:i/>
                        <w:kern w:val="2"/>
                        <w:lang w:val="en-US"/>
                        <w14:ligatures w14:val="standardContextual"/>
                      </w:rPr>
                    </m:ctrlPr>
                  </m:den>
                </m:f>
                <m:d>
                  <m:dPr>
                    <m:ctrlPr>
                      <w:rPr>
                        <w:rFonts w:ascii="Cambria Math" w:eastAsiaTheme="minorEastAsia" w:hAnsi="Cambria Math"/>
                        <w:i/>
                        <w:kern w:val="2"/>
                        <w:lang w:val="en-US"/>
                        <w14:ligatures w14:val="standardContextual"/>
                      </w:rPr>
                    </m:ctrlPr>
                  </m:dPr>
                  <m:e>
                    <m:r>
                      <w:rPr>
                        <w:rFonts w:ascii="Cambria Math" w:eastAsiaTheme="minorEastAsia" w:hAnsi="Cambria Math"/>
                        <w:lang w:val="en-US"/>
                      </w:rPr>
                      <m:t>1-</m:t>
                    </m:r>
                    <m:f>
                      <m:fPr>
                        <m:ctrlPr>
                          <w:rPr>
                            <w:rFonts w:ascii="Cambria Math" w:eastAsiaTheme="minorEastAsia" w:hAnsi="Cambria Math"/>
                            <w:kern w:val="2"/>
                            <w:lang w:val="en-US"/>
                            <w14:ligatures w14:val="standardContextual"/>
                          </w:rPr>
                        </m:ctrlPr>
                      </m:fPr>
                      <m:num>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ctrlPr>
                          <w:rPr>
                            <w:rFonts w:ascii="Cambria Math" w:eastAsiaTheme="minorEastAsia" w:hAnsi="Cambria Math"/>
                            <w:i/>
                            <w:kern w:val="2"/>
                            <w:lang w:val="en-US"/>
                            <w14:ligatures w14:val="standardContextual"/>
                          </w:rPr>
                        </m:ctrlPr>
                      </m:num>
                      <m:den>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den>
                    </m:f>
                  </m:e>
                </m:d>
              </m:oMath>
            </m:oMathPara>
          </w:p>
          <w:p w14:paraId="0AD6DEEC" w14:textId="77777777" w:rsidR="00B50D56" w:rsidRDefault="00B50D56">
            <w:pPr>
              <w:ind w:firstLine="0"/>
              <w:rPr>
                <w:rFonts w:eastAsiaTheme="minorEastAsia"/>
                <w:lang w:val="en-US"/>
              </w:rPr>
            </w:pPr>
            <m:oMathPara>
              <m:oMath>
                <m:r>
                  <m:rPr>
                    <m:sty m:val="p"/>
                  </m:rPr>
                  <w:rPr>
                    <w:rFonts w:ascii="Cambria Math" w:eastAsiaTheme="minorEastAsia" w:hAnsi="Cambria Math"/>
                    <w:lang w:val="en-US"/>
                  </w:rPr>
                  <m:t>a</m:t>
                </m:r>
                <m:r>
                  <w:rPr>
                    <w:rFonts w:ascii="Cambria Math" w:eastAsiaTheme="minorEastAsia" w:hAnsi="Cambria Math"/>
                    <w:lang w:val="en-US"/>
                  </w:rPr>
                  <m:t>=</m:t>
                </m:r>
                <m:r>
                  <m:rPr>
                    <m:sty m:val="p"/>
                  </m:rPr>
                  <w:rPr>
                    <w:rFonts w:ascii="Cambria Math" w:eastAsiaTheme="minorEastAsia" w:hAnsi="Cambria Math"/>
                    <w:lang w:val="en-US"/>
                  </w:rPr>
                  <m:t>tan</m:t>
                </m:r>
                <m:d>
                  <m:dPr>
                    <m:ctrlPr>
                      <w:rPr>
                        <w:rFonts w:ascii="Cambria Math" w:eastAsiaTheme="minorEastAsia" w:hAnsi="Cambria Math"/>
                        <w:i/>
                        <w:kern w:val="2"/>
                        <w:lang w:val="en-US"/>
                        <w14:ligatures w14:val="standardContextual"/>
                      </w:rPr>
                    </m:ctrlPr>
                  </m:dPr>
                  <m:e>
                    <m:r>
                      <m:rPr>
                        <m:sty m:val="p"/>
                      </m:rPr>
                      <w:rPr>
                        <w:rFonts w:ascii="Cambria Math" w:eastAsiaTheme="minorEastAsia" w:hAnsi="Cambria Math"/>
                        <w:lang w:val="en-US"/>
                      </w:rPr>
                      <m:t>θ</m:t>
                    </m:r>
                  </m:e>
                </m:d>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7032ADD7" w14:textId="5373213F" w:rsidR="00B50D56" w:rsidRDefault="00B50D56">
            <w:pPr>
              <w:ind w:firstLine="0"/>
              <w:jc w:val="center"/>
            </w:pPr>
            <w:r>
              <w:t>(</w:t>
            </w:r>
            <w:r w:rsidR="003245D6">
              <w:fldChar w:fldCharType="begin"/>
            </w:r>
            <w:r w:rsidR="003245D6">
              <w:instrText xml:space="preserve"> SEQ Формула \* ARABIC </w:instrText>
            </w:r>
            <w:r w:rsidR="003245D6">
              <w:fldChar w:fldCharType="separate"/>
            </w:r>
            <w:r w:rsidR="00F54EA6">
              <w:rPr>
                <w:noProof/>
              </w:rPr>
              <w:t>3</w:t>
            </w:r>
            <w:r w:rsidR="003245D6">
              <w:rPr>
                <w:noProof/>
              </w:rPr>
              <w:fldChar w:fldCharType="end"/>
            </w:r>
            <w:r>
              <w:t>)</w:t>
            </w:r>
          </w:p>
        </w:tc>
      </w:tr>
    </w:tbl>
    <w:p w14:paraId="45D19004" w14:textId="77777777" w:rsidR="00B50D56" w:rsidRDefault="00B50D56" w:rsidP="00B50D56">
      <w:pPr>
        <w:rPr>
          <w:rFonts w:cstheme="minorBidi"/>
          <w:kern w:val="2"/>
          <w14:ligatures w14:val="standardContextual"/>
        </w:rPr>
      </w:pPr>
    </w:p>
    <w:p w14:paraId="138EB62F" w14:textId="77777777" w:rsidR="00B50D56" w:rsidRDefault="00B50D56" w:rsidP="00B50D56">
      <w:r>
        <w:t xml:space="preserve">Выражения для </w:t>
      </w:r>
      <w:r>
        <w:rPr>
          <w:lang w:val="en-US"/>
        </w:rPr>
        <w:t>Z</w:t>
      </w:r>
      <w:r>
        <w:rPr>
          <w:vertAlign w:val="subscript"/>
        </w:rPr>
        <w:t>3</w:t>
      </w:r>
      <w:r>
        <w:t xml:space="preserve"> моет быть получено из уравнения четвертого порядка, имеющего следующий вид:</w:t>
      </w:r>
    </w:p>
    <w:p w14:paraId="64EFDC8C" w14:textId="77777777" w:rsidR="00B50D56" w:rsidRDefault="00B50D56" w:rsidP="00B50D56"/>
    <w:tbl>
      <w:tblPr>
        <w:tblStyle w:val="ab"/>
        <w:tblW w:w="0" w:type="auto"/>
        <w:tblLook w:val="04A0" w:firstRow="1" w:lastRow="0" w:firstColumn="1" w:lastColumn="0" w:noHBand="0" w:noVBand="1"/>
      </w:tblPr>
      <w:tblGrid>
        <w:gridCol w:w="8500"/>
        <w:gridCol w:w="845"/>
      </w:tblGrid>
      <w:tr w:rsidR="00B50D56" w14:paraId="1761B25B" w14:textId="77777777" w:rsidTr="00B50D56">
        <w:tc>
          <w:tcPr>
            <w:tcW w:w="8500" w:type="dxa"/>
            <w:tcBorders>
              <w:top w:val="single" w:sz="4" w:space="0" w:color="auto"/>
              <w:left w:val="single" w:sz="4" w:space="0" w:color="auto"/>
              <w:bottom w:val="single" w:sz="4" w:space="0" w:color="auto"/>
              <w:right w:val="single" w:sz="4" w:space="0" w:color="auto"/>
            </w:tcBorders>
            <w:hideMark/>
          </w:tcPr>
          <w:p w14:paraId="60ECDEE5" w14:textId="77777777" w:rsidR="00B50D56" w:rsidRDefault="00B50D56">
            <w:pPr>
              <w:ind w:firstLine="0"/>
              <w:rPr>
                <w:rFonts w:eastAsiaTheme="minorEastAsia"/>
                <w:lang w:val="en-US"/>
              </w:rPr>
            </w:pPr>
            <m:oMathPara>
              <m:oMath>
                <m:r>
                  <m:rPr>
                    <m:sty m:val="p"/>
                  </m:rPr>
                  <w:rPr>
                    <w:rFonts w:ascii="Cambria Math" w:eastAsiaTheme="minorEastAsia" w:hAnsi="Cambria Math"/>
                    <w:lang w:val="en-US"/>
                  </w:rPr>
                  <m:t>A</m:t>
                </m:r>
                <m:sSubSup>
                  <m:sSubSupPr>
                    <m:ctrlPr>
                      <w:rPr>
                        <w:rFonts w:ascii="Cambria Math" w:eastAsiaTheme="minorEastAsia" w:hAnsi="Cambria Math"/>
                        <w:kern w:val="2"/>
                        <w:lang w:val="en-US"/>
                        <w14:ligatures w14:val="standardContextual"/>
                      </w:rPr>
                    </m:ctrlPr>
                  </m:sSubSupPr>
                  <m:e>
                    <m:r>
                      <m:rPr>
                        <m:sty m:val="p"/>
                      </m:rPr>
                      <w:rPr>
                        <w:rFonts w:ascii="Cambria Math" w:eastAsiaTheme="minorEastAsia" w:hAnsi="Cambria Math"/>
                        <w:lang w:val="en-US"/>
                      </w:rPr>
                      <m:t>Z</m:t>
                    </m:r>
                  </m:e>
                  <m:sub>
                    <m:r>
                      <m:rPr>
                        <m:sty m:val="p"/>
                      </m:rPr>
                      <w:rPr>
                        <w:rFonts w:ascii="Cambria Math" w:eastAsiaTheme="minorEastAsia" w:hAnsi="Cambria Math"/>
                        <w:lang w:val="en-US"/>
                      </w:rPr>
                      <m:t>3</m:t>
                    </m:r>
                  </m:sub>
                  <m:sup>
                    <m:r>
                      <m:rPr>
                        <m:sty m:val="p"/>
                      </m:rPr>
                      <w:rPr>
                        <w:rFonts w:ascii="Cambria Math" w:eastAsiaTheme="minorEastAsia" w:hAnsi="Cambria Math"/>
                        <w:lang w:val="en-US"/>
                      </w:rPr>
                      <m:t>4</m:t>
                    </m:r>
                  </m:sup>
                </m:sSubSup>
                <m:r>
                  <m:rPr>
                    <m:sty m:val="p"/>
                  </m:rPr>
                  <w:rPr>
                    <w:rFonts w:ascii="Cambria Math" w:eastAsiaTheme="minorEastAsia" w:hAnsi="Cambria Math"/>
                    <w:lang w:val="en-US"/>
                  </w:rPr>
                  <m:t>+B</m:t>
                </m:r>
                <m:sSubSup>
                  <m:sSubSupPr>
                    <m:ctrlPr>
                      <w:rPr>
                        <w:rFonts w:ascii="Cambria Math" w:eastAsiaTheme="minorEastAsia" w:hAnsi="Cambria Math"/>
                        <w:kern w:val="2"/>
                        <w:lang w:val="en-US"/>
                        <w14:ligatures w14:val="standardContextual"/>
                      </w:rPr>
                    </m:ctrlPr>
                  </m:sSubSupPr>
                  <m:e>
                    <m:r>
                      <m:rPr>
                        <m:sty m:val="p"/>
                      </m:rPr>
                      <w:rPr>
                        <w:rFonts w:ascii="Cambria Math" w:eastAsiaTheme="minorEastAsia" w:hAnsi="Cambria Math"/>
                        <w:lang w:val="en-US"/>
                      </w:rPr>
                      <m:t>Z</m:t>
                    </m:r>
                  </m:e>
                  <m:sub>
                    <m:r>
                      <m:rPr>
                        <m:sty m:val="p"/>
                      </m:rPr>
                      <w:rPr>
                        <w:rFonts w:ascii="Cambria Math" w:eastAsiaTheme="minorEastAsia" w:hAnsi="Cambria Math"/>
                        <w:lang w:val="en-US"/>
                      </w:rPr>
                      <m:t>3</m:t>
                    </m:r>
                  </m:sub>
                  <m:sup>
                    <m:r>
                      <m:rPr>
                        <m:sty m:val="p"/>
                      </m:rPr>
                      <w:rPr>
                        <w:rFonts w:ascii="Cambria Math" w:eastAsiaTheme="minorEastAsia" w:hAnsi="Cambria Math"/>
                        <w:lang w:val="en-US"/>
                      </w:rPr>
                      <m:t>3</m:t>
                    </m:r>
                  </m:sup>
                </m:sSubSup>
                <m:r>
                  <m:rPr>
                    <m:sty m:val="p"/>
                  </m:rPr>
                  <w:rPr>
                    <w:rFonts w:ascii="Cambria Math" w:eastAsiaTheme="minorEastAsia" w:hAnsi="Cambria Math"/>
                    <w:lang w:val="en-US"/>
                  </w:rPr>
                  <m:t>+C</m:t>
                </m:r>
                <m:sSubSup>
                  <m:sSubSupPr>
                    <m:ctrlPr>
                      <w:rPr>
                        <w:rFonts w:ascii="Cambria Math" w:eastAsiaTheme="minorEastAsia" w:hAnsi="Cambria Math"/>
                        <w:kern w:val="2"/>
                        <w:lang w:val="en-US"/>
                        <w14:ligatures w14:val="standardContextual"/>
                      </w:rPr>
                    </m:ctrlPr>
                  </m:sSubSupPr>
                  <m:e>
                    <m:r>
                      <m:rPr>
                        <m:sty m:val="p"/>
                      </m:rPr>
                      <w:rPr>
                        <w:rFonts w:ascii="Cambria Math" w:eastAsiaTheme="minorEastAsia" w:hAnsi="Cambria Math"/>
                        <w:lang w:val="en-US"/>
                      </w:rPr>
                      <m:t>Z</m:t>
                    </m:r>
                  </m:e>
                  <m:sub>
                    <m:r>
                      <m:rPr>
                        <m:sty m:val="p"/>
                      </m:rPr>
                      <w:rPr>
                        <w:rFonts w:ascii="Cambria Math" w:eastAsiaTheme="minorEastAsia" w:hAnsi="Cambria Math"/>
                        <w:lang w:val="en-US"/>
                      </w:rPr>
                      <m:t>3</m:t>
                    </m:r>
                  </m:sub>
                  <m:sup>
                    <m:r>
                      <m:rPr>
                        <m:sty m:val="p"/>
                      </m:rPr>
                      <w:rPr>
                        <w:rFonts w:ascii="Cambria Math" w:eastAsiaTheme="minorEastAsia" w:hAnsi="Cambria Math"/>
                        <w:lang w:val="en-US"/>
                      </w:rPr>
                      <m:t>2</m:t>
                    </m:r>
                  </m:sup>
                </m:sSubSup>
                <m:r>
                  <m:rPr>
                    <m:sty m:val="p"/>
                  </m:rPr>
                  <w:rPr>
                    <w:rFonts w:ascii="Cambria Math" w:eastAsiaTheme="minorEastAsia" w:hAnsi="Cambria Math"/>
                    <w:lang w:val="en-US"/>
                  </w:rPr>
                  <m:t>+D</m:t>
                </m:r>
                <m:sSub>
                  <m:sSubPr>
                    <m:ctrlPr>
                      <w:rPr>
                        <w:rFonts w:ascii="Cambria Math" w:eastAsiaTheme="minorEastAsia" w:hAnsi="Cambria Math"/>
                        <w:kern w:val="2"/>
                        <w:lang w:val="en-US"/>
                        <w14:ligatures w14:val="standardContextual"/>
                      </w:rPr>
                    </m:ctrlPr>
                  </m:sSubPr>
                  <m:e>
                    <m:r>
                      <m:rPr>
                        <m:sty m:val="p"/>
                      </m:rPr>
                      <w:rPr>
                        <w:rFonts w:ascii="Cambria Math" w:eastAsiaTheme="minorEastAsia" w:hAnsi="Cambria Math"/>
                        <w:lang w:val="en-US"/>
                      </w:rPr>
                      <m:t>Z</m:t>
                    </m:r>
                  </m:e>
                  <m:sub>
                    <m:r>
                      <m:rPr>
                        <m:sty m:val="p"/>
                      </m:rPr>
                      <w:rPr>
                        <w:rFonts w:ascii="Cambria Math" w:eastAsiaTheme="minorEastAsia" w:hAnsi="Cambria Math"/>
                        <w:lang w:val="en-US"/>
                      </w:rPr>
                      <m:t>3</m:t>
                    </m:r>
                  </m:sub>
                </m:sSub>
                <m:r>
                  <m:rPr>
                    <m:sty m:val="p"/>
                  </m:rPr>
                  <w:rPr>
                    <w:rFonts w:ascii="Cambria Math" w:eastAsiaTheme="minorEastAsia" w:hAnsi="Cambria Math"/>
                    <w:lang w:val="en-US"/>
                  </w:rPr>
                  <m:t>+E=0</m:t>
                </m:r>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7A2FD094" w14:textId="693AFD16" w:rsidR="00B50D56" w:rsidRDefault="00B50D56">
            <w:pPr>
              <w:ind w:firstLine="0"/>
              <w:jc w:val="center"/>
            </w:pPr>
            <w:r>
              <w:t>(</w:t>
            </w:r>
            <w:r w:rsidR="003245D6">
              <w:fldChar w:fldCharType="begin"/>
            </w:r>
            <w:r w:rsidR="003245D6">
              <w:instrText xml:space="preserve"> SEQ Формула \* ARABIC </w:instrText>
            </w:r>
            <w:r w:rsidR="003245D6">
              <w:fldChar w:fldCharType="separate"/>
            </w:r>
            <w:r w:rsidR="00F54EA6">
              <w:rPr>
                <w:noProof/>
              </w:rPr>
              <w:t>4</w:t>
            </w:r>
            <w:r w:rsidR="003245D6">
              <w:rPr>
                <w:noProof/>
              </w:rPr>
              <w:fldChar w:fldCharType="end"/>
            </w:r>
            <w:r>
              <w:t>)</w:t>
            </w:r>
          </w:p>
        </w:tc>
      </w:tr>
    </w:tbl>
    <w:p w14:paraId="1A0418D0" w14:textId="77777777" w:rsidR="00B50D56" w:rsidRDefault="00B50D56" w:rsidP="00B50D56">
      <w:pPr>
        <w:rPr>
          <w:rFonts w:cstheme="minorBidi"/>
          <w:kern w:val="2"/>
          <w14:ligatures w14:val="standardContextual"/>
        </w:rPr>
      </w:pPr>
    </w:p>
    <w:p w14:paraId="2A38AF8B" w14:textId="77777777" w:rsidR="00B50D56" w:rsidRDefault="00B50D56" w:rsidP="00B50D56">
      <w:r>
        <w:t>где коэффициенты входящие в уравнения:</w:t>
      </w:r>
    </w:p>
    <w:p w14:paraId="5BB32204" w14:textId="77777777" w:rsidR="00B50D56" w:rsidRDefault="00B50D56" w:rsidP="00B50D56"/>
    <w:tbl>
      <w:tblPr>
        <w:tblStyle w:val="ab"/>
        <w:tblW w:w="0" w:type="auto"/>
        <w:tblLook w:val="04A0" w:firstRow="1" w:lastRow="0" w:firstColumn="1" w:lastColumn="0" w:noHBand="0" w:noVBand="1"/>
      </w:tblPr>
      <w:tblGrid>
        <w:gridCol w:w="8500"/>
        <w:gridCol w:w="845"/>
      </w:tblGrid>
      <w:tr w:rsidR="00B50D56" w14:paraId="5136954A" w14:textId="77777777" w:rsidTr="00B50D56">
        <w:tc>
          <w:tcPr>
            <w:tcW w:w="8500" w:type="dxa"/>
            <w:tcBorders>
              <w:top w:val="single" w:sz="4" w:space="0" w:color="auto"/>
              <w:left w:val="single" w:sz="4" w:space="0" w:color="auto"/>
              <w:bottom w:val="single" w:sz="4" w:space="0" w:color="auto"/>
              <w:right w:val="single" w:sz="4" w:space="0" w:color="auto"/>
            </w:tcBorders>
          </w:tcPr>
          <w:p w14:paraId="022CC7FA" w14:textId="77777777" w:rsidR="00B50D56" w:rsidRDefault="00B50D56">
            <w:pPr>
              <w:ind w:firstLine="0"/>
              <w:rPr>
                <w:rFonts w:eastAsiaTheme="minorEastAsia"/>
                <w:lang w:val="en-US"/>
              </w:rPr>
            </w:pPr>
            <m:oMathPara>
              <m:oMath>
                <m:r>
                  <m:rPr>
                    <m:sty m:val="p"/>
                  </m:rPr>
                  <w:rPr>
                    <w:rFonts w:ascii="Cambria Math" w:eastAsiaTheme="minorEastAsia" w:hAnsi="Cambria Math"/>
                    <w:lang w:val="en-US"/>
                  </w:rPr>
                  <w:lastRenderedPageBreak/>
                  <m:t>A=</m:t>
                </m:r>
                <m:f>
                  <m:fPr>
                    <m:ctrlPr>
                      <w:rPr>
                        <w:rFonts w:ascii="Cambria Math" w:eastAsiaTheme="minorEastAsia" w:hAnsi="Cambria Math"/>
                        <w:kern w:val="2"/>
                        <w:lang w:val="en-US"/>
                        <w14:ligatures w14:val="standardContextual"/>
                      </w:rPr>
                    </m:ctrlPr>
                  </m:fPr>
                  <m:num>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4</m:t>
                        </m:r>
                      </m:sup>
                    </m:sSup>
                    <m:ctrlPr>
                      <w:rPr>
                        <w:rFonts w:ascii="Cambria Math" w:eastAsiaTheme="minorEastAsia" w:hAnsi="Cambria Math"/>
                        <w:i/>
                        <w:kern w:val="2"/>
                        <w:lang w:val="en-US"/>
                        <w14:ligatures w14:val="standardContextual"/>
                      </w:rPr>
                    </m:ctrlPr>
                  </m:num>
                  <m:den>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den>
                </m:f>
                <m:r>
                  <w:rPr>
                    <w:rFonts w:ascii="Cambria Math" w:eastAsiaTheme="minorEastAsia" w:hAnsi="Cambria Math"/>
                    <w:lang w:val="en-US"/>
                  </w:rPr>
                  <m:t>-</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d>
                  <m:dPr>
                    <m:ctrlPr>
                      <w:rPr>
                        <w:rFonts w:ascii="Cambria Math" w:eastAsiaTheme="minorEastAsia" w:hAnsi="Cambria Math"/>
                        <w:i/>
                        <w:kern w:val="2"/>
                        <w:lang w:val="en-US"/>
                        <w14:ligatures w14:val="standardContextual"/>
                      </w:rPr>
                    </m:ctrlPr>
                  </m:dPr>
                  <m:e>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e>
                </m:d>
                <m:f>
                  <m:fPr>
                    <m:ctrlPr>
                      <w:rPr>
                        <w:rFonts w:ascii="Cambria Math" w:eastAsiaTheme="minorEastAsia" w:hAnsi="Cambria Math"/>
                        <w:kern w:val="2"/>
                        <w:lang w:val="en-US"/>
                        <w14:ligatures w14:val="standardContextual"/>
                      </w:rPr>
                    </m:ctrlPr>
                  </m:fPr>
                  <m:num>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r>
                      <w:rPr>
                        <w:rFonts w:ascii="Cambria Math" w:eastAsiaTheme="minorEastAsia" w:hAnsi="Cambria Math"/>
                        <w:lang w:val="en-US"/>
                      </w:rPr>
                      <m:t>a</m:t>
                    </m:r>
                    <m:ctrlPr>
                      <w:rPr>
                        <w:rFonts w:ascii="Cambria Math" w:eastAsiaTheme="minorEastAsia" w:hAnsi="Cambria Math"/>
                        <w:i/>
                        <w:kern w:val="2"/>
                        <w:lang w:val="en-US"/>
                        <w14:ligatures w14:val="standardContextual"/>
                      </w:rPr>
                    </m:ctrlPr>
                  </m:num>
                  <m:den>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den>
                </m:f>
                <m:r>
                  <w:rPr>
                    <w:rFonts w:ascii="Cambria Math" w:eastAsiaTheme="minorEastAsia" w:hAnsi="Cambria Math"/>
                    <w:lang w:val="en-US"/>
                  </w:rPr>
                  <m:t>-</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p</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oMath>
            </m:oMathPara>
          </w:p>
          <w:p w14:paraId="0B00711B" w14:textId="77777777" w:rsidR="00B50D56" w:rsidRDefault="00B50D56">
            <w:pPr>
              <w:ind w:firstLine="0"/>
              <w:rPr>
                <w:rFonts w:eastAsiaTheme="minorEastAsia"/>
                <w:lang w:val="en-US"/>
              </w:rPr>
            </w:pPr>
          </w:p>
          <w:p w14:paraId="2AFFBD87" w14:textId="77777777" w:rsidR="00B50D56" w:rsidRDefault="00B50D56">
            <w:pPr>
              <w:ind w:firstLine="0"/>
              <w:rPr>
                <w:rFonts w:eastAsiaTheme="minorEastAsia"/>
                <w:lang w:val="en-US"/>
              </w:rPr>
            </w:pPr>
            <m:oMathPara>
              <m:oMath>
                <m:r>
                  <w:rPr>
                    <w:rFonts w:ascii="Cambria Math" w:eastAsiaTheme="minorEastAsia" w:hAnsi="Cambria Math"/>
                    <w:lang w:val="en-US"/>
                  </w:rPr>
                  <m:t>B=</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d>
                  <m:dPr>
                    <m:ctrlPr>
                      <w:rPr>
                        <w:rFonts w:ascii="Cambria Math" w:eastAsiaTheme="minorEastAsia" w:hAnsi="Cambria Math"/>
                        <w:kern w:val="2"/>
                        <w:lang w:val="en-US"/>
                        <w14:ligatures w14:val="standardContextual"/>
                      </w:rPr>
                    </m:ctrlPr>
                  </m:dPr>
                  <m:e>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ctrlPr>
                          <w:rPr>
                            <w:rFonts w:ascii="Cambria Math" w:eastAsiaTheme="minorEastAsia" w:hAnsi="Cambria Math"/>
                            <w:kern w:val="2"/>
                            <w:lang w:val="en-US"/>
                            <w14:ligatures w14:val="standardContextual"/>
                          </w:rPr>
                        </m:ctrlPr>
                      </m:e>
                      <m:sub>
                        <m:r>
                          <w:rPr>
                            <w:rFonts w:ascii="Cambria Math" w:eastAsiaTheme="minorEastAsia" w:hAnsi="Cambria Math"/>
                            <w:lang w:val="en-US"/>
                          </w:rPr>
                          <m:t>1</m:t>
                        </m:r>
                      </m:sub>
                    </m:sSub>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e>
                </m:d>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r>
                  <w:rPr>
                    <w:rFonts w:ascii="Cambria Math" w:eastAsiaTheme="minorEastAsia" w:hAnsi="Cambria Math"/>
                    <w:lang w:val="en-US"/>
                  </w:rPr>
                  <m:t>+2</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p</m:t>
                    </m:r>
                  </m:e>
                  <m:sub>
                    <m:r>
                      <w:rPr>
                        <w:rFonts w:ascii="Cambria Math" w:eastAsiaTheme="minorEastAsia" w:hAnsi="Cambria Math"/>
                        <w:lang w:val="en-US"/>
                      </w:rPr>
                      <m:t>1</m:t>
                    </m:r>
                  </m:sub>
                  <m:sup>
                    <m:r>
                      <w:rPr>
                        <w:rFonts w:ascii="Cambria Math" w:eastAsiaTheme="minorEastAsia" w:hAnsi="Cambria Math"/>
                        <w:lang w:val="en-US"/>
                      </w:rPr>
                      <m:t>2</m:t>
                    </m:r>
                  </m:sup>
                </m:sSubSup>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r>
                  <w:rPr>
                    <w:rFonts w:ascii="Cambria Math" w:eastAsiaTheme="minorEastAsia" w:hAnsi="Cambria Math"/>
                    <w:lang w:val="en-US"/>
                  </w:rPr>
                  <m:t>a-</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3</m:t>
                    </m:r>
                  </m:sup>
                </m:sSup>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oMath>
            </m:oMathPara>
          </w:p>
          <w:p w14:paraId="3016AEAA" w14:textId="77777777" w:rsidR="00B50D56" w:rsidRDefault="00B50D56">
            <w:pPr>
              <w:ind w:firstLine="0"/>
              <w:rPr>
                <w:rFonts w:eastAsiaTheme="minorEastAsia"/>
                <w:lang w:val="en-US"/>
              </w:rPr>
            </w:pPr>
          </w:p>
          <w:p w14:paraId="7137770D" w14:textId="77777777" w:rsidR="00B50D56" w:rsidRDefault="00B50D56">
            <w:pPr>
              <w:ind w:firstLine="0"/>
              <w:rPr>
                <w:rFonts w:eastAsiaTheme="minorEastAsia"/>
                <w:lang w:val="en-US"/>
              </w:rPr>
            </w:pPr>
            <m:oMathPara>
              <m:oMath>
                <m:r>
                  <w:rPr>
                    <w:rFonts w:ascii="Cambria Math" w:eastAsiaTheme="minorEastAsia" w:hAnsi="Cambria Math"/>
                    <w:lang w:val="en-US"/>
                  </w:rPr>
                  <m:t>C=2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X</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sSup>
                  <m:sSupPr>
                    <m:ctrlPr>
                      <w:rPr>
                        <w:rFonts w:ascii="Cambria Math" w:eastAsiaTheme="minorEastAsia" w:hAnsi="Cambria Math"/>
                        <w:i/>
                        <w:kern w:val="2"/>
                        <w:lang w:val="en-US"/>
                        <w14:ligatures w14:val="standardContextual"/>
                      </w:rPr>
                    </m:ctrlPr>
                  </m:sSupPr>
                  <m:e>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e>
                  <m:sup>
                    <m:r>
                      <w:rPr>
                        <w:rFonts w:ascii="Cambria Math" w:eastAsiaTheme="minorEastAsia" w:hAnsi="Cambria Math"/>
                        <w:lang w:val="en-US"/>
                      </w:rPr>
                      <m:t>2</m:t>
                    </m:r>
                  </m:sup>
                </m:sSup>
                <m:r>
                  <w:rPr>
                    <w:rFonts w:ascii="Cambria Math" w:eastAsiaTheme="minorEastAsia" w:hAnsi="Cambria Math"/>
                    <w:lang w:val="en-US"/>
                  </w:rPr>
                  <m:t>-4</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r>
                  <w:rPr>
                    <w:rFonts w:ascii="Cambria Math" w:eastAsiaTheme="minorEastAsia" w:hAnsi="Cambria Math"/>
                    <w:lang w:val="en-US"/>
                  </w:rPr>
                  <m:t>X</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4</m:t>
                    </m:r>
                  </m:sup>
                </m:sSup>
                <m:r>
                  <w:rPr>
                    <w:rFonts w:ascii="Cambria Math" w:eastAsiaTheme="minorEastAsia" w:hAnsi="Cambria Math"/>
                    <w:lang w:val="en-US"/>
                  </w:rPr>
                  <m:t>+4</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3</m:t>
                    </m:r>
                  </m:sup>
                </m:sSup>
                <m:r>
                  <w:rPr>
                    <w:rFonts w:ascii="Cambria Math" w:eastAsiaTheme="minorEastAsia" w:hAnsi="Cambria Math"/>
                    <w:lang w:val="en-US"/>
                  </w:rPr>
                  <m:t>+</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d>
                  <m:dPr>
                    <m:ctrlPr>
                      <w:rPr>
                        <w:rFonts w:ascii="Cambria Math" w:eastAsiaTheme="minorEastAsia" w:hAnsi="Cambria Math"/>
                        <w:kern w:val="2"/>
                        <w:lang w:val="en-US"/>
                        <w14:ligatures w14:val="standardContextual"/>
                      </w:rPr>
                    </m:ctrlPr>
                  </m:dPr>
                  <m:e>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ctrlPr>
                          <w:rPr>
                            <w:rFonts w:ascii="Cambria Math" w:eastAsiaTheme="minorEastAsia" w:hAnsi="Cambria Math"/>
                            <w:kern w:val="2"/>
                            <w:lang w:val="en-US"/>
                            <w14:ligatures w14:val="standardContextual"/>
                          </w:rPr>
                        </m:ctrlPr>
                      </m:e>
                      <m:sub>
                        <m:r>
                          <w:rPr>
                            <w:rFonts w:ascii="Cambria Math" w:eastAsiaTheme="minorEastAsia" w:hAnsi="Cambria Math"/>
                            <w:lang w:val="en-US"/>
                          </w:rPr>
                          <m:t>1</m:t>
                        </m:r>
                      </m:sub>
                    </m:sSub>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e>
                </m:d>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X</m:t>
                    </m:r>
                  </m:e>
                  <m:sub>
                    <m:r>
                      <w:rPr>
                        <w:rFonts w:ascii="Cambria Math" w:eastAsiaTheme="minorEastAsia" w:hAnsi="Cambria Math"/>
                        <w:lang w:val="en-US"/>
                      </w:rPr>
                      <m:t>1</m:t>
                    </m:r>
                  </m:sub>
                  <m:sup>
                    <m:r>
                      <w:rPr>
                        <w:rFonts w:ascii="Cambria Math" w:eastAsiaTheme="minorEastAsia" w:hAnsi="Cambria Math"/>
                        <w:lang w:val="en-US"/>
                      </w:rPr>
                      <m:t>2</m:t>
                    </m:r>
                  </m:sup>
                </m:sSubSup>
                <m:r>
                  <w:rPr>
                    <w:rFonts w:ascii="Cambria Math" w:eastAsiaTheme="minorEastAsia" w:hAnsi="Cambria Math"/>
                    <w:lang w:val="en-US"/>
                  </w:rPr>
                  <m:t>a</m:t>
                </m:r>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d>
                  <m:dPr>
                    <m:ctrlPr>
                      <w:rPr>
                        <w:rFonts w:ascii="Cambria Math" w:eastAsiaTheme="minorEastAsia" w:hAnsi="Cambria Math"/>
                        <w:kern w:val="2"/>
                        <w:lang w:val="en-US"/>
                        <w14:ligatures w14:val="standardContextual"/>
                      </w:rPr>
                    </m:ctrlPr>
                  </m:dPr>
                  <m:e>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ctrlPr>
                          <w:rPr>
                            <w:rFonts w:ascii="Cambria Math" w:eastAsiaTheme="minorEastAsia" w:hAnsi="Cambria Math"/>
                            <w:kern w:val="2"/>
                            <w:lang w:val="en-US"/>
                            <w14:ligatures w14:val="standardContextual"/>
                          </w:rPr>
                        </m:ctrlPr>
                      </m:e>
                      <m:sub>
                        <m:r>
                          <w:rPr>
                            <w:rFonts w:ascii="Cambria Math" w:eastAsiaTheme="minorEastAsia" w:hAnsi="Cambria Math"/>
                            <w:lang w:val="en-US"/>
                          </w:rPr>
                          <m:t>1</m:t>
                        </m:r>
                      </m:sub>
                    </m:sSub>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e>
                </m:d>
                <m:r>
                  <w:rPr>
                    <w:rFonts w:ascii="Cambria Math" w:eastAsiaTheme="minorEastAsia" w:hAnsi="Cambria Math"/>
                    <w:lang w:val="en-US"/>
                  </w:rPr>
                  <m:t>a</m:t>
                </m:r>
              </m:oMath>
            </m:oMathPara>
          </w:p>
          <w:p w14:paraId="77DF1442" w14:textId="77777777" w:rsidR="00B50D56" w:rsidRDefault="00B50D56">
            <w:pPr>
              <w:ind w:firstLine="0"/>
              <w:rPr>
                <w:rFonts w:eastAsiaTheme="minorEastAsia"/>
                <w:lang w:val="en-US"/>
              </w:rPr>
            </w:pPr>
          </w:p>
          <w:p w14:paraId="44192B2D" w14:textId="77777777" w:rsidR="00B50D56" w:rsidRDefault="00B50D56">
            <w:pPr>
              <w:ind w:firstLine="0"/>
              <w:rPr>
                <w:rFonts w:eastAsiaTheme="minorEastAsia"/>
                <w:lang w:val="en-US"/>
              </w:rPr>
            </w:pPr>
            <m:oMathPara>
              <m:oMath>
                <m:r>
                  <w:rPr>
                    <w:rFonts w:ascii="Cambria Math" w:eastAsiaTheme="minorEastAsia" w:hAnsi="Cambria Math"/>
                    <w:lang w:val="en-US"/>
                  </w:rPr>
                  <m:t>D=8</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0</m:t>
                    </m:r>
                  </m:sub>
                  <m:sup>
                    <m:r>
                      <w:rPr>
                        <w:rFonts w:ascii="Cambria Math" w:eastAsiaTheme="minorEastAsia" w:hAnsi="Cambria Math"/>
                        <w:lang w:val="en-US"/>
                      </w:rPr>
                      <m:t>2</m:t>
                    </m:r>
                  </m:sup>
                </m:sSubSup>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3</m:t>
                    </m:r>
                  </m:sup>
                </m:sSup>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3</m:t>
                    </m:r>
                  </m:sup>
                </m:sSup>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d>
                  <m:dPr>
                    <m:ctrlPr>
                      <w:rPr>
                        <w:rFonts w:ascii="Cambria Math" w:eastAsiaTheme="minorEastAsia" w:hAnsi="Cambria Math"/>
                        <w:kern w:val="2"/>
                        <w:lang w:val="en-US"/>
                        <w14:ligatures w14:val="standardContextual"/>
                      </w:rPr>
                    </m:ctrlPr>
                  </m:dPr>
                  <m:e>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ctrlPr>
                          <w:rPr>
                            <w:rFonts w:ascii="Cambria Math" w:eastAsiaTheme="minorEastAsia" w:hAnsi="Cambria Math"/>
                            <w:kern w:val="2"/>
                            <w:lang w:val="en-US"/>
                            <w14:ligatures w14:val="standardContextual"/>
                          </w:rPr>
                        </m:ctrlPr>
                      </m:e>
                      <m:sub>
                        <m:r>
                          <w:rPr>
                            <w:rFonts w:ascii="Cambria Math" w:eastAsiaTheme="minorEastAsia" w:hAnsi="Cambria Math"/>
                            <w:lang w:val="en-US"/>
                          </w:rPr>
                          <m:t>1</m:t>
                        </m:r>
                      </m:sub>
                    </m:sSub>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e>
                </m:d>
                <m:r>
                  <w:rPr>
                    <w:rFonts w:ascii="Cambria Math" w:eastAsiaTheme="minorEastAsia" w:hAnsi="Cambria Math"/>
                    <w:lang w:val="en-US"/>
                  </w:rPr>
                  <m:t>a</m:t>
                </m:r>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r>
                  <w:rPr>
                    <w:rFonts w:ascii="Cambria Math" w:eastAsiaTheme="minorEastAsia" w:hAnsi="Cambria Math"/>
                    <w:lang w:val="en-US"/>
                  </w:rPr>
                  <m:t>-4</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0</m:t>
                    </m:r>
                  </m:sub>
                  <m:sup>
                    <m:r>
                      <w:rPr>
                        <w:rFonts w:ascii="Cambria Math" w:eastAsiaTheme="minorEastAsia" w:hAnsi="Cambria Math"/>
                        <w:lang w:val="en-US"/>
                      </w:rPr>
                      <m:t>2</m:t>
                    </m:r>
                  </m:sup>
                </m:sSubSup>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oMath>
            </m:oMathPara>
          </w:p>
          <w:p w14:paraId="149A394A" w14:textId="77777777" w:rsidR="00B50D56" w:rsidRDefault="00B50D56">
            <w:pPr>
              <w:ind w:firstLine="0"/>
              <w:rPr>
                <w:rFonts w:eastAsiaTheme="minorEastAsia"/>
                <w:lang w:val="en-US"/>
              </w:rPr>
            </w:pPr>
          </w:p>
          <w:p w14:paraId="7B947A7C" w14:textId="77777777" w:rsidR="00B50D56" w:rsidRDefault="00B50D56">
            <w:pPr>
              <w:ind w:firstLine="0"/>
              <w:rPr>
                <w:rFonts w:eastAsiaTheme="minorEastAsia"/>
                <w:lang w:val="en-US"/>
              </w:rPr>
            </w:pPr>
            <m:oMathPara>
              <m:oMath>
                <m:r>
                  <w:rPr>
                    <w:rFonts w:ascii="Cambria Math" w:eastAsiaTheme="minorEastAsia" w:hAnsi="Cambria Math"/>
                    <w:lang w:val="en-US"/>
                  </w:rPr>
                  <m:t>E=8</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0</m:t>
                    </m:r>
                  </m:sub>
                  <m:sup>
                    <m:r>
                      <w:rPr>
                        <w:rFonts w:ascii="Cambria Math" w:eastAsiaTheme="minorEastAsia" w:hAnsi="Cambria Math"/>
                        <w:lang w:val="en-US"/>
                      </w:rPr>
                      <m:t>3</m:t>
                    </m:r>
                  </m:sup>
                </m:sSubSup>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4</m:t>
                    </m:r>
                  </m:sup>
                </m:sSup>
                <m:r>
                  <w:rPr>
                    <w:rFonts w:ascii="Cambria Math" w:eastAsiaTheme="minorEastAsia" w:hAnsi="Cambria Math"/>
                    <w:lang w:val="en-US"/>
                  </w:rPr>
                  <m:t>-4</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0</m:t>
                    </m:r>
                  </m:sub>
                  <m:sup>
                    <m:r>
                      <w:rPr>
                        <w:rFonts w:ascii="Cambria Math" w:eastAsiaTheme="minorEastAsia" w:hAnsi="Cambria Math"/>
                        <w:lang w:val="en-US"/>
                      </w:rPr>
                      <m:t>2</m:t>
                    </m:r>
                  </m:sup>
                </m:sSubSup>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X</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r>
                  <w:rPr>
                    <w:rFonts w:ascii="Cambria Math" w:eastAsiaTheme="minorEastAsia" w:hAnsi="Cambria Math"/>
                    <w:lang w:val="en-US"/>
                  </w:rPr>
                  <m:t>-4</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0</m:t>
                    </m:r>
                  </m:sub>
                  <m:sup>
                    <m:r>
                      <w:rPr>
                        <w:rFonts w:ascii="Cambria Math" w:eastAsiaTheme="minorEastAsia" w:hAnsi="Cambria Math"/>
                        <w:lang w:val="en-US"/>
                      </w:rPr>
                      <m:t>2</m:t>
                    </m:r>
                  </m:sup>
                </m:sSubSup>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d>
                  <m:dPr>
                    <m:ctrlPr>
                      <w:rPr>
                        <w:rFonts w:ascii="Cambria Math" w:eastAsiaTheme="minorEastAsia" w:hAnsi="Cambria Math"/>
                        <w:kern w:val="2"/>
                        <w:lang w:val="en-US"/>
                        <w14:ligatures w14:val="standardContextual"/>
                      </w:rPr>
                    </m:ctrlPr>
                  </m:dPr>
                  <m:e>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ctrlPr>
                          <w:rPr>
                            <w:rFonts w:ascii="Cambria Math" w:eastAsiaTheme="minorEastAsia" w:hAnsi="Cambria Math"/>
                            <w:kern w:val="2"/>
                            <w:lang w:val="en-US"/>
                            <w14:ligatures w14:val="standardContextual"/>
                          </w:rPr>
                        </m:ctrlPr>
                      </m:e>
                      <m:sub>
                        <m:r>
                          <w:rPr>
                            <w:rFonts w:ascii="Cambria Math" w:eastAsiaTheme="minorEastAsia" w:hAnsi="Cambria Math"/>
                            <w:lang w:val="en-US"/>
                          </w:rPr>
                          <m:t>1</m:t>
                        </m:r>
                      </m:sub>
                    </m:sSub>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e>
                </m:d>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-4</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0</m:t>
                    </m:r>
                  </m:sub>
                  <m:sup>
                    <m:r>
                      <w:rPr>
                        <w:rFonts w:ascii="Cambria Math" w:eastAsiaTheme="minorEastAsia" w:hAnsi="Cambria Math"/>
                        <w:lang w:val="en-US"/>
                      </w:rPr>
                      <m:t>2</m:t>
                    </m:r>
                  </m:sup>
                </m:sSubSup>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3</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4</m:t>
                    </m:r>
                  </m:sup>
                </m:sSup>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0A2BE681" w14:textId="381F917C" w:rsidR="00B50D56" w:rsidRDefault="00B50D56">
            <w:pPr>
              <w:ind w:firstLine="0"/>
              <w:jc w:val="center"/>
            </w:pPr>
            <w:r>
              <w:t>(</w:t>
            </w:r>
            <w:r w:rsidR="003245D6">
              <w:fldChar w:fldCharType="begin"/>
            </w:r>
            <w:r w:rsidR="003245D6">
              <w:instrText xml:space="preserve"> SEQ Формула \* ARABIC </w:instrText>
            </w:r>
            <w:r w:rsidR="003245D6">
              <w:fldChar w:fldCharType="separate"/>
            </w:r>
            <w:r w:rsidR="00F54EA6">
              <w:rPr>
                <w:noProof/>
              </w:rPr>
              <w:t>5</w:t>
            </w:r>
            <w:r w:rsidR="003245D6">
              <w:rPr>
                <w:noProof/>
              </w:rPr>
              <w:fldChar w:fldCharType="end"/>
            </w:r>
            <w:r>
              <w:t>)</w:t>
            </w:r>
          </w:p>
        </w:tc>
      </w:tr>
    </w:tbl>
    <w:p w14:paraId="360A1B17" w14:textId="77777777" w:rsidR="00B50D56" w:rsidRDefault="00B50D56" w:rsidP="00B50D56">
      <w:pPr>
        <w:rPr>
          <w:rFonts w:cstheme="minorBidi"/>
          <w:kern w:val="2"/>
          <w14:ligatures w14:val="standardContextual"/>
        </w:rPr>
      </w:pPr>
    </w:p>
    <w:p w14:paraId="3CBE07B7" w14:textId="77777777" w:rsidR="00B50D56" w:rsidRDefault="00B50D56" w:rsidP="00B50D56">
      <w:r>
        <w:t xml:space="preserve">Найти корни представленного уравнения рациональнее всего, используя пакеты математического моделирования. Далее будут рассматривать только положительные и действительные корни, полученные в ходе решения уравнения. Корни будут использованы для нахождения </w:t>
      </w:r>
      <w:r>
        <w:rPr>
          <w:lang w:val="en-US"/>
        </w:rPr>
        <w:t>Z</w:t>
      </w:r>
      <w:r>
        <w:rPr>
          <w:vertAlign w:val="subscript"/>
        </w:rPr>
        <w:t>2</w:t>
      </w:r>
      <w:r>
        <w:t xml:space="preserve"> из выражения выше.</w:t>
      </w:r>
    </w:p>
    <w:p w14:paraId="613AC075" w14:textId="77777777" w:rsidR="00B50D56" w:rsidRDefault="00B50D56" w:rsidP="00B50D56">
      <w:r>
        <w:t xml:space="preserve">Для итерационного поиска </w:t>
      </w:r>
      <w:r>
        <w:rPr>
          <w:lang w:val="en-US"/>
        </w:rPr>
        <w:t>Z</w:t>
      </w:r>
      <w:r>
        <w:rPr>
          <w:vertAlign w:val="subscript"/>
        </w:rPr>
        <w:t xml:space="preserve">2 </w:t>
      </w:r>
      <w:r>
        <w:t xml:space="preserve">волновое сопротивление </w:t>
      </w:r>
      <w:r>
        <w:rPr>
          <w:lang w:val="en-US"/>
        </w:rPr>
        <w:t>Z</w:t>
      </w:r>
      <w:r>
        <w:rPr>
          <w:vertAlign w:val="subscript"/>
        </w:rPr>
        <w:t>1</w:t>
      </w:r>
      <w:r>
        <w:t xml:space="preserve"> предлагается выбрать произвольно в диапазоне от 20 до 120 Ом. Такой диапазон предложен из конструктивных соображений, так как сопротивление напрямую связано с шириной дорожки диэлектрика. Исходя из используемого в работе диэлектрика рационально использовать этот диапазон, если брать сопротивление выше 120, то дорожка получится слишком узкая, что вызовет сложности при изготовлении печатной платы, если выбрать сопротивление ниже 20 Ом, то дорожка, наоборот, окажется достаточно широкой, из-за чего будет сложнее выполнить кольцевую структуру сумматора. Предложенный диапазон может корректироваться исходя из параметров диэлектриков и технологических возможностей производства печатных плат.</w:t>
      </w:r>
    </w:p>
    <w:p w14:paraId="25F64590" w14:textId="77777777" w:rsidR="00B50D56" w:rsidRDefault="00B50D56" w:rsidP="00B50D56">
      <w:pPr>
        <w:rPr>
          <w:rFonts w:ascii="Cambria Math" w:hAnsi="Cambria Math" w:cs="Cambria Math"/>
          <w:szCs w:val="28"/>
          <w:shd w:val="clear" w:color="auto" w:fill="FFFFFF"/>
        </w:rPr>
      </w:pPr>
      <w:r>
        <w:lastRenderedPageBreak/>
        <w:t xml:space="preserve">Для расчета электрической длинны </w:t>
      </w:r>
      <w:r>
        <w:rPr>
          <w:rFonts w:ascii="Cambria Math" w:hAnsi="Cambria Math" w:cs="Cambria Math"/>
          <w:szCs w:val="28"/>
          <w:shd w:val="clear" w:color="auto" w:fill="FFFFFF"/>
        </w:rPr>
        <w:t xml:space="preserve">𝜃 можно использовать </w:t>
      </w:r>
      <w:proofErr w:type="gramStart"/>
      <w:r>
        <w:rPr>
          <w:rFonts w:ascii="Cambria Math" w:hAnsi="Cambria Math" w:cs="Cambria Math"/>
          <w:szCs w:val="28"/>
          <w:shd w:val="clear" w:color="auto" w:fill="FFFFFF"/>
        </w:rPr>
        <w:t>формулу[</w:t>
      </w:r>
      <w:proofErr w:type="gramEnd"/>
      <w:r>
        <w:rPr>
          <w:rFonts w:ascii="Cambria Math" w:hAnsi="Cambria Math" w:cs="Cambria Math"/>
          <w:szCs w:val="28"/>
          <w:shd w:val="clear" w:color="auto" w:fill="FFFFFF"/>
        </w:rPr>
        <w:t>]:</w:t>
      </w:r>
    </w:p>
    <w:p w14:paraId="73D75EDB" w14:textId="77777777" w:rsidR="00B50D56" w:rsidRDefault="00B50D56" w:rsidP="00B50D56">
      <w:pPr>
        <w:rPr>
          <w:rFonts w:cstheme="minorBidi"/>
          <w:color w:val="auto"/>
        </w:rPr>
      </w:pPr>
    </w:p>
    <w:tbl>
      <w:tblPr>
        <w:tblStyle w:val="ab"/>
        <w:tblW w:w="0" w:type="auto"/>
        <w:tblLook w:val="04A0" w:firstRow="1" w:lastRow="0" w:firstColumn="1" w:lastColumn="0" w:noHBand="0" w:noVBand="1"/>
      </w:tblPr>
      <w:tblGrid>
        <w:gridCol w:w="8500"/>
        <w:gridCol w:w="845"/>
      </w:tblGrid>
      <w:tr w:rsidR="00B50D56" w14:paraId="086607D8" w14:textId="77777777" w:rsidTr="00B50D56">
        <w:tc>
          <w:tcPr>
            <w:tcW w:w="8500" w:type="dxa"/>
            <w:tcBorders>
              <w:top w:val="single" w:sz="4" w:space="0" w:color="auto"/>
              <w:left w:val="single" w:sz="4" w:space="0" w:color="auto"/>
              <w:bottom w:val="single" w:sz="4" w:space="0" w:color="auto"/>
              <w:right w:val="single" w:sz="4" w:space="0" w:color="auto"/>
            </w:tcBorders>
            <w:hideMark/>
          </w:tcPr>
          <w:p w14:paraId="285EE495" w14:textId="77777777" w:rsidR="00B50D56" w:rsidRDefault="00B50D56">
            <w:pPr>
              <w:ind w:firstLine="0"/>
              <w:rPr>
                <w:rFonts w:eastAsiaTheme="minorEastAsia"/>
                <w:lang w:val="en-US"/>
              </w:rPr>
            </w:pPr>
            <m:oMathPara>
              <m:oMath>
                <m:r>
                  <m:rPr>
                    <m:sty m:val="p"/>
                  </m:rPr>
                  <w:rPr>
                    <w:rFonts w:ascii="Cambria Math" w:eastAsiaTheme="minorEastAsia" w:hAnsi="Cambria Math"/>
                    <w:lang w:val="en-US"/>
                  </w:rPr>
                  <m:t>θ=</m:t>
                </m:r>
                <m:f>
                  <m:fPr>
                    <m:ctrlPr>
                      <w:rPr>
                        <w:rFonts w:ascii="Cambria Math" w:eastAsiaTheme="minorEastAsia" w:hAnsi="Cambria Math"/>
                        <w:kern w:val="2"/>
                        <w:lang w:val="en-US"/>
                        <w14:ligatures w14:val="standardContextual"/>
                      </w:rPr>
                    </m:ctrlPr>
                  </m:fPr>
                  <m:num>
                    <m:r>
                      <m:rPr>
                        <m:sty m:val="p"/>
                      </m:rPr>
                      <w:rPr>
                        <w:rFonts w:ascii="Cambria Math" w:eastAsiaTheme="minorEastAsia" w:hAnsi="Cambria Math"/>
                        <w:lang w:val="en-US"/>
                      </w:rPr>
                      <m:t>π</m:t>
                    </m:r>
                  </m:num>
                  <m:den>
                    <m:d>
                      <m:dPr>
                        <m:ctrlPr>
                          <w:rPr>
                            <w:rFonts w:ascii="Cambria Math" w:eastAsiaTheme="minorEastAsia" w:hAnsi="Cambria Math"/>
                            <w:kern w:val="2"/>
                            <w:lang w:val="en-US"/>
                            <w14:ligatures w14:val="standardContextual"/>
                          </w:rPr>
                        </m:ctrlPr>
                      </m:dPr>
                      <m:e>
                        <m:r>
                          <m:rPr>
                            <m:sty m:val="p"/>
                          </m:rPr>
                          <w:rPr>
                            <w:rFonts w:ascii="Cambria Math" w:eastAsiaTheme="minorEastAsia" w:hAnsi="Cambria Math"/>
                            <w:lang w:val="en-US"/>
                          </w:rPr>
                          <m:t>1+</m:t>
                        </m:r>
                        <m:sSub>
                          <m:sSubPr>
                            <m:ctrlPr>
                              <w:rPr>
                                <w:rFonts w:ascii="Cambria Math" w:eastAsiaTheme="minorEastAsia" w:hAnsi="Cambria Math"/>
                                <w:kern w:val="2"/>
                                <w:lang w:val="en-US"/>
                                <w14:ligatures w14:val="standardContextual"/>
                              </w:rPr>
                            </m:ctrlPr>
                          </m:sSubPr>
                          <m:e>
                            <m:r>
                              <m:rPr>
                                <m:sty m:val="p"/>
                              </m:rPr>
                              <w:rPr>
                                <w:rFonts w:ascii="Cambria Math" w:eastAsiaTheme="minorEastAsia" w:hAnsi="Cambria Math"/>
                                <w:lang w:val="en-US"/>
                              </w:rPr>
                              <m:t>f</m:t>
                            </m:r>
                          </m:e>
                          <m:sub>
                            <m:r>
                              <m:rPr>
                                <m:sty m:val="p"/>
                              </m:rPr>
                              <w:rPr>
                                <w:rFonts w:ascii="Cambria Math" w:eastAsiaTheme="minorEastAsia" w:hAnsi="Cambria Math"/>
                                <w:lang w:val="en-US"/>
                              </w:rPr>
                              <m:t>2</m:t>
                            </m:r>
                          </m:sub>
                        </m:sSub>
                        <m:r>
                          <m:rPr>
                            <m:lit/>
                            <m:sty m:val="p"/>
                          </m:rPr>
                          <w:rPr>
                            <w:rFonts w:ascii="Cambria Math" w:eastAsiaTheme="minorEastAsia" w:hAnsi="Cambria Math"/>
                            <w:lang w:val="en-US"/>
                          </w:rPr>
                          <m:t>/</m:t>
                        </m:r>
                        <m:sSub>
                          <m:sSubPr>
                            <m:ctrlPr>
                              <w:rPr>
                                <w:rFonts w:ascii="Cambria Math" w:eastAsiaTheme="minorEastAsia" w:hAnsi="Cambria Math"/>
                                <w:kern w:val="2"/>
                                <w:lang w:val="en-US"/>
                                <w14:ligatures w14:val="standardContextual"/>
                              </w:rPr>
                            </m:ctrlPr>
                          </m:sSubPr>
                          <m:e>
                            <m:r>
                              <m:rPr>
                                <m:sty m:val="p"/>
                              </m:rPr>
                              <w:rPr>
                                <w:rFonts w:ascii="Cambria Math" w:eastAsiaTheme="minorEastAsia" w:hAnsi="Cambria Math"/>
                                <w:lang w:val="en-US"/>
                              </w:rPr>
                              <m:t>f</m:t>
                            </m:r>
                          </m:e>
                          <m:sub>
                            <m:r>
                              <m:rPr>
                                <m:sty m:val="p"/>
                              </m:rPr>
                              <w:rPr>
                                <w:rFonts w:ascii="Cambria Math" w:eastAsiaTheme="minorEastAsia" w:hAnsi="Cambria Math"/>
                                <w:lang w:val="en-US"/>
                              </w:rPr>
                              <m:t>1</m:t>
                            </m:r>
                          </m:sub>
                        </m:sSub>
                      </m:e>
                    </m:d>
                  </m:den>
                </m:f>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5B73E6B1" w14:textId="730D5C99" w:rsidR="00B50D56" w:rsidRDefault="00B50D56">
            <w:pPr>
              <w:ind w:firstLine="0"/>
              <w:jc w:val="center"/>
            </w:pPr>
            <w:r>
              <w:t>(</w:t>
            </w:r>
            <w:r w:rsidR="003245D6">
              <w:fldChar w:fldCharType="begin"/>
            </w:r>
            <w:r w:rsidR="003245D6">
              <w:instrText xml:space="preserve"> SEQ Формула \* ARABIC </w:instrText>
            </w:r>
            <w:r w:rsidR="003245D6">
              <w:fldChar w:fldCharType="separate"/>
            </w:r>
            <w:r w:rsidR="00F54EA6">
              <w:rPr>
                <w:noProof/>
              </w:rPr>
              <w:t>6</w:t>
            </w:r>
            <w:r w:rsidR="003245D6">
              <w:rPr>
                <w:noProof/>
              </w:rPr>
              <w:fldChar w:fldCharType="end"/>
            </w:r>
            <w:r>
              <w:t>)</w:t>
            </w:r>
          </w:p>
        </w:tc>
      </w:tr>
    </w:tbl>
    <w:p w14:paraId="4D47A064" w14:textId="77777777" w:rsidR="00B50D56" w:rsidRDefault="00B50D56" w:rsidP="00B50D56">
      <w:pPr>
        <w:rPr>
          <w:rFonts w:cstheme="minorBidi"/>
          <w:kern w:val="2"/>
          <w14:ligatures w14:val="standardContextual"/>
        </w:rPr>
      </w:pPr>
    </w:p>
    <w:p w14:paraId="4FE0FBA3" w14:textId="77777777" w:rsidR="00B50D56" w:rsidRDefault="00B50D56" w:rsidP="00B50D56">
      <w:r>
        <w:t>Таким образом предложенных данных достаточно для поиска волновых сопротивлений, исходя из заданной полосы пропускания сумматора.</w:t>
      </w:r>
    </w:p>
    <w:bookmarkEnd w:id="20"/>
    <w:p w14:paraId="052277DB" w14:textId="77777777" w:rsidR="00B50D56" w:rsidRDefault="00B50D56" w:rsidP="00B50D56"/>
    <w:p w14:paraId="165CC5A8" w14:textId="77777777" w:rsidR="00B50D56" w:rsidRDefault="00B50D56" w:rsidP="00B50D56">
      <w:pPr>
        <w:rPr>
          <w:b/>
          <w:bCs/>
        </w:rPr>
      </w:pPr>
      <w:r>
        <w:rPr>
          <w:b/>
          <w:bCs/>
        </w:rPr>
        <w:t>Анализ нечетных мод</w:t>
      </w:r>
    </w:p>
    <w:p w14:paraId="0017813F" w14:textId="77777777" w:rsidR="00B50D56" w:rsidRDefault="00B50D56" w:rsidP="00B50D56">
      <w:bookmarkStart w:id="21" w:name="_Hlk156034677"/>
      <w:r>
        <w:t>Схема для анализа при помощи метода нечетных мод представлена на рисунке 4.</w:t>
      </w:r>
    </w:p>
    <w:p w14:paraId="20C5FEBE" w14:textId="77777777" w:rsidR="00B50D56" w:rsidRDefault="00B50D56" w:rsidP="00B50D56">
      <w:r>
        <w:t>В режиме возбуждения нечетными модами, на входе схемы подключены два источника напряжения, работающих в противофазе (</w:t>
      </w:r>
      <w:r>
        <w:rPr>
          <w:lang w:val="en-US"/>
        </w:rPr>
        <w:t>P</w:t>
      </w:r>
      <w:r>
        <w:t xml:space="preserve">2 и </w:t>
      </w:r>
      <w:r>
        <w:rPr>
          <w:lang w:val="en-US"/>
        </w:rPr>
        <w:t>P</w:t>
      </w:r>
      <w:r>
        <w:t>3, рис 2). Следовательно, на резисторах, подключенных в схеме параллельно, будет нулевой потенциал и плоскую симметрию схемы можно свести к условно закороченной схеме (рис. 4</w:t>
      </w:r>
      <w:r>
        <w:rPr>
          <w:lang w:val="en-US"/>
        </w:rPr>
        <w:t>b</w:t>
      </w:r>
      <w:r>
        <w:t>)</w:t>
      </w:r>
    </w:p>
    <w:bookmarkEnd w:id="21"/>
    <w:p w14:paraId="66CA82FC" w14:textId="2EF0AEF0" w:rsidR="00B50D56" w:rsidRDefault="00B50D56" w:rsidP="00B50D56">
      <w:pPr>
        <w:pStyle w:val="af4"/>
      </w:pPr>
      <w:r>
        <w:drawing>
          <wp:inline distT="0" distB="0" distL="0" distR="0" wp14:anchorId="1111A70F" wp14:editId="0A8BC426">
            <wp:extent cx="5940425" cy="1644015"/>
            <wp:effectExtent l="0" t="0" r="3175" b="0"/>
            <wp:docPr id="1" name="Picture 1" descr="Изображение выглядит как диаграмма, линия, Шрифт,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Изображение выглядит как диаграмма, линия, Шрифт, График&#10;&#10;Автоматически созданное описание"/>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1644015"/>
                    </a:xfrm>
                    <a:prstGeom prst="rect">
                      <a:avLst/>
                    </a:prstGeom>
                    <a:noFill/>
                    <a:ln>
                      <a:noFill/>
                    </a:ln>
                  </pic:spPr>
                </pic:pic>
              </a:graphicData>
            </a:graphic>
          </wp:inline>
        </w:drawing>
      </w:r>
    </w:p>
    <w:p w14:paraId="020FDB5C" w14:textId="42A5237E" w:rsidR="00B50D56" w:rsidRDefault="00B50D56" w:rsidP="00B50D56">
      <w:pPr>
        <w:pStyle w:val="af6"/>
      </w:pPr>
      <w:r>
        <w:t xml:space="preserve">Рисунок </w:t>
      </w:r>
      <w:r w:rsidR="003245D6">
        <w:fldChar w:fldCharType="begin"/>
      </w:r>
      <w:r w:rsidR="003245D6">
        <w:instrText xml:space="preserve"> SEQ Рисунок \* ARABIC </w:instrText>
      </w:r>
      <w:r w:rsidR="003245D6">
        <w:fldChar w:fldCharType="separate"/>
      </w:r>
      <w:r w:rsidR="00F54EA6">
        <w:rPr>
          <w:noProof/>
        </w:rPr>
        <w:t>4</w:t>
      </w:r>
      <w:r w:rsidR="003245D6">
        <w:rPr>
          <w:noProof/>
        </w:rPr>
        <w:fldChar w:fldCharType="end"/>
      </w:r>
    </w:p>
    <w:p w14:paraId="355F1BC9" w14:textId="77777777" w:rsidR="00B50D56" w:rsidRDefault="00B50D56" w:rsidP="00B50D56"/>
    <w:p w14:paraId="1CB9ACD0" w14:textId="77777777" w:rsidR="00B50D56" w:rsidRDefault="00B50D56" w:rsidP="00B50D56">
      <w:bookmarkStart w:id="22" w:name="_Hlk156034776"/>
      <w:r>
        <w:t xml:space="preserve">Для упрощения дальнейших расчетов будет использованы проводимости вместо сопротивлений, то есть будут произведены замены: </w:t>
      </w:r>
      <w:r>
        <w:rPr>
          <w:lang w:val="en-US"/>
        </w:rPr>
        <w:t>Y</w:t>
      </w:r>
      <w:r>
        <w:t xml:space="preserve"> = 1/</w:t>
      </w:r>
      <w:r>
        <w:rPr>
          <w:lang w:val="en-US"/>
        </w:rPr>
        <w:t>Z</w:t>
      </w:r>
      <w:r>
        <w:t xml:space="preserve">, </w:t>
      </w:r>
      <w:r>
        <w:rPr>
          <w:lang w:val="en-US"/>
        </w:rPr>
        <w:t>G</w:t>
      </w:r>
      <w:r>
        <w:t>=1/</w:t>
      </w:r>
      <w:r>
        <w:rPr>
          <w:lang w:val="en-US"/>
        </w:rPr>
        <w:t>R</w:t>
      </w:r>
      <w:r>
        <w:t xml:space="preserve">. </w:t>
      </w:r>
    </w:p>
    <w:p w14:paraId="1A277A49" w14:textId="22BF09C9" w:rsidR="00B50D56" w:rsidRDefault="00B50D56" w:rsidP="00B50D56">
      <w:r>
        <w:t>Входные проводимости в таком случае будут равны [</w:t>
      </w:r>
      <w:r w:rsidR="00E13600">
        <w:t>24</w:t>
      </w:r>
      <w:r>
        <w:t>]:</w:t>
      </w:r>
      <w:bookmarkStart w:id="23" w:name="_Hlk156034974"/>
    </w:p>
    <w:bookmarkEnd w:id="22"/>
    <w:p w14:paraId="778B0A5F" w14:textId="77777777" w:rsidR="00B50D56" w:rsidRDefault="00B50D56" w:rsidP="00B50D56"/>
    <w:tbl>
      <w:tblPr>
        <w:tblStyle w:val="ab"/>
        <w:tblW w:w="0" w:type="auto"/>
        <w:tblLook w:val="04A0" w:firstRow="1" w:lastRow="0" w:firstColumn="1" w:lastColumn="0" w:noHBand="0" w:noVBand="1"/>
      </w:tblPr>
      <w:tblGrid>
        <w:gridCol w:w="8500"/>
        <w:gridCol w:w="845"/>
      </w:tblGrid>
      <w:tr w:rsidR="00B50D56" w14:paraId="3092652E" w14:textId="77777777" w:rsidTr="00B50D56">
        <w:tc>
          <w:tcPr>
            <w:tcW w:w="8500" w:type="dxa"/>
            <w:tcBorders>
              <w:top w:val="single" w:sz="4" w:space="0" w:color="auto"/>
              <w:left w:val="single" w:sz="4" w:space="0" w:color="auto"/>
              <w:bottom w:val="single" w:sz="4" w:space="0" w:color="auto"/>
              <w:right w:val="single" w:sz="4" w:space="0" w:color="auto"/>
            </w:tcBorders>
            <w:hideMark/>
          </w:tcPr>
          <w:p w14:paraId="2C19E622" w14:textId="77777777" w:rsidR="00B50D56" w:rsidRDefault="00E51B7E">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ino3</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r>
                  <w:rPr>
                    <w:rFonts w:ascii="Cambria Math" w:eastAsiaTheme="minorEastAsia" w:hAnsi="Cambria Math"/>
                    <w:lang w:val="en-US"/>
                  </w:rPr>
                  <m:t>+j</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oMath>
            </m:oMathPara>
          </w:p>
          <w:p w14:paraId="789E777F" w14:textId="77777777" w:rsidR="00B50D56" w:rsidRDefault="00E51B7E">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3</m:t>
                    </m:r>
                  </m:sub>
                </m:sSub>
                <m:r>
                  <m:rPr>
                    <m:lit/>
                  </m:rPr>
                  <w:rPr>
                    <w:rFonts w:ascii="Cambria Math" w:eastAsiaTheme="minorEastAsia" w:hAnsi="Cambria Math"/>
                    <w:lang w:val="en-US"/>
                  </w:rPr>
                  <m:t>/</m:t>
                </m:r>
                <m:r>
                  <w:rPr>
                    <w:rFonts w:ascii="Cambria Math" w:eastAsiaTheme="minorEastAsia" w:hAnsi="Cambria Math"/>
                    <w:lang w:val="en-US"/>
                  </w:rPr>
                  <m:t>a</m:t>
                </m:r>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725B3879" w14:textId="71C9E996" w:rsidR="00B50D56" w:rsidRDefault="00B50D56">
            <w:pPr>
              <w:ind w:firstLine="0"/>
              <w:jc w:val="center"/>
            </w:pPr>
            <w:r>
              <w:lastRenderedPageBreak/>
              <w:t>(</w:t>
            </w:r>
            <w:r w:rsidR="003245D6">
              <w:fldChar w:fldCharType="begin"/>
            </w:r>
            <w:r w:rsidR="003245D6">
              <w:instrText xml:space="preserve"> SEQ Формула \* ARABIC </w:instrText>
            </w:r>
            <w:r w:rsidR="003245D6">
              <w:fldChar w:fldCharType="separate"/>
            </w:r>
            <w:r w:rsidR="00F54EA6">
              <w:rPr>
                <w:noProof/>
              </w:rPr>
              <w:t>7</w:t>
            </w:r>
            <w:r w:rsidR="003245D6">
              <w:rPr>
                <w:noProof/>
              </w:rPr>
              <w:fldChar w:fldCharType="end"/>
            </w:r>
            <w:r>
              <w:t>)</w:t>
            </w:r>
          </w:p>
        </w:tc>
      </w:tr>
    </w:tbl>
    <w:p w14:paraId="7B406CD9" w14:textId="77777777" w:rsidR="00B50D56" w:rsidRDefault="00B50D56" w:rsidP="00B50D56">
      <w:pPr>
        <w:rPr>
          <w:rFonts w:cstheme="minorBidi"/>
          <w:kern w:val="2"/>
          <w14:ligatures w14:val="standardContextual"/>
        </w:rPr>
      </w:pPr>
    </w:p>
    <w:p w14:paraId="719CCA8C" w14:textId="77777777" w:rsidR="00B50D56" w:rsidRDefault="00B50D56" w:rsidP="00B50D56">
      <w:r>
        <w:t>для второго плеча</w:t>
      </w:r>
    </w:p>
    <w:p w14:paraId="271357AB" w14:textId="77777777" w:rsidR="00B50D56" w:rsidRDefault="00B50D56" w:rsidP="00B50D56">
      <w:bookmarkStart w:id="24" w:name="_Hlk156035043"/>
      <w:bookmarkEnd w:id="23"/>
    </w:p>
    <w:tbl>
      <w:tblPr>
        <w:tblStyle w:val="ab"/>
        <w:tblW w:w="0" w:type="auto"/>
        <w:tblLook w:val="04A0" w:firstRow="1" w:lastRow="0" w:firstColumn="1" w:lastColumn="0" w:noHBand="0" w:noVBand="1"/>
      </w:tblPr>
      <w:tblGrid>
        <w:gridCol w:w="8500"/>
        <w:gridCol w:w="845"/>
      </w:tblGrid>
      <w:tr w:rsidR="00B50D56" w14:paraId="21A47666" w14:textId="77777777" w:rsidTr="00B50D56">
        <w:tc>
          <w:tcPr>
            <w:tcW w:w="8500" w:type="dxa"/>
            <w:tcBorders>
              <w:top w:val="single" w:sz="4" w:space="0" w:color="auto"/>
              <w:left w:val="single" w:sz="4" w:space="0" w:color="auto"/>
              <w:bottom w:val="single" w:sz="4" w:space="0" w:color="auto"/>
              <w:right w:val="single" w:sz="4" w:space="0" w:color="auto"/>
            </w:tcBorders>
          </w:tcPr>
          <w:p w14:paraId="2C1709DF" w14:textId="77777777" w:rsidR="00B50D56" w:rsidRDefault="00E51B7E">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f>
                  <m:fPr>
                    <m:ctrlPr>
                      <w:rPr>
                        <w:rFonts w:ascii="Cambria Math" w:eastAsiaTheme="minorEastAsia" w:hAnsi="Cambria Math"/>
                        <w:iCs/>
                        <w:kern w:val="2"/>
                        <w:lang w:val="en-US"/>
                        <w14:ligatures w14:val="standardContextual"/>
                      </w:rPr>
                    </m:ctrlPr>
                  </m:fPr>
                  <m:num>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ino3</m:t>
                        </m:r>
                      </m:sub>
                    </m:sSub>
                    <m:r>
                      <w:rPr>
                        <w:rFonts w:ascii="Cambria Math" w:eastAsiaTheme="minorEastAsia" w:hAnsi="Cambria Math"/>
                        <w:lang w:val="en-US"/>
                      </w:rPr>
                      <m:t>+j</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num>
                  <m:den>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+j</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ino3</m:t>
                        </m:r>
                      </m:sub>
                    </m:sSub>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den>
                </m:f>
                <m:r>
                  <w:rPr>
                    <w:rFonts w:ascii="Cambria Math" w:eastAsiaTheme="minorEastAsia" w:hAnsi="Cambria Math"/>
                    <w:lang w:val="en-US"/>
                  </w:rPr>
                  <m:t>=</m:t>
                </m:r>
                <m:f>
                  <m:fPr>
                    <m:ctrlPr>
                      <w:rPr>
                        <w:rFonts w:ascii="Cambria Math" w:eastAsiaTheme="minorEastAsia" w:hAnsi="Cambria Math"/>
                        <w:iCs/>
                        <w:kern w:val="2"/>
                        <w:lang w:val="en-US"/>
                        <w14:ligatures w14:val="standardContextual"/>
                      </w:rPr>
                    </m:ctrlPr>
                  </m:fPr>
                  <m:num>
                    <m:d>
                      <m:dPr>
                        <m:ctrlPr>
                          <w:rPr>
                            <w:rFonts w:ascii="Cambria Math" w:eastAsiaTheme="minorEastAsia" w:hAnsi="Cambria Math"/>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ctrlPr>
                              <w:rPr>
                                <w:rFonts w:ascii="Cambria Math" w:eastAsiaTheme="minorEastAsia" w:hAnsi="Cambria Math"/>
                                <w:iCs/>
                                <w:kern w:val="2"/>
                                <w:lang w:val="en-US"/>
                                <w14:ligatures w14:val="standardContextual"/>
                              </w:rPr>
                            </m:ctrlP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ctrlPr>
                          <w:rPr>
                            <w:rFonts w:ascii="Cambria Math" w:eastAsiaTheme="minorEastAsia" w:hAnsi="Cambria Math"/>
                            <w:i/>
                            <w:iCs/>
                            <w:kern w:val="2"/>
                            <w:lang w:val="en-US"/>
                            <w14:ligatures w14:val="standardContextual"/>
                          </w:rPr>
                        </m:ctrlPr>
                      </m:e>
                    </m:d>
                    <m:r>
                      <w:rPr>
                        <w:rFonts w:ascii="Cambria Math" w:eastAsiaTheme="minorEastAsia" w:hAnsi="Cambria Math"/>
                        <w:lang w:val="en-US"/>
                      </w:rPr>
                      <m:t>+j</m:t>
                    </m:r>
                    <m:d>
                      <m:dPr>
                        <m:ctrlPr>
                          <w:rPr>
                            <w:rFonts w:ascii="Cambria Math" w:eastAsiaTheme="minorEastAsia" w:hAnsi="Cambria Math"/>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ctrlPr>
                              <w:rPr>
                                <w:rFonts w:ascii="Cambria Math" w:eastAsiaTheme="minorEastAsia" w:hAnsi="Cambria Math"/>
                                <w:iCs/>
                                <w:kern w:val="2"/>
                                <w:lang w:val="en-US"/>
                                <w14:ligatures w14:val="standardContextual"/>
                              </w:rPr>
                            </m:ctrlP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e>
                    </m:d>
                    <m:ctrlPr>
                      <w:rPr>
                        <w:rFonts w:ascii="Cambria Math" w:eastAsiaTheme="minorEastAsia" w:hAnsi="Cambria Math"/>
                        <w:i/>
                        <w:iCs/>
                        <w:kern w:val="2"/>
                        <w:lang w:val="en-US"/>
                        <w14:ligatures w14:val="standardContextual"/>
                      </w:rPr>
                    </m:ctrlPr>
                  </m:num>
                  <m:den>
                    <m:d>
                      <m:dPr>
                        <m:ctrlPr>
                          <w:rPr>
                            <w:rFonts w:ascii="Cambria Math" w:eastAsiaTheme="minorEastAsia" w:hAnsi="Cambria Math"/>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ctrlPr>
                              <w:rPr>
                                <w:rFonts w:ascii="Cambria Math" w:eastAsiaTheme="minorEastAsia" w:hAnsi="Cambria Math"/>
                                <w:iCs/>
                                <w:kern w:val="2"/>
                                <w:lang w:val="en-US"/>
                                <w14:ligatures w14:val="standardContextual"/>
                              </w:rPr>
                            </m:ctrlP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e>
                    </m:d>
                    <m:r>
                      <w:rPr>
                        <w:rFonts w:ascii="Cambria Math" w:eastAsiaTheme="minorEastAsia" w:hAnsi="Cambria Math"/>
                        <w:lang w:val="en-US"/>
                      </w:rPr>
                      <m:t>+j</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den>
                </m:f>
              </m:oMath>
            </m:oMathPara>
          </w:p>
          <w:p w14:paraId="0AE2862F" w14:textId="77777777" w:rsidR="00B50D56" w:rsidRDefault="00B50D56">
            <w:pPr>
              <w:ind w:firstLine="0"/>
              <w:rPr>
                <w:rFonts w:eastAsiaTheme="minorEastAsia"/>
                <w:iCs/>
                <w:lang w:val="en-US"/>
              </w:rPr>
            </w:pPr>
          </w:p>
        </w:tc>
        <w:tc>
          <w:tcPr>
            <w:tcW w:w="845" w:type="dxa"/>
            <w:tcBorders>
              <w:top w:val="single" w:sz="4" w:space="0" w:color="auto"/>
              <w:left w:val="single" w:sz="4" w:space="0" w:color="auto"/>
              <w:bottom w:val="single" w:sz="4" w:space="0" w:color="auto"/>
              <w:right w:val="single" w:sz="4" w:space="0" w:color="auto"/>
            </w:tcBorders>
            <w:vAlign w:val="center"/>
            <w:hideMark/>
          </w:tcPr>
          <w:p w14:paraId="2F426835" w14:textId="114B29F2" w:rsidR="00B50D56" w:rsidRDefault="00B50D56">
            <w:pPr>
              <w:ind w:firstLine="0"/>
              <w:jc w:val="center"/>
            </w:pPr>
            <w:bookmarkStart w:id="25" w:name="_Ref138405543"/>
            <w:r>
              <w:t>(</w:t>
            </w:r>
            <w:r w:rsidR="003245D6">
              <w:fldChar w:fldCharType="begin"/>
            </w:r>
            <w:r w:rsidR="003245D6">
              <w:instrText xml:space="preserve"> SEQ Формула \* ARABIC </w:instrText>
            </w:r>
            <w:r w:rsidR="003245D6">
              <w:fldChar w:fldCharType="separate"/>
            </w:r>
            <w:r w:rsidR="00F54EA6">
              <w:rPr>
                <w:noProof/>
              </w:rPr>
              <w:t>8</w:t>
            </w:r>
            <w:r w:rsidR="003245D6">
              <w:rPr>
                <w:noProof/>
              </w:rPr>
              <w:fldChar w:fldCharType="end"/>
            </w:r>
            <w:r>
              <w:t>)</w:t>
            </w:r>
            <w:bookmarkEnd w:id="25"/>
          </w:p>
        </w:tc>
      </w:tr>
    </w:tbl>
    <w:p w14:paraId="3D5EE2EC" w14:textId="77777777" w:rsidR="00B50D56" w:rsidRDefault="00B50D56" w:rsidP="00B50D56">
      <w:pPr>
        <w:rPr>
          <w:rFonts w:cstheme="minorBidi"/>
          <w:kern w:val="2"/>
          <w14:ligatures w14:val="standardContextual"/>
        </w:rPr>
      </w:pPr>
    </w:p>
    <w:p w14:paraId="7C345697" w14:textId="77777777" w:rsidR="00B50D56" w:rsidRDefault="00B50D56" w:rsidP="00B50D56">
      <w:r>
        <w:t>И для первого</w:t>
      </w:r>
    </w:p>
    <w:p w14:paraId="7EEADD68" w14:textId="77777777" w:rsidR="00B50D56" w:rsidRDefault="00B50D56" w:rsidP="00B50D56"/>
    <w:tbl>
      <w:tblPr>
        <w:tblStyle w:val="ab"/>
        <w:tblW w:w="0" w:type="auto"/>
        <w:tblLook w:val="04A0" w:firstRow="1" w:lastRow="0" w:firstColumn="1" w:lastColumn="0" w:noHBand="0" w:noVBand="1"/>
      </w:tblPr>
      <w:tblGrid>
        <w:gridCol w:w="8500"/>
        <w:gridCol w:w="845"/>
      </w:tblGrid>
      <w:tr w:rsidR="00B50D56" w14:paraId="021EB433" w14:textId="77777777" w:rsidTr="00B50D56">
        <w:tc>
          <w:tcPr>
            <w:tcW w:w="8500" w:type="dxa"/>
            <w:tcBorders>
              <w:top w:val="single" w:sz="4" w:space="0" w:color="auto"/>
              <w:left w:val="single" w:sz="4" w:space="0" w:color="auto"/>
              <w:bottom w:val="single" w:sz="4" w:space="0" w:color="auto"/>
              <w:right w:val="single" w:sz="4" w:space="0" w:color="auto"/>
            </w:tcBorders>
            <w:hideMark/>
          </w:tcPr>
          <w:p w14:paraId="133CD70B" w14:textId="77777777" w:rsidR="00B50D56" w:rsidRDefault="00E51B7E">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f>
                  <m:fPr>
                    <m:ctrlPr>
                      <w:rPr>
                        <w:rFonts w:ascii="Cambria Math" w:eastAsiaTheme="minorEastAsia" w:hAnsi="Cambria Math"/>
                        <w:iCs/>
                        <w:kern w:val="2"/>
                        <w:lang w:val="en-US"/>
                        <w14:ligatures w14:val="standardContextual"/>
                      </w:rPr>
                    </m:ctrlPr>
                  </m:fPr>
                  <m:num>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ino2</m:t>
                        </m:r>
                      </m:sub>
                    </m:sSub>
                    <m:r>
                      <w:rPr>
                        <w:rFonts w:ascii="Cambria Math" w:eastAsiaTheme="minorEastAsia" w:hAnsi="Cambria Math"/>
                        <w:lang w:val="en-US"/>
                      </w:rPr>
                      <m:t>+j</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num>
                  <m:den>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+j</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ino2</m:t>
                        </m:r>
                      </m:sub>
                    </m:sSub>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den>
                </m:f>
                <m:r>
                  <w:rPr>
                    <w:rFonts w:ascii="Cambria Math" w:eastAsiaTheme="minorEastAsia" w:hAnsi="Cambria Math"/>
                    <w:lang w:val="en-US"/>
                  </w:rPr>
                  <m:t>=</m:t>
                </m:r>
                <m:f>
                  <m:fPr>
                    <m:ctrlPr>
                      <w:rPr>
                        <w:rFonts w:ascii="Cambria Math" w:eastAsiaTheme="minorEastAsia" w:hAnsi="Cambria Math"/>
                        <w:iCs/>
                        <w:kern w:val="2"/>
                        <w:lang w:val="en-US"/>
                        <w14:ligatures w14:val="standardContextual"/>
                      </w:rPr>
                    </m:ctrlPr>
                  </m:fPr>
                  <m:num>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e>
                    </m:d>
                    <m:r>
                      <w:rPr>
                        <w:rFonts w:ascii="Cambria Math" w:eastAsiaTheme="minorEastAsia" w:hAnsi="Cambria Math"/>
                        <w:lang w:val="en-US"/>
                      </w:rPr>
                      <m:t>+j</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1</m:t>
                        </m:r>
                      </m:sub>
                      <m:sup>
                        <m:r>
                          <w:rPr>
                            <w:rFonts w:ascii="Cambria Math" w:eastAsiaTheme="minorEastAsia" w:hAnsi="Cambria Math"/>
                            <w:lang w:val="en-US"/>
                          </w:rPr>
                          <m:t>2</m:t>
                        </m:r>
                      </m:sup>
                    </m:sSubSup>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num>
                  <m:den>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+ja</m:t>
                    </m:r>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e>
                    </m:d>
                    <m:ctrlPr>
                      <w:rPr>
                        <w:rFonts w:ascii="Cambria Math" w:eastAsiaTheme="minorEastAsia" w:hAnsi="Cambria Math"/>
                        <w:i/>
                        <w:iCs/>
                        <w:kern w:val="2"/>
                        <w:lang w:val="en-US"/>
                        <w14:ligatures w14:val="standardContextual"/>
                      </w:rPr>
                    </m:ctrlPr>
                  </m:den>
                </m:f>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20128901" w14:textId="5AE3A3E5" w:rsidR="00B50D56" w:rsidRDefault="00B50D56">
            <w:pPr>
              <w:ind w:firstLine="0"/>
              <w:jc w:val="center"/>
            </w:pPr>
            <w:bookmarkStart w:id="26" w:name="_Ref138405545"/>
            <w:r>
              <w:t>(</w:t>
            </w:r>
            <w:r w:rsidR="003245D6">
              <w:fldChar w:fldCharType="begin"/>
            </w:r>
            <w:r w:rsidR="003245D6">
              <w:instrText xml:space="preserve"> SEQ Формула \* ARABIC </w:instrText>
            </w:r>
            <w:r w:rsidR="003245D6">
              <w:fldChar w:fldCharType="separate"/>
            </w:r>
            <w:r w:rsidR="00F54EA6">
              <w:rPr>
                <w:noProof/>
              </w:rPr>
              <w:t>9</w:t>
            </w:r>
            <w:r w:rsidR="003245D6">
              <w:rPr>
                <w:noProof/>
              </w:rPr>
              <w:fldChar w:fldCharType="end"/>
            </w:r>
            <w:r>
              <w:t>)</w:t>
            </w:r>
            <w:bookmarkEnd w:id="26"/>
          </w:p>
        </w:tc>
      </w:tr>
    </w:tbl>
    <w:p w14:paraId="6EF3AAEB" w14:textId="77777777" w:rsidR="00B50D56" w:rsidRDefault="00B50D56" w:rsidP="00B50D56">
      <w:pPr>
        <w:rPr>
          <w:rFonts w:cstheme="minorBidi"/>
          <w:kern w:val="2"/>
          <w14:ligatures w14:val="standardContextual"/>
        </w:rPr>
      </w:pPr>
    </w:p>
    <w:p w14:paraId="14F0E187" w14:textId="5875271E" w:rsidR="00B50D56" w:rsidRDefault="00B50D56" w:rsidP="00B50D56">
      <w:r>
        <w:t xml:space="preserve">Приравнивая правые части уравнений, т.е. </w:t>
      </w:r>
      <w:r>
        <w:fldChar w:fldCharType="begin"/>
      </w:r>
      <w:r>
        <w:instrText xml:space="preserve"> REF _Ref138405543 \h </w:instrText>
      </w:r>
      <w:r>
        <w:fldChar w:fldCharType="separate"/>
      </w:r>
      <w:r w:rsidR="00F54EA6">
        <w:t>(</w:t>
      </w:r>
      <w:r w:rsidR="00F54EA6">
        <w:rPr>
          <w:noProof/>
        </w:rPr>
        <w:t>8</w:t>
      </w:r>
      <w:r w:rsidR="00F54EA6">
        <w:t>)</w:t>
      </w:r>
      <w:r>
        <w:fldChar w:fldCharType="end"/>
      </w:r>
      <w:r>
        <w:t xml:space="preserve"> и </w:t>
      </w:r>
      <w:r>
        <w:fldChar w:fldCharType="begin"/>
      </w:r>
      <w:r>
        <w:instrText xml:space="preserve"> REF _Ref138405545 \h </w:instrText>
      </w:r>
      <w:r>
        <w:fldChar w:fldCharType="separate"/>
      </w:r>
      <w:r w:rsidR="00F54EA6">
        <w:t>(</w:t>
      </w:r>
      <w:r w:rsidR="00F54EA6">
        <w:rPr>
          <w:noProof/>
        </w:rPr>
        <w:t>9</w:t>
      </w:r>
      <w:r w:rsidR="00F54EA6">
        <w:t>)</w:t>
      </w:r>
      <w:r>
        <w:fldChar w:fldCharType="end"/>
      </w:r>
      <w:r>
        <w:t xml:space="preserve"> между собой, мы получим комплексное выражение. Из него, приравняв действительную и мнимую части нулю получим два выражения:</w:t>
      </w:r>
    </w:p>
    <w:bookmarkEnd w:id="24"/>
    <w:p w14:paraId="7808AEAA" w14:textId="77777777" w:rsidR="00B50D56" w:rsidRDefault="00B50D56" w:rsidP="00B50D56"/>
    <w:tbl>
      <w:tblPr>
        <w:tblStyle w:val="ab"/>
        <w:tblW w:w="0" w:type="auto"/>
        <w:tblLook w:val="04A0" w:firstRow="1" w:lastRow="0" w:firstColumn="1" w:lastColumn="0" w:noHBand="0" w:noVBand="1"/>
      </w:tblPr>
      <w:tblGrid>
        <w:gridCol w:w="8500"/>
        <w:gridCol w:w="845"/>
      </w:tblGrid>
      <w:tr w:rsidR="00B50D56" w14:paraId="5DEE3D2A" w14:textId="77777777" w:rsidTr="00B50D56">
        <w:tc>
          <w:tcPr>
            <w:tcW w:w="8500" w:type="dxa"/>
            <w:tcBorders>
              <w:top w:val="single" w:sz="4" w:space="0" w:color="auto"/>
              <w:left w:val="single" w:sz="4" w:space="0" w:color="auto"/>
              <w:bottom w:val="single" w:sz="4" w:space="0" w:color="auto"/>
              <w:right w:val="single" w:sz="4" w:space="0" w:color="auto"/>
            </w:tcBorders>
          </w:tcPr>
          <w:bookmarkStart w:id="27" w:name="_Hlk156035092"/>
          <w:p w14:paraId="00219990" w14:textId="77777777" w:rsidR="00B50D56" w:rsidRDefault="00E51B7E">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e>
                </m:d>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e>
                </m:d>
                <m:r>
                  <w:rPr>
                    <w:rFonts w:ascii="Cambria Math" w:eastAsiaTheme="minorEastAsia" w:hAnsi="Cambria Math"/>
                    <w:lang w:val="en-US"/>
                  </w:rPr>
                  <m:t>+</m:t>
                </m:r>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e>
                </m:d>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e>
                </m:d>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=0</m:t>
                </m:r>
              </m:oMath>
            </m:oMathPara>
          </w:p>
          <w:p w14:paraId="240CC8B6" w14:textId="77777777" w:rsidR="00B50D56" w:rsidRDefault="00B50D56">
            <w:pPr>
              <w:ind w:firstLine="0"/>
              <w:rPr>
                <w:rFonts w:eastAsiaTheme="minorEastAsia"/>
                <w:iCs/>
                <w:lang w:val="en-US"/>
              </w:rPr>
            </w:pPr>
          </w:p>
        </w:tc>
        <w:tc>
          <w:tcPr>
            <w:tcW w:w="845" w:type="dxa"/>
            <w:tcBorders>
              <w:top w:val="single" w:sz="4" w:space="0" w:color="auto"/>
              <w:left w:val="single" w:sz="4" w:space="0" w:color="auto"/>
              <w:bottom w:val="single" w:sz="4" w:space="0" w:color="auto"/>
              <w:right w:val="single" w:sz="4" w:space="0" w:color="auto"/>
            </w:tcBorders>
            <w:vAlign w:val="center"/>
            <w:hideMark/>
          </w:tcPr>
          <w:p w14:paraId="197CA5B8" w14:textId="64A889D1" w:rsidR="00B50D56" w:rsidRDefault="00B50D56">
            <w:pPr>
              <w:ind w:firstLine="0"/>
              <w:jc w:val="center"/>
            </w:pPr>
            <w:bookmarkStart w:id="28" w:name="_Ref138406346"/>
            <w:r>
              <w:t>(</w:t>
            </w:r>
            <w:r w:rsidR="003245D6">
              <w:fldChar w:fldCharType="begin"/>
            </w:r>
            <w:r w:rsidR="003245D6">
              <w:instrText xml:space="preserve"> SEQ Формула \* ARABIC </w:instrText>
            </w:r>
            <w:r w:rsidR="003245D6">
              <w:fldChar w:fldCharType="separate"/>
            </w:r>
            <w:r w:rsidR="00F54EA6">
              <w:rPr>
                <w:noProof/>
              </w:rPr>
              <w:t>10</w:t>
            </w:r>
            <w:r w:rsidR="003245D6">
              <w:rPr>
                <w:noProof/>
              </w:rPr>
              <w:fldChar w:fldCharType="end"/>
            </w:r>
            <w:r>
              <w:t>)</w:t>
            </w:r>
            <w:bookmarkEnd w:id="28"/>
          </w:p>
        </w:tc>
      </w:tr>
    </w:tbl>
    <w:p w14:paraId="17AD4C60" w14:textId="77777777" w:rsidR="00B50D56" w:rsidRDefault="00B50D56" w:rsidP="00B50D56">
      <w:pPr>
        <w:rPr>
          <w:rFonts w:cstheme="minorBidi"/>
          <w:kern w:val="2"/>
          <w14:ligatures w14:val="standardContextual"/>
        </w:rPr>
      </w:pPr>
    </w:p>
    <w:tbl>
      <w:tblPr>
        <w:tblStyle w:val="ab"/>
        <w:tblW w:w="0" w:type="auto"/>
        <w:tblLook w:val="04A0" w:firstRow="1" w:lastRow="0" w:firstColumn="1" w:lastColumn="0" w:noHBand="0" w:noVBand="1"/>
      </w:tblPr>
      <w:tblGrid>
        <w:gridCol w:w="8500"/>
        <w:gridCol w:w="845"/>
      </w:tblGrid>
      <w:tr w:rsidR="00B50D56" w14:paraId="3E6F865D" w14:textId="77777777" w:rsidTr="00B50D56">
        <w:tc>
          <w:tcPr>
            <w:tcW w:w="8500" w:type="dxa"/>
            <w:tcBorders>
              <w:top w:val="single" w:sz="4" w:space="0" w:color="auto"/>
              <w:left w:val="single" w:sz="4" w:space="0" w:color="auto"/>
              <w:bottom w:val="single" w:sz="4" w:space="0" w:color="auto"/>
              <w:right w:val="single" w:sz="4" w:space="0" w:color="auto"/>
            </w:tcBorders>
          </w:tcPr>
          <w:p w14:paraId="6E57C9BA" w14:textId="77777777" w:rsidR="00B50D56" w:rsidRDefault="00E51B7E">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e>
                </m:d>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e>
                </m:d>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1</m:t>
                    </m:r>
                  </m:sub>
                  <m:sup>
                    <m:r>
                      <w:rPr>
                        <w:rFonts w:ascii="Cambria Math" w:eastAsiaTheme="minorEastAsia" w:hAnsi="Cambria Math"/>
                        <w:lang w:val="en-US"/>
                      </w:rPr>
                      <m:t>2</m:t>
                    </m:r>
                  </m:sup>
                </m:sSubSup>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1</m:t>
                    </m:r>
                  </m:sub>
                  <m:sup>
                    <m:r>
                      <w:rPr>
                        <w:rFonts w:ascii="Cambria Math" w:eastAsiaTheme="minorEastAsia" w:hAnsi="Cambria Math"/>
                        <w:lang w:val="en-US"/>
                      </w:rPr>
                      <m:t>2</m:t>
                    </m:r>
                  </m:sup>
                </m:sSubSup>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r>
                  <w:rPr>
                    <w:rFonts w:ascii="Cambria Math" w:eastAsiaTheme="minorEastAsia" w:hAnsi="Cambria Math"/>
                    <w:lang w:val="en-US"/>
                  </w:rPr>
                  <m:t>a=0</m:t>
                </m:r>
              </m:oMath>
            </m:oMathPara>
          </w:p>
          <w:p w14:paraId="38E2D005" w14:textId="77777777" w:rsidR="00B50D56" w:rsidRDefault="00B50D56">
            <w:pPr>
              <w:ind w:firstLine="0"/>
              <w:rPr>
                <w:rFonts w:eastAsiaTheme="minorEastAsia"/>
                <w:iCs/>
                <w:lang w:val="en-US"/>
              </w:rPr>
            </w:pPr>
          </w:p>
        </w:tc>
        <w:tc>
          <w:tcPr>
            <w:tcW w:w="845" w:type="dxa"/>
            <w:tcBorders>
              <w:top w:val="single" w:sz="4" w:space="0" w:color="auto"/>
              <w:left w:val="single" w:sz="4" w:space="0" w:color="auto"/>
              <w:bottom w:val="single" w:sz="4" w:space="0" w:color="auto"/>
              <w:right w:val="single" w:sz="4" w:space="0" w:color="auto"/>
            </w:tcBorders>
            <w:vAlign w:val="center"/>
            <w:hideMark/>
          </w:tcPr>
          <w:p w14:paraId="70531592" w14:textId="1B8063C8" w:rsidR="00B50D56" w:rsidRDefault="00B50D56">
            <w:pPr>
              <w:ind w:firstLine="0"/>
              <w:jc w:val="center"/>
            </w:pPr>
            <w:bookmarkStart w:id="29" w:name="_Ref138406347"/>
            <w:r>
              <w:t>(</w:t>
            </w:r>
            <w:r w:rsidR="003245D6">
              <w:fldChar w:fldCharType="begin"/>
            </w:r>
            <w:r w:rsidR="003245D6">
              <w:instrText xml:space="preserve"> SEQ Формула \* ARABIC </w:instrText>
            </w:r>
            <w:r w:rsidR="003245D6">
              <w:fldChar w:fldCharType="separate"/>
            </w:r>
            <w:r w:rsidR="00F54EA6">
              <w:rPr>
                <w:noProof/>
              </w:rPr>
              <w:t>11</w:t>
            </w:r>
            <w:r w:rsidR="003245D6">
              <w:rPr>
                <w:noProof/>
              </w:rPr>
              <w:fldChar w:fldCharType="end"/>
            </w:r>
            <w:r>
              <w:t>)</w:t>
            </w:r>
            <w:bookmarkEnd w:id="29"/>
          </w:p>
        </w:tc>
      </w:tr>
    </w:tbl>
    <w:p w14:paraId="57826F3B" w14:textId="77777777" w:rsidR="00B50D56" w:rsidRDefault="00B50D56" w:rsidP="00B50D56">
      <w:pPr>
        <w:rPr>
          <w:rFonts w:cstheme="minorBidi"/>
          <w:kern w:val="2"/>
          <w14:ligatures w14:val="standardContextual"/>
        </w:rPr>
      </w:pPr>
    </w:p>
    <w:p w14:paraId="41F21548" w14:textId="77777777" w:rsidR="00B50D56" w:rsidRDefault="00B50D56" w:rsidP="00B50D56">
      <w:pPr>
        <w:rPr>
          <w:i/>
          <w:iCs/>
        </w:rPr>
      </w:pPr>
      <w:r>
        <w:t xml:space="preserve">Напомним, что </w:t>
      </w:r>
      <w:r>
        <w:rPr>
          <w:i/>
          <w:iCs/>
          <w:lang w:val="en-US"/>
        </w:rPr>
        <w:t>a</w:t>
      </w:r>
      <w:r>
        <w:rPr>
          <w:i/>
          <w:iCs/>
        </w:rPr>
        <w:t>=</w:t>
      </w:r>
      <w:r>
        <w:rPr>
          <w:i/>
          <w:iCs/>
          <w:lang w:val="en-US"/>
        </w:rPr>
        <w:t>tan</w:t>
      </w:r>
      <w:r>
        <w:rPr>
          <w:i/>
          <w:iCs/>
        </w:rPr>
        <w:t>(</w:t>
      </w:r>
      <w:r>
        <w:rPr>
          <w:rFonts w:ascii="Cambria Math" w:hAnsi="Cambria Math" w:cs="Cambria Math"/>
          <w:i/>
          <w:iCs/>
          <w:szCs w:val="28"/>
          <w:shd w:val="clear" w:color="auto" w:fill="FFFFFF"/>
        </w:rPr>
        <w:t>𝜃</w:t>
      </w:r>
      <w:r>
        <w:rPr>
          <w:i/>
          <w:iCs/>
        </w:rPr>
        <w:t>)</w:t>
      </w:r>
    </w:p>
    <w:p w14:paraId="7F2745BE" w14:textId="3AD5B54A" w:rsidR="00B50D56" w:rsidRDefault="00B50D56" w:rsidP="00B50D56">
      <w:r>
        <w:lastRenderedPageBreak/>
        <w:t xml:space="preserve">Решим уравнения </w:t>
      </w:r>
      <w:r>
        <w:fldChar w:fldCharType="begin"/>
      </w:r>
      <w:r>
        <w:instrText xml:space="preserve"> REF _Ref138406346 \h </w:instrText>
      </w:r>
      <w:r>
        <w:fldChar w:fldCharType="separate"/>
      </w:r>
      <w:r w:rsidR="00F54EA6">
        <w:t>(</w:t>
      </w:r>
      <w:r w:rsidR="00F54EA6">
        <w:rPr>
          <w:noProof/>
        </w:rPr>
        <w:t>10</w:t>
      </w:r>
      <w:r w:rsidR="00F54EA6">
        <w:t>)</w:t>
      </w:r>
      <w:r>
        <w:fldChar w:fldCharType="end"/>
      </w:r>
      <w:r>
        <w:t xml:space="preserve">, </w:t>
      </w:r>
      <w:r>
        <w:fldChar w:fldCharType="begin"/>
      </w:r>
      <w:r>
        <w:instrText xml:space="preserve"> REF _Ref138406347 \h </w:instrText>
      </w:r>
      <w:r>
        <w:fldChar w:fldCharType="separate"/>
      </w:r>
      <w:r w:rsidR="00F54EA6">
        <w:t>(</w:t>
      </w:r>
      <w:r w:rsidR="00F54EA6">
        <w:rPr>
          <w:noProof/>
        </w:rPr>
        <w:t>11</w:t>
      </w:r>
      <w:r w:rsidR="00F54EA6">
        <w:t>)</w:t>
      </w:r>
      <w:r>
        <w:fldChar w:fldCharType="end"/>
      </w:r>
      <w:r>
        <w:t xml:space="preserve"> получаем выражения для </w:t>
      </w:r>
      <w:r>
        <w:rPr>
          <w:lang w:val="en-US"/>
        </w:rPr>
        <w:t>G</w:t>
      </w:r>
      <w:r>
        <w:rPr>
          <w:vertAlign w:val="subscript"/>
        </w:rPr>
        <w:t xml:space="preserve">1 </w:t>
      </w:r>
      <w:r>
        <w:t xml:space="preserve">и </w:t>
      </w:r>
      <w:r>
        <w:rPr>
          <w:lang w:val="en-US"/>
        </w:rPr>
        <w:t>G</w:t>
      </w:r>
      <w:r>
        <w:rPr>
          <w:vertAlign w:val="subscript"/>
        </w:rPr>
        <w:t>2</w:t>
      </w:r>
      <w:r>
        <w:t>.</w:t>
      </w:r>
    </w:p>
    <w:tbl>
      <w:tblPr>
        <w:tblStyle w:val="ab"/>
        <w:tblW w:w="0" w:type="auto"/>
        <w:tblLook w:val="04A0" w:firstRow="1" w:lastRow="0" w:firstColumn="1" w:lastColumn="0" w:noHBand="0" w:noVBand="1"/>
      </w:tblPr>
      <w:tblGrid>
        <w:gridCol w:w="8500"/>
        <w:gridCol w:w="845"/>
      </w:tblGrid>
      <w:tr w:rsidR="00B50D56" w14:paraId="7300EE9B" w14:textId="77777777" w:rsidTr="00B50D56">
        <w:tc>
          <w:tcPr>
            <w:tcW w:w="8500" w:type="dxa"/>
            <w:tcBorders>
              <w:top w:val="single" w:sz="4" w:space="0" w:color="auto"/>
              <w:left w:val="single" w:sz="4" w:space="0" w:color="auto"/>
              <w:bottom w:val="single" w:sz="4" w:space="0" w:color="auto"/>
              <w:right w:val="single" w:sz="4" w:space="0" w:color="auto"/>
            </w:tcBorders>
            <w:hideMark/>
          </w:tcPr>
          <w:bookmarkStart w:id="30" w:name="_Hlk156035149"/>
          <w:bookmarkEnd w:id="27"/>
          <w:p w14:paraId="20AB7B04" w14:textId="77777777" w:rsidR="00B50D56" w:rsidRDefault="00E51B7E">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r>
                  <w:rPr>
                    <w:rFonts w:ascii="Cambria Math" w:eastAsiaTheme="minorEastAsia" w:hAnsi="Cambria Math"/>
                    <w:lang w:val="en-US"/>
                  </w:rPr>
                  <m:t>=</m:t>
                </m:r>
                <m:f>
                  <m:fPr>
                    <m:ctrlPr>
                      <w:rPr>
                        <w:rFonts w:ascii="Cambria Math" w:eastAsiaTheme="minorEastAsia" w:hAnsi="Cambria Math"/>
                        <w:iCs/>
                        <w:kern w:val="2"/>
                        <w:lang w:val="en-US"/>
                        <w14:ligatures w14:val="standardContextual"/>
                      </w:rPr>
                    </m:ctrlPr>
                  </m:fPr>
                  <m:num>
                    <m:r>
                      <w:rPr>
                        <w:rFonts w:ascii="Cambria Math" w:eastAsiaTheme="minorEastAsia" w:hAnsi="Cambria Math"/>
                        <w:lang w:val="en-US"/>
                      </w:rPr>
                      <m:t>-N</m:t>
                    </m:r>
                    <m:r>
                      <m:rPr>
                        <m:sty m:val="p"/>
                      </m:rPr>
                      <w:rPr>
                        <w:rFonts w:ascii="Cambria Math" w:hAnsi="Cambria Math" w:cs="Arial"/>
                        <w:color w:val="040C28"/>
                        <w:sz w:val="30"/>
                        <w:szCs w:val="30"/>
                      </w:rPr>
                      <m:t>±</m:t>
                    </m:r>
                    <m:rad>
                      <m:radPr>
                        <m:degHide m:val="1"/>
                        <m:ctrlPr>
                          <w:rPr>
                            <w:rFonts w:ascii="Cambria Math" w:hAnsi="Cambria Math" w:cs="Arial"/>
                            <w:color w:val="040C28"/>
                            <w:kern w:val="2"/>
                            <w:sz w:val="30"/>
                            <w:szCs w:val="30"/>
                            <w14:ligatures w14:val="standardContextual"/>
                          </w:rPr>
                        </m:ctrlPr>
                      </m:radPr>
                      <m:deg>
                        <m:ctrlPr>
                          <w:rPr>
                            <w:rFonts w:ascii="Cambria Math" w:hAnsi="Cambria Math" w:cs="Arial"/>
                            <w:i/>
                            <w:color w:val="040C28"/>
                            <w:kern w:val="2"/>
                            <w:sz w:val="30"/>
                            <w:szCs w:val="30"/>
                            <w14:ligatures w14:val="standardContextual"/>
                          </w:rPr>
                        </m:ctrlPr>
                      </m:deg>
                      <m:e>
                        <m:sSup>
                          <m:sSupPr>
                            <m:ctrlPr>
                              <w:rPr>
                                <w:rFonts w:ascii="Cambria Math" w:hAnsi="Cambria Math" w:cs="Arial"/>
                                <w:color w:val="040C28"/>
                                <w:kern w:val="2"/>
                                <w:sz w:val="30"/>
                                <w:szCs w:val="30"/>
                                <w14:ligatures w14:val="standardContextual"/>
                              </w:rPr>
                            </m:ctrlPr>
                          </m:sSupPr>
                          <m:e>
                            <m:r>
                              <m:rPr>
                                <m:sty m:val="p"/>
                              </m:rPr>
                              <w:rPr>
                                <w:rFonts w:ascii="Cambria Math" w:hAnsi="Cambria Math" w:cs="Arial"/>
                                <w:color w:val="040C28"/>
                                <w:sz w:val="30"/>
                                <w:szCs w:val="30"/>
                              </w:rPr>
                              <m:t>N</m:t>
                            </m:r>
                          </m:e>
                          <m:sup>
                            <m:r>
                              <m:rPr>
                                <m:sty m:val="p"/>
                              </m:rPr>
                              <w:rPr>
                                <w:rFonts w:ascii="Cambria Math" w:hAnsi="Cambria Math" w:cs="Arial"/>
                                <w:color w:val="040C28"/>
                                <w:sz w:val="30"/>
                                <w:szCs w:val="30"/>
                              </w:rPr>
                              <m:t>2</m:t>
                            </m:r>
                          </m:sup>
                        </m:sSup>
                        <m:r>
                          <m:rPr>
                            <m:sty m:val="p"/>
                          </m:rPr>
                          <w:rPr>
                            <w:rFonts w:ascii="Cambria Math" w:hAnsi="Cambria Math" w:cs="Arial"/>
                            <w:color w:val="040C28"/>
                            <w:sz w:val="30"/>
                            <w:szCs w:val="30"/>
                          </w:rPr>
                          <m:t>-4MO</m:t>
                        </m:r>
                      </m:e>
                    </m:rad>
                    <m:ctrlPr>
                      <w:rPr>
                        <w:rFonts w:ascii="Cambria Math" w:eastAsiaTheme="minorEastAsia" w:hAnsi="Cambria Math"/>
                        <w:i/>
                        <w:iCs/>
                        <w:kern w:val="2"/>
                        <w:lang w:val="en-US"/>
                        <w14:ligatures w14:val="standardContextual"/>
                      </w:rPr>
                    </m:ctrlPr>
                  </m:num>
                  <m:den>
                    <m:r>
                      <w:rPr>
                        <w:rFonts w:ascii="Cambria Math" w:eastAsiaTheme="minorEastAsia" w:hAnsi="Cambria Math"/>
                        <w:lang w:val="en-US"/>
                      </w:rPr>
                      <m:t>2M</m:t>
                    </m:r>
                    <m:ctrlPr>
                      <w:rPr>
                        <w:rFonts w:ascii="Cambria Math" w:eastAsiaTheme="minorEastAsia" w:hAnsi="Cambria Math"/>
                        <w:i/>
                        <w:iCs/>
                        <w:kern w:val="2"/>
                        <w:lang w:val="en-US"/>
                        <w14:ligatures w14:val="standardContextual"/>
                      </w:rPr>
                    </m:ctrlPr>
                  </m:den>
                </m:f>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6D9B1EFE" w14:textId="548C657D" w:rsidR="00B50D56" w:rsidRDefault="00B50D56">
            <w:pPr>
              <w:ind w:firstLine="0"/>
              <w:jc w:val="center"/>
            </w:pPr>
            <w:r>
              <w:t>(</w:t>
            </w:r>
            <w:r w:rsidR="003245D6">
              <w:fldChar w:fldCharType="begin"/>
            </w:r>
            <w:r w:rsidR="003245D6">
              <w:instrText xml:space="preserve"> SEQ Формула \* ARABIC </w:instrText>
            </w:r>
            <w:r w:rsidR="003245D6">
              <w:fldChar w:fldCharType="separate"/>
            </w:r>
            <w:r w:rsidR="00F54EA6">
              <w:rPr>
                <w:noProof/>
              </w:rPr>
              <w:t>12</w:t>
            </w:r>
            <w:r w:rsidR="003245D6">
              <w:rPr>
                <w:noProof/>
              </w:rPr>
              <w:fldChar w:fldCharType="end"/>
            </w:r>
            <w:r>
              <w:t>)</w:t>
            </w:r>
          </w:p>
        </w:tc>
      </w:tr>
    </w:tbl>
    <w:p w14:paraId="05CEA5BA" w14:textId="77777777" w:rsidR="00B50D56" w:rsidRDefault="00B50D56" w:rsidP="00B50D56">
      <w:pPr>
        <w:rPr>
          <w:rFonts w:cstheme="minorBidi"/>
          <w:kern w:val="2"/>
          <w14:ligatures w14:val="standardContextual"/>
        </w:rPr>
      </w:pPr>
    </w:p>
    <w:tbl>
      <w:tblPr>
        <w:tblStyle w:val="ab"/>
        <w:tblW w:w="0" w:type="auto"/>
        <w:tblLook w:val="04A0" w:firstRow="1" w:lastRow="0" w:firstColumn="1" w:lastColumn="0" w:noHBand="0" w:noVBand="1"/>
      </w:tblPr>
      <w:tblGrid>
        <w:gridCol w:w="8500"/>
        <w:gridCol w:w="845"/>
      </w:tblGrid>
      <w:tr w:rsidR="00B50D56" w14:paraId="206F52DA" w14:textId="77777777" w:rsidTr="00B50D56">
        <w:tc>
          <w:tcPr>
            <w:tcW w:w="8500" w:type="dxa"/>
            <w:tcBorders>
              <w:top w:val="single" w:sz="4" w:space="0" w:color="auto"/>
              <w:left w:val="single" w:sz="4" w:space="0" w:color="auto"/>
              <w:bottom w:val="single" w:sz="4" w:space="0" w:color="auto"/>
              <w:right w:val="single" w:sz="4" w:space="0" w:color="auto"/>
            </w:tcBorders>
            <w:hideMark/>
          </w:tcPr>
          <w:p w14:paraId="63B875F5" w14:textId="77777777" w:rsidR="00B50D56" w:rsidRDefault="00E51B7E">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r>
                  <w:rPr>
                    <w:rFonts w:ascii="Cambria Math" w:eastAsiaTheme="minorEastAsia" w:hAnsi="Cambria Math"/>
                    <w:lang w:val="en-US"/>
                  </w:rPr>
                  <m:t>=</m:t>
                </m:r>
                <m:f>
                  <m:fPr>
                    <m:ctrlPr>
                      <w:rPr>
                        <w:rFonts w:ascii="Cambria Math" w:eastAsiaTheme="minorEastAsia" w:hAnsi="Cambria Math"/>
                        <w:iCs/>
                        <w:kern w:val="2"/>
                        <w:lang w:val="en-US"/>
                        <w14:ligatures w14:val="standardContextual"/>
                      </w:rPr>
                    </m:ctrlPr>
                  </m:fPr>
                  <m:num>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S-P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D</m:t>
                        </m:r>
                      </m:e>
                      <m:sub>
                        <m:r>
                          <w:rPr>
                            <w:rFonts w:ascii="Cambria Math" w:eastAsiaTheme="minorEastAsia" w:hAnsi="Cambria Math"/>
                            <w:lang w:val="en-US"/>
                          </w:rPr>
                          <m:t>1</m:t>
                        </m:r>
                      </m:sub>
                    </m:sSub>
                    <m:ctrlPr>
                      <w:rPr>
                        <w:rFonts w:ascii="Cambria Math" w:eastAsiaTheme="minorEastAsia" w:hAnsi="Cambria Math"/>
                        <w:i/>
                        <w:iCs/>
                        <w:kern w:val="2"/>
                        <w:lang w:val="en-US"/>
                        <w14:ligatures w14:val="standardContextual"/>
                      </w:rPr>
                    </m:ctrlPr>
                  </m:num>
                  <m:den>
                    <m:d>
                      <m:dPr>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Q</m:t>
                        </m:r>
                      </m:e>
                    </m:d>
                    <m:r>
                      <w:rPr>
                        <w:rFonts w:ascii="Cambria Math" w:eastAsiaTheme="minorEastAsia" w:hAnsi="Cambria Math"/>
                        <w:lang w:val="en-US"/>
                      </w:rPr>
                      <m:t>+</m:t>
                    </m:r>
                    <m:d>
                      <m:dPr>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C</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R</m:t>
                        </m:r>
                      </m:e>
                    </m:d>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ctrlPr>
                      <w:rPr>
                        <w:rFonts w:ascii="Cambria Math" w:eastAsiaTheme="minorEastAsia" w:hAnsi="Cambria Math"/>
                        <w:i/>
                        <w:iCs/>
                        <w:kern w:val="2"/>
                        <w:lang w:val="en-US"/>
                        <w14:ligatures w14:val="standardContextual"/>
                      </w:rPr>
                    </m:ctrlPr>
                  </m:den>
                </m:f>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36922A58" w14:textId="2BDD10C9" w:rsidR="00B50D56" w:rsidRDefault="00B50D56">
            <w:pPr>
              <w:ind w:firstLine="0"/>
              <w:jc w:val="center"/>
            </w:pPr>
            <w:r>
              <w:t>(</w:t>
            </w:r>
            <w:r w:rsidR="003245D6">
              <w:fldChar w:fldCharType="begin"/>
            </w:r>
            <w:r w:rsidR="003245D6">
              <w:instrText xml:space="preserve"> SEQ Формула \* ARABIC </w:instrText>
            </w:r>
            <w:r w:rsidR="003245D6">
              <w:fldChar w:fldCharType="separate"/>
            </w:r>
            <w:r w:rsidR="00F54EA6">
              <w:rPr>
                <w:noProof/>
              </w:rPr>
              <w:t>13</w:t>
            </w:r>
            <w:r w:rsidR="003245D6">
              <w:rPr>
                <w:noProof/>
              </w:rPr>
              <w:fldChar w:fldCharType="end"/>
            </w:r>
            <w:r>
              <w:t>)</w:t>
            </w:r>
          </w:p>
        </w:tc>
      </w:tr>
    </w:tbl>
    <w:p w14:paraId="69CA49B6" w14:textId="77777777" w:rsidR="00B50D56" w:rsidRDefault="00B50D56" w:rsidP="00B50D56">
      <w:pPr>
        <w:rPr>
          <w:rFonts w:cstheme="minorBidi"/>
          <w:kern w:val="2"/>
          <w14:ligatures w14:val="standardContextual"/>
        </w:rPr>
      </w:pPr>
    </w:p>
    <w:p w14:paraId="107AC720" w14:textId="77777777" w:rsidR="00B50D56" w:rsidRDefault="00B50D56" w:rsidP="00B50D56">
      <w:r>
        <w:t>Где представленные коэффициенты равняются</w:t>
      </w:r>
    </w:p>
    <w:tbl>
      <w:tblPr>
        <w:tblStyle w:val="ab"/>
        <w:tblW w:w="0" w:type="auto"/>
        <w:tblLook w:val="04A0" w:firstRow="1" w:lastRow="0" w:firstColumn="1" w:lastColumn="0" w:noHBand="0" w:noVBand="1"/>
      </w:tblPr>
      <w:tblGrid>
        <w:gridCol w:w="8500"/>
        <w:gridCol w:w="845"/>
      </w:tblGrid>
      <w:tr w:rsidR="00B50D56" w14:paraId="74FBBD7B" w14:textId="77777777" w:rsidTr="00B50D56">
        <w:tc>
          <w:tcPr>
            <w:tcW w:w="8500" w:type="dxa"/>
            <w:tcBorders>
              <w:top w:val="single" w:sz="4" w:space="0" w:color="auto"/>
              <w:left w:val="single" w:sz="4" w:space="0" w:color="auto"/>
              <w:bottom w:val="single" w:sz="4" w:space="0" w:color="auto"/>
              <w:right w:val="single" w:sz="4" w:space="0" w:color="auto"/>
            </w:tcBorders>
            <w:hideMark/>
          </w:tcPr>
          <w:p w14:paraId="1B209062" w14:textId="77777777" w:rsidR="00B50D56" w:rsidRDefault="00B50D56">
            <w:pPr>
              <w:ind w:firstLine="0"/>
              <w:rPr>
                <w:rFonts w:eastAsiaTheme="minorEastAsia"/>
                <w:iCs/>
                <w:lang w:val="en-US"/>
              </w:rPr>
            </w:pPr>
            <w:bookmarkStart w:id="31" w:name="_Hlk156035203"/>
            <w:bookmarkEnd w:id="30"/>
            <m:oMathPara>
              <m:oMath>
                <m:r>
                  <w:rPr>
                    <w:rFonts w:ascii="Cambria Math" w:eastAsiaTheme="minorEastAsia" w:hAnsi="Cambria Math"/>
                    <w:lang w:val="en-US"/>
                  </w:rPr>
                  <m:t>M=P</m:t>
                </m:r>
                <m:d>
                  <m:dPr>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C</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R</m:t>
                    </m:r>
                  </m:e>
                </m:d>
              </m:oMath>
            </m:oMathPara>
          </w:p>
          <w:p w14:paraId="4B4FB8D9" w14:textId="77777777" w:rsidR="00B50D56" w:rsidRDefault="00B50D56">
            <w:pPr>
              <w:ind w:firstLine="0"/>
              <w:rPr>
                <w:rFonts w:eastAsiaTheme="minorEastAsia"/>
                <w:iCs/>
                <w:lang w:val="en-US"/>
              </w:rPr>
            </w:pPr>
            <m:oMathPara>
              <m:oMath>
                <m:r>
                  <w:rPr>
                    <w:rFonts w:ascii="Cambria Math" w:eastAsiaTheme="minorEastAsia" w:hAnsi="Cambria Math"/>
                    <w:lang w:val="en-US"/>
                  </w:rPr>
                  <m:t>N=</m:t>
                </m:r>
                <m:d>
                  <m:dPr>
                    <m:begChr m:val="["/>
                    <m:endChr m:val="]"/>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d>
                      <m:dPr>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Q</m:t>
                        </m:r>
                      </m:e>
                    </m:d>
                    <m:r>
                      <w:rPr>
                        <w:rFonts w:ascii="Cambria Math" w:eastAsiaTheme="minorEastAsia" w:hAnsi="Cambria Math"/>
                        <w:lang w:val="en-US"/>
                      </w:rPr>
                      <m:t>+R</m:t>
                    </m:r>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S-P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D</m:t>
                            </m:r>
                          </m:e>
                          <m:sub>
                            <m:r>
                              <w:rPr>
                                <w:rFonts w:ascii="Cambria Math" w:eastAsiaTheme="minorEastAsia" w:hAnsi="Cambria Math"/>
                                <w:lang w:val="en-US"/>
                              </w:rPr>
                              <m:t>1</m:t>
                            </m:r>
                          </m:sub>
                        </m:sSub>
                      </m:e>
                    </m:d>
                    <m:r>
                      <w:rPr>
                        <w:rFonts w:ascii="Cambria Math" w:eastAsiaTheme="minorEastAsia" w:hAnsi="Cambria Math"/>
                        <w:lang w:val="en-US"/>
                      </w:rPr>
                      <m:t>+S</m:t>
                    </m:r>
                    <m:d>
                      <m:dPr>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C</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R</m:t>
                        </m:r>
                      </m:e>
                    </m:d>
                  </m:e>
                </m:d>
              </m:oMath>
            </m:oMathPara>
          </w:p>
          <w:p w14:paraId="4C732DFB" w14:textId="77777777" w:rsidR="00B50D56" w:rsidRDefault="00B50D56">
            <w:pPr>
              <w:ind w:firstLine="0"/>
              <w:rPr>
                <w:rFonts w:eastAsiaTheme="minorEastAsia"/>
                <w:iCs/>
                <w:lang w:val="en-US"/>
              </w:rPr>
            </w:pPr>
            <m:oMathPara>
              <m:oMath>
                <m:r>
                  <w:rPr>
                    <w:rFonts w:ascii="Cambria Math" w:eastAsiaTheme="minorEastAsia" w:hAnsi="Cambria Math"/>
                    <w:lang w:val="en-US"/>
                  </w:rPr>
                  <m:t>O=Q</m:t>
                </m:r>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S-P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D</m:t>
                        </m:r>
                      </m:e>
                      <m:sub>
                        <m:r>
                          <w:rPr>
                            <w:rFonts w:ascii="Cambria Math" w:eastAsiaTheme="minorEastAsia" w:hAnsi="Cambria Math"/>
                            <w:lang w:val="en-US"/>
                          </w:rPr>
                          <m:t>1</m:t>
                        </m:r>
                      </m:sub>
                    </m:sSub>
                  </m:e>
                </m:d>
                <m:r>
                  <w:rPr>
                    <w:rFonts w:ascii="Cambria Math" w:eastAsiaTheme="minorEastAsia" w:hAnsi="Cambria Math"/>
                    <w:lang w:val="en-US"/>
                  </w:rPr>
                  <m:t>+</m:t>
                </m:r>
                <m:d>
                  <m:dPr>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Q</m:t>
                    </m:r>
                  </m:e>
                </m:d>
                <m:r>
                  <w:rPr>
                    <w:rFonts w:ascii="Cambria Math" w:eastAsiaTheme="minorEastAsia" w:hAnsi="Cambria Math"/>
                    <w:lang w:val="en-US"/>
                  </w:rPr>
                  <m:t>S</m:t>
                </m:r>
              </m:oMath>
            </m:oMathPara>
          </w:p>
          <w:p w14:paraId="79B7C528" w14:textId="77777777" w:rsidR="00B50D56" w:rsidRDefault="00B50D56">
            <w:pPr>
              <w:ind w:firstLine="0"/>
              <w:rPr>
                <w:rFonts w:eastAsiaTheme="minorEastAsia"/>
                <w:iCs/>
                <w:lang w:val="en-US"/>
              </w:rPr>
            </w:pPr>
            <m:oMathPara>
              <m:oMath>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a-G1</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oMath>
            </m:oMathPara>
          </w:p>
          <w:p w14:paraId="1A137A9B" w14:textId="77777777" w:rsidR="00B50D56" w:rsidRDefault="00B50D56">
            <w:pPr>
              <w:ind w:firstLine="0"/>
              <w:rPr>
                <w:rFonts w:eastAsiaTheme="minorEastAsia"/>
                <w:iCs/>
                <w:lang w:val="en-US"/>
              </w:rPr>
            </w:pPr>
            <m:oMathPara>
              <m:oMath>
                <m:r>
                  <w:rPr>
                    <w:rFonts w:ascii="Cambria Math" w:eastAsiaTheme="minorEastAsia" w:hAnsi="Cambria Math"/>
                    <w:lang w:val="en-US"/>
                  </w:rPr>
                  <m:t>Q=</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oMath>
            </m:oMathPara>
          </w:p>
          <w:p w14:paraId="78535583" w14:textId="77777777" w:rsidR="00B50D56" w:rsidRDefault="00B50D56">
            <w:pPr>
              <w:ind w:firstLine="0"/>
              <w:rPr>
                <w:rFonts w:eastAsiaTheme="minorEastAsia"/>
                <w:iCs/>
                <w:lang w:val="en-US"/>
              </w:rPr>
            </w:pPr>
            <m:oMathPara>
              <m:oMath>
                <m:r>
                  <w:rPr>
                    <w:rFonts w:ascii="Cambria Math" w:eastAsiaTheme="minorEastAsia" w:hAnsi="Cambria Math"/>
                    <w:lang w:val="en-US"/>
                  </w:rPr>
                  <m:t>R=</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oMath>
            </m:oMathPara>
          </w:p>
          <w:p w14:paraId="30046E30" w14:textId="77777777" w:rsidR="00B50D56" w:rsidRDefault="00B50D56">
            <w:pPr>
              <w:ind w:firstLine="0"/>
              <w:rPr>
                <w:rFonts w:eastAsiaTheme="minorEastAsia"/>
                <w:iCs/>
                <w:lang w:val="en-US"/>
              </w:rPr>
            </w:pPr>
            <m:oMathPara>
              <m:oMath>
                <m:r>
                  <w:rPr>
                    <w:rFonts w:ascii="Cambria Math" w:eastAsiaTheme="minorEastAsia" w:hAnsi="Cambria Math"/>
                    <w:lang w:val="en-US"/>
                  </w:rPr>
                  <m:t>S=</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1</m:t>
                    </m:r>
                  </m:sub>
                  <m:sup>
                    <m:r>
                      <w:rPr>
                        <w:rFonts w:ascii="Cambria Math" w:eastAsiaTheme="minorEastAsia" w:hAnsi="Cambria Math"/>
                        <w:lang w:val="en-US"/>
                      </w:rPr>
                      <m:t>2</m:t>
                    </m:r>
                  </m:sup>
                </m:sSubSup>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1</m:t>
                    </m:r>
                  </m:sub>
                  <m:sup>
                    <m:r>
                      <w:rPr>
                        <w:rFonts w:ascii="Cambria Math" w:eastAsiaTheme="minorEastAsia" w:hAnsi="Cambria Math"/>
                        <w:lang w:val="en-US"/>
                      </w:rPr>
                      <m:t>2</m:t>
                    </m:r>
                  </m:sup>
                </m:sSubSup>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r>
                  <w:rPr>
                    <w:rFonts w:ascii="Cambria Math" w:eastAsiaTheme="minorEastAsia" w:hAnsi="Cambria Math"/>
                    <w:lang w:val="en-US"/>
                  </w:rPr>
                  <m:t>a</m:t>
                </m:r>
              </m:oMath>
            </m:oMathPara>
          </w:p>
          <w:p w14:paraId="3503FAFC" w14:textId="77777777" w:rsidR="00B50D56" w:rsidRDefault="00E51B7E">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oMath>
            </m:oMathPara>
          </w:p>
          <w:p w14:paraId="74C05D53" w14:textId="77777777" w:rsidR="00B50D56" w:rsidRDefault="00E51B7E">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oMath>
            </m:oMathPara>
          </w:p>
          <w:p w14:paraId="12C939CF" w14:textId="77777777" w:rsidR="00B50D56" w:rsidRDefault="00E51B7E">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C</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oMath>
            </m:oMathPara>
          </w:p>
          <w:p w14:paraId="4CBB6907" w14:textId="77777777" w:rsidR="00B50D56" w:rsidRDefault="00E51B7E">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D</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e>
                </m:d>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4CB91F8A" w14:textId="5A36E449" w:rsidR="00B50D56" w:rsidRDefault="00B50D56">
            <w:pPr>
              <w:ind w:firstLine="0"/>
              <w:jc w:val="center"/>
            </w:pPr>
            <w:r>
              <w:t>(</w:t>
            </w:r>
            <w:r w:rsidR="003245D6">
              <w:fldChar w:fldCharType="begin"/>
            </w:r>
            <w:r w:rsidR="003245D6">
              <w:instrText xml:space="preserve"> SEQ Формула \* ARABIC </w:instrText>
            </w:r>
            <w:r w:rsidR="003245D6">
              <w:fldChar w:fldCharType="separate"/>
            </w:r>
            <w:r w:rsidR="00F54EA6">
              <w:rPr>
                <w:noProof/>
              </w:rPr>
              <w:t>14</w:t>
            </w:r>
            <w:r w:rsidR="003245D6">
              <w:rPr>
                <w:noProof/>
              </w:rPr>
              <w:fldChar w:fldCharType="end"/>
            </w:r>
            <w:r>
              <w:t>)</w:t>
            </w:r>
          </w:p>
        </w:tc>
      </w:tr>
      <w:bookmarkEnd w:id="31"/>
    </w:tbl>
    <w:p w14:paraId="78A11B68" w14:textId="77777777" w:rsidR="00B50D56" w:rsidRDefault="00B50D56" w:rsidP="00B50D56">
      <w:pPr>
        <w:rPr>
          <w:rFonts w:cstheme="minorBidi"/>
          <w:kern w:val="2"/>
          <w14:ligatures w14:val="standardContextual"/>
        </w:rPr>
      </w:pPr>
    </w:p>
    <w:p w14:paraId="57A54B35" w14:textId="77777777" w:rsidR="00B50D56" w:rsidRDefault="00B50D56" w:rsidP="00B50D56">
      <w:bookmarkStart w:id="32" w:name="_Hlk156035232"/>
      <w:r>
        <w:t xml:space="preserve">Вычислив решений описанных уравнений для </w:t>
      </w:r>
      <w:r>
        <w:rPr>
          <w:lang w:val="en-US"/>
        </w:rPr>
        <w:t>G</w:t>
      </w:r>
      <w:r>
        <w:rPr>
          <w:vertAlign w:val="subscript"/>
        </w:rPr>
        <w:t>2</w:t>
      </w:r>
      <w:r>
        <w:t xml:space="preserve"> и </w:t>
      </w:r>
      <w:r>
        <w:rPr>
          <w:lang w:val="en-US"/>
        </w:rPr>
        <w:t>G</w:t>
      </w:r>
      <w:r>
        <w:rPr>
          <w:vertAlign w:val="subscript"/>
        </w:rPr>
        <w:t>3</w:t>
      </w:r>
      <w:r>
        <w:t xml:space="preserve"> выбирая </w:t>
      </w:r>
      <w:r>
        <w:rPr>
          <w:lang w:val="en-US"/>
        </w:rPr>
        <w:t>G</w:t>
      </w:r>
      <w:r>
        <w:rPr>
          <w:vertAlign w:val="subscript"/>
        </w:rPr>
        <w:t>1</w:t>
      </w:r>
      <w:r>
        <w:t xml:space="preserve"> из диапазона и затем итерационно подбирая </w:t>
      </w:r>
      <w:r>
        <w:rPr>
          <w:lang w:val="en-US"/>
        </w:rPr>
        <w:t>G</w:t>
      </w:r>
      <w:r>
        <w:t xml:space="preserve">2 и </w:t>
      </w:r>
      <w:r>
        <w:rPr>
          <w:lang w:val="en-US"/>
        </w:rPr>
        <w:t>G</w:t>
      </w:r>
      <w:r>
        <w:t>3 через уравнения (</w:t>
      </w:r>
      <w:r w:rsidRPr="00BA47A8">
        <w:rPr>
          <w:highlight w:val="yellow"/>
        </w:rPr>
        <w:t>16)-(28</w:t>
      </w:r>
      <w:r>
        <w:t xml:space="preserve">). При решении этих уравнений </w:t>
      </w:r>
      <w:r>
        <w:rPr>
          <w:lang w:val="en-US"/>
        </w:rPr>
        <w:t>G</w:t>
      </w:r>
      <w:r>
        <w:t xml:space="preserve">1 выбирается как свободная переменная так, чтобы удовлетворялось выражение: </w:t>
      </w:r>
      <w:proofErr w:type="spellStart"/>
      <w:r>
        <w:rPr>
          <w:lang w:val="en-US"/>
        </w:rPr>
        <w:t>jS</w:t>
      </w:r>
      <w:proofErr w:type="spellEnd"/>
      <w:r>
        <w:rPr>
          <w:vertAlign w:val="subscript"/>
        </w:rPr>
        <w:t>22</w:t>
      </w:r>
      <w:r>
        <w:rPr>
          <w:vertAlign w:val="subscript"/>
          <w:lang w:val="en-US"/>
        </w:rPr>
        <w:t>j</w:t>
      </w:r>
      <w:r>
        <w:t xml:space="preserve"> </w:t>
      </w:r>
      <w:proofErr w:type="gramStart"/>
      <w:r>
        <w:t xml:space="preserve">&lt; </w:t>
      </w:r>
      <w:proofErr w:type="spellStart"/>
      <w:r>
        <w:rPr>
          <w:lang w:val="en-US"/>
        </w:rPr>
        <w:t>jS</w:t>
      </w:r>
      <w:proofErr w:type="spellEnd"/>
      <w:proofErr w:type="gramEnd"/>
      <w:r>
        <w:rPr>
          <w:vertAlign w:val="subscript"/>
        </w:rPr>
        <w:t>22</w:t>
      </w:r>
      <w:proofErr w:type="spellStart"/>
      <w:r>
        <w:rPr>
          <w:vertAlign w:val="subscript"/>
          <w:lang w:val="en-US"/>
        </w:rPr>
        <w:t>mj</w:t>
      </w:r>
      <w:proofErr w:type="spellEnd"/>
      <w:r>
        <w:rPr>
          <w:vertAlign w:val="subscript"/>
        </w:rPr>
        <w:t xml:space="preserve">  </w:t>
      </w:r>
      <w:r>
        <w:t xml:space="preserve">на частоте </w:t>
      </w:r>
      <w:r>
        <w:rPr>
          <w:lang w:val="en-US"/>
        </w:rPr>
        <w:t>f</w:t>
      </w:r>
      <w:r>
        <w:rPr>
          <w:vertAlign w:val="subscript"/>
        </w:rPr>
        <w:t>0</w:t>
      </w:r>
      <w:r>
        <w:t xml:space="preserve">. Стоит также отметить, что </w:t>
      </w:r>
      <w:r>
        <w:rPr>
          <w:lang w:val="en-US"/>
        </w:rPr>
        <w:t>S</w:t>
      </w:r>
      <w:r>
        <w:rPr>
          <w:vertAlign w:val="subscript"/>
        </w:rPr>
        <w:t>22</w:t>
      </w:r>
      <w:r>
        <w:t xml:space="preserve"> = </w:t>
      </w:r>
      <w:r>
        <w:rPr>
          <w:lang w:val="en-US"/>
        </w:rPr>
        <w:t>S</w:t>
      </w:r>
      <w:r>
        <w:rPr>
          <w:vertAlign w:val="subscript"/>
        </w:rPr>
        <w:t>33</w:t>
      </w:r>
      <w:r>
        <w:t xml:space="preserve"> = (</w:t>
      </w:r>
      <w:r>
        <w:rPr>
          <w:lang w:val="en-US"/>
        </w:rPr>
        <w:t>S</w:t>
      </w:r>
      <w:r>
        <w:rPr>
          <w:vertAlign w:val="subscript"/>
        </w:rPr>
        <w:t>22</w:t>
      </w:r>
      <w:r>
        <w:rPr>
          <w:vertAlign w:val="subscript"/>
          <w:lang w:val="en-US"/>
        </w:rPr>
        <w:t>e</w:t>
      </w:r>
      <w:r>
        <w:t xml:space="preserve"> + </w:t>
      </w:r>
      <w:r>
        <w:rPr>
          <w:lang w:val="en-US"/>
        </w:rPr>
        <w:t>S</w:t>
      </w:r>
      <w:r>
        <w:rPr>
          <w:vertAlign w:val="subscript"/>
        </w:rPr>
        <w:t>22</w:t>
      </w:r>
      <w:r>
        <w:rPr>
          <w:vertAlign w:val="subscript"/>
          <w:lang w:val="en-US"/>
        </w:rPr>
        <w:t>o</w:t>
      </w:r>
      <w:r>
        <w:t xml:space="preserve">)/2, где </w:t>
      </w:r>
      <w:r>
        <w:rPr>
          <w:lang w:val="en-US"/>
        </w:rPr>
        <w:t>S</w:t>
      </w:r>
      <w:r>
        <w:rPr>
          <w:vertAlign w:val="subscript"/>
        </w:rPr>
        <w:t>22</w:t>
      </w:r>
      <w:r>
        <w:rPr>
          <w:vertAlign w:val="subscript"/>
          <w:lang w:val="en-US"/>
        </w:rPr>
        <w:t>e</w:t>
      </w:r>
      <w:r>
        <w:t xml:space="preserve"> – четная мода, </w:t>
      </w:r>
      <w:r>
        <w:rPr>
          <w:lang w:val="en-US"/>
        </w:rPr>
        <w:t>S</w:t>
      </w:r>
      <w:r>
        <w:rPr>
          <w:vertAlign w:val="subscript"/>
        </w:rPr>
        <w:t>22</w:t>
      </w:r>
      <w:r>
        <w:rPr>
          <w:vertAlign w:val="subscript"/>
          <w:lang w:val="en-US"/>
        </w:rPr>
        <w:t>o</w:t>
      </w:r>
      <w:r>
        <w:t xml:space="preserve"> – нечетная., </w:t>
      </w:r>
      <w:r>
        <w:rPr>
          <w:lang w:val="en-US"/>
        </w:rPr>
        <w:t>S</w:t>
      </w:r>
      <w:r>
        <w:rPr>
          <w:vertAlign w:val="subscript"/>
        </w:rPr>
        <w:t>22</w:t>
      </w:r>
      <w:r>
        <w:rPr>
          <w:vertAlign w:val="subscript"/>
          <w:lang w:val="en-US"/>
        </w:rPr>
        <w:t>m</w:t>
      </w:r>
      <w:r>
        <w:t xml:space="preserve"> – желаемое значение параметра между резонансными частотами </w:t>
      </w:r>
      <w:r>
        <w:rPr>
          <w:lang w:val="en-US"/>
        </w:rPr>
        <w:t>f</w:t>
      </w:r>
      <w:r>
        <w:rPr>
          <w:vertAlign w:val="subscript"/>
        </w:rPr>
        <w:t>1</w:t>
      </w:r>
      <w:r>
        <w:t xml:space="preserve"> и </w:t>
      </w:r>
      <w:r>
        <w:rPr>
          <w:lang w:val="en-US"/>
        </w:rPr>
        <w:t>f</w:t>
      </w:r>
      <w:r>
        <w:rPr>
          <w:vertAlign w:val="subscript"/>
        </w:rPr>
        <w:t>2</w:t>
      </w:r>
      <w:r>
        <w:t xml:space="preserve">, чтобы удовлетворить требованиям по полосе. </w:t>
      </w:r>
      <w:r>
        <w:rPr>
          <w:lang w:val="en-US"/>
        </w:rPr>
        <w:t>S</w:t>
      </w:r>
      <w:r>
        <w:rPr>
          <w:vertAlign w:val="subscript"/>
        </w:rPr>
        <w:t>22</w:t>
      </w:r>
      <w:r>
        <w:rPr>
          <w:lang w:val="en-US"/>
        </w:rPr>
        <w:t>e</w:t>
      </w:r>
      <w:r w:rsidRPr="00B50D56">
        <w:t xml:space="preserve"> </w:t>
      </w:r>
      <w:r>
        <w:t xml:space="preserve">можно легко вычислить из параметров, найденных на предыдущем шаге. Изоляция между портами не может быть вычислена по отдельности как </w:t>
      </w:r>
      <w:r>
        <w:rPr>
          <w:lang w:val="en-US"/>
        </w:rPr>
        <w:t>S</w:t>
      </w:r>
      <w:r>
        <w:rPr>
          <w:vertAlign w:val="subscript"/>
        </w:rPr>
        <w:t>23</w:t>
      </w:r>
      <w:r>
        <w:t xml:space="preserve"> = (</w:t>
      </w:r>
      <w:r>
        <w:rPr>
          <w:lang w:val="en-US"/>
        </w:rPr>
        <w:t>S</w:t>
      </w:r>
      <w:r>
        <w:rPr>
          <w:vertAlign w:val="subscript"/>
        </w:rPr>
        <w:t>22</w:t>
      </w:r>
      <w:r>
        <w:rPr>
          <w:vertAlign w:val="subscript"/>
          <w:lang w:val="en-US"/>
        </w:rPr>
        <w:t>e</w:t>
      </w:r>
      <w:r w:rsidRPr="00B50D56">
        <w:t xml:space="preserve"> </w:t>
      </w:r>
      <w:r>
        <w:t xml:space="preserve">- </w:t>
      </w:r>
      <w:r>
        <w:rPr>
          <w:lang w:val="en-US"/>
        </w:rPr>
        <w:t>S</w:t>
      </w:r>
      <w:r>
        <w:rPr>
          <w:vertAlign w:val="subscript"/>
        </w:rPr>
        <w:t>22</w:t>
      </w:r>
      <w:r>
        <w:rPr>
          <w:vertAlign w:val="subscript"/>
          <w:lang w:val="en-US"/>
        </w:rPr>
        <w:t>o</w:t>
      </w:r>
      <w:r>
        <w:t xml:space="preserve">)/2. Очевидно, что </w:t>
      </w:r>
      <w:r>
        <w:lastRenderedPageBreak/>
        <w:t xml:space="preserve">выражения </w:t>
      </w:r>
      <w:r>
        <w:rPr>
          <w:lang w:val="en-US"/>
        </w:rPr>
        <w:t>Z</w:t>
      </w:r>
      <w:r>
        <w:rPr>
          <w:vertAlign w:val="subscript"/>
        </w:rPr>
        <w:t>2</w:t>
      </w:r>
      <w:r>
        <w:t xml:space="preserve">, </w:t>
      </w:r>
      <w:r>
        <w:rPr>
          <w:lang w:val="en-US"/>
        </w:rPr>
        <w:t>Z</w:t>
      </w:r>
      <w:r>
        <w:rPr>
          <w:vertAlign w:val="subscript"/>
        </w:rPr>
        <w:t>3</w:t>
      </w:r>
      <w:r>
        <w:t xml:space="preserve">, </w:t>
      </w:r>
      <w:r>
        <w:rPr>
          <w:lang w:val="en-US"/>
        </w:rPr>
        <w:t>G</w:t>
      </w:r>
      <w:r>
        <w:rPr>
          <w:vertAlign w:val="subscript"/>
        </w:rPr>
        <w:t>2</w:t>
      </w:r>
      <w:r>
        <w:t xml:space="preserve"> и </w:t>
      </w:r>
      <w:r>
        <w:rPr>
          <w:lang w:val="en-US"/>
        </w:rPr>
        <w:t>G</w:t>
      </w:r>
      <w:r>
        <w:rPr>
          <w:vertAlign w:val="subscript"/>
        </w:rPr>
        <w:t>3</w:t>
      </w:r>
      <w:r>
        <w:t xml:space="preserve"> обеспечивают двухполосный профиль, а </w:t>
      </w:r>
      <w:r>
        <w:rPr>
          <w:lang w:val="en-US"/>
        </w:rPr>
        <w:t>Z</w:t>
      </w:r>
      <w:r>
        <w:rPr>
          <w:vertAlign w:val="subscript"/>
        </w:rPr>
        <w:t>1</w:t>
      </w:r>
      <w:r>
        <w:t xml:space="preserve"> и </w:t>
      </w:r>
      <w:r>
        <w:rPr>
          <w:lang w:val="en-US"/>
        </w:rPr>
        <w:t>G</w:t>
      </w:r>
      <w:r>
        <w:rPr>
          <w:vertAlign w:val="subscript"/>
        </w:rPr>
        <w:t>1</w:t>
      </w:r>
      <w:r>
        <w:t xml:space="preserve"> выбираются так, чтобы определить нужное поведение в полосах. Это завершает процесс разработки. </w:t>
      </w:r>
    </w:p>
    <w:p w14:paraId="7B4315C7" w14:textId="344A4500" w:rsidR="00B50D56" w:rsidRPr="00B50D56" w:rsidRDefault="00B50D56" w:rsidP="00B50D56">
      <w:r>
        <w:t>Используя предложенный алгоритм можно подобрать начальные параметры для модели сумматора. Затем реализовав модель в пакете электромагнитного моделирования можно произвести моделирования, учитывая потери в диэлектрике и топологию сумматора. Таким образом модель в моделировании будет учтено ещё больше параметров реального устройства.</w:t>
      </w:r>
      <w:bookmarkEnd w:id="32"/>
      <w:r w:rsidRPr="00B50D56">
        <w:t xml:space="preserve"> </w:t>
      </w:r>
      <w:r>
        <w:t xml:space="preserve">Результаты итерационных расчетов были применены в электродинамическом моделировании для ускорения оптимизации параметров многозвенного сумматора. </w:t>
      </w:r>
    </w:p>
    <w:p w14:paraId="421C7B64" w14:textId="77777777" w:rsidR="002F3FBC" w:rsidRPr="002F3FBC" w:rsidRDefault="002F3FBC" w:rsidP="002F3FBC"/>
    <w:p w14:paraId="2062DC27" w14:textId="7A81F013" w:rsidR="00D244DB" w:rsidRPr="002F3FBC" w:rsidRDefault="002F3FBC" w:rsidP="00843AA3">
      <w:pPr>
        <w:pStyle w:val="3"/>
        <w:numPr>
          <w:ilvl w:val="2"/>
          <w:numId w:val="24"/>
        </w:numPr>
        <w:rPr>
          <w:lang w:val="en-US"/>
        </w:rPr>
      </w:pPr>
      <w:bookmarkStart w:id="33" w:name="_Toc167190206"/>
      <w:r>
        <w:t>Электродинамическое моделирование многоступенчатого сумматора</w:t>
      </w:r>
      <w:bookmarkEnd w:id="33"/>
    </w:p>
    <w:p w14:paraId="6E466C34" w14:textId="77777777" w:rsidR="0054606D" w:rsidRDefault="0054606D" w:rsidP="0054606D">
      <w:r>
        <w:t xml:space="preserve">Исходя из анализа спектров гауссовских СКИ, полученных с помощью генераторов на ДНЗ в предыдущей главе, была выбрана рабочая полоса частот для проектируемого устройства от 0.2 до 5 ГГц. Таким образом, верхняя частота превышает нижнюю в 25 раз. При этом наиболее важным при проектировании топологии сумматора было сохранение энергии импульсов на нижних частотах. Поэтому для достижения хорошей работоспособности сумматора с такими частотными требованиями была выбрана трехзвенная топология. Каждое из трех колец было рассчитано для работы на разных частотах. </w:t>
      </w:r>
    </w:p>
    <w:p w14:paraId="1EB1ED3F" w14:textId="77777777" w:rsidR="0054606D" w:rsidRDefault="0054606D" w:rsidP="0054606D">
      <w:r>
        <w:t>Для учета различных параметров, влияющих на работу устройства в реальности, при моделировании учитывается затухание в материале диэлектрика и электромагнитное взаимодействие полей. Для учета вышеописанных явлений производилось исследование топологии разрабатываемого устройства в пакете электродинамического моделирования.</w:t>
      </w:r>
    </w:p>
    <w:p w14:paraId="2AE74229" w14:textId="2EAE6FD3" w:rsidR="0054606D" w:rsidRDefault="0054606D" w:rsidP="0054606D">
      <w:r>
        <w:t xml:space="preserve">Электродинамическое моделирование проводилось методом </w:t>
      </w:r>
      <w:r>
        <w:rPr>
          <w:lang w:val="en-US"/>
        </w:rPr>
        <w:t>Finite</w:t>
      </w:r>
      <w:r>
        <w:t xml:space="preserve"> </w:t>
      </w:r>
      <w:r>
        <w:rPr>
          <w:lang w:val="en-US"/>
        </w:rPr>
        <w:t>Integration</w:t>
      </w:r>
      <w:r>
        <w:t xml:space="preserve"> </w:t>
      </w:r>
      <w:proofErr w:type="gramStart"/>
      <w:r>
        <w:rPr>
          <w:lang w:val="en-US"/>
        </w:rPr>
        <w:t>Technique</w:t>
      </w:r>
      <w:r>
        <w:t>[</w:t>
      </w:r>
      <w:proofErr w:type="gramEnd"/>
      <w:r>
        <w:t>2</w:t>
      </w:r>
      <w:r w:rsidR="00BA47A8">
        <w:t>5</w:t>
      </w:r>
      <w:r>
        <w:t xml:space="preserve">]. При этом ставились следующие цели: </w:t>
      </w:r>
    </w:p>
    <w:p w14:paraId="04E1E22F" w14:textId="77777777" w:rsidR="0054606D" w:rsidRDefault="0054606D" w:rsidP="0054606D">
      <w:pPr>
        <w:pStyle w:val="a"/>
        <w:numPr>
          <w:ilvl w:val="0"/>
          <w:numId w:val="8"/>
        </w:numPr>
        <w:spacing w:line="360" w:lineRule="auto"/>
        <w:rPr>
          <w:sz w:val="28"/>
          <w:szCs w:val="28"/>
        </w:rPr>
      </w:pPr>
      <w:r>
        <w:rPr>
          <w:sz w:val="28"/>
          <w:szCs w:val="28"/>
          <w:lang w:val="en-US"/>
        </w:rPr>
        <w:lastRenderedPageBreak/>
        <w:t>S</w:t>
      </w:r>
      <w:r>
        <w:rPr>
          <w:sz w:val="28"/>
          <w:szCs w:val="28"/>
          <w:vertAlign w:val="subscript"/>
        </w:rPr>
        <w:t>11</w:t>
      </w:r>
      <w:r>
        <w:rPr>
          <w:sz w:val="28"/>
          <w:szCs w:val="28"/>
        </w:rPr>
        <w:t xml:space="preserve">, </w:t>
      </w:r>
      <w:r>
        <w:rPr>
          <w:sz w:val="28"/>
          <w:szCs w:val="28"/>
          <w:lang w:val="en-US"/>
        </w:rPr>
        <w:t>S</w:t>
      </w:r>
      <w:r>
        <w:rPr>
          <w:sz w:val="28"/>
          <w:szCs w:val="28"/>
          <w:vertAlign w:val="subscript"/>
        </w:rPr>
        <w:t>22</w:t>
      </w:r>
      <w:r>
        <w:rPr>
          <w:sz w:val="28"/>
          <w:szCs w:val="28"/>
        </w:rPr>
        <w:t xml:space="preserve"> – не менее 15 дБ;</w:t>
      </w:r>
    </w:p>
    <w:p w14:paraId="68AEDCE5" w14:textId="77777777" w:rsidR="0054606D" w:rsidRDefault="0054606D" w:rsidP="0054606D">
      <w:pPr>
        <w:pStyle w:val="a"/>
        <w:numPr>
          <w:ilvl w:val="0"/>
          <w:numId w:val="8"/>
        </w:numPr>
        <w:spacing w:line="360" w:lineRule="auto"/>
        <w:rPr>
          <w:sz w:val="28"/>
          <w:szCs w:val="28"/>
          <w:lang w:val="en-US"/>
        </w:rPr>
      </w:pPr>
      <w:r>
        <w:rPr>
          <w:sz w:val="28"/>
          <w:szCs w:val="28"/>
          <w:lang w:val="en-US"/>
        </w:rPr>
        <w:t>S</w:t>
      </w:r>
      <w:r>
        <w:rPr>
          <w:sz w:val="28"/>
          <w:szCs w:val="28"/>
          <w:vertAlign w:val="subscript"/>
          <w:lang w:val="en-US"/>
        </w:rPr>
        <w:t>21</w:t>
      </w:r>
      <w:r>
        <w:rPr>
          <w:sz w:val="28"/>
          <w:szCs w:val="28"/>
          <w:lang w:val="en-US"/>
        </w:rPr>
        <w:t xml:space="preserve"> – </w:t>
      </w:r>
      <w:proofErr w:type="spellStart"/>
      <w:r>
        <w:rPr>
          <w:sz w:val="28"/>
          <w:szCs w:val="28"/>
          <w:lang w:val="en-US"/>
        </w:rPr>
        <w:t>не</w:t>
      </w:r>
      <w:proofErr w:type="spellEnd"/>
      <w:r>
        <w:rPr>
          <w:sz w:val="28"/>
          <w:szCs w:val="28"/>
          <w:lang w:val="en-US"/>
        </w:rPr>
        <w:t xml:space="preserve"> </w:t>
      </w:r>
      <w:proofErr w:type="spellStart"/>
      <w:r>
        <w:rPr>
          <w:sz w:val="28"/>
          <w:szCs w:val="28"/>
          <w:lang w:val="en-US"/>
        </w:rPr>
        <w:t>менее</w:t>
      </w:r>
      <w:proofErr w:type="spellEnd"/>
      <w:r>
        <w:rPr>
          <w:sz w:val="28"/>
          <w:szCs w:val="28"/>
          <w:lang w:val="en-US"/>
        </w:rPr>
        <w:t xml:space="preserve"> 5 </w:t>
      </w:r>
      <w:r>
        <w:rPr>
          <w:sz w:val="28"/>
          <w:szCs w:val="28"/>
        </w:rPr>
        <w:t>дБ</w:t>
      </w:r>
      <w:r>
        <w:rPr>
          <w:sz w:val="28"/>
          <w:szCs w:val="28"/>
          <w:lang w:val="en-US"/>
        </w:rPr>
        <w:t>;</w:t>
      </w:r>
    </w:p>
    <w:p w14:paraId="175D2365" w14:textId="77777777" w:rsidR="0054606D" w:rsidRDefault="0054606D" w:rsidP="0054606D">
      <w:pPr>
        <w:pStyle w:val="a"/>
        <w:numPr>
          <w:ilvl w:val="0"/>
          <w:numId w:val="8"/>
        </w:numPr>
        <w:spacing w:line="360" w:lineRule="auto"/>
        <w:rPr>
          <w:sz w:val="28"/>
          <w:szCs w:val="28"/>
          <w:lang w:val="en-US"/>
        </w:rPr>
      </w:pPr>
      <w:r>
        <w:rPr>
          <w:sz w:val="28"/>
          <w:szCs w:val="28"/>
          <w:lang w:val="en-US"/>
        </w:rPr>
        <w:t>S</w:t>
      </w:r>
      <w:r>
        <w:rPr>
          <w:sz w:val="28"/>
          <w:szCs w:val="28"/>
          <w:vertAlign w:val="subscript"/>
          <w:lang w:val="en-US"/>
        </w:rPr>
        <w:t>23</w:t>
      </w:r>
      <w:r>
        <w:rPr>
          <w:sz w:val="28"/>
          <w:szCs w:val="28"/>
          <w:lang w:val="en-US"/>
        </w:rPr>
        <w:t xml:space="preserve"> – </w:t>
      </w:r>
      <w:proofErr w:type="spellStart"/>
      <w:r>
        <w:rPr>
          <w:sz w:val="28"/>
          <w:szCs w:val="28"/>
          <w:lang w:val="en-US"/>
        </w:rPr>
        <w:t>не</w:t>
      </w:r>
      <w:proofErr w:type="spellEnd"/>
      <w:r>
        <w:rPr>
          <w:sz w:val="28"/>
          <w:szCs w:val="28"/>
          <w:lang w:val="en-US"/>
        </w:rPr>
        <w:t xml:space="preserve"> </w:t>
      </w:r>
      <w:proofErr w:type="spellStart"/>
      <w:r>
        <w:rPr>
          <w:sz w:val="28"/>
          <w:szCs w:val="28"/>
          <w:lang w:val="en-US"/>
        </w:rPr>
        <w:t>менее</w:t>
      </w:r>
      <w:proofErr w:type="spellEnd"/>
      <w:r>
        <w:rPr>
          <w:sz w:val="28"/>
          <w:szCs w:val="28"/>
          <w:lang w:val="en-US"/>
        </w:rPr>
        <w:t xml:space="preserve"> 15 </w:t>
      </w:r>
      <w:r>
        <w:rPr>
          <w:sz w:val="28"/>
          <w:szCs w:val="28"/>
        </w:rPr>
        <w:t>дБ</w:t>
      </w:r>
      <w:r>
        <w:rPr>
          <w:sz w:val="28"/>
          <w:szCs w:val="28"/>
          <w:lang w:val="en-US"/>
        </w:rPr>
        <w:t>.</w:t>
      </w:r>
    </w:p>
    <w:p w14:paraId="6B23AA3D" w14:textId="77777777" w:rsidR="0054606D" w:rsidRDefault="0054606D" w:rsidP="0054606D">
      <w:pPr>
        <w:pStyle w:val="a"/>
        <w:numPr>
          <w:ilvl w:val="0"/>
          <w:numId w:val="0"/>
        </w:numPr>
        <w:ind w:left="360" w:hanging="360"/>
        <w:rPr>
          <w:sz w:val="28"/>
          <w:szCs w:val="28"/>
        </w:rPr>
      </w:pPr>
    </w:p>
    <w:p w14:paraId="5246CA1D" w14:textId="51AA93DF" w:rsidR="0054606D" w:rsidRDefault="0054606D" w:rsidP="0054606D">
      <w:r>
        <w:t xml:space="preserve">Численная оптимизация для достижения указанных параметров производилась методом </w:t>
      </w:r>
      <w:proofErr w:type="spellStart"/>
      <w:r>
        <w:rPr>
          <w:lang w:val="en-US"/>
        </w:rPr>
        <w:t>Nelder</w:t>
      </w:r>
      <w:proofErr w:type="spellEnd"/>
      <w:r>
        <w:t xml:space="preserve"> </w:t>
      </w:r>
      <w:proofErr w:type="spellStart"/>
      <w:r>
        <w:rPr>
          <w:lang w:val="en-US"/>
        </w:rPr>
        <w:t>Simpex</w:t>
      </w:r>
      <w:proofErr w:type="spellEnd"/>
      <w:r>
        <w:t xml:space="preserve"> </w:t>
      </w:r>
      <w:proofErr w:type="gramStart"/>
      <w:r>
        <w:rPr>
          <w:lang w:val="en-US"/>
        </w:rPr>
        <w:t>Algorithm</w:t>
      </w:r>
      <w:r>
        <w:t>[</w:t>
      </w:r>
      <w:proofErr w:type="gramEnd"/>
      <w:r>
        <w:t>2</w:t>
      </w:r>
      <w:r w:rsidR="00BA47A8">
        <w:t>6</w:t>
      </w:r>
      <w:r>
        <w:t xml:space="preserve">]. В качестве материала-подложки был выбран диэлектрик ФЛАН толщиной 2 мм и с диэлектрической проницаемостью 3.8. Толщина полосков была выбрана равной 3,49 мм для достижение эквивалентного волнового сопротивления в 50 Ом. Полученная в результате моделирования топология устройства приведена на </w:t>
      </w:r>
      <w:proofErr w:type="gramStart"/>
      <w:r>
        <w:t>рис. ?</w:t>
      </w:r>
      <w:proofErr w:type="gramEnd"/>
      <w:r>
        <w:t xml:space="preserve">??. Численные значения остальных параметров приведены в Таблице 1. Из-за отсутствия резисторов соответствующих номиналам, значения которых были получены в результате численной оптимизации, в качестве </w:t>
      </w:r>
      <w:r>
        <w:rPr>
          <w:lang w:val="en-US"/>
        </w:rPr>
        <w:t>Res</w:t>
      </w:r>
      <w:r>
        <w:t xml:space="preserve">1 были параллельно соединены резисторы с номиналами 330 Ом и 220 Ом, в качестве </w:t>
      </w:r>
      <w:r>
        <w:rPr>
          <w:lang w:val="en-US"/>
        </w:rPr>
        <w:t>Res</w:t>
      </w:r>
      <w:r>
        <w:t xml:space="preserve">2 470 Ом и 300 Ом и в качестве </w:t>
      </w:r>
      <w:r>
        <w:rPr>
          <w:lang w:val="en-US"/>
        </w:rPr>
        <w:t>Res</w:t>
      </w:r>
      <w:r>
        <w:t xml:space="preserve">3 390 и 680 Ом. </w:t>
      </w:r>
      <w:r>
        <w:rPr>
          <w:lang w:val="en-US"/>
        </w:rPr>
        <w:t>S</w:t>
      </w:r>
      <w:r>
        <w:t xml:space="preserve">-параметры реального устройства и модели приведены на </w:t>
      </w:r>
      <w:proofErr w:type="gramStart"/>
      <w:r>
        <w:t>рис. ?</w:t>
      </w:r>
      <w:proofErr w:type="gramEnd"/>
      <w:r>
        <w:t xml:space="preserve">??. S-параметры прототипа были измерены с помощью анализатора цепей Keysight PNA-X N5242B. Удалось добиться достаточно хорошего совпадения экспериментальных результатов с результатами моделирования. </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3"/>
        <w:gridCol w:w="4962"/>
      </w:tblGrid>
      <w:tr w:rsidR="0054606D" w14:paraId="48C14D6B" w14:textId="77777777" w:rsidTr="007553BD">
        <w:tc>
          <w:tcPr>
            <w:tcW w:w="4393" w:type="dxa"/>
          </w:tcPr>
          <w:p w14:paraId="00C4A05E" w14:textId="77777777" w:rsidR="0054606D" w:rsidRDefault="0054606D" w:rsidP="007553BD">
            <w:pPr>
              <w:ind w:firstLine="0"/>
              <w:jc w:val="center"/>
            </w:pPr>
            <w:r>
              <w:rPr>
                <w:noProof/>
                <w:lang w:val="en-GB"/>
              </w:rPr>
              <w:lastRenderedPageBreak/>
              <w:drawing>
                <wp:inline distT="0" distB="0" distL="0" distR="0" wp14:anchorId="289E0C8E" wp14:editId="52546D04">
                  <wp:extent cx="2365964" cy="4097547"/>
                  <wp:effectExtent l="0" t="0" r="0" b="0"/>
                  <wp:docPr id="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4"/>
                          <a:stretch/>
                        </pic:blipFill>
                        <pic:spPr bwMode="auto">
                          <a:xfrm>
                            <a:off x="0" y="0"/>
                            <a:ext cx="2370249" cy="4104968"/>
                          </a:xfrm>
                          <a:prstGeom prst="rect">
                            <a:avLst/>
                          </a:prstGeom>
                        </pic:spPr>
                      </pic:pic>
                    </a:graphicData>
                  </a:graphic>
                </wp:inline>
              </w:drawing>
            </w:r>
          </w:p>
        </w:tc>
        <w:tc>
          <w:tcPr>
            <w:tcW w:w="4962" w:type="dxa"/>
          </w:tcPr>
          <w:p w14:paraId="1248E3DC" w14:textId="77777777" w:rsidR="0054606D" w:rsidRDefault="0054606D" w:rsidP="007553BD">
            <w:pPr>
              <w:ind w:firstLine="0"/>
              <w:rPr>
                <w:sz w:val="22"/>
                <w:szCs w:val="18"/>
              </w:rPr>
            </w:pPr>
          </w:p>
          <w:p w14:paraId="115A1AC2" w14:textId="77777777" w:rsidR="0054606D" w:rsidRDefault="0054606D" w:rsidP="007553BD">
            <w:pPr>
              <w:ind w:firstLine="0"/>
              <w:jc w:val="center"/>
            </w:pPr>
            <w:r>
              <w:rPr>
                <w:noProof/>
              </w:rPr>
              <w:drawing>
                <wp:inline distT="0" distB="0" distL="0" distR="0" wp14:anchorId="0BE70C98" wp14:editId="39DAEA67">
                  <wp:extent cx="3890307" cy="3013273"/>
                  <wp:effectExtent l="317" t="0" r="0" b="0"/>
                  <wp:docPr id="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15"/>
                          <a:stretch/>
                        </pic:blipFill>
                        <pic:spPr bwMode="auto">
                          <a:xfrm rot="5400000">
                            <a:off x="0" y="0"/>
                            <a:ext cx="3890307" cy="3013273"/>
                          </a:xfrm>
                          <a:prstGeom prst="rect">
                            <a:avLst/>
                          </a:prstGeom>
                          <a:noFill/>
                          <a:ln>
                            <a:noFill/>
                          </a:ln>
                        </pic:spPr>
                      </pic:pic>
                    </a:graphicData>
                  </a:graphic>
                </wp:inline>
              </w:drawing>
            </w:r>
          </w:p>
        </w:tc>
      </w:tr>
      <w:tr w:rsidR="0054606D" w14:paraId="34AF2565" w14:textId="77777777" w:rsidTr="007553BD">
        <w:tc>
          <w:tcPr>
            <w:tcW w:w="4393" w:type="dxa"/>
          </w:tcPr>
          <w:p w14:paraId="3AC3E843" w14:textId="77777777" w:rsidR="0054606D" w:rsidRDefault="0054606D" w:rsidP="007553BD">
            <w:pPr>
              <w:ind w:firstLine="0"/>
              <w:jc w:val="center"/>
            </w:pPr>
            <w:r>
              <w:t>а)</w:t>
            </w:r>
          </w:p>
        </w:tc>
        <w:tc>
          <w:tcPr>
            <w:tcW w:w="4962" w:type="dxa"/>
          </w:tcPr>
          <w:p w14:paraId="08B2212B" w14:textId="77777777" w:rsidR="0054606D" w:rsidRDefault="0054606D" w:rsidP="007553BD">
            <w:pPr>
              <w:ind w:firstLine="0"/>
              <w:jc w:val="center"/>
            </w:pPr>
            <w:r>
              <w:t>б)</w:t>
            </w:r>
          </w:p>
        </w:tc>
      </w:tr>
    </w:tbl>
    <w:p w14:paraId="3E3A6510" w14:textId="77777777" w:rsidR="0054606D" w:rsidRDefault="0054606D" w:rsidP="0054606D">
      <w:pPr>
        <w:pStyle w:val="a9"/>
      </w:pPr>
      <w:proofErr w:type="gramStart"/>
      <w:r>
        <w:t>Рис. ?</w:t>
      </w:r>
      <w:proofErr w:type="gramEnd"/>
      <w:r>
        <w:t>??. Топология разработанного многоступенчатого сумматора конструкции Уилкинсона: а) – рендер; б) – изображение реального устройства.</w:t>
      </w:r>
    </w:p>
    <w:tbl>
      <w:tblPr>
        <w:tblpPr w:leftFromText="180" w:rightFromText="180" w:vertAnchor="text" w:horzAnchor="page" w:tblpX="3746" w:tblpY="749"/>
        <w:tblW w:w="60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524"/>
        <w:gridCol w:w="1524"/>
        <w:gridCol w:w="1524"/>
        <w:gridCol w:w="1524"/>
      </w:tblGrid>
      <w:tr w:rsidR="0054606D" w14:paraId="672FB37B" w14:textId="77777777" w:rsidTr="007553BD">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143FAB1" w14:textId="77777777" w:rsidR="0054606D" w:rsidRDefault="0054606D" w:rsidP="007553BD">
            <w:pPr>
              <w:ind w:firstLine="0"/>
              <w:jc w:val="center"/>
              <w:rPr>
                <w:szCs w:val="28"/>
              </w:rPr>
            </w:pPr>
            <w:r>
              <w:rPr>
                <w:szCs w:val="28"/>
              </w:rPr>
              <w:t>Параметр</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7F53704" w14:textId="77777777" w:rsidR="0054606D" w:rsidRDefault="0054606D" w:rsidP="007553BD">
            <w:pPr>
              <w:ind w:firstLine="0"/>
              <w:jc w:val="center"/>
              <w:rPr>
                <w:szCs w:val="28"/>
              </w:rPr>
            </w:pPr>
            <w:r>
              <w:rPr>
                <w:szCs w:val="28"/>
              </w:rPr>
              <w:t>Значение</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54C3858" w14:textId="77777777" w:rsidR="0054606D" w:rsidRDefault="0054606D" w:rsidP="007553BD">
            <w:pPr>
              <w:ind w:firstLine="0"/>
              <w:jc w:val="center"/>
              <w:rPr>
                <w:szCs w:val="28"/>
              </w:rPr>
            </w:pPr>
            <w:r>
              <w:rPr>
                <w:szCs w:val="28"/>
              </w:rPr>
              <w:t>Параметр</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381A6209" w14:textId="77777777" w:rsidR="0054606D" w:rsidRDefault="0054606D" w:rsidP="007553BD">
            <w:pPr>
              <w:ind w:firstLine="0"/>
              <w:jc w:val="center"/>
              <w:rPr>
                <w:szCs w:val="28"/>
              </w:rPr>
            </w:pPr>
            <w:r>
              <w:rPr>
                <w:szCs w:val="28"/>
              </w:rPr>
              <w:t>Значение</w:t>
            </w:r>
          </w:p>
        </w:tc>
      </w:tr>
      <w:tr w:rsidR="0054606D" w14:paraId="4BA805EC" w14:textId="77777777" w:rsidTr="007553BD">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2C056913" w14:textId="77777777" w:rsidR="0054606D" w:rsidRDefault="0054606D" w:rsidP="007553BD">
            <w:pPr>
              <w:ind w:firstLine="0"/>
              <w:jc w:val="center"/>
              <w:rPr>
                <w:szCs w:val="28"/>
                <w:lang w:val="en-GB"/>
              </w:rPr>
            </w:pPr>
            <w:r>
              <w:rPr>
                <w:szCs w:val="28"/>
                <w:lang w:val="en-GB"/>
              </w:rPr>
              <w:t>H1</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69CCD40" w14:textId="77777777" w:rsidR="0054606D" w:rsidRDefault="0054606D" w:rsidP="007553BD">
            <w:pPr>
              <w:ind w:firstLine="0"/>
              <w:jc w:val="center"/>
              <w:rPr>
                <w:szCs w:val="28"/>
                <w:lang w:val="en-GB"/>
              </w:rPr>
            </w:pPr>
            <w:r>
              <w:rPr>
                <w:szCs w:val="28"/>
                <w:lang w:val="en-GB"/>
              </w:rPr>
              <w:t xml:space="preserve">74 </w:t>
            </w:r>
            <w:proofErr w:type="spellStart"/>
            <w:r>
              <w:rPr>
                <w:szCs w:val="28"/>
                <w:lang w:val="en-GB"/>
              </w:rPr>
              <w:t>мм</w:t>
            </w:r>
            <w:proofErr w:type="spellEnd"/>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287AF7CD" w14:textId="77777777" w:rsidR="0054606D" w:rsidRDefault="0054606D" w:rsidP="007553BD">
            <w:pPr>
              <w:ind w:firstLine="0"/>
              <w:jc w:val="center"/>
              <w:rPr>
                <w:szCs w:val="28"/>
                <w:lang w:val="en-GB"/>
              </w:rPr>
            </w:pPr>
            <w:r>
              <w:rPr>
                <w:szCs w:val="28"/>
                <w:lang w:val="en-GB"/>
              </w:rPr>
              <w:t>W2</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10814E5D" w14:textId="77777777" w:rsidR="0054606D" w:rsidRDefault="0054606D" w:rsidP="007553BD">
            <w:pPr>
              <w:ind w:firstLine="0"/>
              <w:jc w:val="center"/>
              <w:rPr>
                <w:szCs w:val="28"/>
                <w:lang w:val="en-GB"/>
              </w:rPr>
            </w:pPr>
            <w:r>
              <w:rPr>
                <w:szCs w:val="28"/>
                <w:lang w:val="en-GB"/>
              </w:rPr>
              <w:t xml:space="preserve">1.25 </w:t>
            </w:r>
            <w:proofErr w:type="spellStart"/>
            <w:r>
              <w:rPr>
                <w:szCs w:val="28"/>
                <w:lang w:val="en-GB"/>
              </w:rPr>
              <w:t>мм</w:t>
            </w:r>
            <w:proofErr w:type="spellEnd"/>
          </w:p>
        </w:tc>
      </w:tr>
      <w:tr w:rsidR="0054606D" w14:paraId="7CF71738" w14:textId="77777777" w:rsidTr="007553BD">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7F81B29" w14:textId="77777777" w:rsidR="0054606D" w:rsidRDefault="0054606D" w:rsidP="007553BD">
            <w:pPr>
              <w:ind w:firstLine="0"/>
              <w:jc w:val="center"/>
              <w:rPr>
                <w:szCs w:val="28"/>
                <w:lang w:val="en-GB"/>
              </w:rPr>
            </w:pPr>
            <w:r>
              <w:rPr>
                <w:szCs w:val="28"/>
                <w:lang w:val="en-GB"/>
              </w:rPr>
              <w:t>H2</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5436A100" w14:textId="77777777" w:rsidR="0054606D" w:rsidRDefault="0054606D" w:rsidP="007553BD">
            <w:pPr>
              <w:ind w:firstLine="0"/>
              <w:jc w:val="center"/>
              <w:rPr>
                <w:szCs w:val="28"/>
                <w:lang w:val="en-GB"/>
              </w:rPr>
            </w:pPr>
            <w:r>
              <w:rPr>
                <w:szCs w:val="28"/>
                <w:lang w:val="en-GB"/>
              </w:rPr>
              <w:t xml:space="preserve">35.49 </w:t>
            </w:r>
            <w:proofErr w:type="spellStart"/>
            <w:r>
              <w:rPr>
                <w:szCs w:val="28"/>
                <w:lang w:val="en-GB"/>
              </w:rPr>
              <w:t>мм</w:t>
            </w:r>
            <w:proofErr w:type="spellEnd"/>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ECB642D" w14:textId="77777777" w:rsidR="0054606D" w:rsidRDefault="0054606D" w:rsidP="007553BD">
            <w:pPr>
              <w:ind w:firstLine="0"/>
              <w:jc w:val="center"/>
              <w:rPr>
                <w:szCs w:val="28"/>
                <w:lang w:val="en-GB"/>
              </w:rPr>
            </w:pPr>
            <w:r>
              <w:rPr>
                <w:szCs w:val="28"/>
                <w:lang w:val="en-GB"/>
              </w:rPr>
              <w:t>W3</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BCEF0C1" w14:textId="77777777" w:rsidR="0054606D" w:rsidRDefault="0054606D" w:rsidP="007553BD">
            <w:pPr>
              <w:ind w:firstLine="0"/>
              <w:jc w:val="center"/>
              <w:rPr>
                <w:szCs w:val="28"/>
                <w:lang w:val="en-GB"/>
              </w:rPr>
            </w:pPr>
            <w:r>
              <w:rPr>
                <w:szCs w:val="28"/>
                <w:lang w:val="en-GB"/>
              </w:rPr>
              <w:t xml:space="preserve">2.17 </w:t>
            </w:r>
            <w:proofErr w:type="spellStart"/>
            <w:r>
              <w:rPr>
                <w:szCs w:val="28"/>
                <w:lang w:val="en-GB"/>
              </w:rPr>
              <w:t>мм</w:t>
            </w:r>
            <w:proofErr w:type="spellEnd"/>
          </w:p>
        </w:tc>
      </w:tr>
      <w:tr w:rsidR="0054606D" w14:paraId="25BE09EE" w14:textId="77777777" w:rsidTr="007553BD">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2E42A9F8" w14:textId="77777777" w:rsidR="0054606D" w:rsidRDefault="0054606D" w:rsidP="007553BD">
            <w:pPr>
              <w:ind w:firstLine="0"/>
              <w:jc w:val="center"/>
              <w:rPr>
                <w:szCs w:val="28"/>
                <w:lang w:val="en-GB"/>
              </w:rPr>
            </w:pPr>
            <w:r>
              <w:rPr>
                <w:szCs w:val="28"/>
                <w:lang w:val="en-GB"/>
              </w:rPr>
              <w:t>r1</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E7F54DA" w14:textId="77777777" w:rsidR="0054606D" w:rsidRDefault="0054606D" w:rsidP="007553BD">
            <w:pPr>
              <w:ind w:firstLine="0"/>
              <w:jc w:val="center"/>
              <w:rPr>
                <w:szCs w:val="28"/>
                <w:lang w:val="en-GB"/>
              </w:rPr>
            </w:pPr>
            <w:r>
              <w:rPr>
                <w:szCs w:val="28"/>
                <w:lang w:val="en-GB"/>
              </w:rPr>
              <w:t xml:space="preserve">11.17 </w:t>
            </w:r>
            <w:proofErr w:type="spellStart"/>
            <w:r>
              <w:rPr>
                <w:szCs w:val="28"/>
                <w:lang w:val="en-GB"/>
              </w:rPr>
              <w:t>мм</w:t>
            </w:r>
            <w:proofErr w:type="spellEnd"/>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5E70D29" w14:textId="77777777" w:rsidR="0054606D" w:rsidRDefault="0054606D" w:rsidP="007553BD">
            <w:pPr>
              <w:ind w:firstLine="0"/>
              <w:jc w:val="center"/>
              <w:rPr>
                <w:szCs w:val="28"/>
                <w:lang w:val="en-GB"/>
              </w:rPr>
            </w:pPr>
            <w:r>
              <w:rPr>
                <w:szCs w:val="28"/>
                <w:lang w:val="en-GB"/>
              </w:rPr>
              <w:t>W4</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BF088D5" w14:textId="77777777" w:rsidR="0054606D" w:rsidRDefault="0054606D" w:rsidP="007553BD">
            <w:pPr>
              <w:ind w:firstLine="0"/>
              <w:jc w:val="center"/>
              <w:rPr>
                <w:szCs w:val="28"/>
                <w:lang w:val="en-GB"/>
              </w:rPr>
            </w:pPr>
            <w:r>
              <w:rPr>
                <w:szCs w:val="28"/>
                <w:lang w:val="en-GB"/>
              </w:rPr>
              <w:t xml:space="preserve">3.49 </w:t>
            </w:r>
            <w:proofErr w:type="spellStart"/>
            <w:r>
              <w:rPr>
                <w:szCs w:val="28"/>
                <w:lang w:val="en-GB"/>
              </w:rPr>
              <w:t>мм</w:t>
            </w:r>
            <w:proofErr w:type="spellEnd"/>
          </w:p>
        </w:tc>
      </w:tr>
      <w:tr w:rsidR="0054606D" w14:paraId="378BD8EA" w14:textId="77777777" w:rsidTr="007553BD">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68FABEF" w14:textId="77777777" w:rsidR="0054606D" w:rsidRDefault="0054606D" w:rsidP="007553BD">
            <w:pPr>
              <w:ind w:firstLine="0"/>
              <w:jc w:val="center"/>
              <w:rPr>
                <w:szCs w:val="28"/>
                <w:lang w:val="en-GB"/>
              </w:rPr>
            </w:pPr>
            <w:r>
              <w:rPr>
                <w:szCs w:val="28"/>
                <w:lang w:val="en-GB"/>
              </w:rPr>
              <w:t>r2</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50C39357" w14:textId="77777777" w:rsidR="0054606D" w:rsidRDefault="0054606D" w:rsidP="007553BD">
            <w:pPr>
              <w:ind w:firstLine="0"/>
              <w:jc w:val="center"/>
              <w:rPr>
                <w:szCs w:val="28"/>
                <w:lang w:val="en-GB"/>
              </w:rPr>
            </w:pPr>
            <w:r>
              <w:rPr>
                <w:szCs w:val="28"/>
                <w:lang w:val="en-GB"/>
              </w:rPr>
              <w:t xml:space="preserve">4.88 </w:t>
            </w:r>
            <w:proofErr w:type="spellStart"/>
            <w:r>
              <w:rPr>
                <w:szCs w:val="28"/>
                <w:lang w:val="en-GB"/>
              </w:rPr>
              <w:t>мм</w:t>
            </w:r>
            <w:proofErr w:type="spellEnd"/>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79F84E30" w14:textId="77777777" w:rsidR="0054606D" w:rsidRDefault="0054606D" w:rsidP="007553BD">
            <w:pPr>
              <w:ind w:firstLine="0"/>
              <w:jc w:val="center"/>
              <w:rPr>
                <w:szCs w:val="28"/>
                <w:lang w:val="en-GB"/>
              </w:rPr>
            </w:pPr>
            <w:r>
              <w:rPr>
                <w:szCs w:val="28"/>
                <w:lang w:val="en-GB"/>
              </w:rPr>
              <w:t>L</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5DC829F" w14:textId="77777777" w:rsidR="0054606D" w:rsidRDefault="0054606D" w:rsidP="007553BD">
            <w:pPr>
              <w:ind w:firstLine="0"/>
              <w:jc w:val="center"/>
              <w:rPr>
                <w:szCs w:val="28"/>
                <w:lang w:val="en-GB"/>
              </w:rPr>
            </w:pPr>
            <w:r>
              <w:rPr>
                <w:szCs w:val="28"/>
                <w:lang w:val="en-GB"/>
              </w:rPr>
              <w:t xml:space="preserve">5 </w:t>
            </w:r>
            <w:proofErr w:type="spellStart"/>
            <w:r>
              <w:rPr>
                <w:szCs w:val="28"/>
                <w:lang w:val="en-GB"/>
              </w:rPr>
              <w:t>мм</w:t>
            </w:r>
            <w:proofErr w:type="spellEnd"/>
          </w:p>
        </w:tc>
      </w:tr>
      <w:tr w:rsidR="0054606D" w14:paraId="1E573CEA" w14:textId="77777777" w:rsidTr="007553BD">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B0D69F8" w14:textId="77777777" w:rsidR="0054606D" w:rsidRDefault="0054606D" w:rsidP="007553BD">
            <w:pPr>
              <w:ind w:firstLine="0"/>
              <w:jc w:val="center"/>
              <w:rPr>
                <w:szCs w:val="28"/>
                <w:lang w:val="en-GB"/>
              </w:rPr>
            </w:pPr>
            <w:r>
              <w:rPr>
                <w:szCs w:val="28"/>
                <w:lang w:val="en-GB"/>
              </w:rPr>
              <w:t>r3</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1CA70438" w14:textId="77777777" w:rsidR="0054606D" w:rsidRDefault="0054606D" w:rsidP="007553BD">
            <w:pPr>
              <w:ind w:firstLine="0"/>
              <w:jc w:val="center"/>
              <w:rPr>
                <w:szCs w:val="28"/>
              </w:rPr>
            </w:pPr>
            <w:r>
              <w:rPr>
                <w:szCs w:val="28"/>
                <w:lang w:val="en-GB"/>
              </w:rPr>
              <w:t>5.</w:t>
            </w:r>
            <w:r>
              <w:rPr>
                <w:szCs w:val="28"/>
              </w:rPr>
              <w:t>09 мм</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E59A9DD" w14:textId="77777777" w:rsidR="0054606D" w:rsidRDefault="0054606D" w:rsidP="007553BD">
            <w:pPr>
              <w:ind w:firstLine="0"/>
              <w:jc w:val="center"/>
              <w:rPr>
                <w:szCs w:val="28"/>
              </w:rPr>
            </w:pPr>
            <w:r>
              <w:rPr>
                <w:szCs w:val="28"/>
              </w:rPr>
              <w:t>Res1</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0D67519" w14:textId="77777777" w:rsidR="0054606D" w:rsidRDefault="0054606D" w:rsidP="007553BD">
            <w:pPr>
              <w:ind w:firstLine="0"/>
              <w:jc w:val="center"/>
              <w:rPr>
                <w:szCs w:val="28"/>
              </w:rPr>
            </w:pPr>
            <w:r>
              <w:rPr>
                <w:szCs w:val="28"/>
              </w:rPr>
              <w:t>132 Ом</w:t>
            </w:r>
          </w:p>
        </w:tc>
      </w:tr>
      <w:tr w:rsidR="0054606D" w14:paraId="07FC51F3" w14:textId="77777777" w:rsidTr="007553BD">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13C8A804" w14:textId="77777777" w:rsidR="0054606D" w:rsidRDefault="0054606D" w:rsidP="007553BD">
            <w:pPr>
              <w:ind w:firstLine="0"/>
              <w:jc w:val="center"/>
              <w:rPr>
                <w:szCs w:val="28"/>
              </w:rPr>
            </w:pPr>
            <w:r>
              <w:rPr>
                <w:szCs w:val="28"/>
              </w:rPr>
              <w:t>r4</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13E24E1D" w14:textId="77777777" w:rsidR="0054606D" w:rsidRDefault="0054606D" w:rsidP="007553BD">
            <w:pPr>
              <w:ind w:firstLine="0"/>
              <w:jc w:val="center"/>
              <w:rPr>
                <w:szCs w:val="28"/>
              </w:rPr>
            </w:pPr>
            <w:r>
              <w:rPr>
                <w:szCs w:val="28"/>
              </w:rPr>
              <w:t>15 мм</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BDB6BE6" w14:textId="77777777" w:rsidR="0054606D" w:rsidRDefault="0054606D" w:rsidP="007553BD">
            <w:pPr>
              <w:ind w:firstLine="0"/>
              <w:jc w:val="center"/>
              <w:rPr>
                <w:szCs w:val="28"/>
              </w:rPr>
            </w:pPr>
            <w:r>
              <w:rPr>
                <w:szCs w:val="28"/>
              </w:rPr>
              <w:t>Res2</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5BC74DB0" w14:textId="77777777" w:rsidR="0054606D" w:rsidRDefault="0054606D" w:rsidP="007553BD">
            <w:pPr>
              <w:ind w:firstLine="0"/>
              <w:jc w:val="center"/>
              <w:rPr>
                <w:szCs w:val="28"/>
              </w:rPr>
            </w:pPr>
            <w:r>
              <w:rPr>
                <w:szCs w:val="28"/>
              </w:rPr>
              <w:t>185 Ом</w:t>
            </w:r>
          </w:p>
        </w:tc>
      </w:tr>
      <w:tr w:rsidR="0054606D" w14:paraId="15D63E35" w14:textId="77777777" w:rsidTr="007553BD">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75E0982A" w14:textId="77777777" w:rsidR="0054606D" w:rsidRDefault="0054606D" w:rsidP="007553BD">
            <w:pPr>
              <w:ind w:firstLine="0"/>
              <w:jc w:val="center"/>
              <w:rPr>
                <w:szCs w:val="28"/>
              </w:rPr>
            </w:pPr>
            <w:r>
              <w:rPr>
                <w:szCs w:val="28"/>
              </w:rPr>
              <w:t>W1</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43A68A3" w14:textId="77777777" w:rsidR="0054606D" w:rsidRDefault="0054606D" w:rsidP="007553BD">
            <w:pPr>
              <w:ind w:firstLine="0"/>
              <w:jc w:val="center"/>
              <w:rPr>
                <w:szCs w:val="28"/>
              </w:rPr>
            </w:pPr>
            <w:r>
              <w:rPr>
                <w:szCs w:val="28"/>
              </w:rPr>
              <w:t>0.92 мм</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FCD05EA" w14:textId="77777777" w:rsidR="0054606D" w:rsidRDefault="0054606D" w:rsidP="007553BD">
            <w:pPr>
              <w:ind w:firstLine="0"/>
              <w:jc w:val="center"/>
              <w:rPr>
                <w:szCs w:val="28"/>
              </w:rPr>
            </w:pPr>
            <w:r>
              <w:rPr>
                <w:szCs w:val="28"/>
              </w:rPr>
              <w:t>Res3</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768AD89" w14:textId="77777777" w:rsidR="0054606D" w:rsidRDefault="0054606D" w:rsidP="007553BD">
            <w:pPr>
              <w:ind w:firstLine="0"/>
              <w:jc w:val="center"/>
              <w:rPr>
                <w:szCs w:val="28"/>
              </w:rPr>
            </w:pPr>
            <w:r>
              <w:rPr>
                <w:szCs w:val="28"/>
              </w:rPr>
              <w:t>250 Ом</w:t>
            </w:r>
          </w:p>
        </w:tc>
      </w:tr>
    </w:tbl>
    <w:p w14:paraId="571D3E23" w14:textId="6A06C907" w:rsidR="0054606D" w:rsidRDefault="0054606D" w:rsidP="0054606D">
      <w:pPr>
        <w:pStyle w:val="a7"/>
        <w:ind w:firstLine="283"/>
        <w:jc w:val="right"/>
        <w:rPr>
          <w:sz w:val="20"/>
          <w:szCs w:val="20"/>
        </w:rPr>
      </w:pPr>
      <w:r>
        <w:rPr>
          <w:sz w:val="28"/>
          <w:szCs w:val="28"/>
        </w:rPr>
        <w:t xml:space="preserve">Таблица </w:t>
      </w:r>
      <w:r w:rsidR="00BA47A8">
        <w:rPr>
          <w:sz w:val="28"/>
          <w:szCs w:val="28"/>
        </w:rPr>
        <w:t>2.</w:t>
      </w:r>
      <w:r>
        <w:rPr>
          <w:sz w:val="28"/>
          <w:szCs w:val="28"/>
        </w:rPr>
        <w:t>1. Параметры сумматора</w:t>
      </w:r>
    </w:p>
    <w:p w14:paraId="17E5981D" w14:textId="77777777" w:rsidR="0054606D" w:rsidRDefault="0054606D" w:rsidP="0054606D"/>
    <w:p w14:paraId="5E094A61" w14:textId="77777777" w:rsidR="0054606D" w:rsidRDefault="0054606D" w:rsidP="0054606D"/>
    <w:p w14:paraId="25774DC5" w14:textId="77777777" w:rsidR="0054606D" w:rsidRDefault="0054606D" w:rsidP="0054606D"/>
    <w:p w14:paraId="6CEF52EF" w14:textId="77777777" w:rsidR="0054606D" w:rsidRDefault="0054606D" w:rsidP="0054606D"/>
    <w:p w14:paraId="344D88E5" w14:textId="77777777" w:rsidR="0054606D" w:rsidRDefault="0054606D" w:rsidP="0054606D"/>
    <w:p w14:paraId="1D898C97" w14:textId="77777777" w:rsidR="0054606D" w:rsidRDefault="0054606D" w:rsidP="0054606D"/>
    <w:p w14:paraId="40E336B3" w14:textId="77777777" w:rsidR="0054606D" w:rsidRDefault="0054606D" w:rsidP="0054606D"/>
    <w:p w14:paraId="67B6538E" w14:textId="77777777" w:rsidR="0054606D" w:rsidRDefault="0054606D" w:rsidP="0054606D"/>
    <w:p w14:paraId="58B06951" w14:textId="77777777" w:rsidR="0054606D" w:rsidRDefault="0054606D" w:rsidP="0054606D"/>
    <w:p w14:paraId="02C53680" w14:textId="77777777" w:rsidR="0054606D" w:rsidRDefault="0054606D" w:rsidP="0054606D">
      <w:pPr>
        <w:pStyle w:val="a9"/>
        <w:rPr>
          <w:lang w:eastAsia="ru-RU"/>
        </w:rPr>
      </w:pPr>
      <w:r>
        <w:rPr>
          <w:noProof/>
          <w:lang w:eastAsia="ru-RU"/>
        </w:rPr>
        <w:lastRenderedPageBreak/>
        <w:drawing>
          <wp:inline distT="0" distB="0" distL="0" distR="0" wp14:anchorId="1E5F3A53" wp14:editId="464D51E0">
            <wp:extent cx="6389571" cy="5544000"/>
            <wp:effectExtent l="0" t="0" r="0" b="0"/>
            <wp:docPr id="9"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a:picLocks noChangeAspect="1"/>
                    </pic:cNvPicPr>
                  </pic:nvPicPr>
                  <pic:blipFill>
                    <a:blip r:embed="rId16"/>
                    <a:stretch/>
                  </pic:blipFill>
                  <pic:spPr bwMode="auto">
                    <a:xfrm>
                      <a:off x="0" y="0"/>
                      <a:ext cx="6389571" cy="5544000"/>
                    </a:xfrm>
                    <a:prstGeom prst="rect">
                      <a:avLst/>
                    </a:prstGeom>
                  </pic:spPr>
                </pic:pic>
              </a:graphicData>
            </a:graphic>
          </wp:inline>
        </w:drawing>
      </w:r>
    </w:p>
    <w:p w14:paraId="62C87975" w14:textId="77777777" w:rsidR="0054606D" w:rsidRDefault="0054606D" w:rsidP="0054606D">
      <w:pPr>
        <w:pStyle w:val="a9"/>
        <w:rPr>
          <w:lang w:eastAsia="ru-RU"/>
        </w:rPr>
      </w:pPr>
      <w:proofErr w:type="gramStart"/>
      <w:r>
        <w:rPr>
          <w:lang w:eastAsia="ru-RU"/>
        </w:rPr>
        <w:t>Рис. ?</w:t>
      </w:r>
      <w:proofErr w:type="gramEnd"/>
      <w:r>
        <w:rPr>
          <w:lang w:eastAsia="ru-RU"/>
        </w:rPr>
        <w:t xml:space="preserve">??. </w:t>
      </w:r>
      <w:r>
        <w:rPr>
          <w:lang w:val="en-US" w:eastAsia="ru-RU"/>
        </w:rPr>
        <w:t>S</w:t>
      </w:r>
      <w:r>
        <w:rPr>
          <w:lang w:eastAsia="ru-RU"/>
        </w:rPr>
        <w:t xml:space="preserve">-параметры многоступенчатого сумматора конструкции Уилкинсона: сплошная линия – модель, пунктирная – реальное устройство. </w:t>
      </w:r>
    </w:p>
    <w:p w14:paraId="3FE856BF" w14:textId="77777777" w:rsidR="0054606D" w:rsidRDefault="0054606D" w:rsidP="0054606D">
      <w:pPr>
        <w:rPr>
          <w:lang w:eastAsia="ru-RU"/>
        </w:rPr>
      </w:pPr>
      <w:r>
        <w:rPr>
          <w:lang w:eastAsia="ru-RU"/>
        </w:rPr>
        <w:t xml:space="preserve">Полученные результаты можно сравнить с данными для однокольцевых сумматоров. Сравнение приведено на </w:t>
      </w:r>
      <w:proofErr w:type="gramStart"/>
      <w:r>
        <w:rPr>
          <w:lang w:eastAsia="ru-RU"/>
        </w:rPr>
        <w:t>рис. ?</w:t>
      </w:r>
      <w:proofErr w:type="gramEnd"/>
      <w:r>
        <w:rPr>
          <w:lang w:eastAsia="ru-RU"/>
        </w:rPr>
        <w:t xml:space="preserve">??. Видно, что у трехкольцевого сумматора </w:t>
      </w:r>
      <w:r>
        <w:rPr>
          <w:lang w:val="en-US" w:eastAsia="ru-RU"/>
        </w:rPr>
        <w:t>S</w:t>
      </w:r>
      <w:r>
        <w:rPr>
          <w:lang w:eastAsia="ru-RU"/>
        </w:rPr>
        <w:t xml:space="preserve">-параметры более гладкие и расположены «ниже» чем для однокольцевого. Соответственно, такие устройства лучше подходят для суммирования сверхширокополосных сигналов. </w:t>
      </w:r>
    </w:p>
    <w:tbl>
      <w:tblPr>
        <w:tblW w:w="9052"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526"/>
        <w:gridCol w:w="4526"/>
      </w:tblGrid>
      <w:tr w:rsidR="0054606D" w14:paraId="5B8A2B21" w14:textId="77777777" w:rsidTr="007553BD">
        <w:tc>
          <w:tcPr>
            <w:tcW w:w="4526" w:type="dxa"/>
            <w:shd w:val="clear" w:color="auto" w:fill="auto"/>
            <w:tcMar>
              <w:top w:w="100" w:type="dxa"/>
              <w:left w:w="100" w:type="dxa"/>
              <w:bottom w:w="100" w:type="dxa"/>
              <w:right w:w="100" w:type="dxa"/>
            </w:tcMar>
          </w:tcPr>
          <w:p w14:paraId="4F54B4AD" w14:textId="77777777" w:rsidR="0054606D" w:rsidRDefault="0054606D" w:rsidP="007553BD">
            <w:pPr>
              <w:spacing w:line="240" w:lineRule="auto"/>
              <w:ind w:firstLine="0"/>
              <w:jc w:val="center"/>
            </w:pPr>
            <w:r>
              <w:rPr>
                <w:noProof/>
              </w:rPr>
              <w:lastRenderedPageBreak/>
              <w:drawing>
                <wp:inline distT="0" distB="0" distL="0" distR="0" wp14:anchorId="1F4AE268" wp14:editId="16DC7611">
                  <wp:extent cx="2563331" cy="2076031"/>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ic:nvPicPr>
                        <pic:blipFill>
                          <a:blip r:embed="rId17"/>
                          <a:stretch/>
                        </pic:blipFill>
                        <pic:spPr bwMode="auto">
                          <a:xfrm>
                            <a:off x="0" y="0"/>
                            <a:ext cx="2563331" cy="2076031"/>
                          </a:xfrm>
                          <a:prstGeom prst="rect">
                            <a:avLst/>
                          </a:prstGeom>
                          <a:ln/>
                        </pic:spPr>
                      </pic:pic>
                    </a:graphicData>
                  </a:graphic>
                </wp:inline>
              </w:drawing>
            </w:r>
          </w:p>
        </w:tc>
        <w:tc>
          <w:tcPr>
            <w:tcW w:w="4526" w:type="dxa"/>
            <w:shd w:val="clear" w:color="auto" w:fill="auto"/>
            <w:tcMar>
              <w:top w:w="100" w:type="dxa"/>
              <w:left w:w="100" w:type="dxa"/>
              <w:bottom w:w="100" w:type="dxa"/>
              <w:right w:w="100" w:type="dxa"/>
            </w:tcMar>
          </w:tcPr>
          <w:p w14:paraId="7FA44223" w14:textId="77777777" w:rsidR="0054606D" w:rsidRDefault="0054606D" w:rsidP="007553BD">
            <w:pPr>
              <w:spacing w:line="240" w:lineRule="auto"/>
              <w:ind w:firstLine="0"/>
              <w:jc w:val="center"/>
            </w:pPr>
            <w:r>
              <w:rPr>
                <w:noProof/>
              </w:rPr>
              <w:drawing>
                <wp:inline distT="0" distB="0" distL="0" distR="0" wp14:anchorId="22AA2C31" wp14:editId="756E083F">
                  <wp:extent cx="2563331" cy="2076031"/>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ic:nvPicPr>
                        <pic:blipFill>
                          <a:blip r:embed="rId17"/>
                          <a:stretch/>
                        </pic:blipFill>
                        <pic:spPr bwMode="auto">
                          <a:xfrm>
                            <a:off x="0" y="0"/>
                            <a:ext cx="2563331" cy="2076031"/>
                          </a:xfrm>
                          <a:prstGeom prst="rect">
                            <a:avLst/>
                          </a:prstGeom>
                          <a:ln/>
                        </pic:spPr>
                      </pic:pic>
                    </a:graphicData>
                  </a:graphic>
                </wp:inline>
              </w:drawing>
            </w:r>
          </w:p>
        </w:tc>
      </w:tr>
      <w:tr w:rsidR="0054606D" w14:paraId="1975B4C6" w14:textId="77777777" w:rsidTr="007553BD">
        <w:tc>
          <w:tcPr>
            <w:tcW w:w="4526" w:type="dxa"/>
            <w:shd w:val="clear" w:color="auto" w:fill="auto"/>
            <w:tcMar>
              <w:top w:w="100" w:type="dxa"/>
              <w:left w:w="100" w:type="dxa"/>
              <w:bottom w:w="100" w:type="dxa"/>
              <w:right w:w="100" w:type="dxa"/>
            </w:tcMar>
          </w:tcPr>
          <w:p w14:paraId="5EA578EA" w14:textId="77777777" w:rsidR="0054606D" w:rsidRDefault="0054606D" w:rsidP="007553BD">
            <w:pPr>
              <w:widowControl w:val="0"/>
              <w:pBdr>
                <w:top w:val="none" w:sz="4" w:space="0" w:color="000000"/>
                <w:left w:val="none" w:sz="4" w:space="0" w:color="000000"/>
                <w:bottom w:val="none" w:sz="4" w:space="0" w:color="000000"/>
                <w:right w:val="none" w:sz="4" w:space="0" w:color="000000"/>
                <w:between w:val="none" w:sz="4" w:space="0" w:color="000000"/>
              </w:pBdr>
              <w:spacing w:line="240" w:lineRule="auto"/>
              <w:ind w:firstLine="0"/>
              <w:jc w:val="center"/>
            </w:pPr>
            <w:r>
              <w:t xml:space="preserve">а) </w:t>
            </w:r>
          </w:p>
        </w:tc>
        <w:tc>
          <w:tcPr>
            <w:tcW w:w="4526" w:type="dxa"/>
            <w:shd w:val="clear" w:color="auto" w:fill="auto"/>
            <w:tcMar>
              <w:top w:w="100" w:type="dxa"/>
              <w:left w:w="100" w:type="dxa"/>
              <w:bottom w:w="100" w:type="dxa"/>
              <w:right w:w="100" w:type="dxa"/>
            </w:tcMar>
          </w:tcPr>
          <w:p w14:paraId="0D1C8061" w14:textId="77777777" w:rsidR="0054606D" w:rsidRDefault="0054606D" w:rsidP="007553BD">
            <w:pPr>
              <w:widowControl w:val="0"/>
              <w:pBdr>
                <w:top w:val="none" w:sz="4" w:space="0" w:color="000000"/>
                <w:left w:val="none" w:sz="4" w:space="0" w:color="000000"/>
                <w:bottom w:val="none" w:sz="4" w:space="0" w:color="000000"/>
                <w:right w:val="none" w:sz="4" w:space="0" w:color="000000"/>
                <w:between w:val="none" w:sz="4" w:space="0" w:color="000000"/>
              </w:pBdr>
              <w:spacing w:line="240" w:lineRule="auto"/>
              <w:ind w:firstLine="0"/>
              <w:jc w:val="center"/>
            </w:pPr>
            <w:r>
              <w:t>б)</w:t>
            </w:r>
          </w:p>
        </w:tc>
      </w:tr>
      <w:tr w:rsidR="0054606D" w14:paraId="1224ADAF" w14:textId="77777777" w:rsidTr="007553BD">
        <w:tc>
          <w:tcPr>
            <w:tcW w:w="4526" w:type="dxa"/>
            <w:shd w:val="clear" w:color="auto" w:fill="auto"/>
            <w:tcMar>
              <w:top w:w="100" w:type="dxa"/>
              <w:left w:w="100" w:type="dxa"/>
              <w:bottom w:w="100" w:type="dxa"/>
              <w:right w:w="100" w:type="dxa"/>
            </w:tcMar>
          </w:tcPr>
          <w:p w14:paraId="53A4D7DC" w14:textId="77777777" w:rsidR="0054606D" w:rsidRDefault="0054606D" w:rsidP="007553BD">
            <w:pPr>
              <w:spacing w:line="240" w:lineRule="auto"/>
              <w:ind w:firstLine="0"/>
              <w:jc w:val="center"/>
            </w:pPr>
            <w:r>
              <w:rPr>
                <w:noProof/>
              </w:rPr>
              <w:drawing>
                <wp:inline distT="0" distB="0" distL="0" distR="0" wp14:anchorId="193F5EC9" wp14:editId="2F240F46">
                  <wp:extent cx="2563200" cy="2098162"/>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ic:nvPicPr>
                        <pic:blipFill>
                          <a:blip r:embed="rId18"/>
                          <a:stretch/>
                        </pic:blipFill>
                        <pic:spPr bwMode="auto">
                          <a:xfrm>
                            <a:off x="0" y="0"/>
                            <a:ext cx="2563200" cy="2098162"/>
                          </a:xfrm>
                          <a:prstGeom prst="rect">
                            <a:avLst/>
                          </a:prstGeom>
                          <a:ln/>
                        </pic:spPr>
                      </pic:pic>
                    </a:graphicData>
                  </a:graphic>
                </wp:inline>
              </w:drawing>
            </w:r>
          </w:p>
        </w:tc>
        <w:tc>
          <w:tcPr>
            <w:tcW w:w="4526" w:type="dxa"/>
            <w:shd w:val="clear" w:color="auto" w:fill="auto"/>
            <w:tcMar>
              <w:top w:w="100" w:type="dxa"/>
              <w:left w:w="100" w:type="dxa"/>
              <w:bottom w:w="100" w:type="dxa"/>
              <w:right w:w="100" w:type="dxa"/>
            </w:tcMar>
          </w:tcPr>
          <w:p w14:paraId="75F9FB25" w14:textId="77777777" w:rsidR="0054606D" w:rsidRDefault="0054606D" w:rsidP="007553BD">
            <w:pPr>
              <w:spacing w:line="240" w:lineRule="auto"/>
              <w:ind w:firstLine="0"/>
              <w:jc w:val="center"/>
            </w:pPr>
            <w:r>
              <w:rPr>
                <w:noProof/>
              </w:rPr>
              <w:drawing>
                <wp:inline distT="0" distB="0" distL="0" distR="0" wp14:anchorId="156ACA7F" wp14:editId="3CE72A5A">
                  <wp:extent cx="2733675" cy="220980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ic:nvPicPr>
                        <pic:blipFill>
                          <a:blip r:embed="rId19"/>
                          <a:stretch/>
                        </pic:blipFill>
                        <pic:spPr bwMode="auto">
                          <a:xfrm>
                            <a:off x="0" y="0"/>
                            <a:ext cx="2733675" cy="2209800"/>
                          </a:xfrm>
                          <a:prstGeom prst="rect">
                            <a:avLst/>
                          </a:prstGeom>
                          <a:ln/>
                        </pic:spPr>
                      </pic:pic>
                    </a:graphicData>
                  </a:graphic>
                </wp:inline>
              </w:drawing>
            </w:r>
          </w:p>
        </w:tc>
      </w:tr>
      <w:tr w:rsidR="0054606D" w14:paraId="16AF6987" w14:textId="77777777" w:rsidTr="007553BD">
        <w:tc>
          <w:tcPr>
            <w:tcW w:w="4526" w:type="dxa"/>
            <w:shd w:val="clear" w:color="auto" w:fill="auto"/>
            <w:tcMar>
              <w:top w:w="100" w:type="dxa"/>
              <w:left w:w="100" w:type="dxa"/>
              <w:bottom w:w="100" w:type="dxa"/>
              <w:right w:w="100" w:type="dxa"/>
            </w:tcMar>
          </w:tcPr>
          <w:p w14:paraId="2427D423" w14:textId="77777777" w:rsidR="0054606D" w:rsidRDefault="0054606D" w:rsidP="007553BD">
            <w:pPr>
              <w:widowControl w:val="0"/>
              <w:pBdr>
                <w:top w:val="none" w:sz="4" w:space="0" w:color="000000"/>
                <w:left w:val="none" w:sz="4" w:space="0" w:color="000000"/>
                <w:bottom w:val="none" w:sz="4" w:space="0" w:color="000000"/>
                <w:right w:val="none" w:sz="4" w:space="0" w:color="000000"/>
                <w:between w:val="none" w:sz="4" w:space="0" w:color="000000"/>
              </w:pBdr>
              <w:spacing w:line="240" w:lineRule="auto"/>
              <w:ind w:firstLine="0"/>
              <w:jc w:val="center"/>
            </w:pPr>
            <w:r>
              <w:t>в)</w:t>
            </w:r>
          </w:p>
        </w:tc>
        <w:tc>
          <w:tcPr>
            <w:tcW w:w="4526" w:type="dxa"/>
            <w:shd w:val="clear" w:color="auto" w:fill="auto"/>
            <w:tcMar>
              <w:top w:w="100" w:type="dxa"/>
              <w:left w:w="100" w:type="dxa"/>
              <w:bottom w:w="100" w:type="dxa"/>
              <w:right w:w="100" w:type="dxa"/>
            </w:tcMar>
          </w:tcPr>
          <w:p w14:paraId="27021A15" w14:textId="77777777" w:rsidR="0054606D" w:rsidRDefault="0054606D" w:rsidP="007553BD">
            <w:pPr>
              <w:widowControl w:val="0"/>
              <w:pBdr>
                <w:top w:val="none" w:sz="4" w:space="0" w:color="000000"/>
                <w:left w:val="none" w:sz="4" w:space="0" w:color="000000"/>
                <w:bottom w:val="none" w:sz="4" w:space="0" w:color="000000"/>
                <w:right w:val="none" w:sz="4" w:space="0" w:color="000000"/>
                <w:between w:val="none" w:sz="4" w:space="0" w:color="000000"/>
              </w:pBdr>
              <w:spacing w:line="240" w:lineRule="auto"/>
              <w:ind w:firstLine="0"/>
              <w:jc w:val="center"/>
            </w:pPr>
            <w:r>
              <w:t>г)</w:t>
            </w:r>
          </w:p>
        </w:tc>
      </w:tr>
    </w:tbl>
    <w:p w14:paraId="627027F9" w14:textId="77777777" w:rsidR="0054606D" w:rsidRDefault="0054606D" w:rsidP="0054606D">
      <w:pPr>
        <w:spacing w:before="240" w:after="240" w:line="240" w:lineRule="auto"/>
        <w:ind w:firstLine="0"/>
        <w:jc w:val="center"/>
      </w:pPr>
      <w:proofErr w:type="gramStart"/>
      <w:r>
        <w:rPr>
          <w:highlight w:val="yellow"/>
        </w:rPr>
        <w:t>Рис. ???</w:t>
      </w:r>
      <w:proofErr w:type="gramEnd"/>
      <w:r>
        <w:rPr>
          <w:highlight w:val="yellow"/>
        </w:rPr>
        <w:t xml:space="preserve"> </w:t>
      </w:r>
      <w:r>
        <w:t>S-параметры сумматора (сплошная линия – трехзвенный, пунктирная – однозвенный с радиусом 15 мм).</w:t>
      </w:r>
    </w:p>
    <w:p w14:paraId="6C6EAB50" w14:textId="77777777" w:rsidR="007D6F7E" w:rsidRDefault="007D6F7E" w:rsidP="00843AA3">
      <w:pPr>
        <w:pStyle w:val="2"/>
        <w:numPr>
          <w:ilvl w:val="1"/>
          <w:numId w:val="24"/>
        </w:numPr>
        <w:ind w:left="0" w:firstLine="0"/>
        <w:rPr>
          <w:lang w:eastAsia="ru-RU"/>
        </w:rPr>
      </w:pPr>
      <w:bookmarkStart w:id="34" w:name="_Toc125035526"/>
      <w:bookmarkStart w:id="35" w:name="_Toc167190207"/>
      <w:r>
        <w:rPr>
          <w:lang w:eastAsia="ru-RU"/>
        </w:rPr>
        <w:t>Пятипортовый сумматор конструкции Уилкинсона</w:t>
      </w:r>
      <w:bookmarkEnd w:id="34"/>
      <w:bookmarkEnd w:id="35"/>
    </w:p>
    <w:p w14:paraId="6CAF1778" w14:textId="77777777" w:rsidR="007D6F7E" w:rsidRDefault="007D6F7E" w:rsidP="007D6F7E">
      <w:pPr>
        <w:rPr>
          <w:lang w:eastAsia="ru-RU"/>
        </w:rPr>
      </w:pPr>
      <w:r>
        <w:rPr>
          <w:lang w:eastAsia="ru-RU"/>
        </w:rPr>
        <w:t xml:space="preserve">Для сложения более двух импульсов и формирования сигналов более сложной формы соответственно, трехпортовый сумматор Уилкинсона уже не подходит. Для решения этой проблемы была разработана более сложная топология пятипортового сумматора. Его рендер-изображение приведено на </w:t>
      </w:r>
      <w:proofErr w:type="gramStart"/>
      <w:r>
        <w:rPr>
          <w:lang w:eastAsia="ru-RU"/>
        </w:rPr>
        <w:t>рис. ?</w:t>
      </w:r>
      <w:proofErr w:type="gramEnd"/>
      <w:r>
        <w:rPr>
          <w:lang w:eastAsia="ru-RU"/>
        </w:rPr>
        <w:t xml:space="preserve">??. Это устройство имеет четыре входа, на которые можно подавать четыре различных сигнала соответственно. С выхода устройства можно получить сигнал, сформированный </w:t>
      </w:r>
    </w:p>
    <w:p w14:paraId="142436BB" w14:textId="77777777" w:rsidR="007D6F7E" w:rsidRDefault="007D6F7E" w:rsidP="007D6F7E">
      <w:pPr>
        <w:pStyle w:val="a9"/>
        <w:rPr>
          <w:lang w:eastAsia="ru-RU"/>
        </w:rPr>
      </w:pPr>
      <w:r>
        <w:rPr>
          <w:noProof/>
          <w:lang w:val="en-US"/>
        </w:rPr>
        <w:lastRenderedPageBreak/>
        <w:drawing>
          <wp:inline distT="0" distB="0" distL="0" distR="0" wp14:anchorId="6CAEEE0D" wp14:editId="0DEF573F">
            <wp:extent cx="5734272" cy="2488018"/>
            <wp:effectExtent l="0" t="0" r="0" b="7620"/>
            <wp:docPr id="19"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20"/>
                    <a:stretch/>
                  </pic:blipFill>
                  <pic:spPr bwMode="auto">
                    <a:xfrm>
                      <a:off x="0" y="0"/>
                      <a:ext cx="5747377" cy="2493704"/>
                    </a:xfrm>
                    <a:prstGeom prst="rect">
                      <a:avLst/>
                    </a:prstGeom>
                    <a:noFill/>
                    <a:ln>
                      <a:noFill/>
                    </a:ln>
                  </pic:spPr>
                </pic:pic>
              </a:graphicData>
            </a:graphic>
          </wp:inline>
        </w:drawing>
      </w:r>
    </w:p>
    <w:p w14:paraId="4C545935" w14:textId="77777777" w:rsidR="007D6F7E" w:rsidRDefault="007D6F7E" w:rsidP="007D6F7E">
      <w:pPr>
        <w:pStyle w:val="a9"/>
        <w:rPr>
          <w:lang w:eastAsia="ru-RU"/>
        </w:rPr>
      </w:pPr>
      <w:proofErr w:type="gramStart"/>
      <w:r>
        <w:rPr>
          <w:lang w:eastAsia="ru-RU"/>
        </w:rPr>
        <w:t>Рис. ?</w:t>
      </w:r>
      <w:proofErr w:type="gramEnd"/>
      <w:r>
        <w:rPr>
          <w:lang w:eastAsia="ru-RU"/>
        </w:rPr>
        <w:t xml:space="preserve">??. Рендер-изображение пятипортового сумматора конструкции Уилкинсона. </w:t>
      </w:r>
    </w:p>
    <w:p w14:paraId="5AEF25B6" w14:textId="77777777" w:rsidR="007D6F7E" w:rsidRDefault="007D6F7E" w:rsidP="007D6F7E">
      <w:pPr>
        <w:rPr>
          <w:lang w:eastAsia="ru-RU"/>
        </w:rPr>
      </w:pPr>
      <w:r>
        <w:rPr>
          <w:lang w:eastAsia="ru-RU"/>
        </w:rPr>
        <w:t xml:space="preserve">Его моделирование и численная оптимизация производились теми же методами, что и для трехпортового сумматора. Полученные в результате этих операций численные значения параметров приведены в Таблице 2. </w:t>
      </w:r>
    </w:p>
    <w:p w14:paraId="2386A0B1" w14:textId="71773900" w:rsidR="007D6F7E" w:rsidRDefault="007D6F7E" w:rsidP="007D6F7E">
      <w:pPr>
        <w:jc w:val="right"/>
        <w:rPr>
          <w:lang w:eastAsia="ru-RU"/>
        </w:rPr>
      </w:pPr>
      <w:r>
        <w:rPr>
          <w:lang w:eastAsia="ru-RU"/>
        </w:rPr>
        <w:t xml:space="preserve">Таблица </w:t>
      </w:r>
      <w:r w:rsidR="003C62CC">
        <w:rPr>
          <w:lang w:eastAsia="ru-RU"/>
        </w:rPr>
        <w:t>2.</w:t>
      </w:r>
      <w:r>
        <w:rPr>
          <w:lang w:eastAsia="ru-RU"/>
        </w:rPr>
        <w:t>2. Параметры пятипортового сумматора.</w:t>
      </w:r>
    </w:p>
    <w:tbl>
      <w:tblPr>
        <w:tblW w:w="7938" w:type="dxa"/>
        <w:tblInd w:w="985" w:type="dxa"/>
        <w:tblBorders>
          <w:top w:val="single" w:sz="6" w:space="0" w:color="auto"/>
          <w:left w:val="single" w:sz="6" w:space="0" w:color="auto"/>
          <w:bottom w:val="single" w:sz="6" w:space="0" w:color="auto"/>
          <w:right w:val="single" w:sz="6" w:space="0" w:color="auto"/>
        </w:tblBorders>
        <w:tblCellMar>
          <w:left w:w="0" w:type="dxa"/>
          <w:right w:w="0" w:type="dxa"/>
        </w:tblCellMar>
        <w:tblLook w:val="04A0" w:firstRow="1" w:lastRow="0" w:firstColumn="1" w:lastColumn="0" w:noHBand="0" w:noVBand="1"/>
      </w:tblPr>
      <w:tblGrid>
        <w:gridCol w:w="1984"/>
        <w:gridCol w:w="1985"/>
        <w:gridCol w:w="1984"/>
        <w:gridCol w:w="1985"/>
      </w:tblGrid>
      <w:tr w:rsidR="007D6F7E" w14:paraId="21163FF0" w14:textId="77777777" w:rsidTr="007553BD">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ECF7D84"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Параметр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90F1B46"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Значение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396430A"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Параметр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696C527"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Значение </w:t>
            </w:r>
          </w:p>
        </w:tc>
      </w:tr>
      <w:tr w:rsidR="007D6F7E" w14:paraId="4D28BEB1" w14:textId="77777777" w:rsidTr="007553BD">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D9F9AB3"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H1</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EFEADEE"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80.03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B634254"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W2</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9F45334"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1.25 </w:t>
            </w:r>
            <w:proofErr w:type="spellStart"/>
            <w:r>
              <w:rPr>
                <w:rFonts w:eastAsia="Times New Roman"/>
                <w:color w:val="auto"/>
                <w:lang w:val="en-GB" w:eastAsia="ru-RU"/>
              </w:rPr>
              <w:t>мм</w:t>
            </w:r>
            <w:proofErr w:type="spellEnd"/>
            <w:r>
              <w:rPr>
                <w:rFonts w:eastAsia="Times New Roman"/>
                <w:color w:val="auto"/>
                <w:lang w:eastAsia="ru-RU"/>
              </w:rPr>
              <w:t> </w:t>
            </w:r>
          </w:p>
        </w:tc>
      </w:tr>
      <w:tr w:rsidR="007D6F7E" w14:paraId="00566B69" w14:textId="77777777" w:rsidTr="007553BD">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F286D1C"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H2</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CEE98B9"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35.49 </w:t>
            </w:r>
            <w:proofErr w:type="spellStart"/>
            <w:r>
              <w:rPr>
                <w:rFonts w:eastAsia="Times New Roman"/>
                <w:color w:val="auto"/>
                <w:lang w:val="en-GB" w:eastAsia="ru-RU"/>
              </w:rPr>
              <w:t>мм</w:t>
            </w:r>
            <w:proofErr w:type="spellEnd"/>
            <w:r>
              <w:rPr>
                <w:rFonts w:eastAsia="Times New Roman"/>
                <w:color w:val="auto"/>
                <w:lang w:eastAsia="ru-RU"/>
              </w:rPr>
              <w:t>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865CAF9"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W3</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4287D29"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2.17 </w:t>
            </w:r>
            <w:proofErr w:type="spellStart"/>
            <w:r>
              <w:rPr>
                <w:rFonts w:eastAsia="Times New Roman"/>
                <w:color w:val="auto"/>
                <w:lang w:val="en-GB" w:eastAsia="ru-RU"/>
              </w:rPr>
              <w:t>мм</w:t>
            </w:r>
            <w:proofErr w:type="spellEnd"/>
            <w:r>
              <w:rPr>
                <w:rFonts w:eastAsia="Times New Roman"/>
                <w:color w:val="auto"/>
                <w:lang w:eastAsia="ru-RU"/>
              </w:rPr>
              <w:t> </w:t>
            </w:r>
          </w:p>
        </w:tc>
      </w:tr>
      <w:tr w:rsidR="007D6F7E" w14:paraId="5420AD05" w14:textId="77777777" w:rsidTr="007553BD">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E6342A3"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US" w:eastAsia="ru-RU"/>
              </w:rPr>
              <w:t>H3</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1001021"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183.54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A778A93"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W4</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70C0B76"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3.49 </w:t>
            </w:r>
            <w:proofErr w:type="spellStart"/>
            <w:r>
              <w:rPr>
                <w:rFonts w:eastAsia="Times New Roman"/>
                <w:color w:val="auto"/>
                <w:lang w:val="en-GB" w:eastAsia="ru-RU"/>
              </w:rPr>
              <w:t>мм</w:t>
            </w:r>
            <w:proofErr w:type="spellEnd"/>
            <w:r>
              <w:rPr>
                <w:rFonts w:eastAsia="Times New Roman"/>
                <w:color w:val="auto"/>
                <w:lang w:eastAsia="ru-RU"/>
              </w:rPr>
              <w:t> </w:t>
            </w:r>
          </w:p>
        </w:tc>
      </w:tr>
      <w:tr w:rsidR="007D6F7E" w14:paraId="2C16AAFB" w14:textId="77777777" w:rsidTr="007553BD">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49A7C07"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r1</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594B88A"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11.17 </w:t>
            </w:r>
            <w:proofErr w:type="spellStart"/>
            <w:r>
              <w:rPr>
                <w:rFonts w:eastAsia="Times New Roman"/>
                <w:color w:val="auto"/>
                <w:lang w:val="en-GB" w:eastAsia="ru-RU"/>
              </w:rPr>
              <w:t>мм</w:t>
            </w:r>
            <w:proofErr w:type="spellEnd"/>
            <w:r>
              <w:rPr>
                <w:rFonts w:eastAsia="Times New Roman"/>
                <w:color w:val="auto"/>
                <w:lang w:eastAsia="ru-RU"/>
              </w:rPr>
              <w:t>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5784F1D"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L</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37FE23B"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5 </w:t>
            </w:r>
            <w:proofErr w:type="spellStart"/>
            <w:r>
              <w:rPr>
                <w:rFonts w:eastAsia="Times New Roman"/>
                <w:color w:val="auto"/>
                <w:lang w:val="en-GB" w:eastAsia="ru-RU"/>
              </w:rPr>
              <w:t>мм</w:t>
            </w:r>
            <w:proofErr w:type="spellEnd"/>
            <w:r>
              <w:rPr>
                <w:rFonts w:eastAsia="Times New Roman"/>
                <w:color w:val="auto"/>
                <w:lang w:eastAsia="ru-RU"/>
              </w:rPr>
              <w:t> </w:t>
            </w:r>
          </w:p>
        </w:tc>
      </w:tr>
      <w:tr w:rsidR="007D6F7E" w14:paraId="53B3BBEA" w14:textId="77777777" w:rsidTr="007553BD">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CAA25D6"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r2</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67A8DF6"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4.88 </w:t>
            </w:r>
            <w:proofErr w:type="spellStart"/>
            <w:r>
              <w:rPr>
                <w:rFonts w:eastAsia="Times New Roman"/>
                <w:color w:val="auto"/>
                <w:lang w:val="en-GB" w:eastAsia="ru-RU"/>
              </w:rPr>
              <w:t>мм</w:t>
            </w:r>
            <w:proofErr w:type="spellEnd"/>
            <w:r>
              <w:rPr>
                <w:rFonts w:eastAsia="Times New Roman"/>
                <w:color w:val="auto"/>
                <w:lang w:eastAsia="ru-RU"/>
              </w:rPr>
              <w:t>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6A4DCBA"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Res1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DB4948D"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132 Ом </w:t>
            </w:r>
          </w:p>
        </w:tc>
      </w:tr>
      <w:tr w:rsidR="007D6F7E" w14:paraId="672C9CBF" w14:textId="77777777" w:rsidTr="007553BD">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13CDFEB"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r3</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7670108"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5.</w:t>
            </w:r>
            <w:r>
              <w:rPr>
                <w:rFonts w:eastAsia="Times New Roman"/>
                <w:color w:val="auto"/>
                <w:lang w:eastAsia="ru-RU"/>
              </w:rPr>
              <w:t>09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59F4E66"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Res2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B8F6544"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185 Ом </w:t>
            </w:r>
          </w:p>
        </w:tc>
      </w:tr>
      <w:tr w:rsidR="007D6F7E" w14:paraId="42CF1E03" w14:textId="77777777" w:rsidTr="007553BD">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5862A52"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r4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7126AF2"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15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89DB9FB"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Res3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5F49398"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250 Ом </w:t>
            </w:r>
          </w:p>
        </w:tc>
      </w:tr>
      <w:tr w:rsidR="007D6F7E" w14:paraId="672E027A" w14:textId="77777777" w:rsidTr="007553BD">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EBF333B"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W1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81D259E"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0.92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138E74F"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F0E6B0E"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 </w:t>
            </w:r>
          </w:p>
        </w:tc>
      </w:tr>
    </w:tbl>
    <w:p w14:paraId="6B21FA94" w14:textId="77777777" w:rsidR="007D6F7E" w:rsidRDefault="007D6F7E" w:rsidP="007D6F7E">
      <w:pPr>
        <w:rPr>
          <w:lang w:val="en-US"/>
        </w:rPr>
      </w:pPr>
    </w:p>
    <w:p w14:paraId="1196EE10" w14:textId="77777777" w:rsidR="007D6F7E" w:rsidRDefault="007D6F7E" w:rsidP="007D6F7E">
      <w:r>
        <w:t xml:space="preserve">По результатам моделирования было изготовлено реальное устройство. Его изображение приведено на </w:t>
      </w:r>
      <w:proofErr w:type="gramStart"/>
      <w:r>
        <w:t>рис. ?</w:t>
      </w:r>
      <w:proofErr w:type="gramEnd"/>
      <w:r>
        <w:t xml:space="preserve">??. Для изготовления пятипортового сумматора использовались те же материалы, что и для трехпортового сумматора. При моделировании ставились аналогичные цели: </w:t>
      </w:r>
    </w:p>
    <w:p w14:paraId="66379DAC" w14:textId="77777777" w:rsidR="007D6F7E" w:rsidRDefault="007D6F7E" w:rsidP="007D6F7E">
      <w:pPr>
        <w:numPr>
          <w:ilvl w:val="0"/>
          <w:numId w:val="11"/>
        </w:numPr>
        <w:spacing w:line="276" w:lineRule="auto"/>
        <w:ind w:left="0" w:firstLine="851"/>
      </w:pPr>
      <w:r>
        <w:t>S</w:t>
      </w:r>
      <w:r>
        <w:rPr>
          <w:vertAlign w:val="subscript"/>
        </w:rPr>
        <w:t>22</w:t>
      </w:r>
      <w:r>
        <w:t>, S</w:t>
      </w:r>
      <w:r>
        <w:rPr>
          <w:vertAlign w:val="subscript"/>
        </w:rPr>
        <w:t>25</w:t>
      </w:r>
      <w:r>
        <w:t xml:space="preserve"> – не менее 15 дБ; </w:t>
      </w:r>
    </w:p>
    <w:p w14:paraId="7EA8C2B8" w14:textId="77777777" w:rsidR="007D6F7E" w:rsidRDefault="007D6F7E" w:rsidP="007D6F7E">
      <w:pPr>
        <w:numPr>
          <w:ilvl w:val="0"/>
          <w:numId w:val="11"/>
        </w:numPr>
        <w:spacing w:line="276" w:lineRule="auto"/>
        <w:ind w:left="0" w:firstLine="851"/>
      </w:pPr>
      <w:r>
        <w:t>S</w:t>
      </w:r>
      <w:r>
        <w:rPr>
          <w:vertAlign w:val="subscript"/>
        </w:rPr>
        <w:t>21</w:t>
      </w:r>
      <w:r>
        <w:t xml:space="preserve"> – не менее 5 дБ; </w:t>
      </w:r>
    </w:p>
    <w:p w14:paraId="2B431AFC" w14:textId="77777777" w:rsidR="007D6F7E" w:rsidRDefault="007D6F7E" w:rsidP="007D6F7E">
      <w:pPr>
        <w:numPr>
          <w:ilvl w:val="0"/>
          <w:numId w:val="11"/>
        </w:numPr>
        <w:spacing w:line="276" w:lineRule="auto"/>
        <w:ind w:left="0" w:firstLine="851"/>
      </w:pPr>
      <w:r>
        <w:lastRenderedPageBreak/>
        <w:t>S</w:t>
      </w:r>
      <w:r>
        <w:rPr>
          <w:vertAlign w:val="subscript"/>
        </w:rPr>
        <w:t>23</w:t>
      </w:r>
      <w:r>
        <w:t xml:space="preserve"> – не менее 15 дБ. </w:t>
      </w:r>
    </w:p>
    <w:p w14:paraId="486EFF0D" w14:textId="77777777" w:rsidR="007D6F7E" w:rsidRDefault="007D6F7E" w:rsidP="007D6F7E">
      <w:pPr>
        <w:pStyle w:val="a9"/>
      </w:pPr>
      <w:r>
        <w:rPr>
          <w:noProof/>
        </w:rPr>
        <w:drawing>
          <wp:inline distT="0" distB="0" distL="0" distR="0" wp14:anchorId="31F2BC5E" wp14:editId="483129A1">
            <wp:extent cx="3957638" cy="2579230"/>
            <wp:effectExtent l="0" t="0" r="0" b="0"/>
            <wp:docPr id="20" name="image13.jpg"/>
            <wp:cNvGraphicFramePr/>
            <a:graphic xmlns:a="http://schemas.openxmlformats.org/drawingml/2006/main">
              <a:graphicData uri="http://schemas.openxmlformats.org/drawingml/2006/picture">
                <pic:pic xmlns:pic="http://schemas.openxmlformats.org/drawingml/2006/picture">
                  <pic:nvPicPr>
                    <pic:cNvPr id="0" name="image13.jpg"/>
                    <pic:cNvPicPr/>
                  </pic:nvPicPr>
                  <pic:blipFill>
                    <a:blip r:embed="rId21"/>
                    <a:stretch/>
                  </pic:blipFill>
                  <pic:spPr bwMode="auto">
                    <a:xfrm>
                      <a:off x="0" y="0"/>
                      <a:ext cx="3957638" cy="2579230"/>
                    </a:xfrm>
                    <a:prstGeom prst="rect">
                      <a:avLst/>
                    </a:prstGeom>
                    <a:ln/>
                  </pic:spPr>
                </pic:pic>
              </a:graphicData>
            </a:graphic>
          </wp:inline>
        </w:drawing>
      </w:r>
    </w:p>
    <w:p w14:paraId="653B76D4" w14:textId="77777777" w:rsidR="007D6F7E" w:rsidRDefault="007D6F7E" w:rsidP="007D6F7E">
      <w:pPr>
        <w:pStyle w:val="a9"/>
      </w:pPr>
      <w:proofErr w:type="gramStart"/>
      <w:r>
        <w:t>Рис. ?</w:t>
      </w:r>
      <w:proofErr w:type="gramEnd"/>
      <w:r>
        <w:t>??. Пятипортовый сумматор конструкции Уилкинсона.</w:t>
      </w:r>
    </w:p>
    <w:p w14:paraId="354A8C71" w14:textId="77777777" w:rsidR="007D6F7E" w:rsidRDefault="007D6F7E" w:rsidP="007D6F7E">
      <w:r>
        <w:rPr>
          <w:lang w:val="en-US"/>
        </w:rPr>
        <w:t>S</w:t>
      </w:r>
      <w:r>
        <w:t xml:space="preserve">-параметры реального устройства в сравнении с результатами моделирования представлены на </w:t>
      </w:r>
      <w:proofErr w:type="gramStart"/>
      <w:r>
        <w:t>рис.</w:t>
      </w:r>
      <w:r>
        <w:rPr>
          <w:i/>
          <w:iCs/>
        </w:rPr>
        <w:t xml:space="preserve"> </w:t>
      </w:r>
      <w:r>
        <w:t>?</w:t>
      </w:r>
      <w:proofErr w:type="gramEnd"/>
      <w:r>
        <w:t xml:space="preserve">??. S-параметры прототипа были измерены с помощью анализатора цепей Keysight PNA-X N5242B. Была получена достаточно хорошая сходимость экспериментальных результатов с результатами моделирования. </w:t>
      </w:r>
    </w:p>
    <w:p w14:paraId="07FA9456" w14:textId="77777777" w:rsidR="007D6F7E" w:rsidRDefault="007D6F7E" w:rsidP="007D6F7E">
      <w:pPr>
        <w:pStyle w:val="a9"/>
        <w:rPr>
          <w:lang w:eastAsia="ru-RU"/>
        </w:rPr>
      </w:pPr>
      <w:r>
        <w:rPr>
          <w:noProof/>
        </w:rPr>
        <w:lastRenderedPageBreak/>
        <w:drawing>
          <wp:inline distT="0" distB="0" distL="0" distR="0" wp14:anchorId="2116EA45" wp14:editId="0726184F">
            <wp:extent cx="5610225" cy="5107817"/>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ic:nvPicPr>
                  <pic:blipFill>
                    <a:blip r:embed="rId22"/>
                    <a:stretch/>
                  </pic:blipFill>
                  <pic:spPr bwMode="auto">
                    <a:xfrm>
                      <a:off x="0" y="0"/>
                      <a:ext cx="5612103" cy="5109527"/>
                    </a:xfrm>
                    <a:prstGeom prst="rect">
                      <a:avLst/>
                    </a:prstGeom>
                    <a:ln/>
                  </pic:spPr>
                </pic:pic>
              </a:graphicData>
            </a:graphic>
          </wp:inline>
        </w:drawing>
      </w:r>
    </w:p>
    <w:p w14:paraId="33194D15" w14:textId="77777777" w:rsidR="007D6F7E" w:rsidRDefault="007D6F7E" w:rsidP="007D6F7E">
      <w:pPr>
        <w:pStyle w:val="a9"/>
      </w:pPr>
      <w:proofErr w:type="gramStart"/>
      <w:r>
        <w:t>Рис. ?</w:t>
      </w:r>
      <w:proofErr w:type="gramEnd"/>
      <w:r>
        <w:t>??. S-параметры сумматора, полученные в результате моделирования (сплошная линия) и S-параметры реального устройства (пунктирная линия).</w:t>
      </w:r>
    </w:p>
    <w:p w14:paraId="1225CE06" w14:textId="47A02F90" w:rsidR="00DD4C3B" w:rsidRDefault="00DD4C3B">
      <w:pPr>
        <w:spacing w:after="160" w:line="259" w:lineRule="auto"/>
        <w:ind w:firstLine="0"/>
        <w:jc w:val="left"/>
      </w:pPr>
      <w:r>
        <w:br w:type="page"/>
      </w:r>
    </w:p>
    <w:p w14:paraId="674D7ADB" w14:textId="12C30319" w:rsidR="003F36B1" w:rsidRDefault="00DD4C3B" w:rsidP="00B7150D">
      <w:pPr>
        <w:pStyle w:val="2"/>
        <w:numPr>
          <w:ilvl w:val="0"/>
          <w:numId w:val="24"/>
        </w:numPr>
        <w:tabs>
          <w:tab w:val="left" w:pos="284"/>
        </w:tabs>
        <w:ind w:left="0" w:firstLine="0"/>
      </w:pPr>
      <w:bookmarkStart w:id="36" w:name="_Toc167190208"/>
      <w:r>
        <w:lastRenderedPageBreak/>
        <w:t>Генераторы СКИ на основе ДНЗ</w:t>
      </w:r>
      <w:bookmarkEnd w:id="36"/>
    </w:p>
    <w:p w14:paraId="2B60BB9B" w14:textId="3A7FEC3B" w:rsidR="00DD4C3B" w:rsidRDefault="00DD4C3B" w:rsidP="00DD4C3B">
      <w:pPr>
        <w:pStyle w:val="2"/>
        <w:numPr>
          <w:ilvl w:val="0"/>
          <w:numId w:val="0"/>
        </w:numPr>
        <w:ind w:left="360"/>
      </w:pPr>
      <w:bookmarkStart w:id="37" w:name="_Toc167190209"/>
      <w:r>
        <w:t>3.1. Генератор СКИ импульсного типа с одним запускающим импульсом и последовательно соединенными ДНЗ</w:t>
      </w:r>
      <w:bookmarkEnd w:id="37"/>
    </w:p>
    <w:p w14:paraId="3204B5EA" w14:textId="77777777" w:rsidR="00DD4C3B" w:rsidRDefault="00DD4C3B" w:rsidP="00DD4C3B">
      <w:r>
        <w:t xml:space="preserve"> Существует множество подходов к формированию импульсов квазигауссовской формы субнаносекундной и пикосекундной длительности: с использованием нелинейных методов преобразования напряжений источников питающих напряжений или входных импульсов в импульсы заданной формы [1], диодов с накоплением заряда (ДНЗ) в разных режимах функционирования [2-3], лавинных диодов и транзисторов [4], динисторов быстрой ионизации[5] и т.д. В данной работе используются схемы формирования импульсов на ДНЗ, как одни из наиболее простых в реализации, предсказуемых в работе и имеющих при этом большие амплитуды и малые длительности при относительно низком потреблении энергии сравнительно с другими указанными выше вариантами [6]. Для достижения максимальной амплитуды и минимальной длительности импульсов была выбрана схема с последовательным включением ДНЗ [2]. </w:t>
      </w:r>
    </w:p>
    <w:p w14:paraId="79C3B223" w14:textId="77777777" w:rsidR="00DD4C3B" w:rsidRDefault="00DD4C3B" w:rsidP="00DD4C3B">
      <w:r>
        <w:t xml:space="preserve">Параметры импульсов на выходе формирователей зависят от режима работы и параметров ДНЗ. В данной работе используется схемы основанные на включении ДНЗ в импульсном режиме. </w:t>
      </w:r>
    </w:p>
    <w:p w14:paraId="6395EAA3" w14:textId="71BF9701" w:rsidR="00DD4C3B" w:rsidRDefault="00DD4C3B" w:rsidP="00DD4C3B">
      <w:pPr>
        <w:pStyle w:val="3"/>
        <w:numPr>
          <w:ilvl w:val="2"/>
          <w:numId w:val="14"/>
        </w:numPr>
      </w:pPr>
      <w:bookmarkStart w:id="38" w:name="_Toc125035519"/>
      <w:bookmarkStart w:id="39" w:name="_Toc167190210"/>
      <w:r>
        <w:t>Физика работы генераторов в импульсном режиме</w:t>
      </w:r>
      <w:bookmarkEnd w:id="38"/>
      <w:bookmarkEnd w:id="39"/>
    </w:p>
    <w:p w14:paraId="51A9A49E" w14:textId="0FFE3740" w:rsidR="00413EB8" w:rsidRPr="00413EB8" w:rsidRDefault="00413EB8" w:rsidP="00DD4C3B">
      <w:r>
        <w:t>Ф</w:t>
      </w:r>
      <w:r w:rsidR="00DD4C3B">
        <w:t xml:space="preserve">ормирование </w:t>
      </w:r>
      <w:r>
        <w:t xml:space="preserve">квазигауссовых </w:t>
      </w:r>
      <w:r w:rsidR="00DD4C3B">
        <w:t>СКИ</w:t>
      </w:r>
      <w:r>
        <w:t xml:space="preserve"> в классическом подходе </w:t>
      </w:r>
      <w:r w:rsidRPr="00413EB8">
        <w:t>[</w:t>
      </w:r>
      <w:r w:rsidR="006241C8">
        <w:t>27-28</w:t>
      </w:r>
      <w:r w:rsidRPr="00413EB8">
        <w:t>]</w:t>
      </w:r>
      <w:r>
        <w:t xml:space="preserve"> осуществляется с помощью схем с длительныим накоплением заряда в активной структуре ДНЗ. В источниках такой подход также упоминается как метод с фазой длительного накопления. Суть метода заключается в следующем. Пока на высокочастотный вход генератора не поступает запускающий импульс, через ДНЗ всё время протекает прямой ток, и в активной области полупроводника накапливаетс заряд. Запускающий сигнал меняет полярность напряжения и, следовательно, направление протекания тока на диоде, заряд из активной области инжектируетсмя и диод закрывается.</w:t>
      </w:r>
    </w:p>
    <w:p w14:paraId="74485C09" w14:textId="77777777" w:rsidR="007E40C1" w:rsidRDefault="00DD4C3B" w:rsidP="00242D12">
      <w:r>
        <w:lastRenderedPageBreak/>
        <w:t xml:space="preserve">В данной работе </w:t>
      </w:r>
      <w:r w:rsidR="00413EB8">
        <w:t>применяется схема</w:t>
      </w:r>
      <w:r w:rsidR="00CF5066">
        <w:t xml:space="preserve">, в которой прямой ток через диод протекает только пока запускающий импульс поступает в схему, а в течение большей части цикла формирования </w:t>
      </w:r>
      <w:r w:rsidR="00242D12">
        <w:t xml:space="preserve">ДНЗ закрыт. Иначе говоря, накопление заряда происходит в импульсном режиме. </w:t>
      </w:r>
      <w:r w:rsidR="00C331B9">
        <w:t>Короткий интервал накопления заряда приводит с одной стороны к меньшему значению заряда в активной области ДНЗ и уменьшению амплитуды результиру</w:t>
      </w:r>
      <w:r w:rsidR="0094617D">
        <w:t xml:space="preserve">ющего импульса, но к более быстрому переключению, уменьшению уровня последействующих искажений и меньшей длительности с другой стороны. В данной работе импульсы с генераторов используются для последующего сложения на сумматорах, поэтому уменьшение уровня звона и длительности являлись приоритетными. В связи с этим в работе и была использована импульсная схема генерации СКИ. </w:t>
      </w:r>
    </w:p>
    <w:p w14:paraId="5A730DD2" w14:textId="4A8E8B8D" w:rsidR="00242D12" w:rsidRDefault="00242D12" w:rsidP="00242D12">
      <w:r>
        <w:t xml:space="preserve">Схемы формирователей импульсов положительной и отрицательной полярности приведены на рис. </w:t>
      </w:r>
      <w:r w:rsidRPr="00242D12">
        <w:rPr>
          <w:highlight w:val="yellow"/>
        </w:rPr>
        <w:t>1 и 2</w:t>
      </w:r>
      <w:r>
        <w:t xml:space="preserve"> соответственно.</w:t>
      </w:r>
      <w:r w:rsidR="007E40C1">
        <w:t xml:space="preserve"> Отличие </w:t>
      </w:r>
      <w:r w:rsidR="003F2C55">
        <w:t xml:space="preserve">данных схем от использующих длительное накопление заключается в том, что ДНЗ в них подключается в обратной полярности. Рассмотрим подробнее принцип работы схемы. </w:t>
      </w:r>
    </w:p>
    <w:p w14:paraId="598C902A" w14:textId="591A6BE1" w:rsidR="003F2C55" w:rsidRDefault="003F2C55" w:rsidP="003F2C55">
      <w:r>
        <w:t xml:space="preserve">Цикл формирования импульса можно разбить на 3 стадии: ожидание, накопление заряда, формирование импульса.  </w:t>
      </w:r>
    </w:p>
    <w:p w14:paraId="0485F293" w14:textId="1FA8B7D0" w:rsidR="0023189B" w:rsidRDefault="003F2C55" w:rsidP="00242D12">
      <w:r>
        <w:t xml:space="preserve">В стадии ожидания на ДНЗ попадает напряжение обратного смещения от соответствующего источника (в зависимости от полярности формируемого импульса). Диод находится в закрытом состоянии и накопления заряда в активной области не происходит. Стадия ожидания, с учетом частоты следования запускающих импульсов порядка 100кГц, является самой длительной за весь цикл генерации импульсов. </w:t>
      </w:r>
    </w:p>
    <w:p w14:paraId="26A079BC" w14:textId="4B4FFC74" w:rsidR="003F2C55" w:rsidRDefault="00CE045E" w:rsidP="00242D12">
      <w:r>
        <w:t xml:space="preserve">Стадия накопления заряда начинается, когда на затвор транзистора </w:t>
      </w:r>
      <w:r>
        <w:rPr>
          <w:lang w:val="en-US"/>
        </w:rPr>
        <w:t>MOSFET</w:t>
      </w:r>
      <w:r w:rsidRPr="00CE045E">
        <w:t xml:space="preserve"> </w:t>
      </w:r>
      <w:r>
        <w:t xml:space="preserve">попадает запускающий импульс от источника </w:t>
      </w:r>
      <w:r>
        <w:rPr>
          <w:lang w:val="en-US"/>
        </w:rPr>
        <w:t>Trig</w:t>
      </w:r>
      <w:r w:rsidRPr="00CE045E">
        <w:t xml:space="preserve">. </w:t>
      </w:r>
      <w:r w:rsidR="00DB74A1">
        <w:t xml:space="preserve">Соответственно, транзистор закрывается, полярность напряженрия и направление тока, протекающего через диод изменяетя. </w:t>
      </w:r>
      <w:r>
        <w:t xml:space="preserve">Реальный запускающий импульс имеет трапециевидную форму, поэтому при достижении порогового напряжения на </w:t>
      </w:r>
      <w:r>
        <w:lastRenderedPageBreak/>
        <w:t xml:space="preserve">фронте запускающего импульса, на ДНЗ начинает попадать прямой ток, в активной области начинает накапливаться основной заряд. </w:t>
      </w:r>
      <w:r w:rsidR="00DB74A1">
        <w:t xml:space="preserve">Количество заряда, накопленного </w:t>
      </w:r>
      <w:proofErr w:type="gramStart"/>
      <w:r w:rsidR="00DB74A1">
        <w:t>в течение этой стадии</w:t>
      </w:r>
      <w:proofErr w:type="gramEnd"/>
      <w:r w:rsidR="00DB74A1">
        <w:t xml:space="preserve"> зависит не только от длительности запускающего импульса, но и от величины прямого тока </w:t>
      </w:r>
      <w:r w:rsidR="00DB74A1">
        <w:rPr>
          <w:lang w:val="en-US"/>
        </w:rPr>
        <w:t>I</w:t>
      </w:r>
      <w:r w:rsidR="00DB74A1">
        <w:rPr>
          <w:vertAlign w:val="subscript"/>
          <w:lang w:val="en-US"/>
        </w:rPr>
        <w:t>F</w:t>
      </w:r>
      <w:r w:rsidR="00DB74A1">
        <w:t>, структуры и типа собственного полупроводника конкретной модели ДНЗ.</w:t>
      </w:r>
      <w:r w:rsidR="00C312B2">
        <w:t xml:space="preserve"> При накоплении заряда в активной области в следствие амбиполярной диффузии, часть носителей заряда оказывается вне активной области и образует так называемый паразитный заряд </w:t>
      </w:r>
      <w:r w:rsidR="00C312B2" w:rsidRPr="003C62CC">
        <w:rPr>
          <w:highlight w:val="yellow"/>
        </w:rPr>
        <w:t>[</w:t>
      </w:r>
      <w:r w:rsidR="006241C8">
        <w:rPr>
          <w:highlight w:val="yellow"/>
        </w:rPr>
        <w:t>27-30</w:t>
      </w:r>
      <w:r w:rsidR="00C312B2" w:rsidRPr="003C62CC">
        <w:rPr>
          <w:highlight w:val="yellow"/>
        </w:rPr>
        <w:t>]</w:t>
      </w:r>
      <w:r w:rsidR="00C312B2">
        <w:t xml:space="preserve">. </w:t>
      </w:r>
    </w:p>
    <w:p w14:paraId="04CCCF56" w14:textId="01B127C7" w:rsidR="00406D7C" w:rsidRDefault="00CC58DB" w:rsidP="00242D12">
      <w:r>
        <w:t xml:space="preserve">В момент окончания запускающего импульса сменяется полярность напряжения и направление протекания тока через ДНЗ. Соответственно, резко возрастает уровень обратного тока, который позволяет накапливаться энергии в индуктивности </w:t>
      </w:r>
      <w:r>
        <w:rPr>
          <w:lang w:val="en-US"/>
        </w:rPr>
        <w:t>L</w:t>
      </w:r>
      <w:r>
        <w:t xml:space="preserve">, отвечающей за амплитуду результирующего импульса. Этот же ток отвечает за рассасывание накопленного заряда в активной области и вне активной области. Время, за которое полностью рассасывается весь заряд, накопленный в ДНЗ, отвечает за амплитуду результирующего импульса. </w:t>
      </w:r>
      <w:r w:rsidR="002471A0">
        <w:t xml:space="preserve">Однако, чем больше длится рассасывание заряда, тем больше энергии накапливается в индуктивности и тем большую амплитуду импульса можно получить. За время переключения, зависящее от конкретной модели ДНЗ, обратное сопротивление диода восстанавливается, диод закрывается и цикл формирования импульса завершается.  </w:t>
      </w:r>
      <w:r>
        <w:t xml:space="preserve"> </w:t>
      </w:r>
    </w:p>
    <w:p w14:paraId="187B276E" w14:textId="77777777" w:rsidR="00DD4C3B" w:rsidRDefault="00DD4C3B" w:rsidP="00DD4C3B">
      <w:r>
        <w:t xml:space="preserve">Первая часть цепи, включающая в себя элементы </w:t>
      </w:r>
      <w:r>
        <w:rPr>
          <w:lang w:val="en-US"/>
        </w:rPr>
        <w:t>C</w:t>
      </w:r>
      <w:r>
        <w:t xml:space="preserve">1 и </w:t>
      </w:r>
      <w:r>
        <w:rPr>
          <w:lang w:val="en-US"/>
        </w:rPr>
        <w:t>R</w:t>
      </w:r>
      <w:r>
        <w:t xml:space="preserve">2 представляет из себя дифференцирующую цепь, обостряющую прямоугольный запускающий импульс, формируемый генератором </w:t>
      </w:r>
      <w:r>
        <w:rPr>
          <w:lang w:val="en-US"/>
        </w:rPr>
        <w:t>Trig</w:t>
      </w:r>
      <w:r>
        <w:t xml:space="preserve">. Параметры запускающего импульса: </w:t>
      </w:r>
    </w:p>
    <w:p w14:paraId="47A45EC8" w14:textId="77777777" w:rsidR="00DD4C3B" w:rsidRDefault="00DD4C3B" w:rsidP="00DD4C3B">
      <w:pPr>
        <w:pStyle w:val="a1"/>
        <w:numPr>
          <w:ilvl w:val="0"/>
          <w:numId w:val="13"/>
        </w:numPr>
      </w:pPr>
      <w:r>
        <w:t>длительность: 7 нс;</w:t>
      </w:r>
    </w:p>
    <w:p w14:paraId="07D504DD" w14:textId="77777777" w:rsidR="00DD4C3B" w:rsidRDefault="00DD4C3B" w:rsidP="00DD4C3B">
      <w:pPr>
        <w:pStyle w:val="a1"/>
        <w:numPr>
          <w:ilvl w:val="0"/>
          <w:numId w:val="13"/>
        </w:numPr>
      </w:pPr>
      <w:r>
        <w:t>амплитуда: 6 В;</w:t>
      </w:r>
    </w:p>
    <w:p w14:paraId="12283C79" w14:textId="77777777" w:rsidR="00DD4C3B" w:rsidRDefault="00DD4C3B" w:rsidP="00DD4C3B">
      <w:pPr>
        <w:pStyle w:val="a1"/>
        <w:numPr>
          <w:ilvl w:val="0"/>
          <w:numId w:val="13"/>
        </w:numPr>
      </w:pPr>
      <w:r>
        <w:t>длительность фронтов: 3 нс;</w:t>
      </w:r>
    </w:p>
    <w:p w14:paraId="2CA4AB8D" w14:textId="77777777" w:rsidR="00DD4C3B" w:rsidRDefault="00DD4C3B" w:rsidP="00DD4C3B">
      <w:pPr>
        <w:pStyle w:val="a1"/>
        <w:numPr>
          <w:ilvl w:val="0"/>
          <w:numId w:val="13"/>
        </w:numPr>
      </w:pPr>
      <w:r>
        <w:t>частота повторения импульсов: 100 кГц</w:t>
      </w:r>
    </w:p>
    <w:p w14:paraId="4455FF8A" w14:textId="77777777" w:rsidR="00DD4C3B" w:rsidRDefault="00DD4C3B" w:rsidP="00DD4C3B">
      <w:r>
        <w:lastRenderedPageBreak/>
        <w:t xml:space="preserve">Как и в большинстве схем формирования импульсов, основанных на использовании размыкателей цепей (диодов и т.п.), энергия для формирования импульса накапливается в индуктивном элементе. </w:t>
      </w:r>
    </w:p>
    <w:p w14:paraId="32391744" w14:textId="77777777" w:rsidR="00DD4C3B" w:rsidRDefault="00DD4C3B" w:rsidP="00DD4C3B">
      <w:r>
        <w:t>В качестве выходной 50-омной нагрузки (</w:t>
      </w:r>
      <w:r>
        <w:rPr>
          <w:lang w:val="en-US"/>
        </w:rPr>
        <w:t>R</w:t>
      </w:r>
      <w:r>
        <w:t>_</w:t>
      </w:r>
      <w:r>
        <w:rPr>
          <w:lang w:val="en-US"/>
        </w:rPr>
        <w:t>load</w:t>
      </w:r>
      <w:r>
        <w:t xml:space="preserve">) используется вход СШП стробоскопического осциллографа </w:t>
      </w:r>
      <w:r>
        <w:rPr>
          <w:lang w:val="en-US"/>
        </w:rPr>
        <w:t>Agilent</w:t>
      </w:r>
      <w:r>
        <w:t xml:space="preserve"> </w:t>
      </w:r>
      <w:r>
        <w:rPr>
          <w:lang w:val="en-US"/>
        </w:rPr>
        <w:t>DCA</w:t>
      </w:r>
      <w:r>
        <w:t>-</w:t>
      </w:r>
      <w:r>
        <w:rPr>
          <w:lang w:val="en-US"/>
        </w:rPr>
        <w:t>X</w:t>
      </w:r>
      <w:r>
        <w:t xml:space="preserve">. </w:t>
      </w:r>
    </w:p>
    <w:p w14:paraId="1BE15623" w14:textId="77777777" w:rsidR="00DD4C3B" w:rsidRDefault="00DD4C3B" w:rsidP="00DD4C3B">
      <w:pPr>
        <w:pStyle w:val="a9"/>
      </w:pPr>
      <w:r>
        <w:rPr>
          <w:noProof/>
        </w:rPr>
        <w:drawing>
          <wp:inline distT="0" distB="0" distL="0" distR="0" wp14:anchorId="6B058131" wp14:editId="4D3A220C">
            <wp:extent cx="5940425" cy="3511550"/>
            <wp:effectExtent l="0" t="0" r="3175" b="0"/>
            <wp:docPr id="1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3"/>
                    <a:stretch/>
                  </pic:blipFill>
                  <pic:spPr bwMode="auto">
                    <a:xfrm>
                      <a:off x="0" y="0"/>
                      <a:ext cx="5940425" cy="3511550"/>
                    </a:xfrm>
                    <a:prstGeom prst="rect">
                      <a:avLst/>
                    </a:prstGeom>
                  </pic:spPr>
                </pic:pic>
              </a:graphicData>
            </a:graphic>
          </wp:inline>
        </w:drawing>
      </w:r>
    </w:p>
    <w:p w14:paraId="2EB23523" w14:textId="530ECCC6" w:rsidR="00DD4C3B" w:rsidRDefault="00DD4C3B" w:rsidP="00DD4C3B">
      <w:pPr>
        <w:pStyle w:val="a9"/>
      </w:pPr>
      <w:r w:rsidRPr="003C62CC">
        <w:rPr>
          <w:highlight w:val="yellow"/>
        </w:rPr>
        <w:t xml:space="preserve">Рис. </w:t>
      </w:r>
      <w:r w:rsidRPr="003C62CC">
        <w:rPr>
          <w:highlight w:val="yellow"/>
        </w:rPr>
        <w:fldChar w:fldCharType="begin"/>
      </w:r>
      <w:r w:rsidRPr="003C62CC">
        <w:rPr>
          <w:highlight w:val="yellow"/>
        </w:rPr>
        <w:instrText xml:space="preserve">SEQ Рисунок \* ARABIC </w:instrText>
      </w:r>
      <w:r w:rsidRPr="003C62CC">
        <w:rPr>
          <w:highlight w:val="yellow"/>
        </w:rPr>
        <w:fldChar w:fldCharType="separate"/>
      </w:r>
      <w:r w:rsidR="00F54EA6">
        <w:rPr>
          <w:noProof/>
          <w:highlight w:val="yellow"/>
        </w:rPr>
        <w:t>5</w:t>
      </w:r>
      <w:r w:rsidRPr="003C62CC">
        <w:rPr>
          <w:highlight w:val="yellow"/>
        </w:rPr>
        <w:fldChar w:fldCharType="end"/>
      </w:r>
      <w:r w:rsidRPr="003C62CC">
        <w:rPr>
          <w:highlight w:val="yellow"/>
        </w:rPr>
        <w:t>. Схема генератора СКИ положительной полярности на основе ДНЗ.</w:t>
      </w:r>
    </w:p>
    <w:p w14:paraId="05AD50F1" w14:textId="77777777" w:rsidR="00DD4C3B" w:rsidRDefault="00DD4C3B" w:rsidP="00DD4C3B">
      <w:pPr>
        <w:pStyle w:val="a9"/>
      </w:pPr>
      <w:r>
        <w:rPr>
          <w:noProof/>
        </w:rPr>
        <w:drawing>
          <wp:inline distT="0" distB="0" distL="0" distR="0" wp14:anchorId="4A3910D5" wp14:editId="0A47997E">
            <wp:extent cx="5940425" cy="3213735"/>
            <wp:effectExtent l="0" t="0" r="3175" b="5715"/>
            <wp:docPr id="1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4"/>
                    <a:stretch/>
                  </pic:blipFill>
                  <pic:spPr bwMode="auto">
                    <a:xfrm>
                      <a:off x="0" y="0"/>
                      <a:ext cx="5940425" cy="3213735"/>
                    </a:xfrm>
                    <a:prstGeom prst="rect">
                      <a:avLst/>
                    </a:prstGeom>
                  </pic:spPr>
                </pic:pic>
              </a:graphicData>
            </a:graphic>
          </wp:inline>
        </w:drawing>
      </w:r>
    </w:p>
    <w:p w14:paraId="6506DD21" w14:textId="77777777" w:rsidR="00DD4C3B" w:rsidRDefault="00DD4C3B" w:rsidP="00DD4C3B">
      <w:pPr>
        <w:pStyle w:val="a9"/>
      </w:pPr>
      <w:r w:rsidRPr="003C62CC">
        <w:rPr>
          <w:highlight w:val="yellow"/>
        </w:rPr>
        <w:t>Рис. 2. Схема генератора СКИ отрицательной полярности на основе ДНЗ.</w:t>
      </w:r>
    </w:p>
    <w:p w14:paraId="535E21F0" w14:textId="77777777" w:rsidR="00DD4C3B" w:rsidRDefault="00DD4C3B" w:rsidP="00DD4C3B">
      <w:r>
        <w:lastRenderedPageBreak/>
        <w:t xml:space="preserve">Схемотехническое моделирование работы генераторов проводилось в пакете автоматизированного проектирования с учетом особенностей физики диода с накоплением заряда. </w:t>
      </w:r>
    </w:p>
    <w:p w14:paraId="5D48E40E" w14:textId="0838BCC8" w:rsidR="00DD4C3B" w:rsidRDefault="00DD4C3B" w:rsidP="00DD4C3B">
      <w:r>
        <w:t xml:space="preserve">Реальные устройства были изготовлены на материале Rogers 4350B с диэлектрической проницаемостью 3.48 и толщиной подложки 0.76 мм. Изображение прототипов генераторов СКИ на основе ДНЗ, изготовленных по приведенным выше электрическим схемам, приведено на рис. 5. В качестве ДНЗ использованы диоды </w:t>
      </w:r>
      <w:r>
        <w:rPr>
          <w:lang w:val="en-US"/>
        </w:rPr>
        <w:t>MACOM</w:t>
      </w:r>
      <w:r>
        <w:t xml:space="preserve"> </w:t>
      </w:r>
      <w:r>
        <w:rPr>
          <w:lang w:val="en-US"/>
        </w:rPr>
        <w:t>MAVR</w:t>
      </w:r>
      <w:r>
        <w:t>-044769 [</w:t>
      </w:r>
      <w:r w:rsidR="003C62CC" w:rsidRPr="002D6ECE">
        <w:t>27</w:t>
      </w:r>
      <w:r>
        <w:t>]. Разводка генератора была выполнена в пакете автоматизированного проектирования</w:t>
      </w:r>
      <w:r w:rsidR="006241C8">
        <w:t xml:space="preserve"> печатных плат</w:t>
      </w:r>
      <w:r>
        <w:t xml:space="preserve"> и представлена на </w:t>
      </w:r>
      <w:proofErr w:type="gramStart"/>
      <w:r>
        <w:t>рис. ?</w:t>
      </w:r>
      <w:proofErr w:type="gramEnd"/>
      <w:r>
        <w:t xml:space="preserve">??. </w:t>
      </w:r>
    </w:p>
    <w:p w14:paraId="03AEFCA2" w14:textId="03346AC6" w:rsidR="00955988" w:rsidRPr="00955988" w:rsidRDefault="00955988" w:rsidP="00DD4C3B">
      <w:r>
        <w:t xml:space="preserve">Для достижения большей амплитуды и меньшей длительности импульсов в схеме последовательно соединены 3 ДНЗ </w:t>
      </w:r>
      <w:r w:rsidRPr="00955988">
        <w:t>[2].</w:t>
      </w:r>
    </w:p>
    <w:p w14:paraId="5061CE31" w14:textId="77777777" w:rsidR="00DD4C3B" w:rsidRDefault="00DD4C3B" w:rsidP="00DD4C3B">
      <w:pPr>
        <w:pStyle w:val="a9"/>
      </w:pPr>
      <w:r>
        <w:rPr>
          <w:noProof/>
        </w:rPr>
        <w:drawing>
          <wp:inline distT="0" distB="0" distL="0" distR="0" wp14:anchorId="77D82FA4" wp14:editId="3BA8A19C">
            <wp:extent cx="5940425" cy="4111625"/>
            <wp:effectExtent l="0" t="0" r="3175" b="3175"/>
            <wp:docPr id="1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5"/>
                    <a:stretch/>
                  </pic:blipFill>
                  <pic:spPr bwMode="auto">
                    <a:xfrm>
                      <a:off x="0" y="0"/>
                      <a:ext cx="5940425" cy="4111625"/>
                    </a:xfrm>
                    <a:prstGeom prst="rect">
                      <a:avLst/>
                    </a:prstGeom>
                  </pic:spPr>
                </pic:pic>
              </a:graphicData>
            </a:graphic>
          </wp:inline>
        </w:drawing>
      </w:r>
    </w:p>
    <w:p w14:paraId="53301739" w14:textId="77777777" w:rsidR="00DD4C3B" w:rsidRDefault="00DD4C3B" w:rsidP="00DD4C3B">
      <w:pPr>
        <w:pStyle w:val="a9"/>
      </w:pPr>
      <w:proofErr w:type="gramStart"/>
      <w:r w:rsidRPr="003C62CC">
        <w:rPr>
          <w:highlight w:val="yellow"/>
        </w:rPr>
        <w:t>Рис. ?</w:t>
      </w:r>
      <w:proofErr w:type="gramEnd"/>
      <w:r w:rsidRPr="003C62CC">
        <w:rPr>
          <w:highlight w:val="yellow"/>
        </w:rPr>
        <w:t>??. Разводка генератора СКИ на ДНЗ.</w:t>
      </w:r>
    </w:p>
    <w:p w14:paraId="76F7D559" w14:textId="77777777" w:rsidR="00DD4C3B" w:rsidRDefault="00DD4C3B" w:rsidP="00DD4C3B">
      <w:pPr>
        <w:pStyle w:val="a9"/>
      </w:pPr>
      <w:r>
        <w:rPr>
          <w:noProof/>
        </w:rPr>
        <w:lastRenderedPageBreak/>
        <w:drawing>
          <wp:inline distT="0" distB="0" distL="0" distR="0" wp14:anchorId="4F4CC167" wp14:editId="4EA45D31">
            <wp:extent cx="3197428" cy="2683269"/>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ic:nvPicPr>
                  <pic:blipFill>
                    <a:blip r:embed="rId26"/>
                    <a:stretch/>
                  </pic:blipFill>
                  <pic:spPr bwMode="auto">
                    <a:xfrm>
                      <a:off x="0" y="0"/>
                      <a:ext cx="3197428" cy="2683269"/>
                    </a:xfrm>
                    <a:prstGeom prst="rect">
                      <a:avLst/>
                    </a:prstGeom>
                    <a:ln/>
                  </pic:spPr>
                </pic:pic>
              </a:graphicData>
            </a:graphic>
          </wp:inline>
        </w:drawing>
      </w:r>
    </w:p>
    <w:p w14:paraId="1CC0A9E6" w14:textId="77777777" w:rsidR="00DD4C3B" w:rsidRDefault="00DD4C3B" w:rsidP="00DD4C3B">
      <w:pPr>
        <w:pStyle w:val="a9"/>
      </w:pPr>
      <w:proofErr w:type="gramStart"/>
      <w:r w:rsidRPr="003C62CC">
        <w:rPr>
          <w:highlight w:val="yellow"/>
        </w:rPr>
        <w:t>Рис. ?</w:t>
      </w:r>
      <w:proofErr w:type="gramEnd"/>
      <w:r w:rsidRPr="003C62CC">
        <w:rPr>
          <w:highlight w:val="yellow"/>
        </w:rPr>
        <w:t>??. Изображение платы генератора СКИ на основе ДНЗ.</w:t>
      </w:r>
    </w:p>
    <w:p w14:paraId="2642AC0E" w14:textId="5B436063" w:rsidR="00DD4C3B" w:rsidRDefault="00DD4C3B" w:rsidP="006241C8">
      <w:pPr>
        <w:pStyle w:val="3"/>
        <w:numPr>
          <w:ilvl w:val="2"/>
          <w:numId w:val="14"/>
        </w:numPr>
        <w:ind w:left="0" w:firstLine="0"/>
      </w:pPr>
      <w:bookmarkStart w:id="40" w:name="_Toc125035520"/>
      <w:bookmarkStart w:id="41" w:name="_Toc167190211"/>
      <w:r>
        <w:t>Экспериментальные результаты</w:t>
      </w:r>
      <w:bookmarkEnd w:id="40"/>
      <w:bookmarkEnd w:id="41"/>
    </w:p>
    <w:p w14:paraId="66CF6435" w14:textId="440A6213" w:rsidR="00DD4C3B" w:rsidRDefault="00DD4C3B" w:rsidP="00DD4C3B">
      <w:pPr>
        <w:rPr>
          <w:lang w:eastAsia="ru-RU"/>
        </w:rPr>
      </w:pPr>
      <w:r>
        <w:t xml:space="preserve">Для проведения эксперимента на вход генератора СКИ на ДНЗ подавался запускающий прямоугольный </w:t>
      </w:r>
      <w:r w:rsidR="00B547C2">
        <w:t>виедо</w:t>
      </w:r>
      <w:r>
        <w:t xml:space="preserve">импульс </w:t>
      </w:r>
      <w:r>
        <w:rPr>
          <w:lang w:val="en-US"/>
        </w:rPr>
        <w:t>c</w:t>
      </w:r>
      <w:r>
        <w:t xml:space="preserve"> указанными ранее параметрами с генератора </w:t>
      </w:r>
      <w:r>
        <w:rPr>
          <w:lang w:val="en-US"/>
        </w:rPr>
        <w:t>Agilent</w:t>
      </w:r>
      <w:r>
        <w:t xml:space="preserve"> 81104</w:t>
      </w:r>
      <w:r>
        <w:rPr>
          <w:lang w:val="en-US"/>
        </w:rPr>
        <w:t>A</w:t>
      </w:r>
      <w:r>
        <w:t xml:space="preserve">. В качестве источника постоянного напряжения использовались блоки питания (БП) </w:t>
      </w:r>
      <w:r>
        <w:rPr>
          <w:lang w:val="en-US" w:eastAsia="ru-RU"/>
        </w:rPr>
        <w:t>Keysight</w:t>
      </w:r>
      <w:r>
        <w:rPr>
          <w:lang w:eastAsia="ru-RU"/>
        </w:rPr>
        <w:t xml:space="preserve"> </w:t>
      </w:r>
      <w:r>
        <w:rPr>
          <w:lang w:val="en-US" w:eastAsia="ru-RU"/>
        </w:rPr>
        <w:t>U</w:t>
      </w:r>
      <w:r>
        <w:rPr>
          <w:lang w:eastAsia="ru-RU"/>
        </w:rPr>
        <w:t>8031</w:t>
      </w:r>
      <w:r>
        <w:rPr>
          <w:lang w:val="en-US" w:eastAsia="ru-RU"/>
        </w:rPr>
        <w:t>A</w:t>
      </w:r>
      <w:r>
        <w:rPr>
          <w:lang w:eastAsia="ru-RU"/>
        </w:rPr>
        <w:t xml:space="preserve">. Осциллограммы импульсов снимались с помощью стробоскопического осциллографа </w:t>
      </w:r>
      <w:r>
        <w:rPr>
          <w:lang w:val="en-US" w:eastAsia="ru-RU"/>
        </w:rPr>
        <w:t>Agilent</w:t>
      </w:r>
      <w:r>
        <w:rPr>
          <w:lang w:eastAsia="ru-RU"/>
        </w:rPr>
        <w:t xml:space="preserve"> </w:t>
      </w:r>
      <w:r>
        <w:rPr>
          <w:lang w:val="en-US" w:eastAsia="ru-RU"/>
        </w:rPr>
        <w:t>DCA</w:t>
      </w:r>
      <w:r>
        <w:rPr>
          <w:lang w:eastAsia="ru-RU"/>
        </w:rPr>
        <w:t>-</w:t>
      </w:r>
      <w:r>
        <w:rPr>
          <w:lang w:val="en-US" w:eastAsia="ru-RU"/>
        </w:rPr>
        <w:t>X</w:t>
      </w:r>
      <w:r>
        <w:rPr>
          <w:lang w:eastAsia="ru-RU"/>
        </w:rPr>
        <w:t xml:space="preserve"> 8100</w:t>
      </w:r>
      <w:r>
        <w:rPr>
          <w:lang w:val="en-US" w:eastAsia="ru-RU"/>
        </w:rPr>
        <w:t>D</w:t>
      </w:r>
      <w:r>
        <w:rPr>
          <w:lang w:eastAsia="ru-RU"/>
        </w:rPr>
        <w:t>.</w:t>
      </w:r>
    </w:p>
    <w:p w14:paraId="3D443E43" w14:textId="5C2A6B34" w:rsidR="00DD4C3B" w:rsidRDefault="00DD4C3B" w:rsidP="00DD4C3B">
      <w:pPr>
        <w:rPr>
          <w:lang w:eastAsia="ru-RU"/>
        </w:rPr>
      </w:pPr>
      <w:r>
        <w:rPr>
          <w:lang w:eastAsia="ru-RU"/>
        </w:rPr>
        <w:t xml:space="preserve">Осциллограммы импульсов, полученных в ходе эксперимента, показаны на </w:t>
      </w:r>
      <w:proofErr w:type="gramStart"/>
      <w:r>
        <w:rPr>
          <w:lang w:eastAsia="ru-RU"/>
        </w:rPr>
        <w:t>рис. ?</w:t>
      </w:r>
      <w:proofErr w:type="gramEnd"/>
      <w:r>
        <w:rPr>
          <w:lang w:eastAsia="ru-RU"/>
        </w:rPr>
        <w:t>??.</w:t>
      </w:r>
    </w:p>
    <w:p w14:paraId="625F9902" w14:textId="7B5086E7" w:rsidR="00CF3C35" w:rsidRDefault="00CF3C35" w:rsidP="00DD4C3B">
      <w:pPr>
        <w:rPr>
          <w:lang w:eastAsia="ru-RU"/>
        </w:rPr>
      </w:pPr>
      <w:r>
        <w:rPr>
          <w:noProof/>
          <w:lang w:eastAsia="ru-RU"/>
        </w:rPr>
        <w:lastRenderedPageBreak/>
        <w:drawing>
          <wp:inline distT="0" distB="0" distL="0" distR="0" wp14:anchorId="60BEDFD6" wp14:editId="615B015F">
            <wp:extent cx="5303531" cy="4133096"/>
            <wp:effectExtent l="0" t="0" r="0" b="127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pic:cNvPicPr/>
                  </pic:nvPicPr>
                  <pic:blipFill>
                    <a:blip r:embed="rId27">
                      <a:extLst>
                        <a:ext uri="{28A0092B-C50C-407E-A947-70E740481C1C}">
                          <a14:useLocalDpi xmlns:a14="http://schemas.microsoft.com/office/drawing/2010/main" val="0"/>
                        </a:ext>
                      </a:extLst>
                    </a:blip>
                    <a:stretch>
                      <a:fillRect/>
                    </a:stretch>
                  </pic:blipFill>
                  <pic:spPr>
                    <a:xfrm>
                      <a:off x="0" y="0"/>
                      <a:ext cx="5303531" cy="4133096"/>
                    </a:xfrm>
                    <a:prstGeom prst="rect">
                      <a:avLst/>
                    </a:prstGeom>
                  </pic:spPr>
                </pic:pic>
              </a:graphicData>
            </a:graphic>
          </wp:inline>
        </w:drawing>
      </w:r>
    </w:p>
    <w:p w14:paraId="5B54539D" w14:textId="123AF643" w:rsidR="00CF3C35" w:rsidRPr="00CF3C35" w:rsidRDefault="00CF3C35" w:rsidP="00DD4C3B">
      <w:pPr>
        <w:rPr>
          <w:lang w:val="en-US" w:eastAsia="ru-RU"/>
        </w:rPr>
      </w:pPr>
      <w:proofErr w:type="gramStart"/>
      <w:r>
        <w:rPr>
          <w:lang w:eastAsia="ru-RU"/>
        </w:rPr>
        <w:t>Рис. ?</w:t>
      </w:r>
      <w:proofErr w:type="gramEnd"/>
      <w:r>
        <w:rPr>
          <w:lang w:eastAsia="ru-RU"/>
        </w:rPr>
        <w:t>??. Положительный СКИ на выходе генератора</w:t>
      </w:r>
    </w:p>
    <w:p w14:paraId="7E157796" w14:textId="77777777" w:rsidR="00DD4C3B" w:rsidRDefault="00DD4C3B" w:rsidP="00DD4C3B">
      <w:pPr>
        <w:pStyle w:val="a9"/>
        <w:rPr>
          <w:lang w:val="en-US"/>
        </w:rPr>
      </w:pPr>
      <w:r>
        <w:rPr>
          <w:noProof/>
          <w:lang w:val="en-US"/>
        </w:rPr>
        <w:drawing>
          <wp:inline distT="0" distB="0" distL="0" distR="0" wp14:anchorId="1297F34D" wp14:editId="6A5D83EC">
            <wp:extent cx="4968815" cy="3726478"/>
            <wp:effectExtent l="0" t="0" r="3810" b="7620"/>
            <wp:docPr id="5"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8"/>
                    <a:stretch/>
                  </pic:blipFill>
                  <pic:spPr bwMode="auto">
                    <a:xfrm>
                      <a:off x="0" y="0"/>
                      <a:ext cx="4974020" cy="3730381"/>
                    </a:xfrm>
                    <a:prstGeom prst="rect">
                      <a:avLst/>
                    </a:prstGeom>
                  </pic:spPr>
                </pic:pic>
              </a:graphicData>
            </a:graphic>
          </wp:inline>
        </w:drawing>
      </w:r>
    </w:p>
    <w:p w14:paraId="1899C13C" w14:textId="77777777" w:rsidR="00DD4C3B" w:rsidRDefault="00DD4C3B" w:rsidP="00DD4C3B">
      <w:pPr>
        <w:pStyle w:val="a9"/>
      </w:pPr>
      <w:proofErr w:type="gramStart"/>
      <w:r>
        <w:t>Рис. ?</w:t>
      </w:r>
      <w:proofErr w:type="gramEnd"/>
      <w:r>
        <w:t>??. Осциллограмма отрицательного импульса, полученного экспериментально.</w:t>
      </w:r>
    </w:p>
    <w:p w14:paraId="5D96EB7E" w14:textId="77777777" w:rsidR="00DD4C3B" w:rsidRDefault="00DD4C3B" w:rsidP="00DD4C3B">
      <w:r>
        <w:lastRenderedPageBreak/>
        <w:t xml:space="preserve">В ходе эксперимента удалось сформировать импульс с амплитудой более 40 В и длительностью по полувысоте 180 пс. </w:t>
      </w:r>
    </w:p>
    <w:p w14:paraId="5C9FC78A" w14:textId="3F766C44" w:rsidR="00DD4C3B" w:rsidRDefault="00510585" w:rsidP="00510585">
      <w:pPr>
        <w:pStyle w:val="2"/>
        <w:numPr>
          <w:ilvl w:val="0"/>
          <w:numId w:val="0"/>
        </w:numPr>
        <w:ind w:left="792"/>
      </w:pPr>
      <w:bookmarkStart w:id="42" w:name="_Toc167190212"/>
      <w:r>
        <w:t>3.2. Генератор СКИ импульсного типа с двумя запускающими импульсами</w:t>
      </w:r>
      <w:bookmarkEnd w:id="42"/>
    </w:p>
    <w:p w14:paraId="3D244D36" w14:textId="088686D6" w:rsidR="00510585" w:rsidRDefault="00510585" w:rsidP="00510585">
      <w:r w:rsidRPr="00510585">
        <w:t xml:space="preserve">Уровень последействующих искажений и форма видеоимпульса оказывают критическое влияние при формировании сверхкоротких импульсов (СКИ) сложных форм (таких как моноцикл и дуплет Гаусса) с помощью сумматоров конструкции Уилкинсона. Для улучшения формы сигналов и уменьшения уровня последействующих искажений был предложен метод формирования видеоимпульсов с помощью генераторов с регулируемым временем накопления и рассасывания заряда в структуре </w:t>
      </w:r>
      <w:r w:rsidR="00B547C2">
        <w:t>ДНЗ</w:t>
      </w:r>
      <w:r w:rsidRPr="00510585">
        <w:t>, используемого в качестве токоразмыкающего элемента в схеме генерации. В ходе работы была разработана схема генератора СКИ с двумя каналами управления и на её основе был изготовлен экспериментальный образец. При проведении натурного эксперимента был получен СКИ с амплитудой 38 В и длительностью 200 пс. Уровень последействующих искажений составил 4.2% относительно амплитуды видеоимпульса. Этот показатель улучшился в три раза относительно решений, с которым проводилось сравнение. Также были исследованы возможности перестройки параметров результирующего СКИ с помощью изменения времени накопления заряда и регулировки задержки между концом накопления заряда и началом его рассасывания. Возможный интервал перестройки по длительности составил 97%, по амплитуде 46%. Благодаря низкому уровню искажений, полученный импульс может быть использован для формирования моноциклов и дуплетов Гаусса с помощью сумматора конструкции Уилкинсона.</w:t>
      </w:r>
    </w:p>
    <w:p w14:paraId="18C4F85C" w14:textId="4F2CD4CF" w:rsidR="00510585" w:rsidRDefault="00510585" w:rsidP="00510585">
      <w:pPr>
        <w:pStyle w:val="3"/>
        <w:numPr>
          <w:ilvl w:val="0"/>
          <w:numId w:val="0"/>
        </w:numPr>
        <w:ind w:left="720"/>
      </w:pPr>
      <w:bookmarkStart w:id="43" w:name="_Toc167190213"/>
      <w:r>
        <w:t>3.2.1. Модель генератора СКИ с двумя запускающими импульсами</w:t>
      </w:r>
      <w:bookmarkEnd w:id="43"/>
    </w:p>
    <w:p w14:paraId="5F56DE97" w14:textId="77777777" w:rsidR="00B6748F" w:rsidRPr="000D309F" w:rsidRDefault="00B6748F" w:rsidP="00B6748F">
      <w:r>
        <w:t xml:space="preserve">Алгоритм независимого управления длительностями накопления и рассасывания заряда можно описать при помощи иллюстрации на рисунке 1. На первой стадии происходит накачка заряда в активную область ДНЗ. Время </w:t>
      </w:r>
      <w:r>
        <w:lastRenderedPageBreak/>
        <w:t xml:space="preserve">накачки ограничено диапазоном времени </w:t>
      </w:r>
      <w:r>
        <w:rPr>
          <w:lang w:val="en-US"/>
        </w:rPr>
        <w:t>t</w:t>
      </w:r>
      <w:r w:rsidRPr="00280EF8">
        <w:t>1-</w:t>
      </w:r>
      <w:r>
        <w:rPr>
          <w:lang w:val="en-US"/>
        </w:rPr>
        <w:t>t</w:t>
      </w:r>
      <w:r w:rsidRPr="00280EF8">
        <w:t>2</w:t>
      </w:r>
      <w:r>
        <w:t xml:space="preserve">. В примере используется отрицательный импульс накопления, обусловленный включения диодов. Процесс рассасывания заряда происходит на отрезке времени </w:t>
      </w:r>
      <w:r>
        <w:rPr>
          <w:lang w:val="en-US"/>
        </w:rPr>
        <w:t>t</w:t>
      </w:r>
      <w:r w:rsidRPr="00280EF8">
        <w:t>2-</w:t>
      </w:r>
      <w:r>
        <w:rPr>
          <w:lang w:val="en-US"/>
        </w:rPr>
        <w:t>t</w:t>
      </w:r>
      <w:r w:rsidRPr="00280EF8">
        <w:t>3</w:t>
      </w:r>
      <w:r>
        <w:t xml:space="preserve">. В момент </w:t>
      </w:r>
      <w:r>
        <w:rPr>
          <w:lang w:val="en-US"/>
        </w:rPr>
        <w:t>t</w:t>
      </w:r>
      <w:r w:rsidRPr="000D309F">
        <w:t>3</w:t>
      </w:r>
      <w:r>
        <w:t xml:space="preserve"> происходит резкое восстановление сопротивления ДНЗ. СКИ формируется в промежутке времени </w:t>
      </w:r>
      <w:r>
        <w:rPr>
          <w:lang w:val="en-US"/>
        </w:rPr>
        <w:t>t</w:t>
      </w:r>
      <w:r w:rsidRPr="000D309F">
        <w:t>3-</w:t>
      </w:r>
      <w:r>
        <w:rPr>
          <w:lang w:val="en-US"/>
        </w:rPr>
        <w:t>t</w:t>
      </w:r>
      <w:r w:rsidRPr="000D309F">
        <w:t>4.</w:t>
      </w:r>
    </w:p>
    <w:p w14:paraId="22A625F1" w14:textId="77777777" w:rsidR="00B6748F" w:rsidRPr="000D309F" w:rsidRDefault="00B6748F" w:rsidP="00B6748F">
      <w:r>
        <w:t>Для работы алгоритма необходимо использовать двухканальную схему управления зарядом ДНЗ. Для этого предлагается использовать два транзистора и запускающих генератора. Схема двухканального формирователя СКИ изображена на рисунке 2. Процесс накопления в схеме происходит за счет</w:t>
      </w:r>
      <w:r w:rsidRPr="00BD3226">
        <w:t xml:space="preserve"> </w:t>
      </w:r>
      <w:r>
        <w:t xml:space="preserve">прямоугольного импульса с генератора </w:t>
      </w:r>
      <w:r>
        <w:rPr>
          <w:lang w:val="en-US"/>
        </w:rPr>
        <w:t>G</w:t>
      </w:r>
      <w:r w:rsidRPr="000D309F">
        <w:t xml:space="preserve">2 </w:t>
      </w:r>
      <w:r>
        <w:t>и</w:t>
      </w:r>
      <w:r w:rsidRPr="000D309F">
        <w:t xml:space="preserve"> </w:t>
      </w:r>
      <w:r>
        <w:t xml:space="preserve">транзистора </w:t>
      </w:r>
      <w:r>
        <w:rPr>
          <w:lang w:val="en-US"/>
        </w:rPr>
        <w:t>VT</w:t>
      </w:r>
      <w:r>
        <w:t xml:space="preserve">2. Импульс рассасывания формируется при помощи </w:t>
      </w:r>
      <w:r>
        <w:rPr>
          <w:lang w:val="en-US"/>
        </w:rPr>
        <w:t>G</w:t>
      </w:r>
      <w:r w:rsidRPr="000D309F">
        <w:t xml:space="preserve">1 </w:t>
      </w:r>
      <w:r>
        <w:t xml:space="preserve">и </w:t>
      </w:r>
      <w:r>
        <w:rPr>
          <w:lang w:val="en-US"/>
        </w:rPr>
        <w:t>VT</w:t>
      </w:r>
      <w:r w:rsidRPr="000D309F">
        <w:t xml:space="preserve">1. </w:t>
      </w:r>
      <w:r>
        <w:t xml:space="preserve">Ток накачки и рассасывания формируют блоки питания (БП) </w:t>
      </w:r>
      <w:r>
        <w:rPr>
          <w:lang w:val="en-US"/>
        </w:rPr>
        <w:t>V</w:t>
      </w:r>
      <w:r w:rsidRPr="000D309F">
        <w:t xml:space="preserve">- </w:t>
      </w:r>
      <w:r>
        <w:t xml:space="preserve">и </w:t>
      </w:r>
      <w:r>
        <w:rPr>
          <w:lang w:val="en-US"/>
        </w:rPr>
        <w:t>V</w:t>
      </w:r>
      <w:r w:rsidRPr="000D309F">
        <w:t xml:space="preserve">+ </w:t>
      </w:r>
      <w:r>
        <w:t xml:space="preserve">соответственно. Полярности токов накачки и рассасывания зависят от включения ДНЗ в цепь. </w:t>
      </w:r>
    </w:p>
    <w:p w14:paraId="5B0A5548" w14:textId="77777777" w:rsidR="00B6748F" w:rsidRDefault="00B6748F" w:rsidP="00B6748F"/>
    <w:p w14:paraId="367696FB" w14:textId="315B9E75" w:rsidR="00B6748F" w:rsidRDefault="00B6748F" w:rsidP="00B6748F">
      <w:pPr>
        <w:ind w:firstLine="0"/>
        <w:jc w:val="center"/>
        <w:rPr>
          <w:noProof/>
        </w:rPr>
      </w:pPr>
      <w:r w:rsidRPr="00B30872">
        <w:rPr>
          <w:noProof/>
        </w:rPr>
        <w:drawing>
          <wp:inline distT="0" distB="0" distL="0" distR="0" wp14:anchorId="06B1D595" wp14:editId="48AD09BE">
            <wp:extent cx="3442211" cy="2590775"/>
            <wp:effectExtent l="0" t="0" r="635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93289" name=""/>
                    <pic:cNvPicPr/>
                  </pic:nvPicPr>
                  <pic:blipFill>
                    <a:blip r:embed="rId29"/>
                    <a:stretch>
                      <a:fillRect/>
                    </a:stretch>
                  </pic:blipFill>
                  <pic:spPr>
                    <a:xfrm>
                      <a:off x="0" y="0"/>
                      <a:ext cx="3441700" cy="2590165"/>
                    </a:xfrm>
                    <a:prstGeom prst="rect">
                      <a:avLst/>
                    </a:prstGeom>
                  </pic:spPr>
                </pic:pic>
              </a:graphicData>
            </a:graphic>
          </wp:inline>
        </w:drawing>
      </w:r>
    </w:p>
    <w:p w14:paraId="7E8ADD44" w14:textId="77777777" w:rsidR="00B6748F" w:rsidRPr="007F6CFA" w:rsidRDefault="00B6748F" w:rsidP="00B6748F">
      <w:pPr>
        <w:pStyle w:val="afb"/>
        <w:rPr>
          <w:sz w:val="28"/>
          <w:szCs w:val="28"/>
        </w:rPr>
      </w:pPr>
      <w:r w:rsidRPr="003C62CC">
        <w:rPr>
          <w:sz w:val="28"/>
          <w:szCs w:val="28"/>
          <w:highlight w:val="yellow"/>
        </w:rPr>
        <w:t>Рис. 1. Иллюстрация процесса формирования импульса.</w:t>
      </w:r>
    </w:p>
    <w:p w14:paraId="305781D9" w14:textId="77777777" w:rsidR="00B6748F" w:rsidRDefault="00B6748F" w:rsidP="00B6748F">
      <w:pPr>
        <w:pStyle w:val="af9"/>
      </w:pPr>
    </w:p>
    <w:p w14:paraId="281D3D52" w14:textId="77777777" w:rsidR="00B6748F" w:rsidRPr="00CA56C4" w:rsidRDefault="00B6748F" w:rsidP="00B6748F">
      <w:r>
        <w:t>Предложенная схема позволяет обеспечить независимое управление процессами накопления и рассасывания заряда. Два источника запускающих видеоимпульсов позволяют регулировать длительность и моменты начала этих процессов, а также их задержки друг относительно друга. С помощью источников питания можно регулировать величину прямого и обратного токов.</w:t>
      </w:r>
    </w:p>
    <w:p w14:paraId="45377C84" w14:textId="77777777" w:rsidR="00B6748F" w:rsidRDefault="00B6748F" w:rsidP="00B6748F">
      <w:r>
        <w:lastRenderedPageBreak/>
        <w:t xml:space="preserve">Была реализована модель схемы генератора, изображённой на рисунке 2. Для описания работы транзистора использовалась модель </w:t>
      </w:r>
      <w:proofErr w:type="spellStart"/>
      <w:r>
        <w:rPr>
          <w:lang w:val="en-US"/>
        </w:rPr>
        <w:t>Ampleon</w:t>
      </w:r>
      <w:proofErr w:type="spellEnd"/>
      <w:r w:rsidRPr="0009366B">
        <w:t xml:space="preserve"> </w:t>
      </w:r>
      <w:r>
        <w:rPr>
          <w:lang w:val="en-US"/>
        </w:rPr>
        <w:t>BLF</w:t>
      </w:r>
      <w:r w:rsidRPr="0009366B">
        <w:t>571</w:t>
      </w:r>
      <w:r>
        <w:t xml:space="preserve">, предоставленная производителем полупроводникового элемента </w:t>
      </w:r>
      <w:r w:rsidRPr="003C62CC">
        <w:rPr>
          <w:highlight w:val="yellow"/>
        </w:rPr>
        <w:t>[4].</w:t>
      </w:r>
      <w:r>
        <w:t xml:space="preserve"> Для формирования СКИ использовались два последовательно включенных ДНЗ. Последовательное включение позволяет увеличить амплитуду видеоимпульса </w:t>
      </w:r>
      <w:r w:rsidRPr="0030218A">
        <w:t>[</w:t>
      </w:r>
      <w:r w:rsidRPr="00F702E4">
        <w:t>5</w:t>
      </w:r>
      <w:r w:rsidRPr="0030218A">
        <w:t>]</w:t>
      </w:r>
      <w:r>
        <w:t xml:space="preserve">. Для уточнения работы диода использовалась модель, описанная в </w:t>
      </w:r>
      <w:r w:rsidRPr="00F702E4">
        <w:t>[</w:t>
      </w:r>
      <w:r w:rsidRPr="009C703B">
        <w:t>6</w:t>
      </w:r>
      <w:r w:rsidRPr="00F702E4">
        <w:t>]</w:t>
      </w:r>
      <w:r>
        <w:t>. В модели использовались запускающие импульсы</w:t>
      </w:r>
      <w:r w:rsidRPr="009C703B">
        <w:t>,</w:t>
      </w:r>
      <w:r>
        <w:t xml:space="preserve"> приближенные к возможностям экспериментального оборудования, располагаемого у авторов статьи. Фронты импульсов составляли 3 нс, длительности импульсов не менее 6 нс. Гауссовский видеоимпульс наблюдался на нагрузке </w:t>
      </w:r>
      <w:proofErr w:type="spellStart"/>
      <w:r>
        <w:rPr>
          <w:lang w:val="en-US"/>
        </w:rPr>
        <w:t>Rload</w:t>
      </w:r>
      <w:proofErr w:type="spellEnd"/>
      <w:r>
        <w:t xml:space="preserve"> с омическим сопротивлением 50 Ом.</w:t>
      </w:r>
    </w:p>
    <w:p w14:paraId="7CB0AA6B" w14:textId="77777777" w:rsidR="00B6748F" w:rsidRPr="003A4F85" w:rsidRDefault="00B6748F" w:rsidP="00B6748F">
      <w:r>
        <w:t>На выходе представленной схемы был получен квазигауссов СКИ. Осциллограмма сигнала изображена на рисунке 3. Амплитуда сигнала составила 68 В, длительность по полувысоте 200 пс. Также важно отметить отсутствие высокочастотных колебаний после заднего фронта импульса, которые часто наблюдаются в других схемах генерации с использованием ДНЗ. Это свойство позволяет использовать формирователь СКИ вместе с сумматорами СШП</w:t>
      </w:r>
      <w:r w:rsidRPr="003A4F85">
        <w:t xml:space="preserve"> [</w:t>
      </w:r>
      <w:r>
        <w:t>7-8</w:t>
      </w:r>
      <w:r w:rsidRPr="003A4F85">
        <w:t>]</w:t>
      </w:r>
      <w:r>
        <w:t xml:space="preserve"> видеоимпульсов, так как при сложении последовательно идущих импульсов они не будут оказывать влияние своими послеимпульсными искажениями на форму следующих видеоимпульсов.</w:t>
      </w:r>
    </w:p>
    <w:p w14:paraId="2086BC3D" w14:textId="77777777" w:rsidR="00B6748F" w:rsidRPr="00646B38" w:rsidRDefault="00B6748F" w:rsidP="00B6748F"/>
    <w:tbl>
      <w:tblPr>
        <w:tblW w:w="0" w:type="auto"/>
        <w:tblLook w:val="04A0" w:firstRow="1" w:lastRow="0" w:firstColumn="1" w:lastColumn="0" w:noHBand="0" w:noVBand="1"/>
      </w:tblPr>
      <w:tblGrid>
        <w:gridCol w:w="4513"/>
        <w:gridCol w:w="4842"/>
      </w:tblGrid>
      <w:tr w:rsidR="00B6748F" w14:paraId="6D5F6CB6" w14:textId="77777777" w:rsidTr="007553BD">
        <w:tc>
          <w:tcPr>
            <w:tcW w:w="4643" w:type="dxa"/>
            <w:shd w:val="clear" w:color="auto" w:fill="auto"/>
          </w:tcPr>
          <w:p w14:paraId="6BF04341" w14:textId="7C101EC7" w:rsidR="00B6748F" w:rsidRDefault="00B6748F" w:rsidP="007553BD">
            <w:pPr>
              <w:ind w:firstLine="0"/>
            </w:pPr>
            <w:r w:rsidRPr="00BD64C8">
              <w:rPr>
                <w:noProof/>
              </w:rPr>
              <w:lastRenderedPageBreak/>
              <w:drawing>
                <wp:inline distT="0" distB="0" distL="0" distR="0" wp14:anchorId="6F5B5CC3" wp14:editId="0CF7088F">
                  <wp:extent cx="2743200" cy="30454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6756" name=""/>
                          <pic:cNvPicPr/>
                        </pic:nvPicPr>
                        <pic:blipFill>
                          <a:blip r:embed="rId30"/>
                          <a:stretch>
                            <a:fillRect/>
                          </a:stretch>
                        </pic:blipFill>
                        <pic:spPr>
                          <a:xfrm>
                            <a:off x="0" y="0"/>
                            <a:ext cx="2743200" cy="3045460"/>
                          </a:xfrm>
                          <a:prstGeom prst="rect">
                            <a:avLst/>
                          </a:prstGeom>
                        </pic:spPr>
                      </pic:pic>
                    </a:graphicData>
                  </a:graphic>
                </wp:inline>
              </w:drawing>
            </w:r>
          </w:p>
        </w:tc>
        <w:tc>
          <w:tcPr>
            <w:tcW w:w="4643" w:type="dxa"/>
            <w:shd w:val="clear" w:color="auto" w:fill="auto"/>
          </w:tcPr>
          <w:p w14:paraId="7B50FF4F" w14:textId="0684C891" w:rsidR="00B6748F" w:rsidRDefault="00B6748F" w:rsidP="007553BD">
            <w:pPr>
              <w:ind w:firstLine="0"/>
            </w:pPr>
            <w:r w:rsidRPr="00DE1DC0">
              <w:rPr>
                <w:noProof/>
              </w:rPr>
              <w:drawing>
                <wp:inline distT="0" distB="0" distL="0" distR="0" wp14:anchorId="1F02A86B" wp14:editId="7A1EB14D">
                  <wp:extent cx="2950210" cy="2854325"/>
                  <wp:effectExtent l="0" t="0" r="254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50210" cy="2854325"/>
                          </a:xfrm>
                          <a:prstGeom prst="rect">
                            <a:avLst/>
                          </a:prstGeom>
                          <a:noFill/>
                          <a:ln>
                            <a:noFill/>
                          </a:ln>
                        </pic:spPr>
                      </pic:pic>
                    </a:graphicData>
                  </a:graphic>
                </wp:inline>
              </w:drawing>
            </w:r>
          </w:p>
        </w:tc>
      </w:tr>
      <w:tr w:rsidR="00B6748F" w14:paraId="039E681E" w14:textId="77777777" w:rsidTr="007553BD">
        <w:tc>
          <w:tcPr>
            <w:tcW w:w="4643" w:type="dxa"/>
            <w:shd w:val="clear" w:color="auto" w:fill="auto"/>
          </w:tcPr>
          <w:p w14:paraId="00DA7B6E" w14:textId="77777777" w:rsidR="00B6748F" w:rsidRPr="007F6CFA" w:rsidRDefault="00B6748F" w:rsidP="007553BD">
            <w:pPr>
              <w:pStyle w:val="afb"/>
              <w:rPr>
                <w:sz w:val="28"/>
                <w:szCs w:val="28"/>
              </w:rPr>
            </w:pPr>
            <w:r w:rsidRPr="007F6CFA">
              <w:rPr>
                <w:sz w:val="28"/>
                <w:szCs w:val="28"/>
              </w:rPr>
              <w:t>Рис. 2. Электрическая принципиальная схема генератора СКИ с независимым управлением накачкой и рассасыванием заряда в ДНЗ.</w:t>
            </w:r>
          </w:p>
          <w:p w14:paraId="58BDE16F" w14:textId="77777777" w:rsidR="00B6748F" w:rsidRDefault="00B6748F" w:rsidP="007553BD">
            <w:pPr>
              <w:ind w:firstLine="0"/>
            </w:pPr>
          </w:p>
        </w:tc>
        <w:tc>
          <w:tcPr>
            <w:tcW w:w="4643" w:type="dxa"/>
            <w:shd w:val="clear" w:color="auto" w:fill="auto"/>
          </w:tcPr>
          <w:p w14:paraId="077E3B31" w14:textId="77777777" w:rsidR="00B6748F" w:rsidRPr="007F6CFA" w:rsidRDefault="00B6748F" w:rsidP="007553BD">
            <w:pPr>
              <w:pStyle w:val="afb"/>
              <w:rPr>
                <w:sz w:val="28"/>
                <w:szCs w:val="28"/>
              </w:rPr>
            </w:pPr>
            <w:r w:rsidRPr="007F6CFA">
              <w:rPr>
                <w:sz w:val="28"/>
                <w:szCs w:val="28"/>
              </w:rPr>
              <w:t xml:space="preserve">Рис. 3. Осциллограмма видеоимпульса, наблюдаемого на нагрузке. </w:t>
            </w:r>
          </w:p>
          <w:p w14:paraId="10B179E8" w14:textId="77777777" w:rsidR="00B6748F" w:rsidRDefault="00B6748F" w:rsidP="007553BD">
            <w:pPr>
              <w:ind w:firstLine="0"/>
            </w:pPr>
          </w:p>
        </w:tc>
      </w:tr>
    </w:tbl>
    <w:p w14:paraId="6F0CE82A" w14:textId="77777777" w:rsidR="00B6748F" w:rsidRDefault="00B6748F" w:rsidP="00B6748F">
      <w:r>
        <w:t xml:space="preserve">Была получена зависимость формы импульса от длительности процесса накопления заряда. Ток накачки и время рассасывания были зафиксированы. Когда длительность импульса накачки увеличивается на такую же величину, то увеличивается и задержка импульса рассасывания, чтобы импульсы шли последовательно. Из рисунка 4 видно, что с увеличением времени накопления заряда растет амплитуда и длительность видеоимпульса. Таким образом, регулируя длительность одного из запускающих импульсов, можно менять параметры результирующего СКИ. </w:t>
      </w:r>
    </w:p>
    <w:p w14:paraId="5D3385F9" w14:textId="77777777" w:rsidR="00B6748F" w:rsidRPr="009879DB" w:rsidRDefault="00B6748F" w:rsidP="00B6748F"/>
    <w:p w14:paraId="1CA77EE5" w14:textId="3EBBDA15" w:rsidR="00B6748F" w:rsidRDefault="00B6748F" w:rsidP="00B6748F">
      <w:pPr>
        <w:ind w:firstLine="0"/>
        <w:jc w:val="center"/>
        <w:rPr>
          <w:noProof/>
        </w:rPr>
      </w:pPr>
      <w:r w:rsidRPr="00BD64C8">
        <w:rPr>
          <w:noProof/>
        </w:rPr>
        <w:drawing>
          <wp:inline distT="0" distB="0" distL="0" distR="0" wp14:anchorId="4403C2D9" wp14:editId="0FC975E0">
            <wp:extent cx="5116830" cy="1927860"/>
            <wp:effectExtent l="0" t="0" r="7620" b="15240"/>
            <wp:docPr id="23" name="Chart 2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60BBDE12" w14:textId="77777777" w:rsidR="00B6748F" w:rsidRPr="007F6CFA" w:rsidRDefault="00B6748F" w:rsidP="00B6748F">
      <w:pPr>
        <w:pStyle w:val="afb"/>
        <w:rPr>
          <w:sz w:val="28"/>
          <w:szCs w:val="28"/>
        </w:rPr>
      </w:pPr>
      <w:r w:rsidRPr="003C62CC">
        <w:rPr>
          <w:sz w:val="28"/>
          <w:szCs w:val="28"/>
          <w:highlight w:val="yellow"/>
        </w:rPr>
        <w:lastRenderedPageBreak/>
        <w:t>Рис. 4. Зависимости амплитуды и длительности импульса от времени накачки.</w:t>
      </w:r>
      <w:r w:rsidRPr="007F6CFA">
        <w:rPr>
          <w:sz w:val="28"/>
          <w:szCs w:val="28"/>
        </w:rPr>
        <w:t xml:space="preserve"> </w:t>
      </w:r>
    </w:p>
    <w:p w14:paraId="05ECE059" w14:textId="68F1C9E7" w:rsidR="00510585" w:rsidRDefault="00510585" w:rsidP="00510585"/>
    <w:p w14:paraId="1EDB8633" w14:textId="79A8C42F" w:rsidR="0047377B" w:rsidRDefault="0047377B" w:rsidP="002C5411">
      <w:pPr>
        <w:pStyle w:val="3"/>
        <w:numPr>
          <w:ilvl w:val="2"/>
          <w:numId w:val="14"/>
        </w:numPr>
      </w:pPr>
      <w:bookmarkStart w:id="44" w:name="_Toc167190214"/>
      <w:r>
        <w:t>Экспериментальное исследование генератора СКИ с двумя запускаюшими импульсами</w:t>
      </w:r>
      <w:bookmarkEnd w:id="44"/>
    </w:p>
    <w:p w14:paraId="3271C353" w14:textId="77777777" w:rsidR="00B6748F" w:rsidRPr="007F6CFA" w:rsidRDefault="00B6748F" w:rsidP="00B6748F">
      <w:pPr>
        <w:rPr>
          <w:szCs w:val="28"/>
        </w:rPr>
      </w:pPr>
      <w:r w:rsidRPr="007F6CFA">
        <w:rPr>
          <w:szCs w:val="28"/>
        </w:rPr>
        <w:t xml:space="preserve">Для экспериментального подтверждения предложенного схемотехнического решения был разработан образец генератора СКИ. Монтаж генератора выполнен на подложке из материала </w:t>
      </w:r>
      <w:r w:rsidRPr="007F6CFA">
        <w:rPr>
          <w:szCs w:val="28"/>
          <w:lang w:val="en-US"/>
        </w:rPr>
        <w:t>Rogers</w:t>
      </w:r>
      <w:r w:rsidRPr="007F6CFA">
        <w:rPr>
          <w:szCs w:val="28"/>
        </w:rPr>
        <w:t xml:space="preserve"> </w:t>
      </w:r>
      <w:r w:rsidRPr="007F6CFA">
        <w:rPr>
          <w:szCs w:val="28"/>
          <w:lang w:val="en-US"/>
        </w:rPr>
        <w:t>RO</w:t>
      </w:r>
      <w:r w:rsidRPr="007F6CFA">
        <w:rPr>
          <w:szCs w:val="28"/>
        </w:rPr>
        <w:t>4350</w:t>
      </w:r>
      <w:r w:rsidRPr="007F6CFA">
        <w:rPr>
          <w:szCs w:val="28"/>
          <w:lang w:val="en-US"/>
        </w:rPr>
        <w:t>D</w:t>
      </w:r>
      <w:r w:rsidRPr="007F6CFA">
        <w:rPr>
          <w:szCs w:val="28"/>
        </w:rPr>
        <w:t xml:space="preserve"> с диэлектрической проницаемостью 3.48 и толщиной диэлектрика 0.76 мм. Данный материал был выбран в связи с частотными свойствами, позволяющими его использование без изменения электрофизических характеристик вплоть до 5 ГГц, что соответствует верхней границе частот рассматриваемого импульса. При монтаже применены </w:t>
      </w:r>
      <w:proofErr w:type="spellStart"/>
      <w:r w:rsidRPr="007F6CFA">
        <w:rPr>
          <w:szCs w:val="28"/>
        </w:rPr>
        <w:t>бескорпусные</w:t>
      </w:r>
      <w:proofErr w:type="spellEnd"/>
      <w:r w:rsidRPr="007F6CFA">
        <w:rPr>
          <w:szCs w:val="28"/>
        </w:rPr>
        <w:t xml:space="preserve"> транзисторы фирмы </w:t>
      </w:r>
      <w:proofErr w:type="spellStart"/>
      <w:r w:rsidRPr="007F6CFA">
        <w:rPr>
          <w:szCs w:val="28"/>
          <w:lang w:val="en-US"/>
        </w:rPr>
        <w:t>Ampleon</w:t>
      </w:r>
      <w:proofErr w:type="spellEnd"/>
      <w:r w:rsidRPr="007F6CFA">
        <w:rPr>
          <w:szCs w:val="28"/>
        </w:rPr>
        <w:t>–</w:t>
      </w:r>
      <w:r w:rsidRPr="007F6CFA">
        <w:rPr>
          <w:szCs w:val="28"/>
          <w:lang w:val="en-US"/>
        </w:rPr>
        <w:t>BLF</w:t>
      </w:r>
      <w:r w:rsidRPr="007F6CFA">
        <w:rPr>
          <w:szCs w:val="28"/>
        </w:rPr>
        <w:t xml:space="preserve">574 [8] и диоды с накоплением заряда </w:t>
      </w:r>
      <w:proofErr w:type="spellStart"/>
      <w:r w:rsidRPr="007F6CFA">
        <w:rPr>
          <w:szCs w:val="28"/>
          <w:lang w:val="en-US"/>
        </w:rPr>
        <w:t>Macom</w:t>
      </w:r>
      <w:proofErr w:type="spellEnd"/>
      <w:r w:rsidRPr="007F6CFA">
        <w:rPr>
          <w:szCs w:val="28"/>
        </w:rPr>
        <w:t>–</w:t>
      </w:r>
      <w:r w:rsidRPr="007F6CFA">
        <w:rPr>
          <w:color w:val="000000"/>
          <w:szCs w:val="28"/>
          <w:lang w:val="en-US"/>
        </w:rPr>
        <w:t>MAVR</w:t>
      </w:r>
      <w:r w:rsidRPr="007F6CFA">
        <w:rPr>
          <w:color w:val="000000"/>
          <w:szCs w:val="28"/>
        </w:rPr>
        <w:t>-044769-12790</w:t>
      </w:r>
      <w:r w:rsidRPr="007F6CFA">
        <w:rPr>
          <w:color w:val="000000"/>
          <w:szCs w:val="28"/>
          <w:lang w:val="en-US"/>
        </w:rPr>
        <w:t>T</w:t>
      </w:r>
      <w:r w:rsidRPr="007F6CFA">
        <w:rPr>
          <w:szCs w:val="28"/>
        </w:rPr>
        <w:t xml:space="preserve"> [9]. Фото экспериментального образца и экспериментальной установки приведено на рис. 3. </w:t>
      </w:r>
    </w:p>
    <w:p w14:paraId="515F1381" w14:textId="77777777" w:rsidR="00B6748F" w:rsidRPr="007F6CFA" w:rsidRDefault="00B6748F" w:rsidP="00B6748F">
      <w:pPr>
        <w:pStyle w:val="afc"/>
        <w:jc w:val="center"/>
        <w:rPr>
          <w:sz w:val="28"/>
          <w:szCs w:val="28"/>
        </w:rPr>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3"/>
        <w:gridCol w:w="4722"/>
      </w:tblGrid>
      <w:tr w:rsidR="00B6748F" w:rsidRPr="007F6CFA" w14:paraId="0680EC11" w14:textId="77777777" w:rsidTr="007553BD">
        <w:tc>
          <w:tcPr>
            <w:tcW w:w="4785" w:type="dxa"/>
            <w:vAlign w:val="center"/>
          </w:tcPr>
          <w:p w14:paraId="477C1939" w14:textId="77777777" w:rsidR="00B6748F" w:rsidRPr="007F6CFA" w:rsidRDefault="00B6748F" w:rsidP="007553BD">
            <w:pPr>
              <w:spacing w:line="240" w:lineRule="auto"/>
              <w:ind w:firstLine="0"/>
              <w:jc w:val="center"/>
              <w:rPr>
                <w:szCs w:val="28"/>
              </w:rPr>
            </w:pPr>
            <w:r w:rsidRPr="007F6CFA">
              <w:rPr>
                <w:noProof/>
                <w:szCs w:val="28"/>
              </w:rPr>
              <w:drawing>
                <wp:inline distT="0" distB="0" distL="0" distR="0" wp14:anchorId="610FCCC0" wp14:editId="362ED597">
                  <wp:extent cx="2751827" cy="2082332"/>
                  <wp:effectExtent l="0" t="0" r="0" b="0"/>
                  <wp:docPr id="2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BEBA8EAE-BF5A-486C-A8C5-ECC9F3942E4B}">
                                <a14:imgProps xmlns:a14="http://schemas.microsoft.com/office/drawing/2010/main">
                                  <a14:imgLayer r:embed="rId3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764228" cy="2091716"/>
                          </a:xfrm>
                          <a:prstGeom prst="rect">
                            <a:avLst/>
                          </a:prstGeom>
                          <a:noFill/>
                          <a:ln>
                            <a:noFill/>
                          </a:ln>
                        </pic:spPr>
                      </pic:pic>
                    </a:graphicData>
                  </a:graphic>
                </wp:inline>
              </w:drawing>
            </w:r>
          </w:p>
        </w:tc>
        <w:tc>
          <w:tcPr>
            <w:tcW w:w="4786" w:type="dxa"/>
          </w:tcPr>
          <w:p w14:paraId="7EE085FB" w14:textId="77777777" w:rsidR="00B6748F" w:rsidRPr="007F6CFA" w:rsidRDefault="00B6748F" w:rsidP="007553BD">
            <w:pPr>
              <w:spacing w:line="240" w:lineRule="auto"/>
              <w:ind w:firstLine="0"/>
              <w:jc w:val="center"/>
              <w:rPr>
                <w:szCs w:val="28"/>
              </w:rPr>
            </w:pPr>
            <w:r w:rsidRPr="007F6CFA">
              <w:rPr>
                <w:noProof/>
                <w:szCs w:val="28"/>
              </w:rPr>
              <w:drawing>
                <wp:inline distT="0" distB="0" distL="0" distR="0" wp14:anchorId="3DC4D4A7" wp14:editId="431ED97E">
                  <wp:extent cx="2829970" cy="2505075"/>
                  <wp:effectExtent l="0" t="0" r="8890" b="0"/>
                  <wp:docPr id="7312051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05109" name=""/>
                          <pic:cNvPicPr/>
                        </pic:nvPicPr>
                        <pic:blipFill>
                          <a:blip r:embed="rId35">
                            <a:extLst>
                              <a:ext uri="{BEBA8EAE-BF5A-486C-A8C5-ECC9F3942E4B}">
                                <a14:imgProps xmlns:a14="http://schemas.microsoft.com/office/drawing/2010/main">
                                  <a14:imgLayer r:embed="rId36">
                                    <a14:imgEffect>
                                      <a14:saturation sat="0"/>
                                    </a14:imgEffect>
                                  </a14:imgLayer>
                                </a14:imgProps>
                              </a:ext>
                            </a:extLst>
                          </a:blip>
                          <a:stretch>
                            <a:fillRect/>
                          </a:stretch>
                        </pic:blipFill>
                        <pic:spPr>
                          <a:xfrm rot="10800000" flipH="1" flipV="1">
                            <a:off x="0" y="0"/>
                            <a:ext cx="2876214" cy="2546010"/>
                          </a:xfrm>
                          <a:prstGeom prst="rect">
                            <a:avLst/>
                          </a:prstGeom>
                        </pic:spPr>
                      </pic:pic>
                    </a:graphicData>
                  </a:graphic>
                </wp:inline>
              </w:drawing>
            </w:r>
          </w:p>
        </w:tc>
      </w:tr>
      <w:tr w:rsidR="00B6748F" w:rsidRPr="007F6CFA" w14:paraId="6A4A853F" w14:textId="77777777" w:rsidTr="007553BD">
        <w:tc>
          <w:tcPr>
            <w:tcW w:w="4785" w:type="dxa"/>
            <w:vAlign w:val="center"/>
          </w:tcPr>
          <w:p w14:paraId="1AED01A6" w14:textId="77777777" w:rsidR="00B6748F" w:rsidRPr="007F6CFA" w:rsidRDefault="00B6748F" w:rsidP="007553BD">
            <w:pPr>
              <w:spacing w:line="240" w:lineRule="auto"/>
              <w:ind w:firstLine="0"/>
              <w:jc w:val="center"/>
              <w:rPr>
                <w:noProof/>
                <w:szCs w:val="28"/>
              </w:rPr>
            </w:pPr>
            <w:r w:rsidRPr="007F6CFA">
              <w:rPr>
                <w:noProof/>
                <w:szCs w:val="28"/>
              </w:rPr>
              <w:t>(а)</w:t>
            </w:r>
          </w:p>
        </w:tc>
        <w:tc>
          <w:tcPr>
            <w:tcW w:w="4786" w:type="dxa"/>
          </w:tcPr>
          <w:p w14:paraId="1164FCFF" w14:textId="77777777" w:rsidR="00B6748F" w:rsidRPr="007F6CFA" w:rsidRDefault="00B6748F" w:rsidP="007553BD">
            <w:pPr>
              <w:spacing w:line="240" w:lineRule="auto"/>
              <w:ind w:firstLine="0"/>
              <w:jc w:val="center"/>
              <w:rPr>
                <w:noProof/>
                <w:szCs w:val="28"/>
              </w:rPr>
            </w:pPr>
            <w:r w:rsidRPr="007F6CFA">
              <w:rPr>
                <w:noProof/>
                <w:szCs w:val="28"/>
              </w:rPr>
              <w:t>(б)</w:t>
            </w:r>
          </w:p>
        </w:tc>
      </w:tr>
    </w:tbl>
    <w:p w14:paraId="47E6AE15" w14:textId="77777777" w:rsidR="00B6748F" w:rsidRPr="007F6CFA" w:rsidRDefault="00B6748F" w:rsidP="00B6748F">
      <w:pPr>
        <w:spacing w:line="240" w:lineRule="auto"/>
        <w:ind w:firstLine="0"/>
        <w:jc w:val="center"/>
        <w:rPr>
          <w:szCs w:val="28"/>
        </w:rPr>
      </w:pPr>
    </w:p>
    <w:p w14:paraId="77B1408E" w14:textId="77777777" w:rsidR="00B6748F" w:rsidRPr="007F6CFA" w:rsidRDefault="00B6748F" w:rsidP="00B6748F">
      <w:pPr>
        <w:spacing w:line="240" w:lineRule="auto"/>
        <w:ind w:firstLine="0"/>
        <w:jc w:val="center"/>
        <w:rPr>
          <w:szCs w:val="28"/>
        </w:rPr>
      </w:pPr>
      <w:r w:rsidRPr="00B05FFF">
        <w:rPr>
          <w:szCs w:val="28"/>
        </w:rPr>
        <w:t>Рис. 3.</w:t>
      </w:r>
      <w:r w:rsidRPr="007F6CFA">
        <w:rPr>
          <w:szCs w:val="28"/>
        </w:rPr>
        <w:t xml:space="preserve"> Экспериментальный образец генератора СКИ с двумя управляющими каналами (а) и фотография экспериментальной установки (б).</w:t>
      </w:r>
    </w:p>
    <w:p w14:paraId="21AE5810" w14:textId="77777777" w:rsidR="00B6748F" w:rsidRPr="00682E14" w:rsidRDefault="00B6748F" w:rsidP="00B6748F">
      <w:pPr>
        <w:spacing w:line="240" w:lineRule="auto"/>
        <w:ind w:firstLine="0"/>
        <w:jc w:val="center"/>
        <w:rPr>
          <w:szCs w:val="28"/>
        </w:rPr>
      </w:pPr>
    </w:p>
    <w:p w14:paraId="387524B2" w14:textId="77777777" w:rsidR="00B6748F" w:rsidRPr="007F6CFA" w:rsidRDefault="00B6748F" w:rsidP="00B6748F">
      <w:pPr>
        <w:rPr>
          <w:szCs w:val="28"/>
        </w:rPr>
      </w:pPr>
      <w:r w:rsidRPr="007F6CFA">
        <w:rPr>
          <w:szCs w:val="28"/>
        </w:rPr>
        <w:t xml:space="preserve">При проведении эксперимента, в качестве запускающих, использовались два генератора </w:t>
      </w:r>
      <w:r w:rsidRPr="007F6CFA">
        <w:rPr>
          <w:szCs w:val="28"/>
          <w:lang w:val="en-US"/>
        </w:rPr>
        <w:t>Agilent</w:t>
      </w:r>
      <w:r w:rsidRPr="007F6CFA">
        <w:rPr>
          <w:szCs w:val="28"/>
        </w:rPr>
        <w:t xml:space="preserve"> 81104</w:t>
      </w:r>
      <w:r w:rsidRPr="007F6CFA">
        <w:rPr>
          <w:szCs w:val="28"/>
          <w:lang w:val="en-US"/>
        </w:rPr>
        <w:t>A</w:t>
      </w:r>
      <w:r w:rsidRPr="007F6CFA">
        <w:rPr>
          <w:szCs w:val="28"/>
        </w:rPr>
        <w:t xml:space="preserve">, в качестве источников </w:t>
      </w:r>
      <w:r w:rsidRPr="007F6CFA">
        <w:rPr>
          <w:szCs w:val="28"/>
        </w:rPr>
        <w:lastRenderedPageBreak/>
        <w:t xml:space="preserve">питания, обеспечивающих напряжения -3 В и 5 В – </w:t>
      </w:r>
      <w:r w:rsidRPr="007F6CFA">
        <w:rPr>
          <w:szCs w:val="28"/>
          <w:lang w:val="en-US"/>
        </w:rPr>
        <w:t>Keysight</w:t>
      </w:r>
      <w:r w:rsidRPr="007F6CFA">
        <w:rPr>
          <w:szCs w:val="28"/>
        </w:rPr>
        <w:t xml:space="preserve"> </w:t>
      </w:r>
      <w:r w:rsidRPr="007F6CFA">
        <w:rPr>
          <w:szCs w:val="28"/>
          <w:lang w:val="en-US"/>
        </w:rPr>
        <w:t>U</w:t>
      </w:r>
      <w:r w:rsidRPr="007F6CFA">
        <w:rPr>
          <w:szCs w:val="28"/>
        </w:rPr>
        <w:t>8031</w:t>
      </w:r>
      <w:r w:rsidRPr="007F6CFA">
        <w:rPr>
          <w:szCs w:val="28"/>
          <w:lang w:val="en-US"/>
        </w:rPr>
        <w:t>A</w:t>
      </w:r>
      <w:r w:rsidRPr="007F6CFA">
        <w:rPr>
          <w:szCs w:val="28"/>
        </w:rPr>
        <w:t xml:space="preserve">. К выходу генератора, через аттенюатор 46 дБ, подключен один из каналов четырехканального </w:t>
      </w:r>
      <w:bookmarkStart w:id="45" w:name="_Hlk159050825"/>
      <w:r w:rsidRPr="007F6CFA">
        <w:rPr>
          <w:szCs w:val="28"/>
        </w:rPr>
        <w:t xml:space="preserve">стробоскопического осциллографа Agilent DCA-X 86100D </w:t>
      </w:r>
      <w:bookmarkEnd w:id="45"/>
      <w:r w:rsidRPr="007F6CFA">
        <w:rPr>
          <w:szCs w:val="28"/>
        </w:rPr>
        <w:t xml:space="preserve">для наблюдения формы выходного импульса. Вход осциллографа согласован на волновое сопротивление равное 50 Ом. Еще два канала использованы для одновременного наблюдения запускающих импульсов, что позволило контролировать не только их длительности, но и их временное расположение. </w:t>
      </w:r>
    </w:p>
    <w:p w14:paraId="010D9410" w14:textId="77777777" w:rsidR="00B6748F" w:rsidRPr="007F6CFA" w:rsidRDefault="00B6748F" w:rsidP="00B6748F">
      <w:pPr>
        <w:rPr>
          <w:szCs w:val="28"/>
        </w:rPr>
      </w:pPr>
      <w:r w:rsidRPr="007F6CFA">
        <w:rPr>
          <w:szCs w:val="28"/>
        </w:rPr>
        <w:t xml:space="preserve">Как отмечалось ранее, относительная задержка между импульсами влияет на амплитуду и длительность СКИ. Характеристика влияния этой задержки приведена на графиках рис.4. </w:t>
      </w:r>
    </w:p>
    <w:p w14:paraId="00F5E3A9" w14:textId="77777777" w:rsidR="00B6748F" w:rsidRPr="007F6CFA" w:rsidRDefault="00B6748F" w:rsidP="00B6748F">
      <w:pPr>
        <w:ind w:firstLine="0"/>
        <w:jc w:val="center"/>
        <w:rPr>
          <w:szCs w:val="28"/>
        </w:rPr>
      </w:pPr>
      <w:r w:rsidRPr="007F6CFA">
        <w:rPr>
          <w:noProof/>
          <w:szCs w:val="28"/>
        </w:rPr>
        <w:drawing>
          <wp:inline distT="0" distB="0" distL="0" distR="0" wp14:anchorId="118A93EA" wp14:editId="0C592305">
            <wp:extent cx="5940425" cy="3049270"/>
            <wp:effectExtent l="0" t="0" r="0" b="0"/>
            <wp:docPr id="832931917" name="Диаграмма 1">
              <a:extLst xmlns:a="http://schemas.openxmlformats.org/drawingml/2006/main">
                <a:ext uri="{FF2B5EF4-FFF2-40B4-BE49-F238E27FC236}">
                  <a16:creationId xmlns:a16="http://schemas.microsoft.com/office/drawing/2014/main" id="{BCB0A3BE-D355-4D3C-AA9D-9AFD8BF6EC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742B868F" w14:textId="77777777" w:rsidR="00B6748F" w:rsidRPr="007F6CFA" w:rsidRDefault="00B6748F" w:rsidP="00B6748F">
      <w:pPr>
        <w:spacing w:line="240" w:lineRule="auto"/>
        <w:ind w:firstLine="0"/>
        <w:jc w:val="center"/>
        <w:rPr>
          <w:szCs w:val="28"/>
        </w:rPr>
      </w:pPr>
      <w:r w:rsidRPr="007F6CFA">
        <w:rPr>
          <w:b/>
          <w:bCs/>
          <w:szCs w:val="28"/>
        </w:rPr>
        <w:t>Рис. 4.</w:t>
      </w:r>
      <w:r w:rsidRPr="007F6CFA">
        <w:rPr>
          <w:szCs w:val="28"/>
        </w:rPr>
        <w:t xml:space="preserve"> Зависимость амплитуды (пунктирная линия) и длительности (сплошная линия) результирующего импульса от времени задержки между запускающими импульсами.</w:t>
      </w:r>
    </w:p>
    <w:p w14:paraId="65EA2489" w14:textId="77777777" w:rsidR="00B6748F" w:rsidRPr="00682E14" w:rsidRDefault="00B6748F" w:rsidP="00B6748F">
      <w:pPr>
        <w:rPr>
          <w:szCs w:val="28"/>
        </w:rPr>
      </w:pPr>
    </w:p>
    <w:p w14:paraId="62889633" w14:textId="77777777" w:rsidR="00B6748F" w:rsidRPr="007F6CFA" w:rsidRDefault="00B6748F" w:rsidP="00B6748F">
      <w:pPr>
        <w:rPr>
          <w:szCs w:val="28"/>
        </w:rPr>
      </w:pPr>
      <w:r w:rsidRPr="007F6CFA">
        <w:rPr>
          <w:szCs w:val="28"/>
        </w:rPr>
        <w:t xml:space="preserve">Здесь по оси абсцисс отложено время задержки с шагом 0.5 нс. При этом </w:t>
      </w:r>
      <w:bookmarkStart w:id="46" w:name="_Hlk159050933"/>
      <w:bookmarkStart w:id="47" w:name="_Hlk159050614"/>
      <w:r w:rsidRPr="007F6CFA">
        <w:rPr>
          <w:szCs w:val="28"/>
        </w:rPr>
        <w:t xml:space="preserve">диапазон перестройки длительности составил 160-315 нс, а диапазон перестройки амплитуд 36-52,7 В. </w:t>
      </w:r>
      <w:bookmarkEnd w:id="46"/>
      <w:r w:rsidRPr="007F6CFA">
        <w:rPr>
          <w:szCs w:val="28"/>
        </w:rPr>
        <w:t>Таким образом возможный диапазон перестройки по длительности 97%, по амплитуде 46%.</w:t>
      </w:r>
    </w:p>
    <w:bookmarkEnd w:id="47"/>
    <w:p w14:paraId="2CF71B17" w14:textId="77777777" w:rsidR="00B6748F" w:rsidRPr="007F6CFA" w:rsidRDefault="00B6748F" w:rsidP="00B6748F">
      <w:pPr>
        <w:rPr>
          <w:szCs w:val="28"/>
        </w:rPr>
      </w:pPr>
      <w:r w:rsidRPr="007F6CFA">
        <w:rPr>
          <w:szCs w:val="28"/>
        </w:rPr>
        <w:t xml:space="preserve">В результате выбора параметров запускающих импульсов на выходе генератора был сформирован сверхкороткий </w:t>
      </w:r>
      <w:bookmarkStart w:id="48" w:name="_Hlk159050990"/>
      <w:r w:rsidRPr="007F6CFA">
        <w:rPr>
          <w:szCs w:val="28"/>
        </w:rPr>
        <w:t xml:space="preserve">колокольный импульс амплитудой 38 В и длительностью по полувысоте равной 200 пс. </w:t>
      </w:r>
      <w:bookmarkEnd w:id="48"/>
    </w:p>
    <w:p w14:paraId="1ED6FECD" w14:textId="699BDA23" w:rsidR="00B6748F" w:rsidRDefault="00B6748F" w:rsidP="00B6748F">
      <w:pPr>
        <w:rPr>
          <w:szCs w:val="28"/>
        </w:rPr>
      </w:pPr>
      <w:bookmarkStart w:id="49" w:name="_Hlk159050647"/>
      <w:r w:rsidRPr="007F6CFA">
        <w:rPr>
          <w:szCs w:val="28"/>
        </w:rPr>
        <w:lastRenderedPageBreak/>
        <w:t xml:space="preserve">Уровень «звона», рассчитанный как размах помехи после заднего фронта импульса, составляет порядка 4.2% от амплитуды импульса. </w:t>
      </w:r>
    </w:p>
    <w:p w14:paraId="2B107782" w14:textId="77777777" w:rsidR="0047377B" w:rsidRDefault="0047377B" w:rsidP="0047377B">
      <w:r>
        <w:t xml:space="preserve">Для исследования зависимостей амплитуды и длительности СКИ на выходе генератора был проведен следующий эксперимент. Импульсы запуска, отвечающие за накачку и рассасывание заряда в структуре ДНЗ сначала были установлены так, чтобы сразу после окончания заднего фронта импульса накачки следовал импульс рассасывания. Затем увеличивалась длительность импульса, отвечающего за накачку и на равное этому увеличению время смещался импульс рассасывания. Блок-схема эксперимента приведена на рис. </w:t>
      </w:r>
    </w:p>
    <w:p w14:paraId="31C576AB" w14:textId="77777777" w:rsidR="0047377B" w:rsidRDefault="0047377B" w:rsidP="0047377B">
      <w:pPr>
        <w:pStyle w:val="a9"/>
      </w:pPr>
      <w:r>
        <w:rPr>
          <w:noProof/>
        </w:rPr>
        <w:drawing>
          <wp:inline distT="0" distB="0" distL="0" distR="0" wp14:anchorId="084AFC79" wp14:editId="3FC46D32">
            <wp:extent cx="5314950" cy="2237904"/>
            <wp:effectExtent l="0" t="0" r="0" b="0"/>
            <wp:docPr id="4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18601" cy="2239441"/>
                    </a:xfrm>
                    <a:prstGeom prst="rect">
                      <a:avLst/>
                    </a:prstGeom>
                  </pic:spPr>
                </pic:pic>
              </a:graphicData>
            </a:graphic>
          </wp:inline>
        </w:drawing>
      </w:r>
    </w:p>
    <w:p w14:paraId="7F6639AF" w14:textId="77777777" w:rsidR="0047377B" w:rsidRDefault="0047377B" w:rsidP="0047377B">
      <w:pPr>
        <w:pStyle w:val="a9"/>
      </w:pPr>
      <w:r>
        <w:t xml:space="preserve">Рис. 8. Блок-схема экспериментальной установки </w:t>
      </w:r>
      <w:r>
        <w:br/>
        <w:t xml:space="preserve">для проведения эксперимента. </w:t>
      </w:r>
    </w:p>
    <w:p w14:paraId="0FBFFE4A" w14:textId="77777777" w:rsidR="0047377B" w:rsidRPr="005A4E34" w:rsidRDefault="0047377B" w:rsidP="0047377B">
      <w:pPr>
        <w:rPr>
          <w:color w:val="auto"/>
        </w:rPr>
      </w:pPr>
      <w:r w:rsidRPr="005A4E34">
        <w:rPr>
          <w:color w:val="auto"/>
        </w:rPr>
        <w:t>Запускающий импульс 1</w:t>
      </w:r>
      <w:r>
        <w:rPr>
          <w:color w:val="auto"/>
        </w:rPr>
        <w:t xml:space="preserve"> в приведенной выше схеме отвечает за накопление заряда ДНЗ, запускающий импульс 2 за рассасывание заряда. Примерная конфигурация запускающих импульсов во временной области также приведена на схеме. На резистивной нагрузке в виде осциллографа наблюдался результирующий СКИ. </w:t>
      </w:r>
    </w:p>
    <w:p w14:paraId="538B1F58" w14:textId="77777777" w:rsidR="0047377B" w:rsidRDefault="0047377B" w:rsidP="0047377B">
      <w:r>
        <w:t>Параметры эксперимента:</w:t>
      </w:r>
    </w:p>
    <w:p w14:paraId="1B3E513B" w14:textId="77777777" w:rsidR="0047377B" w:rsidRDefault="0047377B" w:rsidP="0047377B">
      <w:pPr>
        <w:pStyle w:val="a1"/>
        <w:numPr>
          <w:ilvl w:val="0"/>
          <w:numId w:val="23"/>
        </w:numPr>
        <w:tabs>
          <w:tab w:val="left" w:pos="1134"/>
        </w:tabs>
      </w:pPr>
      <w:r>
        <w:t>фронты запускающих импульсов: 3 нс;</w:t>
      </w:r>
    </w:p>
    <w:p w14:paraId="40BF0B3E" w14:textId="77777777" w:rsidR="0047377B" w:rsidRDefault="0047377B" w:rsidP="0047377B">
      <w:pPr>
        <w:pStyle w:val="a1"/>
        <w:numPr>
          <w:ilvl w:val="0"/>
          <w:numId w:val="23"/>
        </w:numPr>
        <w:tabs>
          <w:tab w:val="left" w:pos="1134"/>
        </w:tabs>
      </w:pPr>
      <w:r>
        <w:t>амплитуды запускающих импульсов: 6 В;</w:t>
      </w:r>
    </w:p>
    <w:p w14:paraId="7C1F15F2" w14:textId="77777777" w:rsidR="0047377B" w:rsidRDefault="0047377B" w:rsidP="0047377B">
      <w:pPr>
        <w:pStyle w:val="a1"/>
        <w:numPr>
          <w:ilvl w:val="0"/>
          <w:numId w:val="23"/>
        </w:numPr>
        <w:tabs>
          <w:tab w:val="left" w:pos="1134"/>
        </w:tabs>
      </w:pPr>
      <w:r>
        <w:t>напряжения питания: 5 В и – 3 В.</w:t>
      </w:r>
    </w:p>
    <w:p w14:paraId="4F99EF9B" w14:textId="3B8A7172" w:rsidR="0047377B" w:rsidRPr="001520BA" w:rsidRDefault="0047377B" w:rsidP="0047377B">
      <w:pPr>
        <w:tabs>
          <w:tab w:val="left" w:pos="142"/>
        </w:tabs>
        <w:rPr>
          <w:color w:val="FF0000"/>
        </w:rPr>
      </w:pPr>
      <w:r>
        <w:lastRenderedPageBreak/>
        <w:t>Д</w:t>
      </w:r>
      <w:r w:rsidRPr="001520BA">
        <w:t xml:space="preserve">ля нивелирования длинны кабеля синхронизации </w:t>
      </w:r>
      <w:r>
        <w:t xml:space="preserve">была выставлена </w:t>
      </w:r>
      <w:r w:rsidRPr="001520BA">
        <w:t>задержк</w:t>
      </w:r>
      <w:r>
        <w:t>а</w:t>
      </w:r>
      <w:r w:rsidRPr="001520BA">
        <w:t xml:space="preserve"> основного импульса на </w:t>
      </w:r>
      <w:r>
        <w:t>управляющем</w:t>
      </w:r>
      <w:r w:rsidRPr="001520BA">
        <w:t xml:space="preserve"> генераторе на 17.25 нс. </w:t>
      </w:r>
      <w:r>
        <w:t xml:space="preserve">Результаты эксперимента представлены в </w:t>
      </w:r>
      <w:r>
        <w:fldChar w:fldCharType="begin"/>
      </w:r>
      <w:r>
        <w:instrText xml:space="preserve"> REF _Ref138078701 \h </w:instrText>
      </w:r>
      <w:r>
        <w:fldChar w:fldCharType="separate"/>
      </w:r>
      <w:r w:rsidR="00F54EA6">
        <w:t xml:space="preserve">Таблица </w:t>
      </w:r>
      <w:r w:rsidR="00F54EA6">
        <w:rPr>
          <w:noProof/>
        </w:rPr>
        <w:t>1</w:t>
      </w:r>
      <w:r>
        <w:fldChar w:fldCharType="end"/>
      </w:r>
      <w:r>
        <w:t>.</w:t>
      </w:r>
    </w:p>
    <w:p w14:paraId="5F89EF8A" w14:textId="33DBF13E" w:rsidR="0047377B" w:rsidRDefault="0047377B" w:rsidP="0047377B">
      <w:pPr>
        <w:pStyle w:val="af0"/>
        <w:keepNext/>
        <w:jc w:val="right"/>
      </w:pPr>
      <w:bookmarkStart w:id="50" w:name="_Ref138078701"/>
      <w:r>
        <w:t xml:space="preserve">Таблица </w:t>
      </w:r>
      <w:r w:rsidR="003245D6">
        <w:fldChar w:fldCharType="begin"/>
      </w:r>
      <w:r w:rsidR="003245D6">
        <w:instrText xml:space="preserve"> SEQ Таблица \* ARABIC </w:instrText>
      </w:r>
      <w:r w:rsidR="003245D6">
        <w:fldChar w:fldCharType="separate"/>
      </w:r>
      <w:r w:rsidR="00F54EA6">
        <w:rPr>
          <w:noProof/>
        </w:rPr>
        <w:t>1</w:t>
      </w:r>
      <w:r w:rsidR="003245D6">
        <w:rPr>
          <w:noProof/>
        </w:rPr>
        <w:fldChar w:fldCharType="end"/>
      </w:r>
      <w:bookmarkEnd w:id="50"/>
      <w:r>
        <w:t>. Экспериментальные данные</w:t>
      </w:r>
    </w:p>
    <w:tbl>
      <w:tblPr>
        <w:tblStyle w:val="ab"/>
        <w:tblW w:w="9072" w:type="dxa"/>
        <w:tblInd w:w="-5" w:type="dxa"/>
        <w:tblLayout w:type="fixed"/>
        <w:tblLook w:val="04A0" w:firstRow="1" w:lastRow="0" w:firstColumn="1" w:lastColumn="0" w:noHBand="0" w:noVBand="1"/>
      </w:tblPr>
      <w:tblGrid>
        <w:gridCol w:w="817"/>
        <w:gridCol w:w="1181"/>
        <w:gridCol w:w="1688"/>
        <w:gridCol w:w="1206"/>
        <w:gridCol w:w="1236"/>
        <w:gridCol w:w="1102"/>
        <w:gridCol w:w="992"/>
        <w:gridCol w:w="850"/>
      </w:tblGrid>
      <w:tr w:rsidR="0047377B" w:rsidRPr="00F141A1" w14:paraId="2E29860E" w14:textId="77777777" w:rsidTr="006C4603">
        <w:trPr>
          <w:trHeight w:val="300"/>
        </w:trPr>
        <w:tc>
          <w:tcPr>
            <w:tcW w:w="7230" w:type="dxa"/>
            <w:gridSpan w:val="6"/>
            <w:noWrap/>
            <w:hideMark/>
          </w:tcPr>
          <w:p w14:paraId="49B75FFE" w14:textId="77777777" w:rsidR="0047377B" w:rsidRPr="00F141A1" w:rsidRDefault="0047377B" w:rsidP="006C4603">
            <w:pPr>
              <w:pStyle w:val="a9"/>
              <w:rPr>
                <w:sz w:val="22"/>
                <w:szCs w:val="18"/>
              </w:rPr>
            </w:pPr>
            <w:r w:rsidRPr="00F141A1">
              <w:rPr>
                <w:sz w:val="22"/>
                <w:szCs w:val="18"/>
              </w:rPr>
              <w:t>Запускающий импульс, нс</w:t>
            </w:r>
          </w:p>
        </w:tc>
        <w:tc>
          <w:tcPr>
            <w:tcW w:w="1842" w:type="dxa"/>
            <w:gridSpan w:val="2"/>
            <w:noWrap/>
            <w:hideMark/>
          </w:tcPr>
          <w:p w14:paraId="1AEA6B77" w14:textId="77777777" w:rsidR="0047377B" w:rsidRPr="00F141A1" w:rsidRDefault="0047377B" w:rsidP="006C4603">
            <w:pPr>
              <w:pStyle w:val="a9"/>
              <w:rPr>
                <w:sz w:val="22"/>
                <w:szCs w:val="18"/>
              </w:rPr>
            </w:pPr>
            <w:r w:rsidRPr="00F141A1">
              <w:rPr>
                <w:sz w:val="22"/>
                <w:szCs w:val="18"/>
              </w:rPr>
              <w:t>Рез</w:t>
            </w:r>
            <w:r>
              <w:rPr>
                <w:sz w:val="22"/>
                <w:szCs w:val="18"/>
              </w:rPr>
              <w:t>.</w:t>
            </w:r>
            <w:r w:rsidRPr="00F141A1">
              <w:rPr>
                <w:sz w:val="22"/>
                <w:szCs w:val="18"/>
              </w:rPr>
              <w:t xml:space="preserve"> импульс</w:t>
            </w:r>
          </w:p>
        </w:tc>
      </w:tr>
      <w:tr w:rsidR="0047377B" w:rsidRPr="00F141A1" w14:paraId="6EB7C060" w14:textId="77777777" w:rsidTr="006C4603">
        <w:trPr>
          <w:trHeight w:val="300"/>
        </w:trPr>
        <w:tc>
          <w:tcPr>
            <w:tcW w:w="817" w:type="dxa"/>
            <w:noWrap/>
            <w:hideMark/>
          </w:tcPr>
          <w:p w14:paraId="0A08880D" w14:textId="77777777" w:rsidR="0047377B" w:rsidRPr="00F141A1" w:rsidRDefault="0047377B" w:rsidP="006C4603">
            <w:pPr>
              <w:pStyle w:val="a9"/>
              <w:rPr>
                <w:sz w:val="22"/>
                <w:szCs w:val="18"/>
              </w:rPr>
            </w:pPr>
            <w:r w:rsidRPr="00F141A1">
              <w:rPr>
                <w:sz w:val="22"/>
                <w:szCs w:val="18"/>
              </w:rPr>
              <w:t>З</w:t>
            </w:r>
            <w:r>
              <w:rPr>
                <w:sz w:val="22"/>
                <w:szCs w:val="18"/>
              </w:rPr>
              <w:t>.</w:t>
            </w:r>
            <w:r w:rsidRPr="00F141A1">
              <w:rPr>
                <w:sz w:val="22"/>
                <w:szCs w:val="18"/>
              </w:rPr>
              <w:t>1, нс</w:t>
            </w:r>
          </w:p>
        </w:tc>
        <w:tc>
          <w:tcPr>
            <w:tcW w:w="1181" w:type="dxa"/>
            <w:noWrap/>
            <w:hideMark/>
          </w:tcPr>
          <w:p w14:paraId="045820B6" w14:textId="77777777" w:rsidR="0047377B" w:rsidRPr="00F141A1" w:rsidRDefault="0047377B" w:rsidP="006C4603">
            <w:pPr>
              <w:pStyle w:val="a9"/>
              <w:rPr>
                <w:sz w:val="22"/>
                <w:szCs w:val="18"/>
              </w:rPr>
            </w:pPr>
            <w:r w:rsidRPr="00F141A1">
              <w:rPr>
                <w:sz w:val="22"/>
                <w:szCs w:val="18"/>
              </w:rPr>
              <w:t>Длит</w:t>
            </w:r>
            <w:r>
              <w:rPr>
                <w:sz w:val="22"/>
                <w:szCs w:val="18"/>
              </w:rPr>
              <w:t>.</w:t>
            </w:r>
            <w:r w:rsidRPr="00F141A1">
              <w:rPr>
                <w:sz w:val="22"/>
                <w:szCs w:val="18"/>
              </w:rPr>
              <w:t>1, нс</w:t>
            </w:r>
          </w:p>
        </w:tc>
        <w:tc>
          <w:tcPr>
            <w:tcW w:w="1688" w:type="dxa"/>
            <w:noWrap/>
            <w:hideMark/>
          </w:tcPr>
          <w:p w14:paraId="43EB8C41" w14:textId="77777777" w:rsidR="0047377B" w:rsidRPr="00F141A1" w:rsidRDefault="0047377B" w:rsidP="006C4603">
            <w:pPr>
              <w:pStyle w:val="a9"/>
              <w:rPr>
                <w:sz w:val="22"/>
                <w:szCs w:val="18"/>
              </w:rPr>
            </w:pPr>
            <w:r>
              <w:rPr>
                <w:sz w:val="22"/>
                <w:szCs w:val="18"/>
              </w:rPr>
              <w:t>Длит</w:t>
            </w:r>
            <w:r w:rsidRPr="00F141A1">
              <w:rPr>
                <w:sz w:val="22"/>
                <w:szCs w:val="18"/>
              </w:rPr>
              <w:t>1</w:t>
            </w:r>
            <w:r>
              <w:rPr>
                <w:sz w:val="22"/>
                <w:szCs w:val="18"/>
              </w:rPr>
              <w:t xml:space="preserve"> </w:t>
            </w:r>
            <w:r w:rsidRPr="00F141A1">
              <w:rPr>
                <w:sz w:val="22"/>
                <w:szCs w:val="18"/>
              </w:rPr>
              <w:t>+</w:t>
            </w:r>
            <w:r>
              <w:rPr>
                <w:sz w:val="22"/>
                <w:szCs w:val="18"/>
              </w:rPr>
              <w:t xml:space="preserve"> Фронт</w:t>
            </w:r>
            <w:r w:rsidRPr="00F141A1">
              <w:rPr>
                <w:sz w:val="22"/>
                <w:szCs w:val="18"/>
              </w:rPr>
              <w:t>1</w:t>
            </w:r>
            <w:r>
              <w:rPr>
                <w:sz w:val="22"/>
                <w:szCs w:val="18"/>
              </w:rPr>
              <w:t>, нс</w:t>
            </w:r>
          </w:p>
        </w:tc>
        <w:tc>
          <w:tcPr>
            <w:tcW w:w="1206" w:type="dxa"/>
            <w:noWrap/>
            <w:hideMark/>
          </w:tcPr>
          <w:p w14:paraId="3E7084E9" w14:textId="77777777" w:rsidR="0047377B" w:rsidRPr="00F141A1" w:rsidRDefault="0047377B" w:rsidP="006C4603">
            <w:pPr>
              <w:pStyle w:val="a9"/>
              <w:rPr>
                <w:sz w:val="22"/>
                <w:szCs w:val="18"/>
              </w:rPr>
            </w:pPr>
            <w:r>
              <w:rPr>
                <w:sz w:val="22"/>
                <w:szCs w:val="18"/>
              </w:rPr>
              <w:t>З.</w:t>
            </w:r>
            <w:r w:rsidRPr="00F141A1">
              <w:rPr>
                <w:sz w:val="22"/>
                <w:szCs w:val="18"/>
              </w:rPr>
              <w:t>2</w:t>
            </w:r>
            <w:r>
              <w:rPr>
                <w:sz w:val="22"/>
                <w:szCs w:val="18"/>
              </w:rPr>
              <w:t>, нс</w:t>
            </w:r>
          </w:p>
        </w:tc>
        <w:tc>
          <w:tcPr>
            <w:tcW w:w="1236" w:type="dxa"/>
            <w:noWrap/>
            <w:hideMark/>
          </w:tcPr>
          <w:p w14:paraId="7DA7BCAD" w14:textId="77777777" w:rsidR="0047377B" w:rsidRPr="00F141A1" w:rsidRDefault="0047377B" w:rsidP="006C4603">
            <w:pPr>
              <w:pStyle w:val="a9"/>
              <w:rPr>
                <w:sz w:val="22"/>
                <w:szCs w:val="18"/>
              </w:rPr>
            </w:pPr>
            <w:r>
              <w:rPr>
                <w:sz w:val="22"/>
                <w:szCs w:val="18"/>
              </w:rPr>
              <w:t xml:space="preserve">Длит. </w:t>
            </w:r>
            <w:r w:rsidRPr="00F141A1">
              <w:rPr>
                <w:sz w:val="22"/>
                <w:szCs w:val="18"/>
              </w:rPr>
              <w:t>2</w:t>
            </w:r>
            <w:r>
              <w:rPr>
                <w:sz w:val="22"/>
                <w:szCs w:val="18"/>
              </w:rPr>
              <w:t>. нс</w:t>
            </w:r>
          </w:p>
        </w:tc>
        <w:tc>
          <w:tcPr>
            <w:tcW w:w="1102" w:type="dxa"/>
            <w:noWrap/>
            <w:hideMark/>
          </w:tcPr>
          <w:p w14:paraId="26FE377A" w14:textId="77777777" w:rsidR="0047377B" w:rsidRPr="00F141A1" w:rsidRDefault="0047377B" w:rsidP="006C4603">
            <w:pPr>
              <w:pStyle w:val="a9"/>
              <w:rPr>
                <w:sz w:val="22"/>
                <w:szCs w:val="18"/>
              </w:rPr>
            </w:pPr>
            <w:r>
              <w:rPr>
                <w:sz w:val="22"/>
                <w:szCs w:val="18"/>
              </w:rPr>
              <w:t>З.</w:t>
            </w:r>
            <w:r w:rsidRPr="00F141A1">
              <w:rPr>
                <w:sz w:val="22"/>
                <w:szCs w:val="18"/>
              </w:rPr>
              <w:t>2</w:t>
            </w:r>
            <w:r>
              <w:rPr>
                <w:sz w:val="22"/>
                <w:szCs w:val="18"/>
              </w:rPr>
              <w:t xml:space="preserve"> </w:t>
            </w:r>
            <w:r w:rsidRPr="00F141A1">
              <w:rPr>
                <w:sz w:val="22"/>
                <w:szCs w:val="18"/>
              </w:rPr>
              <w:t>+</w:t>
            </w:r>
            <w:r>
              <w:rPr>
                <w:sz w:val="22"/>
                <w:szCs w:val="18"/>
              </w:rPr>
              <w:t xml:space="preserve"> Фронт</w:t>
            </w:r>
            <w:r w:rsidRPr="00F141A1">
              <w:rPr>
                <w:sz w:val="22"/>
                <w:szCs w:val="18"/>
              </w:rPr>
              <w:t>t2</w:t>
            </w:r>
          </w:p>
        </w:tc>
        <w:tc>
          <w:tcPr>
            <w:tcW w:w="992" w:type="dxa"/>
            <w:noWrap/>
            <w:hideMark/>
          </w:tcPr>
          <w:p w14:paraId="01A31C44" w14:textId="77777777" w:rsidR="0047377B" w:rsidRPr="00F141A1" w:rsidRDefault="0047377B" w:rsidP="006C4603">
            <w:pPr>
              <w:pStyle w:val="a9"/>
              <w:rPr>
                <w:sz w:val="22"/>
                <w:szCs w:val="18"/>
              </w:rPr>
            </w:pPr>
            <w:r>
              <w:rPr>
                <w:sz w:val="22"/>
                <w:szCs w:val="18"/>
              </w:rPr>
              <w:t>Ампл</w:t>
            </w:r>
            <w:r w:rsidRPr="00F141A1">
              <w:rPr>
                <w:sz w:val="22"/>
                <w:szCs w:val="18"/>
              </w:rPr>
              <w:t xml:space="preserve">, </w:t>
            </w:r>
            <w:r>
              <w:rPr>
                <w:sz w:val="22"/>
                <w:szCs w:val="18"/>
              </w:rPr>
              <w:t>В</w:t>
            </w:r>
          </w:p>
        </w:tc>
        <w:tc>
          <w:tcPr>
            <w:tcW w:w="850" w:type="dxa"/>
            <w:noWrap/>
            <w:hideMark/>
          </w:tcPr>
          <w:p w14:paraId="6980011E" w14:textId="77777777" w:rsidR="0047377B" w:rsidRPr="00F141A1" w:rsidRDefault="0047377B" w:rsidP="006C4603">
            <w:pPr>
              <w:pStyle w:val="a9"/>
              <w:rPr>
                <w:sz w:val="22"/>
                <w:szCs w:val="18"/>
              </w:rPr>
            </w:pPr>
            <w:r>
              <w:rPr>
                <w:sz w:val="22"/>
                <w:szCs w:val="18"/>
              </w:rPr>
              <w:t>Длит</w:t>
            </w:r>
            <w:r w:rsidRPr="00F141A1">
              <w:rPr>
                <w:sz w:val="22"/>
                <w:szCs w:val="18"/>
              </w:rPr>
              <w:t xml:space="preserve">, </w:t>
            </w:r>
            <w:r>
              <w:rPr>
                <w:sz w:val="22"/>
                <w:szCs w:val="18"/>
              </w:rPr>
              <w:t>пс</w:t>
            </w:r>
          </w:p>
        </w:tc>
      </w:tr>
      <w:tr w:rsidR="0047377B" w:rsidRPr="00F141A1" w14:paraId="3060235A" w14:textId="77777777" w:rsidTr="006C4603">
        <w:trPr>
          <w:trHeight w:val="375"/>
        </w:trPr>
        <w:tc>
          <w:tcPr>
            <w:tcW w:w="817" w:type="dxa"/>
            <w:noWrap/>
            <w:hideMark/>
          </w:tcPr>
          <w:p w14:paraId="1A5C1E6F" w14:textId="77777777" w:rsidR="0047377B" w:rsidRPr="00F141A1" w:rsidRDefault="0047377B" w:rsidP="006C4603">
            <w:pPr>
              <w:pStyle w:val="a9"/>
              <w:rPr>
                <w:sz w:val="22"/>
                <w:szCs w:val="18"/>
              </w:rPr>
            </w:pPr>
            <w:r w:rsidRPr="00F141A1">
              <w:rPr>
                <w:sz w:val="22"/>
                <w:szCs w:val="18"/>
              </w:rPr>
              <w:t>17,25</w:t>
            </w:r>
          </w:p>
        </w:tc>
        <w:tc>
          <w:tcPr>
            <w:tcW w:w="1181" w:type="dxa"/>
            <w:noWrap/>
            <w:hideMark/>
          </w:tcPr>
          <w:p w14:paraId="5B085007" w14:textId="77777777" w:rsidR="0047377B" w:rsidRPr="00F141A1" w:rsidRDefault="0047377B" w:rsidP="006C4603">
            <w:pPr>
              <w:pStyle w:val="a9"/>
              <w:rPr>
                <w:sz w:val="22"/>
                <w:szCs w:val="18"/>
              </w:rPr>
            </w:pPr>
            <w:r w:rsidRPr="00F141A1">
              <w:rPr>
                <w:sz w:val="22"/>
                <w:szCs w:val="18"/>
              </w:rPr>
              <w:t>6</w:t>
            </w:r>
          </w:p>
        </w:tc>
        <w:tc>
          <w:tcPr>
            <w:tcW w:w="1688" w:type="dxa"/>
            <w:noWrap/>
            <w:hideMark/>
          </w:tcPr>
          <w:p w14:paraId="68F31639" w14:textId="77777777" w:rsidR="0047377B" w:rsidRPr="00F141A1" w:rsidRDefault="0047377B" w:rsidP="006C4603">
            <w:pPr>
              <w:pStyle w:val="a9"/>
              <w:rPr>
                <w:sz w:val="22"/>
                <w:szCs w:val="18"/>
              </w:rPr>
            </w:pPr>
            <w:r w:rsidRPr="00F141A1">
              <w:rPr>
                <w:sz w:val="22"/>
                <w:szCs w:val="18"/>
              </w:rPr>
              <w:t>12</w:t>
            </w:r>
          </w:p>
        </w:tc>
        <w:tc>
          <w:tcPr>
            <w:tcW w:w="1206" w:type="dxa"/>
            <w:noWrap/>
            <w:hideMark/>
          </w:tcPr>
          <w:p w14:paraId="50A8884F" w14:textId="77777777" w:rsidR="0047377B" w:rsidRPr="00F141A1" w:rsidRDefault="0047377B" w:rsidP="006C4603">
            <w:pPr>
              <w:pStyle w:val="a9"/>
              <w:rPr>
                <w:sz w:val="22"/>
                <w:szCs w:val="18"/>
              </w:rPr>
            </w:pPr>
            <w:r w:rsidRPr="00F141A1">
              <w:rPr>
                <w:sz w:val="22"/>
                <w:szCs w:val="18"/>
              </w:rPr>
              <w:t>12</w:t>
            </w:r>
          </w:p>
        </w:tc>
        <w:tc>
          <w:tcPr>
            <w:tcW w:w="1236" w:type="dxa"/>
            <w:noWrap/>
            <w:hideMark/>
          </w:tcPr>
          <w:p w14:paraId="6C822559"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57DFC1B0"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3E166E9B" w14:textId="77777777" w:rsidR="0047377B" w:rsidRPr="00F141A1" w:rsidRDefault="0047377B" w:rsidP="006C4603">
            <w:pPr>
              <w:pStyle w:val="a9"/>
              <w:rPr>
                <w:sz w:val="22"/>
                <w:szCs w:val="18"/>
              </w:rPr>
            </w:pPr>
            <w:r w:rsidRPr="00F141A1">
              <w:rPr>
                <w:sz w:val="22"/>
                <w:szCs w:val="18"/>
              </w:rPr>
              <w:t>34,4</w:t>
            </w:r>
          </w:p>
        </w:tc>
        <w:tc>
          <w:tcPr>
            <w:tcW w:w="850" w:type="dxa"/>
            <w:noWrap/>
            <w:hideMark/>
          </w:tcPr>
          <w:p w14:paraId="7D9DF8D6" w14:textId="77777777" w:rsidR="0047377B" w:rsidRPr="00F141A1" w:rsidRDefault="0047377B" w:rsidP="006C4603">
            <w:pPr>
              <w:pStyle w:val="a9"/>
              <w:rPr>
                <w:sz w:val="22"/>
                <w:szCs w:val="18"/>
              </w:rPr>
            </w:pPr>
            <w:r w:rsidRPr="00F141A1">
              <w:rPr>
                <w:sz w:val="22"/>
                <w:szCs w:val="18"/>
              </w:rPr>
              <w:t>185</w:t>
            </w:r>
          </w:p>
        </w:tc>
      </w:tr>
      <w:tr w:rsidR="0047377B" w:rsidRPr="00F141A1" w14:paraId="14D77F80" w14:textId="77777777" w:rsidTr="006C4603">
        <w:trPr>
          <w:trHeight w:val="375"/>
        </w:trPr>
        <w:tc>
          <w:tcPr>
            <w:tcW w:w="817" w:type="dxa"/>
            <w:noWrap/>
            <w:hideMark/>
          </w:tcPr>
          <w:p w14:paraId="7339060A" w14:textId="77777777" w:rsidR="0047377B" w:rsidRPr="00F141A1" w:rsidRDefault="0047377B" w:rsidP="006C4603">
            <w:pPr>
              <w:pStyle w:val="a9"/>
              <w:rPr>
                <w:sz w:val="22"/>
                <w:szCs w:val="18"/>
              </w:rPr>
            </w:pPr>
            <w:r w:rsidRPr="00F141A1">
              <w:rPr>
                <w:sz w:val="22"/>
                <w:szCs w:val="18"/>
              </w:rPr>
              <w:t>17,25</w:t>
            </w:r>
          </w:p>
        </w:tc>
        <w:tc>
          <w:tcPr>
            <w:tcW w:w="1181" w:type="dxa"/>
            <w:noWrap/>
            <w:hideMark/>
          </w:tcPr>
          <w:p w14:paraId="6DA99F5F" w14:textId="77777777" w:rsidR="0047377B" w:rsidRPr="00F141A1" w:rsidRDefault="0047377B" w:rsidP="006C4603">
            <w:pPr>
              <w:pStyle w:val="a9"/>
              <w:rPr>
                <w:sz w:val="22"/>
                <w:szCs w:val="18"/>
              </w:rPr>
            </w:pPr>
            <w:r w:rsidRPr="00F141A1">
              <w:rPr>
                <w:sz w:val="22"/>
                <w:szCs w:val="18"/>
              </w:rPr>
              <w:t>6,5</w:t>
            </w:r>
          </w:p>
        </w:tc>
        <w:tc>
          <w:tcPr>
            <w:tcW w:w="1688" w:type="dxa"/>
            <w:noWrap/>
            <w:hideMark/>
          </w:tcPr>
          <w:p w14:paraId="1F53F587" w14:textId="77777777" w:rsidR="0047377B" w:rsidRPr="00F141A1" w:rsidRDefault="0047377B" w:rsidP="006C4603">
            <w:pPr>
              <w:pStyle w:val="a9"/>
              <w:rPr>
                <w:sz w:val="22"/>
                <w:szCs w:val="18"/>
              </w:rPr>
            </w:pPr>
            <w:r w:rsidRPr="00F141A1">
              <w:rPr>
                <w:sz w:val="22"/>
                <w:szCs w:val="18"/>
              </w:rPr>
              <w:t>12,5</w:t>
            </w:r>
          </w:p>
        </w:tc>
        <w:tc>
          <w:tcPr>
            <w:tcW w:w="1206" w:type="dxa"/>
            <w:noWrap/>
            <w:hideMark/>
          </w:tcPr>
          <w:p w14:paraId="72FEF2D0" w14:textId="77777777" w:rsidR="0047377B" w:rsidRPr="00F141A1" w:rsidRDefault="0047377B" w:rsidP="006C4603">
            <w:pPr>
              <w:pStyle w:val="a9"/>
              <w:rPr>
                <w:sz w:val="22"/>
                <w:szCs w:val="18"/>
              </w:rPr>
            </w:pPr>
            <w:r w:rsidRPr="00F141A1">
              <w:rPr>
                <w:sz w:val="22"/>
                <w:szCs w:val="18"/>
              </w:rPr>
              <w:t>12,5</w:t>
            </w:r>
          </w:p>
        </w:tc>
        <w:tc>
          <w:tcPr>
            <w:tcW w:w="1236" w:type="dxa"/>
            <w:noWrap/>
            <w:hideMark/>
          </w:tcPr>
          <w:p w14:paraId="39B60D4C"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182900A4"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780A59DC" w14:textId="77777777" w:rsidR="0047377B" w:rsidRPr="00F141A1" w:rsidRDefault="0047377B" w:rsidP="006C4603">
            <w:pPr>
              <w:pStyle w:val="a9"/>
              <w:rPr>
                <w:sz w:val="22"/>
                <w:szCs w:val="18"/>
              </w:rPr>
            </w:pPr>
            <w:r w:rsidRPr="00F141A1">
              <w:rPr>
                <w:sz w:val="22"/>
                <w:szCs w:val="18"/>
              </w:rPr>
              <w:t>35,6</w:t>
            </w:r>
          </w:p>
        </w:tc>
        <w:tc>
          <w:tcPr>
            <w:tcW w:w="850" w:type="dxa"/>
            <w:noWrap/>
            <w:hideMark/>
          </w:tcPr>
          <w:p w14:paraId="4026354C" w14:textId="77777777" w:rsidR="0047377B" w:rsidRPr="00F141A1" w:rsidRDefault="0047377B" w:rsidP="006C4603">
            <w:pPr>
              <w:pStyle w:val="a9"/>
              <w:rPr>
                <w:sz w:val="22"/>
                <w:szCs w:val="18"/>
              </w:rPr>
            </w:pPr>
            <w:r w:rsidRPr="00F141A1">
              <w:rPr>
                <w:sz w:val="22"/>
                <w:szCs w:val="18"/>
              </w:rPr>
              <w:t>194</w:t>
            </w:r>
          </w:p>
        </w:tc>
      </w:tr>
      <w:tr w:rsidR="0047377B" w:rsidRPr="00F141A1" w14:paraId="24A1897C" w14:textId="77777777" w:rsidTr="006C4603">
        <w:trPr>
          <w:trHeight w:val="375"/>
        </w:trPr>
        <w:tc>
          <w:tcPr>
            <w:tcW w:w="817" w:type="dxa"/>
            <w:noWrap/>
            <w:hideMark/>
          </w:tcPr>
          <w:p w14:paraId="2A4311A4" w14:textId="77777777" w:rsidR="0047377B" w:rsidRPr="00F141A1" w:rsidRDefault="0047377B" w:rsidP="006C4603">
            <w:pPr>
              <w:pStyle w:val="a9"/>
              <w:rPr>
                <w:sz w:val="22"/>
                <w:szCs w:val="18"/>
              </w:rPr>
            </w:pPr>
            <w:r w:rsidRPr="00F141A1">
              <w:rPr>
                <w:sz w:val="22"/>
                <w:szCs w:val="18"/>
              </w:rPr>
              <w:t>17,25</w:t>
            </w:r>
          </w:p>
        </w:tc>
        <w:tc>
          <w:tcPr>
            <w:tcW w:w="1181" w:type="dxa"/>
            <w:noWrap/>
            <w:hideMark/>
          </w:tcPr>
          <w:p w14:paraId="6A0886A2" w14:textId="77777777" w:rsidR="0047377B" w:rsidRPr="00F141A1" w:rsidRDefault="0047377B" w:rsidP="006C4603">
            <w:pPr>
              <w:pStyle w:val="a9"/>
              <w:rPr>
                <w:sz w:val="22"/>
                <w:szCs w:val="18"/>
              </w:rPr>
            </w:pPr>
            <w:r w:rsidRPr="00F141A1">
              <w:rPr>
                <w:sz w:val="22"/>
                <w:szCs w:val="18"/>
              </w:rPr>
              <w:t>7</w:t>
            </w:r>
          </w:p>
        </w:tc>
        <w:tc>
          <w:tcPr>
            <w:tcW w:w="1688" w:type="dxa"/>
            <w:noWrap/>
            <w:hideMark/>
          </w:tcPr>
          <w:p w14:paraId="6421EEAF" w14:textId="77777777" w:rsidR="0047377B" w:rsidRPr="00F141A1" w:rsidRDefault="0047377B" w:rsidP="006C4603">
            <w:pPr>
              <w:pStyle w:val="a9"/>
              <w:rPr>
                <w:sz w:val="22"/>
                <w:szCs w:val="18"/>
              </w:rPr>
            </w:pPr>
            <w:r w:rsidRPr="00F141A1">
              <w:rPr>
                <w:sz w:val="22"/>
                <w:szCs w:val="18"/>
              </w:rPr>
              <w:t>13</w:t>
            </w:r>
          </w:p>
        </w:tc>
        <w:tc>
          <w:tcPr>
            <w:tcW w:w="1206" w:type="dxa"/>
            <w:noWrap/>
            <w:hideMark/>
          </w:tcPr>
          <w:p w14:paraId="04CE96C1" w14:textId="77777777" w:rsidR="0047377B" w:rsidRPr="00F141A1" w:rsidRDefault="0047377B" w:rsidP="006C4603">
            <w:pPr>
              <w:pStyle w:val="a9"/>
              <w:rPr>
                <w:sz w:val="22"/>
                <w:szCs w:val="18"/>
              </w:rPr>
            </w:pPr>
            <w:r w:rsidRPr="00F141A1">
              <w:rPr>
                <w:sz w:val="22"/>
                <w:szCs w:val="18"/>
              </w:rPr>
              <w:t>13</w:t>
            </w:r>
          </w:p>
        </w:tc>
        <w:tc>
          <w:tcPr>
            <w:tcW w:w="1236" w:type="dxa"/>
            <w:noWrap/>
            <w:hideMark/>
          </w:tcPr>
          <w:p w14:paraId="047A222A"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5C7D53A3"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4EFE7EC3" w14:textId="77777777" w:rsidR="0047377B" w:rsidRPr="00F141A1" w:rsidRDefault="0047377B" w:rsidP="006C4603">
            <w:pPr>
              <w:pStyle w:val="a9"/>
              <w:rPr>
                <w:sz w:val="22"/>
                <w:szCs w:val="18"/>
              </w:rPr>
            </w:pPr>
            <w:r w:rsidRPr="00F141A1">
              <w:rPr>
                <w:sz w:val="22"/>
                <w:szCs w:val="18"/>
              </w:rPr>
              <w:t>36,6</w:t>
            </w:r>
          </w:p>
        </w:tc>
        <w:tc>
          <w:tcPr>
            <w:tcW w:w="850" w:type="dxa"/>
            <w:noWrap/>
            <w:hideMark/>
          </w:tcPr>
          <w:p w14:paraId="1451E3EC" w14:textId="77777777" w:rsidR="0047377B" w:rsidRPr="00F141A1" w:rsidRDefault="0047377B" w:rsidP="006C4603">
            <w:pPr>
              <w:pStyle w:val="a9"/>
              <w:rPr>
                <w:sz w:val="22"/>
                <w:szCs w:val="18"/>
              </w:rPr>
            </w:pPr>
            <w:r w:rsidRPr="00F141A1">
              <w:rPr>
                <w:sz w:val="22"/>
                <w:szCs w:val="18"/>
              </w:rPr>
              <w:t>196</w:t>
            </w:r>
          </w:p>
        </w:tc>
      </w:tr>
      <w:tr w:rsidR="0047377B" w:rsidRPr="00F141A1" w14:paraId="66060727" w14:textId="77777777" w:rsidTr="006C4603">
        <w:trPr>
          <w:trHeight w:val="375"/>
        </w:trPr>
        <w:tc>
          <w:tcPr>
            <w:tcW w:w="817" w:type="dxa"/>
            <w:noWrap/>
            <w:hideMark/>
          </w:tcPr>
          <w:p w14:paraId="64242F17" w14:textId="77777777" w:rsidR="0047377B" w:rsidRPr="00F141A1" w:rsidRDefault="0047377B" w:rsidP="006C4603">
            <w:pPr>
              <w:pStyle w:val="a9"/>
              <w:rPr>
                <w:sz w:val="22"/>
                <w:szCs w:val="18"/>
              </w:rPr>
            </w:pPr>
            <w:r w:rsidRPr="00F141A1">
              <w:rPr>
                <w:sz w:val="22"/>
                <w:szCs w:val="18"/>
              </w:rPr>
              <w:t>17,25</w:t>
            </w:r>
          </w:p>
        </w:tc>
        <w:tc>
          <w:tcPr>
            <w:tcW w:w="1181" w:type="dxa"/>
            <w:noWrap/>
            <w:hideMark/>
          </w:tcPr>
          <w:p w14:paraId="5B2F656A" w14:textId="77777777" w:rsidR="0047377B" w:rsidRPr="00F141A1" w:rsidRDefault="0047377B" w:rsidP="006C4603">
            <w:pPr>
              <w:pStyle w:val="a9"/>
              <w:rPr>
                <w:sz w:val="22"/>
                <w:szCs w:val="18"/>
              </w:rPr>
            </w:pPr>
            <w:r w:rsidRPr="00F141A1">
              <w:rPr>
                <w:sz w:val="22"/>
                <w:szCs w:val="18"/>
              </w:rPr>
              <w:t>7,5</w:t>
            </w:r>
          </w:p>
        </w:tc>
        <w:tc>
          <w:tcPr>
            <w:tcW w:w="1688" w:type="dxa"/>
            <w:noWrap/>
            <w:hideMark/>
          </w:tcPr>
          <w:p w14:paraId="4452681A" w14:textId="77777777" w:rsidR="0047377B" w:rsidRPr="00F141A1" w:rsidRDefault="0047377B" w:rsidP="006C4603">
            <w:pPr>
              <w:pStyle w:val="a9"/>
              <w:rPr>
                <w:sz w:val="22"/>
                <w:szCs w:val="18"/>
              </w:rPr>
            </w:pPr>
            <w:r w:rsidRPr="00F141A1">
              <w:rPr>
                <w:sz w:val="22"/>
                <w:szCs w:val="18"/>
              </w:rPr>
              <w:t>13,5</w:t>
            </w:r>
          </w:p>
        </w:tc>
        <w:tc>
          <w:tcPr>
            <w:tcW w:w="1206" w:type="dxa"/>
            <w:noWrap/>
            <w:hideMark/>
          </w:tcPr>
          <w:p w14:paraId="28708A0F" w14:textId="77777777" w:rsidR="0047377B" w:rsidRPr="00F141A1" w:rsidRDefault="0047377B" w:rsidP="006C4603">
            <w:pPr>
              <w:pStyle w:val="a9"/>
              <w:rPr>
                <w:sz w:val="22"/>
                <w:szCs w:val="18"/>
              </w:rPr>
            </w:pPr>
            <w:r w:rsidRPr="00F141A1">
              <w:rPr>
                <w:sz w:val="22"/>
                <w:szCs w:val="18"/>
              </w:rPr>
              <w:t>13,5</w:t>
            </w:r>
          </w:p>
        </w:tc>
        <w:tc>
          <w:tcPr>
            <w:tcW w:w="1236" w:type="dxa"/>
            <w:noWrap/>
            <w:hideMark/>
          </w:tcPr>
          <w:p w14:paraId="006D2869"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76B3F824"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71437F87" w14:textId="77777777" w:rsidR="0047377B" w:rsidRPr="00F141A1" w:rsidRDefault="0047377B" w:rsidP="006C4603">
            <w:pPr>
              <w:pStyle w:val="a9"/>
              <w:rPr>
                <w:sz w:val="22"/>
                <w:szCs w:val="18"/>
              </w:rPr>
            </w:pPr>
            <w:r w:rsidRPr="00F141A1">
              <w:rPr>
                <w:sz w:val="22"/>
                <w:szCs w:val="18"/>
              </w:rPr>
              <w:t>37</w:t>
            </w:r>
          </w:p>
        </w:tc>
        <w:tc>
          <w:tcPr>
            <w:tcW w:w="850" w:type="dxa"/>
            <w:noWrap/>
            <w:hideMark/>
          </w:tcPr>
          <w:p w14:paraId="45804C90" w14:textId="77777777" w:rsidR="0047377B" w:rsidRPr="00F141A1" w:rsidRDefault="0047377B" w:rsidP="006C4603">
            <w:pPr>
              <w:pStyle w:val="a9"/>
              <w:rPr>
                <w:sz w:val="22"/>
                <w:szCs w:val="18"/>
              </w:rPr>
            </w:pPr>
            <w:r w:rsidRPr="00F141A1">
              <w:rPr>
                <w:sz w:val="22"/>
                <w:szCs w:val="18"/>
              </w:rPr>
              <w:t>200</w:t>
            </w:r>
          </w:p>
        </w:tc>
      </w:tr>
      <w:tr w:rsidR="0047377B" w:rsidRPr="00F141A1" w14:paraId="2CCE3629" w14:textId="77777777" w:rsidTr="006C4603">
        <w:trPr>
          <w:trHeight w:val="375"/>
        </w:trPr>
        <w:tc>
          <w:tcPr>
            <w:tcW w:w="817" w:type="dxa"/>
            <w:noWrap/>
            <w:hideMark/>
          </w:tcPr>
          <w:p w14:paraId="104D5104" w14:textId="77777777" w:rsidR="0047377B" w:rsidRPr="00F141A1" w:rsidRDefault="0047377B" w:rsidP="006C4603">
            <w:pPr>
              <w:pStyle w:val="a9"/>
              <w:rPr>
                <w:sz w:val="22"/>
                <w:szCs w:val="18"/>
              </w:rPr>
            </w:pPr>
            <w:r w:rsidRPr="00F141A1">
              <w:rPr>
                <w:sz w:val="22"/>
                <w:szCs w:val="18"/>
              </w:rPr>
              <w:t>17,25</w:t>
            </w:r>
          </w:p>
        </w:tc>
        <w:tc>
          <w:tcPr>
            <w:tcW w:w="1181" w:type="dxa"/>
            <w:noWrap/>
            <w:hideMark/>
          </w:tcPr>
          <w:p w14:paraId="0129C4DF" w14:textId="77777777" w:rsidR="0047377B" w:rsidRPr="00F141A1" w:rsidRDefault="0047377B" w:rsidP="006C4603">
            <w:pPr>
              <w:pStyle w:val="a9"/>
              <w:rPr>
                <w:sz w:val="22"/>
                <w:szCs w:val="18"/>
              </w:rPr>
            </w:pPr>
            <w:r w:rsidRPr="00F141A1">
              <w:rPr>
                <w:sz w:val="22"/>
                <w:szCs w:val="18"/>
              </w:rPr>
              <w:t>8</w:t>
            </w:r>
          </w:p>
        </w:tc>
        <w:tc>
          <w:tcPr>
            <w:tcW w:w="1688" w:type="dxa"/>
            <w:noWrap/>
            <w:hideMark/>
          </w:tcPr>
          <w:p w14:paraId="3A725E40" w14:textId="77777777" w:rsidR="0047377B" w:rsidRPr="00F141A1" w:rsidRDefault="0047377B" w:rsidP="006C4603">
            <w:pPr>
              <w:pStyle w:val="a9"/>
              <w:rPr>
                <w:sz w:val="22"/>
                <w:szCs w:val="18"/>
              </w:rPr>
            </w:pPr>
            <w:r w:rsidRPr="00F141A1">
              <w:rPr>
                <w:sz w:val="22"/>
                <w:szCs w:val="18"/>
              </w:rPr>
              <w:t>14</w:t>
            </w:r>
          </w:p>
        </w:tc>
        <w:tc>
          <w:tcPr>
            <w:tcW w:w="1206" w:type="dxa"/>
            <w:noWrap/>
            <w:hideMark/>
          </w:tcPr>
          <w:p w14:paraId="5096A2C7" w14:textId="77777777" w:rsidR="0047377B" w:rsidRPr="00F141A1" w:rsidRDefault="0047377B" w:rsidP="006C4603">
            <w:pPr>
              <w:pStyle w:val="a9"/>
              <w:rPr>
                <w:sz w:val="22"/>
                <w:szCs w:val="18"/>
              </w:rPr>
            </w:pPr>
            <w:r w:rsidRPr="00F141A1">
              <w:rPr>
                <w:sz w:val="22"/>
                <w:szCs w:val="18"/>
              </w:rPr>
              <w:t>14</w:t>
            </w:r>
          </w:p>
        </w:tc>
        <w:tc>
          <w:tcPr>
            <w:tcW w:w="1236" w:type="dxa"/>
            <w:noWrap/>
            <w:hideMark/>
          </w:tcPr>
          <w:p w14:paraId="3DEF9651"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2B667C17"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15B34FF5" w14:textId="77777777" w:rsidR="0047377B" w:rsidRPr="00F141A1" w:rsidRDefault="0047377B" w:rsidP="006C4603">
            <w:pPr>
              <w:pStyle w:val="a9"/>
              <w:rPr>
                <w:sz w:val="22"/>
                <w:szCs w:val="18"/>
              </w:rPr>
            </w:pPr>
            <w:r w:rsidRPr="00F141A1">
              <w:rPr>
                <w:sz w:val="22"/>
                <w:szCs w:val="18"/>
              </w:rPr>
              <w:t>37,8</w:t>
            </w:r>
          </w:p>
        </w:tc>
        <w:tc>
          <w:tcPr>
            <w:tcW w:w="850" w:type="dxa"/>
            <w:noWrap/>
            <w:hideMark/>
          </w:tcPr>
          <w:p w14:paraId="1B0F1610" w14:textId="77777777" w:rsidR="0047377B" w:rsidRPr="00F141A1" w:rsidRDefault="0047377B" w:rsidP="006C4603">
            <w:pPr>
              <w:pStyle w:val="a9"/>
              <w:rPr>
                <w:sz w:val="22"/>
                <w:szCs w:val="18"/>
              </w:rPr>
            </w:pPr>
            <w:r w:rsidRPr="00F141A1">
              <w:rPr>
                <w:sz w:val="22"/>
                <w:szCs w:val="18"/>
              </w:rPr>
              <w:t>206</w:t>
            </w:r>
          </w:p>
        </w:tc>
      </w:tr>
      <w:tr w:rsidR="0047377B" w:rsidRPr="00F141A1" w14:paraId="5779BAD0" w14:textId="77777777" w:rsidTr="006C4603">
        <w:trPr>
          <w:trHeight w:val="375"/>
        </w:trPr>
        <w:tc>
          <w:tcPr>
            <w:tcW w:w="817" w:type="dxa"/>
            <w:noWrap/>
            <w:hideMark/>
          </w:tcPr>
          <w:p w14:paraId="7E008E45" w14:textId="77777777" w:rsidR="0047377B" w:rsidRPr="00F141A1" w:rsidRDefault="0047377B" w:rsidP="006C4603">
            <w:pPr>
              <w:pStyle w:val="a9"/>
              <w:rPr>
                <w:sz w:val="22"/>
                <w:szCs w:val="18"/>
              </w:rPr>
            </w:pPr>
            <w:r w:rsidRPr="00F141A1">
              <w:rPr>
                <w:sz w:val="22"/>
                <w:szCs w:val="18"/>
              </w:rPr>
              <w:t>17,25</w:t>
            </w:r>
          </w:p>
        </w:tc>
        <w:tc>
          <w:tcPr>
            <w:tcW w:w="1181" w:type="dxa"/>
            <w:noWrap/>
            <w:hideMark/>
          </w:tcPr>
          <w:p w14:paraId="765EE2ED" w14:textId="77777777" w:rsidR="0047377B" w:rsidRPr="00F141A1" w:rsidRDefault="0047377B" w:rsidP="006C4603">
            <w:pPr>
              <w:pStyle w:val="a9"/>
              <w:rPr>
                <w:sz w:val="22"/>
                <w:szCs w:val="18"/>
              </w:rPr>
            </w:pPr>
            <w:r w:rsidRPr="00F141A1">
              <w:rPr>
                <w:sz w:val="22"/>
                <w:szCs w:val="18"/>
              </w:rPr>
              <w:t>8,5</w:t>
            </w:r>
          </w:p>
        </w:tc>
        <w:tc>
          <w:tcPr>
            <w:tcW w:w="1688" w:type="dxa"/>
            <w:noWrap/>
            <w:hideMark/>
          </w:tcPr>
          <w:p w14:paraId="313493A9" w14:textId="77777777" w:rsidR="0047377B" w:rsidRPr="00F141A1" w:rsidRDefault="0047377B" w:rsidP="006C4603">
            <w:pPr>
              <w:pStyle w:val="a9"/>
              <w:rPr>
                <w:sz w:val="22"/>
                <w:szCs w:val="18"/>
              </w:rPr>
            </w:pPr>
            <w:r w:rsidRPr="00F141A1">
              <w:rPr>
                <w:sz w:val="22"/>
                <w:szCs w:val="18"/>
              </w:rPr>
              <w:t>14,5</w:t>
            </w:r>
          </w:p>
        </w:tc>
        <w:tc>
          <w:tcPr>
            <w:tcW w:w="1206" w:type="dxa"/>
            <w:noWrap/>
            <w:hideMark/>
          </w:tcPr>
          <w:p w14:paraId="49119415" w14:textId="77777777" w:rsidR="0047377B" w:rsidRPr="00F141A1" w:rsidRDefault="0047377B" w:rsidP="006C4603">
            <w:pPr>
              <w:pStyle w:val="a9"/>
              <w:rPr>
                <w:sz w:val="22"/>
                <w:szCs w:val="18"/>
              </w:rPr>
            </w:pPr>
            <w:r w:rsidRPr="00F141A1">
              <w:rPr>
                <w:sz w:val="22"/>
                <w:szCs w:val="18"/>
              </w:rPr>
              <w:t>14,5</w:t>
            </w:r>
          </w:p>
        </w:tc>
        <w:tc>
          <w:tcPr>
            <w:tcW w:w="1236" w:type="dxa"/>
            <w:noWrap/>
            <w:hideMark/>
          </w:tcPr>
          <w:p w14:paraId="426AD3BA"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17496834"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762F605D" w14:textId="77777777" w:rsidR="0047377B" w:rsidRPr="00F141A1" w:rsidRDefault="0047377B" w:rsidP="006C4603">
            <w:pPr>
              <w:pStyle w:val="a9"/>
              <w:rPr>
                <w:sz w:val="22"/>
                <w:szCs w:val="18"/>
              </w:rPr>
            </w:pPr>
            <w:r w:rsidRPr="00F141A1">
              <w:rPr>
                <w:sz w:val="22"/>
                <w:szCs w:val="18"/>
              </w:rPr>
              <w:t>38,3</w:t>
            </w:r>
          </w:p>
        </w:tc>
        <w:tc>
          <w:tcPr>
            <w:tcW w:w="850" w:type="dxa"/>
            <w:noWrap/>
            <w:hideMark/>
          </w:tcPr>
          <w:p w14:paraId="1290C8F3" w14:textId="77777777" w:rsidR="0047377B" w:rsidRPr="00F141A1" w:rsidRDefault="0047377B" w:rsidP="006C4603">
            <w:pPr>
              <w:pStyle w:val="a9"/>
              <w:rPr>
                <w:sz w:val="22"/>
                <w:szCs w:val="18"/>
              </w:rPr>
            </w:pPr>
            <w:r w:rsidRPr="00F141A1">
              <w:rPr>
                <w:sz w:val="22"/>
                <w:szCs w:val="18"/>
              </w:rPr>
              <w:t>211</w:t>
            </w:r>
          </w:p>
        </w:tc>
      </w:tr>
      <w:tr w:rsidR="0047377B" w:rsidRPr="00F141A1" w14:paraId="061005DE" w14:textId="77777777" w:rsidTr="006C4603">
        <w:trPr>
          <w:trHeight w:val="375"/>
        </w:trPr>
        <w:tc>
          <w:tcPr>
            <w:tcW w:w="817" w:type="dxa"/>
            <w:noWrap/>
            <w:hideMark/>
          </w:tcPr>
          <w:p w14:paraId="7400A1AA" w14:textId="77777777" w:rsidR="0047377B" w:rsidRPr="00F141A1" w:rsidRDefault="0047377B" w:rsidP="006C4603">
            <w:pPr>
              <w:pStyle w:val="a9"/>
              <w:rPr>
                <w:sz w:val="22"/>
                <w:szCs w:val="18"/>
              </w:rPr>
            </w:pPr>
            <w:r w:rsidRPr="00F141A1">
              <w:rPr>
                <w:sz w:val="22"/>
                <w:szCs w:val="18"/>
              </w:rPr>
              <w:t>17,25</w:t>
            </w:r>
          </w:p>
        </w:tc>
        <w:tc>
          <w:tcPr>
            <w:tcW w:w="1181" w:type="dxa"/>
            <w:noWrap/>
            <w:hideMark/>
          </w:tcPr>
          <w:p w14:paraId="5746EA5F" w14:textId="77777777" w:rsidR="0047377B" w:rsidRPr="00F141A1" w:rsidRDefault="0047377B" w:rsidP="006C4603">
            <w:pPr>
              <w:pStyle w:val="a9"/>
              <w:rPr>
                <w:sz w:val="22"/>
                <w:szCs w:val="18"/>
              </w:rPr>
            </w:pPr>
            <w:r w:rsidRPr="00F141A1">
              <w:rPr>
                <w:sz w:val="22"/>
                <w:szCs w:val="18"/>
              </w:rPr>
              <w:t>9</w:t>
            </w:r>
          </w:p>
        </w:tc>
        <w:tc>
          <w:tcPr>
            <w:tcW w:w="1688" w:type="dxa"/>
            <w:noWrap/>
            <w:hideMark/>
          </w:tcPr>
          <w:p w14:paraId="569A22D7" w14:textId="77777777" w:rsidR="0047377B" w:rsidRPr="00F141A1" w:rsidRDefault="0047377B" w:rsidP="006C4603">
            <w:pPr>
              <w:pStyle w:val="a9"/>
              <w:rPr>
                <w:sz w:val="22"/>
                <w:szCs w:val="18"/>
              </w:rPr>
            </w:pPr>
            <w:r w:rsidRPr="00F141A1">
              <w:rPr>
                <w:sz w:val="22"/>
                <w:szCs w:val="18"/>
              </w:rPr>
              <w:t>15</w:t>
            </w:r>
          </w:p>
        </w:tc>
        <w:tc>
          <w:tcPr>
            <w:tcW w:w="1206" w:type="dxa"/>
            <w:noWrap/>
            <w:hideMark/>
          </w:tcPr>
          <w:p w14:paraId="72377442" w14:textId="77777777" w:rsidR="0047377B" w:rsidRPr="00F141A1" w:rsidRDefault="0047377B" w:rsidP="006C4603">
            <w:pPr>
              <w:pStyle w:val="a9"/>
              <w:rPr>
                <w:sz w:val="22"/>
                <w:szCs w:val="18"/>
              </w:rPr>
            </w:pPr>
            <w:r w:rsidRPr="00F141A1">
              <w:rPr>
                <w:sz w:val="22"/>
                <w:szCs w:val="18"/>
              </w:rPr>
              <w:t>15</w:t>
            </w:r>
          </w:p>
        </w:tc>
        <w:tc>
          <w:tcPr>
            <w:tcW w:w="1236" w:type="dxa"/>
            <w:noWrap/>
            <w:hideMark/>
          </w:tcPr>
          <w:p w14:paraId="5474063B"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021FE1D3"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1C270DB5" w14:textId="77777777" w:rsidR="0047377B" w:rsidRPr="00F141A1" w:rsidRDefault="0047377B" w:rsidP="006C4603">
            <w:pPr>
              <w:pStyle w:val="a9"/>
              <w:rPr>
                <w:sz w:val="22"/>
                <w:szCs w:val="18"/>
              </w:rPr>
            </w:pPr>
            <w:r w:rsidRPr="00F141A1">
              <w:rPr>
                <w:sz w:val="22"/>
                <w:szCs w:val="18"/>
              </w:rPr>
              <w:t>38,7</w:t>
            </w:r>
          </w:p>
        </w:tc>
        <w:tc>
          <w:tcPr>
            <w:tcW w:w="850" w:type="dxa"/>
            <w:noWrap/>
            <w:hideMark/>
          </w:tcPr>
          <w:p w14:paraId="2145991F" w14:textId="77777777" w:rsidR="0047377B" w:rsidRPr="00F141A1" w:rsidRDefault="0047377B" w:rsidP="006C4603">
            <w:pPr>
              <w:pStyle w:val="a9"/>
              <w:rPr>
                <w:sz w:val="22"/>
                <w:szCs w:val="18"/>
              </w:rPr>
            </w:pPr>
            <w:r w:rsidRPr="00F141A1">
              <w:rPr>
                <w:sz w:val="22"/>
                <w:szCs w:val="18"/>
              </w:rPr>
              <w:t>213</w:t>
            </w:r>
          </w:p>
        </w:tc>
      </w:tr>
      <w:tr w:rsidR="0047377B" w:rsidRPr="00F141A1" w14:paraId="4D63D30B" w14:textId="77777777" w:rsidTr="006C4603">
        <w:trPr>
          <w:trHeight w:val="375"/>
        </w:trPr>
        <w:tc>
          <w:tcPr>
            <w:tcW w:w="817" w:type="dxa"/>
            <w:noWrap/>
            <w:hideMark/>
          </w:tcPr>
          <w:p w14:paraId="2FBDD3B1" w14:textId="77777777" w:rsidR="0047377B" w:rsidRPr="00F141A1" w:rsidRDefault="0047377B" w:rsidP="006C4603">
            <w:pPr>
              <w:pStyle w:val="a9"/>
              <w:rPr>
                <w:sz w:val="22"/>
                <w:szCs w:val="18"/>
              </w:rPr>
            </w:pPr>
            <w:r w:rsidRPr="00F141A1">
              <w:rPr>
                <w:sz w:val="22"/>
                <w:szCs w:val="18"/>
              </w:rPr>
              <w:t>17,25</w:t>
            </w:r>
          </w:p>
        </w:tc>
        <w:tc>
          <w:tcPr>
            <w:tcW w:w="1181" w:type="dxa"/>
            <w:noWrap/>
            <w:hideMark/>
          </w:tcPr>
          <w:p w14:paraId="206EF010" w14:textId="77777777" w:rsidR="0047377B" w:rsidRPr="00F141A1" w:rsidRDefault="0047377B" w:rsidP="006C4603">
            <w:pPr>
              <w:pStyle w:val="a9"/>
              <w:rPr>
                <w:sz w:val="22"/>
                <w:szCs w:val="18"/>
              </w:rPr>
            </w:pPr>
            <w:r w:rsidRPr="00F141A1">
              <w:rPr>
                <w:sz w:val="22"/>
                <w:szCs w:val="18"/>
              </w:rPr>
              <w:t>9,5</w:t>
            </w:r>
          </w:p>
        </w:tc>
        <w:tc>
          <w:tcPr>
            <w:tcW w:w="1688" w:type="dxa"/>
            <w:noWrap/>
            <w:hideMark/>
          </w:tcPr>
          <w:p w14:paraId="5AFC6995" w14:textId="77777777" w:rsidR="0047377B" w:rsidRPr="00F141A1" w:rsidRDefault="0047377B" w:rsidP="006C4603">
            <w:pPr>
              <w:pStyle w:val="a9"/>
              <w:rPr>
                <w:sz w:val="22"/>
                <w:szCs w:val="18"/>
              </w:rPr>
            </w:pPr>
            <w:r w:rsidRPr="00F141A1">
              <w:rPr>
                <w:sz w:val="22"/>
                <w:szCs w:val="18"/>
              </w:rPr>
              <w:t>15,5</w:t>
            </w:r>
          </w:p>
        </w:tc>
        <w:tc>
          <w:tcPr>
            <w:tcW w:w="1206" w:type="dxa"/>
            <w:noWrap/>
            <w:hideMark/>
          </w:tcPr>
          <w:p w14:paraId="206B55D1" w14:textId="77777777" w:rsidR="0047377B" w:rsidRPr="00F141A1" w:rsidRDefault="0047377B" w:rsidP="006C4603">
            <w:pPr>
              <w:pStyle w:val="a9"/>
              <w:rPr>
                <w:sz w:val="22"/>
                <w:szCs w:val="18"/>
              </w:rPr>
            </w:pPr>
            <w:r w:rsidRPr="00F141A1">
              <w:rPr>
                <w:sz w:val="22"/>
                <w:szCs w:val="18"/>
              </w:rPr>
              <w:t>15,5</w:t>
            </w:r>
          </w:p>
        </w:tc>
        <w:tc>
          <w:tcPr>
            <w:tcW w:w="1236" w:type="dxa"/>
            <w:noWrap/>
            <w:hideMark/>
          </w:tcPr>
          <w:p w14:paraId="50C800DA"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23D58171"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50D38226" w14:textId="77777777" w:rsidR="0047377B" w:rsidRPr="00F141A1" w:rsidRDefault="0047377B" w:rsidP="006C4603">
            <w:pPr>
              <w:pStyle w:val="a9"/>
              <w:rPr>
                <w:sz w:val="22"/>
                <w:szCs w:val="18"/>
              </w:rPr>
            </w:pPr>
            <w:r w:rsidRPr="00F141A1">
              <w:rPr>
                <w:sz w:val="22"/>
                <w:szCs w:val="18"/>
              </w:rPr>
              <w:t>39,1</w:t>
            </w:r>
          </w:p>
        </w:tc>
        <w:tc>
          <w:tcPr>
            <w:tcW w:w="850" w:type="dxa"/>
            <w:noWrap/>
            <w:hideMark/>
          </w:tcPr>
          <w:p w14:paraId="5D34CB30" w14:textId="77777777" w:rsidR="0047377B" w:rsidRPr="00F141A1" w:rsidRDefault="0047377B" w:rsidP="006C4603">
            <w:pPr>
              <w:pStyle w:val="a9"/>
              <w:rPr>
                <w:sz w:val="22"/>
                <w:szCs w:val="18"/>
              </w:rPr>
            </w:pPr>
            <w:r w:rsidRPr="00F141A1">
              <w:rPr>
                <w:sz w:val="22"/>
                <w:szCs w:val="18"/>
              </w:rPr>
              <w:t>215</w:t>
            </w:r>
          </w:p>
        </w:tc>
      </w:tr>
      <w:tr w:rsidR="0047377B" w:rsidRPr="00F141A1" w14:paraId="1919F7E0" w14:textId="77777777" w:rsidTr="006C4603">
        <w:trPr>
          <w:trHeight w:val="375"/>
        </w:trPr>
        <w:tc>
          <w:tcPr>
            <w:tcW w:w="817" w:type="dxa"/>
            <w:noWrap/>
            <w:hideMark/>
          </w:tcPr>
          <w:p w14:paraId="09A42856" w14:textId="77777777" w:rsidR="0047377B" w:rsidRPr="00F141A1" w:rsidRDefault="0047377B" w:rsidP="006C4603">
            <w:pPr>
              <w:pStyle w:val="a9"/>
              <w:rPr>
                <w:sz w:val="22"/>
                <w:szCs w:val="18"/>
              </w:rPr>
            </w:pPr>
            <w:r w:rsidRPr="00F141A1">
              <w:rPr>
                <w:sz w:val="22"/>
                <w:szCs w:val="18"/>
              </w:rPr>
              <w:t>17,25</w:t>
            </w:r>
          </w:p>
        </w:tc>
        <w:tc>
          <w:tcPr>
            <w:tcW w:w="1181" w:type="dxa"/>
            <w:noWrap/>
            <w:hideMark/>
          </w:tcPr>
          <w:p w14:paraId="79AC2ED3" w14:textId="77777777" w:rsidR="0047377B" w:rsidRPr="00F141A1" w:rsidRDefault="0047377B" w:rsidP="006C4603">
            <w:pPr>
              <w:pStyle w:val="a9"/>
              <w:rPr>
                <w:sz w:val="22"/>
                <w:szCs w:val="18"/>
              </w:rPr>
            </w:pPr>
            <w:r w:rsidRPr="00F141A1">
              <w:rPr>
                <w:sz w:val="22"/>
                <w:szCs w:val="18"/>
              </w:rPr>
              <w:t>10</w:t>
            </w:r>
          </w:p>
        </w:tc>
        <w:tc>
          <w:tcPr>
            <w:tcW w:w="1688" w:type="dxa"/>
            <w:noWrap/>
            <w:hideMark/>
          </w:tcPr>
          <w:p w14:paraId="5D8D4EB6" w14:textId="77777777" w:rsidR="0047377B" w:rsidRPr="00F141A1" w:rsidRDefault="0047377B" w:rsidP="006C4603">
            <w:pPr>
              <w:pStyle w:val="a9"/>
              <w:rPr>
                <w:sz w:val="22"/>
                <w:szCs w:val="18"/>
              </w:rPr>
            </w:pPr>
            <w:r w:rsidRPr="00F141A1">
              <w:rPr>
                <w:sz w:val="22"/>
                <w:szCs w:val="18"/>
              </w:rPr>
              <w:t>16</w:t>
            </w:r>
          </w:p>
        </w:tc>
        <w:tc>
          <w:tcPr>
            <w:tcW w:w="1206" w:type="dxa"/>
            <w:noWrap/>
            <w:hideMark/>
          </w:tcPr>
          <w:p w14:paraId="111171EA" w14:textId="77777777" w:rsidR="0047377B" w:rsidRPr="00F141A1" w:rsidRDefault="0047377B" w:rsidP="006C4603">
            <w:pPr>
              <w:pStyle w:val="a9"/>
              <w:rPr>
                <w:sz w:val="22"/>
                <w:szCs w:val="18"/>
              </w:rPr>
            </w:pPr>
            <w:r w:rsidRPr="00F141A1">
              <w:rPr>
                <w:sz w:val="22"/>
                <w:szCs w:val="18"/>
              </w:rPr>
              <w:t>16</w:t>
            </w:r>
          </w:p>
        </w:tc>
        <w:tc>
          <w:tcPr>
            <w:tcW w:w="1236" w:type="dxa"/>
            <w:noWrap/>
            <w:hideMark/>
          </w:tcPr>
          <w:p w14:paraId="654BD0A8"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2890B525"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5282066F" w14:textId="77777777" w:rsidR="0047377B" w:rsidRPr="00F141A1" w:rsidRDefault="0047377B" w:rsidP="006C4603">
            <w:pPr>
              <w:pStyle w:val="a9"/>
              <w:rPr>
                <w:sz w:val="22"/>
                <w:szCs w:val="18"/>
              </w:rPr>
            </w:pPr>
            <w:r w:rsidRPr="00F141A1">
              <w:rPr>
                <w:sz w:val="22"/>
                <w:szCs w:val="18"/>
              </w:rPr>
              <w:t>39,3</w:t>
            </w:r>
          </w:p>
        </w:tc>
        <w:tc>
          <w:tcPr>
            <w:tcW w:w="850" w:type="dxa"/>
            <w:noWrap/>
            <w:hideMark/>
          </w:tcPr>
          <w:p w14:paraId="613DC0CA" w14:textId="77777777" w:rsidR="0047377B" w:rsidRPr="00F141A1" w:rsidRDefault="0047377B" w:rsidP="006C4603">
            <w:pPr>
              <w:pStyle w:val="a9"/>
              <w:rPr>
                <w:sz w:val="22"/>
                <w:szCs w:val="18"/>
              </w:rPr>
            </w:pPr>
            <w:r w:rsidRPr="00F141A1">
              <w:rPr>
                <w:sz w:val="22"/>
                <w:szCs w:val="18"/>
              </w:rPr>
              <w:t>220</w:t>
            </w:r>
          </w:p>
        </w:tc>
      </w:tr>
      <w:tr w:rsidR="0047377B" w:rsidRPr="00F141A1" w14:paraId="14F6F3EC" w14:textId="77777777" w:rsidTr="006C4603">
        <w:trPr>
          <w:trHeight w:val="375"/>
        </w:trPr>
        <w:tc>
          <w:tcPr>
            <w:tcW w:w="817" w:type="dxa"/>
            <w:noWrap/>
            <w:hideMark/>
          </w:tcPr>
          <w:p w14:paraId="144714D5" w14:textId="77777777" w:rsidR="0047377B" w:rsidRPr="00F141A1" w:rsidRDefault="0047377B" w:rsidP="006C4603">
            <w:pPr>
              <w:pStyle w:val="a9"/>
              <w:rPr>
                <w:sz w:val="22"/>
                <w:szCs w:val="18"/>
              </w:rPr>
            </w:pPr>
            <w:r w:rsidRPr="00F141A1">
              <w:rPr>
                <w:sz w:val="22"/>
                <w:szCs w:val="18"/>
              </w:rPr>
              <w:t>17,25</w:t>
            </w:r>
          </w:p>
        </w:tc>
        <w:tc>
          <w:tcPr>
            <w:tcW w:w="1181" w:type="dxa"/>
            <w:noWrap/>
            <w:hideMark/>
          </w:tcPr>
          <w:p w14:paraId="05F6FBA9" w14:textId="77777777" w:rsidR="0047377B" w:rsidRPr="00F141A1" w:rsidRDefault="0047377B" w:rsidP="006C4603">
            <w:pPr>
              <w:pStyle w:val="a9"/>
              <w:rPr>
                <w:sz w:val="22"/>
                <w:szCs w:val="18"/>
              </w:rPr>
            </w:pPr>
            <w:r w:rsidRPr="00F141A1">
              <w:rPr>
                <w:sz w:val="22"/>
                <w:szCs w:val="18"/>
              </w:rPr>
              <w:t>10,5</w:t>
            </w:r>
          </w:p>
        </w:tc>
        <w:tc>
          <w:tcPr>
            <w:tcW w:w="1688" w:type="dxa"/>
            <w:noWrap/>
            <w:hideMark/>
          </w:tcPr>
          <w:p w14:paraId="6F21326C" w14:textId="77777777" w:rsidR="0047377B" w:rsidRPr="00F141A1" w:rsidRDefault="0047377B" w:rsidP="006C4603">
            <w:pPr>
              <w:pStyle w:val="a9"/>
              <w:rPr>
                <w:sz w:val="22"/>
                <w:szCs w:val="18"/>
              </w:rPr>
            </w:pPr>
            <w:r w:rsidRPr="00F141A1">
              <w:rPr>
                <w:sz w:val="22"/>
                <w:szCs w:val="18"/>
              </w:rPr>
              <w:t>16,5</w:t>
            </w:r>
          </w:p>
        </w:tc>
        <w:tc>
          <w:tcPr>
            <w:tcW w:w="1206" w:type="dxa"/>
            <w:noWrap/>
            <w:hideMark/>
          </w:tcPr>
          <w:p w14:paraId="679843A1" w14:textId="77777777" w:rsidR="0047377B" w:rsidRPr="00F141A1" w:rsidRDefault="0047377B" w:rsidP="006C4603">
            <w:pPr>
              <w:pStyle w:val="a9"/>
              <w:rPr>
                <w:sz w:val="22"/>
                <w:szCs w:val="18"/>
              </w:rPr>
            </w:pPr>
            <w:r w:rsidRPr="00F141A1">
              <w:rPr>
                <w:sz w:val="22"/>
                <w:szCs w:val="18"/>
              </w:rPr>
              <w:t>16,5</w:t>
            </w:r>
          </w:p>
        </w:tc>
        <w:tc>
          <w:tcPr>
            <w:tcW w:w="1236" w:type="dxa"/>
            <w:noWrap/>
            <w:hideMark/>
          </w:tcPr>
          <w:p w14:paraId="576774FE"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370017A1"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19974FC9" w14:textId="77777777" w:rsidR="0047377B" w:rsidRPr="00F141A1" w:rsidRDefault="0047377B" w:rsidP="006C4603">
            <w:pPr>
              <w:pStyle w:val="a9"/>
              <w:rPr>
                <w:sz w:val="22"/>
                <w:szCs w:val="18"/>
              </w:rPr>
            </w:pPr>
            <w:r w:rsidRPr="00F141A1">
              <w:rPr>
                <w:sz w:val="22"/>
                <w:szCs w:val="18"/>
              </w:rPr>
              <w:t>39,6</w:t>
            </w:r>
          </w:p>
        </w:tc>
        <w:tc>
          <w:tcPr>
            <w:tcW w:w="850" w:type="dxa"/>
            <w:noWrap/>
            <w:hideMark/>
          </w:tcPr>
          <w:p w14:paraId="5CDC92C2" w14:textId="77777777" w:rsidR="0047377B" w:rsidRPr="00F141A1" w:rsidRDefault="0047377B" w:rsidP="006C4603">
            <w:pPr>
              <w:pStyle w:val="a9"/>
              <w:rPr>
                <w:sz w:val="22"/>
                <w:szCs w:val="18"/>
              </w:rPr>
            </w:pPr>
            <w:r w:rsidRPr="00F141A1">
              <w:rPr>
                <w:sz w:val="22"/>
                <w:szCs w:val="18"/>
              </w:rPr>
              <w:t>223</w:t>
            </w:r>
          </w:p>
        </w:tc>
      </w:tr>
      <w:tr w:rsidR="0047377B" w:rsidRPr="00F141A1" w14:paraId="6CB62E83" w14:textId="77777777" w:rsidTr="006C4603">
        <w:trPr>
          <w:trHeight w:val="375"/>
        </w:trPr>
        <w:tc>
          <w:tcPr>
            <w:tcW w:w="817" w:type="dxa"/>
            <w:noWrap/>
            <w:hideMark/>
          </w:tcPr>
          <w:p w14:paraId="60F8573C" w14:textId="77777777" w:rsidR="0047377B" w:rsidRPr="00F141A1" w:rsidRDefault="0047377B" w:rsidP="006C4603">
            <w:pPr>
              <w:pStyle w:val="a9"/>
              <w:rPr>
                <w:sz w:val="22"/>
                <w:szCs w:val="18"/>
              </w:rPr>
            </w:pPr>
            <w:r w:rsidRPr="00F141A1">
              <w:rPr>
                <w:sz w:val="22"/>
                <w:szCs w:val="18"/>
              </w:rPr>
              <w:t>17,25</w:t>
            </w:r>
          </w:p>
        </w:tc>
        <w:tc>
          <w:tcPr>
            <w:tcW w:w="1181" w:type="dxa"/>
            <w:noWrap/>
            <w:hideMark/>
          </w:tcPr>
          <w:p w14:paraId="323782F9" w14:textId="77777777" w:rsidR="0047377B" w:rsidRPr="00F141A1" w:rsidRDefault="0047377B" w:rsidP="006C4603">
            <w:pPr>
              <w:pStyle w:val="a9"/>
              <w:rPr>
                <w:sz w:val="22"/>
                <w:szCs w:val="18"/>
              </w:rPr>
            </w:pPr>
            <w:r w:rsidRPr="00F141A1">
              <w:rPr>
                <w:sz w:val="22"/>
                <w:szCs w:val="18"/>
              </w:rPr>
              <w:t>11</w:t>
            </w:r>
          </w:p>
        </w:tc>
        <w:tc>
          <w:tcPr>
            <w:tcW w:w="1688" w:type="dxa"/>
            <w:noWrap/>
            <w:hideMark/>
          </w:tcPr>
          <w:p w14:paraId="16A84CB2" w14:textId="77777777" w:rsidR="0047377B" w:rsidRPr="00F141A1" w:rsidRDefault="0047377B" w:rsidP="006C4603">
            <w:pPr>
              <w:pStyle w:val="a9"/>
              <w:rPr>
                <w:sz w:val="22"/>
                <w:szCs w:val="18"/>
              </w:rPr>
            </w:pPr>
            <w:r w:rsidRPr="00F141A1">
              <w:rPr>
                <w:sz w:val="22"/>
                <w:szCs w:val="18"/>
              </w:rPr>
              <w:t>17</w:t>
            </w:r>
          </w:p>
        </w:tc>
        <w:tc>
          <w:tcPr>
            <w:tcW w:w="1206" w:type="dxa"/>
            <w:noWrap/>
            <w:hideMark/>
          </w:tcPr>
          <w:p w14:paraId="51931205" w14:textId="77777777" w:rsidR="0047377B" w:rsidRPr="00F141A1" w:rsidRDefault="0047377B" w:rsidP="006C4603">
            <w:pPr>
              <w:pStyle w:val="a9"/>
              <w:rPr>
                <w:sz w:val="22"/>
                <w:szCs w:val="18"/>
              </w:rPr>
            </w:pPr>
            <w:r w:rsidRPr="00F141A1">
              <w:rPr>
                <w:sz w:val="22"/>
                <w:szCs w:val="18"/>
              </w:rPr>
              <w:t>17</w:t>
            </w:r>
          </w:p>
        </w:tc>
        <w:tc>
          <w:tcPr>
            <w:tcW w:w="1236" w:type="dxa"/>
            <w:noWrap/>
            <w:hideMark/>
          </w:tcPr>
          <w:p w14:paraId="12271CFD"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018FE138"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07BFC384" w14:textId="77777777" w:rsidR="0047377B" w:rsidRPr="00F141A1" w:rsidRDefault="0047377B" w:rsidP="006C4603">
            <w:pPr>
              <w:pStyle w:val="a9"/>
              <w:rPr>
                <w:sz w:val="22"/>
                <w:szCs w:val="18"/>
              </w:rPr>
            </w:pPr>
            <w:r w:rsidRPr="00F141A1">
              <w:rPr>
                <w:sz w:val="22"/>
                <w:szCs w:val="18"/>
              </w:rPr>
              <w:t>39,9</w:t>
            </w:r>
          </w:p>
        </w:tc>
        <w:tc>
          <w:tcPr>
            <w:tcW w:w="850" w:type="dxa"/>
            <w:noWrap/>
            <w:hideMark/>
          </w:tcPr>
          <w:p w14:paraId="62BC4BD6" w14:textId="77777777" w:rsidR="0047377B" w:rsidRPr="00F141A1" w:rsidRDefault="0047377B" w:rsidP="006C4603">
            <w:pPr>
              <w:pStyle w:val="a9"/>
              <w:rPr>
                <w:sz w:val="22"/>
                <w:szCs w:val="18"/>
              </w:rPr>
            </w:pPr>
            <w:r w:rsidRPr="00F141A1">
              <w:rPr>
                <w:sz w:val="22"/>
                <w:szCs w:val="18"/>
              </w:rPr>
              <w:t>224</w:t>
            </w:r>
          </w:p>
        </w:tc>
      </w:tr>
      <w:tr w:rsidR="0047377B" w:rsidRPr="00F141A1" w14:paraId="7CB2194D" w14:textId="77777777" w:rsidTr="006C4603">
        <w:trPr>
          <w:trHeight w:val="375"/>
        </w:trPr>
        <w:tc>
          <w:tcPr>
            <w:tcW w:w="817" w:type="dxa"/>
            <w:noWrap/>
            <w:hideMark/>
          </w:tcPr>
          <w:p w14:paraId="242350FA" w14:textId="77777777" w:rsidR="0047377B" w:rsidRPr="00F141A1" w:rsidRDefault="0047377B" w:rsidP="006C4603">
            <w:pPr>
              <w:pStyle w:val="a9"/>
              <w:rPr>
                <w:sz w:val="22"/>
                <w:szCs w:val="18"/>
              </w:rPr>
            </w:pPr>
            <w:r w:rsidRPr="00F141A1">
              <w:rPr>
                <w:sz w:val="22"/>
                <w:szCs w:val="18"/>
              </w:rPr>
              <w:t>17,25</w:t>
            </w:r>
          </w:p>
        </w:tc>
        <w:tc>
          <w:tcPr>
            <w:tcW w:w="1181" w:type="dxa"/>
            <w:noWrap/>
            <w:hideMark/>
          </w:tcPr>
          <w:p w14:paraId="79E6442F" w14:textId="77777777" w:rsidR="0047377B" w:rsidRPr="00F141A1" w:rsidRDefault="0047377B" w:rsidP="006C4603">
            <w:pPr>
              <w:pStyle w:val="a9"/>
              <w:rPr>
                <w:sz w:val="22"/>
                <w:szCs w:val="18"/>
              </w:rPr>
            </w:pPr>
            <w:r w:rsidRPr="00F141A1">
              <w:rPr>
                <w:sz w:val="22"/>
                <w:szCs w:val="18"/>
              </w:rPr>
              <w:t>11,5</w:t>
            </w:r>
          </w:p>
        </w:tc>
        <w:tc>
          <w:tcPr>
            <w:tcW w:w="1688" w:type="dxa"/>
            <w:noWrap/>
            <w:hideMark/>
          </w:tcPr>
          <w:p w14:paraId="11D2B637" w14:textId="77777777" w:rsidR="0047377B" w:rsidRPr="00F141A1" w:rsidRDefault="0047377B" w:rsidP="006C4603">
            <w:pPr>
              <w:pStyle w:val="a9"/>
              <w:rPr>
                <w:sz w:val="22"/>
                <w:szCs w:val="18"/>
              </w:rPr>
            </w:pPr>
            <w:r w:rsidRPr="00F141A1">
              <w:rPr>
                <w:sz w:val="22"/>
                <w:szCs w:val="18"/>
              </w:rPr>
              <w:t>17,5</w:t>
            </w:r>
          </w:p>
        </w:tc>
        <w:tc>
          <w:tcPr>
            <w:tcW w:w="1206" w:type="dxa"/>
            <w:noWrap/>
            <w:hideMark/>
          </w:tcPr>
          <w:p w14:paraId="5BA50843" w14:textId="77777777" w:rsidR="0047377B" w:rsidRPr="00F141A1" w:rsidRDefault="0047377B" w:rsidP="006C4603">
            <w:pPr>
              <w:pStyle w:val="a9"/>
              <w:rPr>
                <w:sz w:val="22"/>
                <w:szCs w:val="18"/>
              </w:rPr>
            </w:pPr>
            <w:r w:rsidRPr="00F141A1">
              <w:rPr>
                <w:sz w:val="22"/>
                <w:szCs w:val="18"/>
              </w:rPr>
              <w:t>17,5</w:t>
            </w:r>
          </w:p>
        </w:tc>
        <w:tc>
          <w:tcPr>
            <w:tcW w:w="1236" w:type="dxa"/>
            <w:noWrap/>
            <w:hideMark/>
          </w:tcPr>
          <w:p w14:paraId="653AD997"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1DBA5B3C"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114ADD6C" w14:textId="77777777" w:rsidR="0047377B" w:rsidRPr="00F141A1" w:rsidRDefault="0047377B" w:rsidP="006C4603">
            <w:pPr>
              <w:pStyle w:val="a9"/>
              <w:rPr>
                <w:sz w:val="22"/>
                <w:szCs w:val="18"/>
              </w:rPr>
            </w:pPr>
            <w:r w:rsidRPr="00F141A1">
              <w:rPr>
                <w:sz w:val="22"/>
                <w:szCs w:val="18"/>
              </w:rPr>
              <w:t>40,2</w:t>
            </w:r>
          </w:p>
        </w:tc>
        <w:tc>
          <w:tcPr>
            <w:tcW w:w="850" w:type="dxa"/>
            <w:noWrap/>
            <w:hideMark/>
          </w:tcPr>
          <w:p w14:paraId="001D3CCC" w14:textId="77777777" w:rsidR="0047377B" w:rsidRPr="00F141A1" w:rsidRDefault="0047377B" w:rsidP="006C4603">
            <w:pPr>
              <w:pStyle w:val="a9"/>
              <w:rPr>
                <w:sz w:val="22"/>
                <w:szCs w:val="18"/>
              </w:rPr>
            </w:pPr>
            <w:r w:rsidRPr="00F141A1">
              <w:rPr>
                <w:sz w:val="22"/>
                <w:szCs w:val="18"/>
              </w:rPr>
              <w:t>227</w:t>
            </w:r>
          </w:p>
        </w:tc>
      </w:tr>
      <w:tr w:rsidR="0047377B" w:rsidRPr="00F141A1" w14:paraId="2E4D3E73" w14:textId="77777777" w:rsidTr="006C4603">
        <w:trPr>
          <w:trHeight w:val="375"/>
        </w:trPr>
        <w:tc>
          <w:tcPr>
            <w:tcW w:w="817" w:type="dxa"/>
            <w:noWrap/>
            <w:hideMark/>
          </w:tcPr>
          <w:p w14:paraId="57818BD8" w14:textId="77777777" w:rsidR="0047377B" w:rsidRPr="00F141A1" w:rsidRDefault="0047377B" w:rsidP="006C4603">
            <w:pPr>
              <w:pStyle w:val="a9"/>
              <w:rPr>
                <w:sz w:val="22"/>
                <w:szCs w:val="18"/>
              </w:rPr>
            </w:pPr>
            <w:r w:rsidRPr="00F141A1">
              <w:rPr>
                <w:sz w:val="22"/>
                <w:szCs w:val="18"/>
              </w:rPr>
              <w:t>17,25</w:t>
            </w:r>
          </w:p>
        </w:tc>
        <w:tc>
          <w:tcPr>
            <w:tcW w:w="1181" w:type="dxa"/>
            <w:noWrap/>
            <w:hideMark/>
          </w:tcPr>
          <w:p w14:paraId="1FDEC2D9" w14:textId="77777777" w:rsidR="0047377B" w:rsidRPr="00F141A1" w:rsidRDefault="0047377B" w:rsidP="006C4603">
            <w:pPr>
              <w:pStyle w:val="a9"/>
              <w:rPr>
                <w:sz w:val="22"/>
                <w:szCs w:val="18"/>
              </w:rPr>
            </w:pPr>
            <w:r w:rsidRPr="00F141A1">
              <w:rPr>
                <w:sz w:val="22"/>
                <w:szCs w:val="18"/>
              </w:rPr>
              <w:t>12</w:t>
            </w:r>
          </w:p>
        </w:tc>
        <w:tc>
          <w:tcPr>
            <w:tcW w:w="1688" w:type="dxa"/>
            <w:noWrap/>
            <w:hideMark/>
          </w:tcPr>
          <w:p w14:paraId="3FE5CF75" w14:textId="77777777" w:rsidR="0047377B" w:rsidRPr="00F141A1" w:rsidRDefault="0047377B" w:rsidP="006C4603">
            <w:pPr>
              <w:pStyle w:val="a9"/>
              <w:rPr>
                <w:sz w:val="22"/>
                <w:szCs w:val="18"/>
              </w:rPr>
            </w:pPr>
            <w:r w:rsidRPr="00F141A1">
              <w:rPr>
                <w:sz w:val="22"/>
                <w:szCs w:val="18"/>
              </w:rPr>
              <w:t>18</w:t>
            </w:r>
          </w:p>
        </w:tc>
        <w:tc>
          <w:tcPr>
            <w:tcW w:w="1206" w:type="dxa"/>
            <w:noWrap/>
            <w:hideMark/>
          </w:tcPr>
          <w:p w14:paraId="6E548010" w14:textId="77777777" w:rsidR="0047377B" w:rsidRPr="00F141A1" w:rsidRDefault="0047377B" w:rsidP="006C4603">
            <w:pPr>
              <w:pStyle w:val="a9"/>
              <w:rPr>
                <w:sz w:val="22"/>
                <w:szCs w:val="18"/>
              </w:rPr>
            </w:pPr>
            <w:r w:rsidRPr="00F141A1">
              <w:rPr>
                <w:sz w:val="22"/>
                <w:szCs w:val="18"/>
              </w:rPr>
              <w:t>18</w:t>
            </w:r>
          </w:p>
        </w:tc>
        <w:tc>
          <w:tcPr>
            <w:tcW w:w="1236" w:type="dxa"/>
            <w:noWrap/>
            <w:hideMark/>
          </w:tcPr>
          <w:p w14:paraId="3AC1C75F"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370A4E2C"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2165AC7A" w14:textId="77777777" w:rsidR="0047377B" w:rsidRPr="00F141A1" w:rsidRDefault="0047377B" w:rsidP="006C4603">
            <w:pPr>
              <w:pStyle w:val="a9"/>
              <w:rPr>
                <w:sz w:val="22"/>
                <w:szCs w:val="18"/>
              </w:rPr>
            </w:pPr>
            <w:r w:rsidRPr="00F141A1">
              <w:rPr>
                <w:sz w:val="22"/>
                <w:szCs w:val="18"/>
              </w:rPr>
              <w:t>40,3</w:t>
            </w:r>
          </w:p>
        </w:tc>
        <w:tc>
          <w:tcPr>
            <w:tcW w:w="850" w:type="dxa"/>
            <w:noWrap/>
            <w:hideMark/>
          </w:tcPr>
          <w:p w14:paraId="54968A87" w14:textId="77777777" w:rsidR="0047377B" w:rsidRPr="00F141A1" w:rsidRDefault="0047377B" w:rsidP="006C4603">
            <w:pPr>
              <w:pStyle w:val="a9"/>
              <w:rPr>
                <w:sz w:val="22"/>
                <w:szCs w:val="18"/>
              </w:rPr>
            </w:pPr>
            <w:r w:rsidRPr="00F141A1">
              <w:rPr>
                <w:sz w:val="22"/>
                <w:szCs w:val="18"/>
              </w:rPr>
              <w:t>228</w:t>
            </w:r>
          </w:p>
        </w:tc>
      </w:tr>
      <w:tr w:rsidR="0047377B" w:rsidRPr="00F141A1" w14:paraId="1F55FD0C" w14:textId="77777777" w:rsidTr="006C4603">
        <w:trPr>
          <w:trHeight w:val="375"/>
        </w:trPr>
        <w:tc>
          <w:tcPr>
            <w:tcW w:w="817" w:type="dxa"/>
            <w:noWrap/>
            <w:hideMark/>
          </w:tcPr>
          <w:p w14:paraId="6461A0B6" w14:textId="77777777" w:rsidR="0047377B" w:rsidRPr="00F141A1" w:rsidRDefault="0047377B" w:rsidP="006C4603">
            <w:pPr>
              <w:pStyle w:val="a9"/>
              <w:rPr>
                <w:sz w:val="22"/>
                <w:szCs w:val="18"/>
              </w:rPr>
            </w:pPr>
            <w:r w:rsidRPr="00F141A1">
              <w:rPr>
                <w:sz w:val="22"/>
                <w:szCs w:val="18"/>
              </w:rPr>
              <w:t>17,25</w:t>
            </w:r>
          </w:p>
        </w:tc>
        <w:tc>
          <w:tcPr>
            <w:tcW w:w="1181" w:type="dxa"/>
            <w:noWrap/>
            <w:hideMark/>
          </w:tcPr>
          <w:p w14:paraId="105F4548" w14:textId="77777777" w:rsidR="0047377B" w:rsidRPr="00F141A1" w:rsidRDefault="0047377B" w:rsidP="006C4603">
            <w:pPr>
              <w:pStyle w:val="a9"/>
              <w:rPr>
                <w:sz w:val="22"/>
                <w:szCs w:val="18"/>
              </w:rPr>
            </w:pPr>
            <w:r w:rsidRPr="00F141A1">
              <w:rPr>
                <w:sz w:val="22"/>
                <w:szCs w:val="18"/>
              </w:rPr>
              <w:t>12,5</w:t>
            </w:r>
          </w:p>
        </w:tc>
        <w:tc>
          <w:tcPr>
            <w:tcW w:w="1688" w:type="dxa"/>
            <w:noWrap/>
            <w:hideMark/>
          </w:tcPr>
          <w:p w14:paraId="31F1827F" w14:textId="77777777" w:rsidR="0047377B" w:rsidRPr="00F141A1" w:rsidRDefault="0047377B" w:rsidP="006C4603">
            <w:pPr>
              <w:pStyle w:val="a9"/>
              <w:rPr>
                <w:sz w:val="22"/>
                <w:szCs w:val="18"/>
              </w:rPr>
            </w:pPr>
            <w:r w:rsidRPr="00F141A1">
              <w:rPr>
                <w:sz w:val="22"/>
                <w:szCs w:val="18"/>
              </w:rPr>
              <w:t>18,5</w:t>
            </w:r>
          </w:p>
        </w:tc>
        <w:tc>
          <w:tcPr>
            <w:tcW w:w="1206" w:type="dxa"/>
            <w:noWrap/>
            <w:hideMark/>
          </w:tcPr>
          <w:p w14:paraId="1928037A" w14:textId="77777777" w:rsidR="0047377B" w:rsidRPr="00F141A1" w:rsidRDefault="0047377B" w:rsidP="006C4603">
            <w:pPr>
              <w:pStyle w:val="a9"/>
              <w:rPr>
                <w:sz w:val="22"/>
                <w:szCs w:val="18"/>
              </w:rPr>
            </w:pPr>
            <w:r w:rsidRPr="00F141A1">
              <w:rPr>
                <w:sz w:val="22"/>
                <w:szCs w:val="18"/>
              </w:rPr>
              <w:t>18,5</w:t>
            </w:r>
          </w:p>
        </w:tc>
        <w:tc>
          <w:tcPr>
            <w:tcW w:w="1236" w:type="dxa"/>
            <w:noWrap/>
            <w:hideMark/>
          </w:tcPr>
          <w:p w14:paraId="2F1A21C8"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188ED3EB"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3A64A52E" w14:textId="77777777" w:rsidR="0047377B" w:rsidRPr="00F141A1" w:rsidRDefault="0047377B" w:rsidP="006C4603">
            <w:pPr>
              <w:pStyle w:val="a9"/>
              <w:rPr>
                <w:sz w:val="22"/>
                <w:szCs w:val="18"/>
              </w:rPr>
            </w:pPr>
            <w:r w:rsidRPr="00F141A1">
              <w:rPr>
                <w:sz w:val="22"/>
                <w:szCs w:val="18"/>
              </w:rPr>
              <w:t>40,4</w:t>
            </w:r>
          </w:p>
        </w:tc>
        <w:tc>
          <w:tcPr>
            <w:tcW w:w="850" w:type="dxa"/>
            <w:noWrap/>
            <w:hideMark/>
          </w:tcPr>
          <w:p w14:paraId="4221A223" w14:textId="77777777" w:rsidR="0047377B" w:rsidRPr="00F141A1" w:rsidRDefault="0047377B" w:rsidP="006C4603">
            <w:pPr>
              <w:pStyle w:val="a9"/>
              <w:rPr>
                <w:sz w:val="22"/>
                <w:szCs w:val="18"/>
              </w:rPr>
            </w:pPr>
            <w:r w:rsidRPr="00F141A1">
              <w:rPr>
                <w:sz w:val="22"/>
                <w:szCs w:val="18"/>
              </w:rPr>
              <w:t>227</w:t>
            </w:r>
          </w:p>
        </w:tc>
      </w:tr>
      <w:tr w:rsidR="0047377B" w:rsidRPr="00F141A1" w14:paraId="1C41FA20" w14:textId="77777777" w:rsidTr="006C4603">
        <w:trPr>
          <w:trHeight w:val="375"/>
        </w:trPr>
        <w:tc>
          <w:tcPr>
            <w:tcW w:w="817" w:type="dxa"/>
            <w:noWrap/>
            <w:hideMark/>
          </w:tcPr>
          <w:p w14:paraId="40D97127" w14:textId="77777777" w:rsidR="0047377B" w:rsidRPr="00F141A1" w:rsidRDefault="0047377B" w:rsidP="006C4603">
            <w:pPr>
              <w:pStyle w:val="a9"/>
              <w:rPr>
                <w:sz w:val="22"/>
                <w:szCs w:val="18"/>
              </w:rPr>
            </w:pPr>
            <w:r w:rsidRPr="00F141A1">
              <w:rPr>
                <w:sz w:val="22"/>
                <w:szCs w:val="18"/>
              </w:rPr>
              <w:t>17,25</w:t>
            </w:r>
          </w:p>
        </w:tc>
        <w:tc>
          <w:tcPr>
            <w:tcW w:w="1181" w:type="dxa"/>
            <w:noWrap/>
            <w:hideMark/>
          </w:tcPr>
          <w:p w14:paraId="70D6BD0E" w14:textId="77777777" w:rsidR="0047377B" w:rsidRPr="00F141A1" w:rsidRDefault="0047377B" w:rsidP="006C4603">
            <w:pPr>
              <w:pStyle w:val="a9"/>
              <w:rPr>
                <w:sz w:val="22"/>
                <w:szCs w:val="18"/>
              </w:rPr>
            </w:pPr>
            <w:r w:rsidRPr="00F141A1">
              <w:rPr>
                <w:sz w:val="22"/>
                <w:szCs w:val="18"/>
              </w:rPr>
              <w:t>13</w:t>
            </w:r>
          </w:p>
        </w:tc>
        <w:tc>
          <w:tcPr>
            <w:tcW w:w="1688" w:type="dxa"/>
            <w:noWrap/>
            <w:hideMark/>
          </w:tcPr>
          <w:p w14:paraId="791FC4C2" w14:textId="77777777" w:rsidR="0047377B" w:rsidRPr="00F141A1" w:rsidRDefault="0047377B" w:rsidP="006C4603">
            <w:pPr>
              <w:pStyle w:val="a9"/>
              <w:rPr>
                <w:sz w:val="22"/>
                <w:szCs w:val="18"/>
              </w:rPr>
            </w:pPr>
            <w:r w:rsidRPr="00F141A1">
              <w:rPr>
                <w:sz w:val="22"/>
                <w:szCs w:val="18"/>
              </w:rPr>
              <w:t>19</w:t>
            </w:r>
          </w:p>
        </w:tc>
        <w:tc>
          <w:tcPr>
            <w:tcW w:w="1206" w:type="dxa"/>
            <w:noWrap/>
            <w:hideMark/>
          </w:tcPr>
          <w:p w14:paraId="52CC3E49" w14:textId="77777777" w:rsidR="0047377B" w:rsidRPr="00F141A1" w:rsidRDefault="0047377B" w:rsidP="006C4603">
            <w:pPr>
              <w:pStyle w:val="a9"/>
              <w:rPr>
                <w:sz w:val="22"/>
                <w:szCs w:val="18"/>
              </w:rPr>
            </w:pPr>
            <w:r w:rsidRPr="00F141A1">
              <w:rPr>
                <w:sz w:val="22"/>
                <w:szCs w:val="18"/>
              </w:rPr>
              <w:t>19</w:t>
            </w:r>
          </w:p>
        </w:tc>
        <w:tc>
          <w:tcPr>
            <w:tcW w:w="1236" w:type="dxa"/>
            <w:noWrap/>
            <w:hideMark/>
          </w:tcPr>
          <w:p w14:paraId="007E6172"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0B6D0D9C"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71AFE02E" w14:textId="77777777" w:rsidR="0047377B" w:rsidRPr="00F141A1" w:rsidRDefault="0047377B" w:rsidP="006C4603">
            <w:pPr>
              <w:pStyle w:val="a9"/>
              <w:rPr>
                <w:sz w:val="22"/>
                <w:szCs w:val="18"/>
              </w:rPr>
            </w:pPr>
            <w:r w:rsidRPr="00F141A1">
              <w:rPr>
                <w:sz w:val="22"/>
                <w:szCs w:val="18"/>
              </w:rPr>
              <w:t>40,6</w:t>
            </w:r>
          </w:p>
        </w:tc>
        <w:tc>
          <w:tcPr>
            <w:tcW w:w="850" w:type="dxa"/>
            <w:noWrap/>
            <w:hideMark/>
          </w:tcPr>
          <w:p w14:paraId="03382722" w14:textId="77777777" w:rsidR="0047377B" w:rsidRPr="00F141A1" w:rsidRDefault="0047377B" w:rsidP="006C4603">
            <w:pPr>
              <w:pStyle w:val="a9"/>
              <w:rPr>
                <w:sz w:val="22"/>
                <w:szCs w:val="18"/>
              </w:rPr>
            </w:pPr>
            <w:r w:rsidRPr="00F141A1">
              <w:rPr>
                <w:sz w:val="22"/>
                <w:szCs w:val="18"/>
              </w:rPr>
              <w:t>232</w:t>
            </w:r>
          </w:p>
        </w:tc>
      </w:tr>
      <w:tr w:rsidR="0047377B" w:rsidRPr="00F141A1" w14:paraId="773DEB4C" w14:textId="77777777" w:rsidTr="006C4603">
        <w:trPr>
          <w:trHeight w:val="375"/>
        </w:trPr>
        <w:tc>
          <w:tcPr>
            <w:tcW w:w="817" w:type="dxa"/>
            <w:noWrap/>
            <w:hideMark/>
          </w:tcPr>
          <w:p w14:paraId="2A256F00" w14:textId="77777777" w:rsidR="0047377B" w:rsidRPr="00F141A1" w:rsidRDefault="0047377B" w:rsidP="006C4603">
            <w:pPr>
              <w:pStyle w:val="a9"/>
              <w:rPr>
                <w:sz w:val="22"/>
                <w:szCs w:val="18"/>
              </w:rPr>
            </w:pPr>
            <w:r w:rsidRPr="00F141A1">
              <w:rPr>
                <w:sz w:val="22"/>
                <w:szCs w:val="18"/>
              </w:rPr>
              <w:t>17,25</w:t>
            </w:r>
          </w:p>
        </w:tc>
        <w:tc>
          <w:tcPr>
            <w:tcW w:w="1181" w:type="dxa"/>
            <w:noWrap/>
            <w:hideMark/>
          </w:tcPr>
          <w:p w14:paraId="79202784" w14:textId="77777777" w:rsidR="0047377B" w:rsidRPr="00F141A1" w:rsidRDefault="0047377B" w:rsidP="006C4603">
            <w:pPr>
              <w:pStyle w:val="a9"/>
              <w:rPr>
                <w:sz w:val="22"/>
                <w:szCs w:val="18"/>
              </w:rPr>
            </w:pPr>
            <w:r w:rsidRPr="00F141A1">
              <w:rPr>
                <w:sz w:val="22"/>
                <w:szCs w:val="18"/>
              </w:rPr>
              <w:t>13,5</w:t>
            </w:r>
          </w:p>
        </w:tc>
        <w:tc>
          <w:tcPr>
            <w:tcW w:w="1688" w:type="dxa"/>
            <w:noWrap/>
            <w:hideMark/>
          </w:tcPr>
          <w:p w14:paraId="6198EEF5" w14:textId="77777777" w:rsidR="0047377B" w:rsidRPr="00F141A1" w:rsidRDefault="0047377B" w:rsidP="006C4603">
            <w:pPr>
              <w:pStyle w:val="a9"/>
              <w:rPr>
                <w:sz w:val="22"/>
                <w:szCs w:val="18"/>
              </w:rPr>
            </w:pPr>
            <w:r w:rsidRPr="00F141A1">
              <w:rPr>
                <w:sz w:val="22"/>
                <w:szCs w:val="18"/>
              </w:rPr>
              <w:t>19,5</w:t>
            </w:r>
          </w:p>
        </w:tc>
        <w:tc>
          <w:tcPr>
            <w:tcW w:w="1206" w:type="dxa"/>
            <w:noWrap/>
            <w:hideMark/>
          </w:tcPr>
          <w:p w14:paraId="43141E85" w14:textId="77777777" w:rsidR="0047377B" w:rsidRPr="00F141A1" w:rsidRDefault="0047377B" w:rsidP="006C4603">
            <w:pPr>
              <w:pStyle w:val="a9"/>
              <w:rPr>
                <w:sz w:val="22"/>
                <w:szCs w:val="18"/>
              </w:rPr>
            </w:pPr>
            <w:r w:rsidRPr="00F141A1">
              <w:rPr>
                <w:sz w:val="22"/>
                <w:szCs w:val="18"/>
              </w:rPr>
              <w:t>19,5</w:t>
            </w:r>
          </w:p>
        </w:tc>
        <w:tc>
          <w:tcPr>
            <w:tcW w:w="1236" w:type="dxa"/>
            <w:noWrap/>
            <w:hideMark/>
          </w:tcPr>
          <w:p w14:paraId="75E3B545"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3BAE19EB"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21251DF8" w14:textId="77777777" w:rsidR="0047377B" w:rsidRPr="00F141A1" w:rsidRDefault="0047377B" w:rsidP="006C4603">
            <w:pPr>
              <w:pStyle w:val="a9"/>
              <w:rPr>
                <w:sz w:val="22"/>
                <w:szCs w:val="18"/>
              </w:rPr>
            </w:pPr>
            <w:r w:rsidRPr="00F141A1">
              <w:rPr>
                <w:sz w:val="22"/>
                <w:szCs w:val="18"/>
              </w:rPr>
              <w:t>40,7</w:t>
            </w:r>
          </w:p>
        </w:tc>
        <w:tc>
          <w:tcPr>
            <w:tcW w:w="850" w:type="dxa"/>
            <w:noWrap/>
            <w:hideMark/>
          </w:tcPr>
          <w:p w14:paraId="27FB8584" w14:textId="77777777" w:rsidR="0047377B" w:rsidRPr="00F141A1" w:rsidRDefault="0047377B" w:rsidP="006C4603">
            <w:pPr>
              <w:pStyle w:val="a9"/>
              <w:rPr>
                <w:sz w:val="22"/>
                <w:szCs w:val="18"/>
              </w:rPr>
            </w:pPr>
            <w:r w:rsidRPr="00F141A1">
              <w:rPr>
                <w:sz w:val="22"/>
                <w:szCs w:val="18"/>
              </w:rPr>
              <w:t>237</w:t>
            </w:r>
          </w:p>
        </w:tc>
      </w:tr>
      <w:tr w:rsidR="0047377B" w:rsidRPr="00F141A1" w14:paraId="7DC2E419" w14:textId="77777777" w:rsidTr="006C4603">
        <w:trPr>
          <w:trHeight w:val="375"/>
        </w:trPr>
        <w:tc>
          <w:tcPr>
            <w:tcW w:w="817" w:type="dxa"/>
            <w:noWrap/>
            <w:hideMark/>
          </w:tcPr>
          <w:p w14:paraId="1D78B45A" w14:textId="77777777" w:rsidR="0047377B" w:rsidRPr="00F141A1" w:rsidRDefault="0047377B" w:rsidP="006C4603">
            <w:pPr>
              <w:pStyle w:val="a9"/>
              <w:rPr>
                <w:sz w:val="22"/>
                <w:szCs w:val="18"/>
              </w:rPr>
            </w:pPr>
            <w:r w:rsidRPr="00F141A1">
              <w:rPr>
                <w:sz w:val="22"/>
                <w:szCs w:val="18"/>
              </w:rPr>
              <w:t>17,25</w:t>
            </w:r>
          </w:p>
        </w:tc>
        <w:tc>
          <w:tcPr>
            <w:tcW w:w="1181" w:type="dxa"/>
            <w:noWrap/>
            <w:hideMark/>
          </w:tcPr>
          <w:p w14:paraId="3AABB058" w14:textId="77777777" w:rsidR="0047377B" w:rsidRPr="00F141A1" w:rsidRDefault="0047377B" w:rsidP="006C4603">
            <w:pPr>
              <w:pStyle w:val="a9"/>
              <w:rPr>
                <w:sz w:val="22"/>
                <w:szCs w:val="18"/>
              </w:rPr>
            </w:pPr>
            <w:r w:rsidRPr="00F141A1">
              <w:rPr>
                <w:sz w:val="22"/>
                <w:szCs w:val="18"/>
              </w:rPr>
              <w:t>14</w:t>
            </w:r>
          </w:p>
        </w:tc>
        <w:tc>
          <w:tcPr>
            <w:tcW w:w="1688" w:type="dxa"/>
            <w:noWrap/>
            <w:hideMark/>
          </w:tcPr>
          <w:p w14:paraId="6798FD07" w14:textId="77777777" w:rsidR="0047377B" w:rsidRPr="00F141A1" w:rsidRDefault="0047377B" w:rsidP="006C4603">
            <w:pPr>
              <w:pStyle w:val="a9"/>
              <w:rPr>
                <w:sz w:val="22"/>
                <w:szCs w:val="18"/>
              </w:rPr>
            </w:pPr>
            <w:r w:rsidRPr="00F141A1">
              <w:rPr>
                <w:sz w:val="22"/>
                <w:szCs w:val="18"/>
              </w:rPr>
              <w:t>20</w:t>
            </w:r>
          </w:p>
        </w:tc>
        <w:tc>
          <w:tcPr>
            <w:tcW w:w="1206" w:type="dxa"/>
            <w:noWrap/>
            <w:hideMark/>
          </w:tcPr>
          <w:p w14:paraId="732FE64F" w14:textId="77777777" w:rsidR="0047377B" w:rsidRPr="00F141A1" w:rsidRDefault="0047377B" w:rsidP="006C4603">
            <w:pPr>
              <w:pStyle w:val="a9"/>
              <w:rPr>
                <w:sz w:val="22"/>
                <w:szCs w:val="18"/>
              </w:rPr>
            </w:pPr>
            <w:r w:rsidRPr="00F141A1">
              <w:rPr>
                <w:sz w:val="22"/>
                <w:szCs w:val="18"/>
              </w:rPr>
              <w:t>20</w:t>
            </w:r>
          </w:p>
        </w:tc>
        <w:tc>
          <w:tcPr>
            <w:tcW w:w="1236" w:type="dxa"/>
            <w:noWrap/>
            <w:hideMark/>
          </w:tcPr>
          <w:p w14:paraId="0FA34CB4"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06C24D5E"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671EB68F" w14:textId="77777777" w:rsidR="0047377B" w:rsidRPr="00F141A1" w:rsidRDefault="0047377B" w:rsidP="006C4603">
            <w:pPr>
              <w:pStyle w:val="a9"/>
              <w:rPr>
                <w:sz w:val="22"/>
                <w:szCs w:val="18"/>
              </w:rPr>
            </w:pPr>
            <w:r w:rsidRPr="00F141A1">
              <w:rPr>
                <w:sz w:val="22"/>
                <w:szCs w:val="18"/>
              </w:rPr>
              <w:t>40,8</w:t>
            </w:r>
          </w:p>
        </w:tc>
        <w:tc>
          <w:tcPr>
            <w:tcW w:w="850" w:type="dxa"/>
            <w:noWrap/>
            <w:hideMark/>
          </w:tcPr>
          <w:p w14:paraId="204E7A9F" w14:textId="77777777" w:rsidR="0047377B" w:rsidRPr="00F141A1" w:rsidRDefault="0047377B" w:rsidP="006C4603">
            <w:pPr>
              <w:pStyle w:val="a9"/>
              <w:rPr>
                <w:sz w:val="22"/>
                <w:szCs w:val="18"/>
              </w:rPr>
            </w:pPr>
            <w:r w:rsidRPr="00F141A1">
              <w:rPr>
                <w:sz w:val="22"/>
                <w:szCs w:val="18"/>
              </w:rPr>
              <w:t>234</w:t>
            </w:r>
          </w:p>
        </w:tc>
      </w:tr>
      <w:tr w:rsidR="0047377B" w:rsidRPr="00F141A1" w14:paraId="3A31DD23" w14:textId="77777777" w:rsidTr="006C4603">
        <w:trPr>
          <w:trHeight w:val="375"/>
        </w:trPr>
        <w:tc>
          <w:tcPr>
            <w:tcW w:w="817" w:type="dxa"/>
            <w:noWrap/>
            <w:hideMark/>
          </w:tcPr>
          <w:p w14:paraId="38B59815" w14:textId="77777777" w:rsidR="0047377B" w:rsidRPr="00F141A1" w:rsidRDefault="0047377B" w:rsidP="006C4603">
            <w:pPr>
              <w:pStyle w:val="a9"/>
              <w:rPr>
                <w:sz w:val="22"/>
                <w:szCs w:val="18"/>
              </w:rPr>
            </w:pPr>
            <w:r w:rsidRPr="00F141A1">
              <w:rPr>
                <w:sz w:val="22"/>
                <w:szCs w:val="18"/>
              </w:rPr>
              <w:t>17,25</w:t>
            </w:r>
          </w:p>
        </w:tc>
        <w:tc>
          <w:tcPr>
            <w:tcW w:w="1181" w:type="dxa"/>
            <w:noWrap/>
            <w:hideMark/>
          </w:tcPr>
          <w:p w14:paraId="299820FE" w14:textId="77777777" w:rsidR="0047377B" w:rsidRPr="00F141A1" w:rsidRDefault="0047377B" w:rsidP="006C4603">
            <w:pPr>
              <w:pStyle w:val="a9"/>
              <w:rPr>
                <w:sz w:val="22"/>
                <w:szCs w:val="18"/>
              </w:rPr>
            </w:pPr>
            <w:r w:rsidRPr="00F141A1">
              <w:rPr>
                <w:sz w:val="22"/>
                <w:szCs w:val="18"/>
              </w:rPr>
              <w:t>14,5</w:t>
            </w:r>
          </w:p>
        </w:tc>
        <w:tc>
          <w:tcPr>
            <w:tcW w:w="1688" w:type="dxa"/>
            <w:noWrap/>
            <w:hideMark/>
          </w:tcPr>
          <w:p w14:paraId="4C366F10" w14:textId="77777777" w:rsidR="0047377B" w:rsidRPr="00F141A1" w:rsidRDefault="0047377B" w:rsidP="006C4603">
            <w:pPr>
              <w:pStyle w:val="a9"/>
              <w:rPr>
                <w:sz w:val="22"/>
                <w:szCs w:val="18"/>
              </w:rPr>
            </w:pPr>
            <w:r w:rsidRPr="00F141A1">
              <w:rPr>
                <w:sz w:val="22"/>
                <w:szCs w:val="18"/>
              </w:rPr>
              <w:t>20,5</w:t>
            </w:r>
          </w:p>
        </w:tc>
        <w:tc>
          <w:tcPr>
            <w:tcW w:w="1206" w:type="dxa"/>
            <w:noWrap/>
            <w:hideMark/>
          </w:tcPr>
          <w:p w14:paraId="5F4F9AE4" w14:textId="77777777" w:rsidR="0047377B" w:rsidRPr="00F141A1" w:rsidRDefault="0047377B" w:rsidP="006C4603">
            <w:pPr>
              <w:pStyle w:val="a9"/>
              <w:rPr>
                <w:sz w:val="22"/>
                <w:szCs w:val="18"/>
              </w:rPr>
            </w:pPr>
            <w:r w:rsidRPr="00F141A1">
              <w:rPr>
                <w:sz w:val="22"/>
                <w:szCs w:val="18"/>
              </w:rPr>
              <w:t>20,5</w:t>
            </w:r>
          </w:p>
        </w:tc>
        <w:tc>
          <w:tcPr>
            <w:tcW w:w="1236" w:type="dxa"/>
            <w:noWrap/>
            <w:hideMark/>
          </w:tcPr>
          <w:p w14:paraId="0BF6141E"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7A6E7CF7"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7BBD072A" w14:textId="77777777" w:rsidR="0047377B" w:rsidRPr="00F141A1" w:rsidRDefault="0047377B" w:rsidP="006C4603">
            <w:pPr>
              <w:pStyle w:val="a9"/>
              <w:rPr>
                <w:sz w:val="22"/>
                <w:szCs w:val="18"/>
              </w:rPr>
            </w:pPr>
            <w:r w:rsidRPr="00F141A1">
              <w:rPr>
                <w:sz w:val="22"/>
                <w:szCs w:val="18"/>
              </w:rPr>
              <w:t>40,9</w:t>
            </w:r>
          </w:p>
        </w:tc>
        <w:tc>
          <w:tcPr>
            <w:tcW w:w="850" w:type="dxa"/>
            <w:noWrap/>
            <w:hideMark/>
          </w:tcPr>
          <w:p w14:paraId="1DC8C4C8" w14:textId="77777777" w:rsidR="0047377B" w:rsidRPr="00F141A1" w:rsidRDefault="0047377B" w:rsidP="006C4603">
            <w:pPr>
              <w:pStyle w:val="a9"/>
              <w:rPr>
                <w:sz w:val="22"/>
                <w:szCs w:val="18"/>
              </w:rPr>
            </w:pPr>
            <w:r w:rsidRPr="00F141A1">
              <w:rPr>
                <w:sz w:val="22"/>
                <w:szCs w:val="18"/>
              </w:rPr>
              <w:t>236</w:t>
            </w:r>
          </w:p>
        </w:tc>
      </w:tr>
      <w:tr w:rsidR="0047377B" w:rsidRPr="00F141A1" w14:paraId="5E5998BE" w14:textId="77777777" w:rsidTr="006C4603">
        <w:trPr>
          <w:trHeight w:val="375"/>
        </w:trPr>
        <w:tc>
          <w:tcPr>
            <w:tcW w:w="817" w:type="dxa"/>
            <w:noWrap/>
            <w:hideMark/>
          </w:tcPr>
          <w:p w14:paraId="25FD4F33" w14:textId="77777777" w:rsidR="0047377B" w:rsidRPr="00F141A1" w:rsidRDefault="0047377B" w:rsidP="006C4603">
            <w:pPr>
              <w:pStyle w:val="a9"/>
              <w:rPr>
                <w:sz w:val="22"/>
                <w:szCs w:val="18"/>
              </w:rPr>
            </w:pPr>
            <w:r w:rsidRPr="00F141A1">
              <w:rPr>
                <w:sz w:val="22"/>
                <w:szCs w:val="18"/>
              </w:rPr>
              <w:t>17,25</w:t>
            </w:r>
          </w:p>
        </w:tc>
        <w:tc>
          <w:tcPr>
            <w:tcW w:w="1181" w:type="dxa"/>
            <w:noWrap/>
            <w:hideMark/>
          </w:tcPr>
          <w:p w14:paraId="01D415F2" w14:textId="77777777" w:rsidR="0047377B" w:rsidRPr="00F141A1" w:rsidRDefault="0047377B" w:rsidP="006C4603">
            <w:pPr>
              <w:pStyle w:val="a9"/>
              <w:rPr>
                <w:sz w:val="22"/>
                <w:szCs w:val="18"/>
              </w:rPr>
            </w:pPr>
            <w:r w:rsidRPr="00F141A1">
              <w:rPr>
                <w:sz w:val="22"/>
                <w:szCs w:val="18"/>
              </w:rPr>
              <w:t>15</w:t>
            </w:r>
          </w:p>
        </w:tc>
        <w:tc>
          <w:tcPr>
            <w:tcW w:w="1688" w:type="dxa"/>
            <w:noWrap/>
            <w:hideMark/>
          </w:tcPr>
          <w:p w14:paraId="405AA427" w14:textId="77777777" w:rsidR="0047377B" w:rsidRPr="00F141A1" w:rsidRDefault="0047377B" w:rsidP="006C4603">
            <w:pPr>
              <w:pStyle w:val="a9"/>
              <w:rPr>
                <w:sz w:val="22"/>
                <w:szCs w:val="18"/>
              </w:rPr>
            </w:pPr>
            <w:r w:rsidRPr="00F141A1">
              <w:rPr>
                <w:sz w:val="22"/>
                <w:szCs w:val="18"/>
              </w:rPr>
              <w:t>21</w:t>
            </w:r>
          </w:p>
        </w:tc>
        <w:tc>
          <w:tcPr>
            <w:tcW w:w="1206" w:type="dxa"/>
            <w:noWrap/>
            <w:hideMark/>
          </w:tcPr>
          <w:p w14:paraId="705851B2" w14:textId="77777777" w:rsidR="0047377B" w:rsidRPr="00F141A1" w:rsidRDefault="0047377B" w:rsidP="006C4603">
            <w:pPr>
              <w:pStyle w:val="a9"/>
              <w:rPr>
                <w:sz w:val="22"/>
                <w:szCs w:val="18"/>
              </w:rPr>
            </w:pPr>
            <w:r w:rsidRPr="00F141A1">
              <w:rPr>
                <w:sz w:val="22"/>
                <w:szCs w:val="18"/>
              </w:rPr>
              <w:t>21</w:t>
            </w:r>
          </w:p>
        </w:tc>
        <w:tc>
          <w:tcPr>
            <w:tcW w:w="1236" w:type="dxa"/>
            <w:noWrap/>
            <w:hideMark/>
          </w:tcPr>
          <w:p w14:paraId="07430F3B"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32ABFDC3"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0B32E594" w14:textId="77777777" w:rsidR="0047377B" w:rsidRPr="00F141A1" w:rsidRDefault="0047377B" w:rsidP="006C4603">
            <w:pPr>
              <w:pStyle w:val="a9"/>
              <w:rPr>
                <w:sz w:val="22"/>
                <w:szCs w:val="18"/>
              </w:rPr>
            </w:pPr>
            <w:r w:rsidRPr="00F141A1">
              <w:rPr>
                <w:sz w:val="22"/>
                <w:szCs w:val="18"/>
              </w:rPr>
              <w:t>40,9</w:t>
            </w:r>
          </w:p>
        </w:tc>
        <w:tc>
          <w:tcPr>
            <w:tcW w:w="850" w:type="dxa"/>
            <w:noWrap/>
            <w:hideMark/>
          </w:tcPr>
          <w:p w14:paraId="3A9E1A09" w14:textId="77777777" w:rsidR="0047377B" w:rsidRPr="00F141A1" w:rsidRDefault="0047377B" w:rsidP="006C4603">
            <w:pPr>
              <w:pStyle w:val="a9"/>
              <w:rPr>
                <w:sz w:val="22"/>
                <w:szCs w:val="18"/>
              </w:rPr>
            </w:pPr>
            <w:r w:rsidRPr="00F141A1">
              <w:rPr>
                <w:sz w:val="22"/>
                <w:szCs w:val="18"/>
              </w:rPr>
              <w:t>233</w:t>
            </w:r>
          </w:p>
        </w:tc>
      </w:tr>
      <w:tr w:rsidR="0047377B" w:rsidRPr="00F141A1" w14:paraId="13BA5784" w14:textId="77777777" w:rsidTr="006C4603">
        <w:trPr>
          <w:trHeight w:val="375"/>
        </w:trPr>
        <w:tc>
          <w:tcPr>
            <w:tcW w:w="817" w:type="dxa"/>
            <w:noWrap/>
            <w:hideMark/>
          </w:tcPr>
          <w:p w14:paraId="2E45AA2F" w14:textId="77777777" w:rsidR="0047377B" w:rsidRPr="00F141A1" w:rsidRDefault="0047377B" w:rsidP="006C4603">
            <w:pPr>
              <w:pStyle w:val="a9"/>
              <w:rPr>
                <w:sz w:val="22"/>
                <w:szCs w:val="18"/>
              </w:rPr>
            </w:pPr>
            <w:r w:rsidRPr="00F141A1">
              <w:rPr>
                <w:sz w:val="22"/>
                <w:szCs w:val="18"/>
              </w:rPr>
              <w:t>17,25</w:t>
            </w:r>
          </w:p>
        </w:tc>
        <w:tc>
          <w:tcPr>
            <w:tcW w:w="1181" w:type="dxa"/>
            <w:noWrap/>
            <w:hideMark/>
          </w:tcPr>
          <w:p w14:paraId="419E9BE6" w14:textId="77777777" w:rsidR="0047377B" w:rsidRPr="00F141A1" w:rsidRDefault="0047377B" w:rsidP="006C4603">
            <w:pPr>
              <w:pStyle w:val="a9"/>
              <w:rPr>
                <w:sz w:val="22"/>
                <w:szCs w:val="18"/>
              </w:rPr>
            </w:pPr>
            <w:r w:rsidRPr="00F141A1">
              <w:rPr>
                <w:sz w:val="22"/>
                <w:szCs w:val="18"/>
              </w:rPr>
              <w:t>15,5</w:t>
            </w:r>
          </w:p>
        </w:tc>
        <w:tc>
          <w:tcPr>
            <w:tcW w:w="1688" w:type="dxa"/>
            <w:noWrap/>
            <w:hideMark/>
          </w:tcPr>
          <w:p w14:paraId="7CCFA3B0" w14:textId="77777777" w:rsidR="0047377B" w:rsidRPr="00F141A1" w:rsidRDefault="0047377B" w:rsidP="006C4603">
            <w:pPr>
              <w:pStyle w:val="a9"/>
              <w:rPr>
                <w:sz w:val="22"/>
                <w:szCs w:val="18"/>
              </w:rPr>
            </w:pPr>
            <w:r w:rsidRPr="00F141A1">
              <w:rPr>
                <w:sz w:val="22"/>
                <w:szCs w:val="18"/>
              </w:rPr>
              <w:t>21,5</w:t>
            </w:r>
          </w:p>
        </w:tc>
        <w:tc>
          <w:tcPr>
            <w:tcW w:w="1206" w:type="dxa"/>
            <w:noWrap/>
            <w:hideMark/>
          </w:tcPr>
          <w:p w14:paraId="44C78EAC" w14:textId="77777777" w:rsidR="0047377B" w:rsidRPr="00F141A1" w:rsidRDefault="0047377B" w:rsidP="006C4603">
            <w:pPr>
              <w:pStyle w:val="a9"/>
              <w:rPr>
                <w:sz w:val="22"/>
                <w:szCs w:val="18"/>
              </w:rPr>
            </w:pPr>
            <w:r w:rsidRPr="00F141A1">
              <w:rPr>
                <w:sz w:val="22"/>
                <w:szCs w:val="18"/>
              </w:rPr>
              <w:t>21,5</w:t>
            </w:r>
          </w:p>
        </w:tc>
        <w:tc>
          <w:tcPr>
            <w:tcW w:w="1236" w:type="dxa"/>
            <w:noWrap/>
            <w:hideMark/>
          </w:tcPr>
          <w:p w14:paraId="36B94084"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7BECCE3C"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46B0BC2C" w14:textId="77777777" w:rsidR="0047377B" w:rsidRPr="00F141A1" w:rsidRDefault="0047377B" w:rsidP="006C4603">
            <w:pPr>
              <w:pStyle w:val="a9"/>
              <w:rPr>
                <w:sz w:val="22"/>
                <w:szCs w:val="18"/>
              </w:rPr>
            </w:pPr>
            <w:r w:rsidRPr="00F141A1">
              <w:rPr>
                <w:sz w:val="22"/>
                <w:szCs w:val="18"/>
              </w:rPr>
              <w:t>40,9</w:t>
            </w:r>
          </w:p>
        </w:tc>
        <w:tc>
          <w:tcPr>
            <w:tcW w:w="850" w:type="dxa"/>
            <w:noWrap/>
            <w:hideMark/>
          </w:tcPr>
          <w:p w14:paraId="052FBEE0" w14:textId="77777777" w:rsidR="0047377B" w:rsidRPr="00F141A1" w:rsidRDefault="0047377B" w:rsidP="006C4603">
            <w:pPr>
              <w:pStyle w:val="a9"/>
              <w:rPr>
                <w:sz w:val="22"/>
                <w:szCs w:val="18"/>
              </w:rPr>
            </w:pPr>
            <w:r w:rsidRPr="00F141A1">
              <w:rPr>
                <w:sz w:val="22"/>
                <w:szCs w:val="18"/>
              </w:rPr>
              <w:t>236</w:t>
            </w:r>
          </w:p>
        </w:tc>
      </w:tr>
      <w:tr w:rsidR="0047377B" w:rsidRPr="00F141A1" w14:paraId="73A7CDC6" w14:textId="77777777" w:rsidTr="006C4603">
        <w:trPr>
          <w:trHeight w:val="390"/>
        </w:trPr>
        <w:tc>
          <w:tcPr>
            <w:tcW w:w="817" w:type="dxa"/>
            <w:noWrap/>
            <w:hideMark/>
          </w:tcPr>
          <w:p w14:paraId="6EBC2902" w14:textId="77777777" w:rsidR="0047377B" w:rsidRPr="00F141A1" w:rsidRDefault="0047377B" w:rsidP="006C4603">
            <w:pPr>
              <w:pStyle w:val="a9"/>
              <w:rPr>
                <w:sz w:val="22"/>
                <w:szCs w:val="18"/>
              </w:rPr>
            </w:pPr>
            <w:r w:rsidRPr="00F141A1">
              <w:rPr>
                <w:sz w:val="22"/>
                <w:szCs w:val="18"/>
              </w:rPr>
              <w:t>17,25</w:t>
            </w:r>
          </w:p>
        </w:tc>
        <w:tc>
          <w:tcPr>
            <w:tcW w:w="1181" w:type="dxa"/>
            <w:noWrap/>
            <w:hideMark/>
          </w:tcPr>
          <w:p w14:paraId="437E2B8F" w14:textId="77777777" w:rsidR="0047377B" w:rsidRPr="00F141A1" w:rsidRDefault="0047377B" w:rsidP="006C4603">
            <w:pPr>
              <w:pStyle w:val="a9"/>
              <w:rPr>
                <w:sz w:val="22"/>
                <w:szCs w:val="18"/>
              </w:rPr>
            </w:pPr>
            <w:r w:rsidRPr="00F141A1">
              <w:rPr>
                <w:sz w:val="22"/>
                <w:szCs w:val="18"/>
              </w:rPr>
              <w:t>16</w:t>
            </w:r>
          </w:p>
        </w:tc>
        <w:tc>
          <w:tcPr>
            <w:tcW w:w="1688" w:type="dxa"/>
            <w:noWrap/>
            <w:hideMark/>
          </w:tcPr>
          <w:p w14:paraId="5A59F446" w14:textId="77777777" w:rsidR="0047377B" w:rsidRPr="00F141A1" w:rsidRDefault="0047377B" w:rsidP="006C4603">
            <w:pPr>
              <w:pStyle w:val="a9"/>
              <w:rPr>
                <w:sz w:val="22"/>
                <w:szCs w:val="18"/>
              </w:rPr>
            </w:pPr>
            <w:r w:rsidRPr="00F141A1">
              <w:rPr>
                <w:sz w:val="22"/>
                <w:szCs w:val="18"/>
              </w:rPr>
              <w:t>22</w:t>
            </w:r>
          </w:p>
        </w:tc>
        <w:tc>
          <w:tcPr>
            <w:tcW w:w="1206" w:type="dxa"/>
            <w:noWrap/>
            <w:hideMark/>
          </w:tcPr>
          <w:p w14:paraId="47FD0DC7" w14:textId="77777777" w:rsidR="0047377B" w:rsidRPr="00F141A1" w:rsidRDefault="0047377B" w:rsidP="006C4603">
            <w:pPr>
              <w:pStyle w:val="a9"/>
              <w:rPr>
                <w:sz w:val="22"/>
                <w:szCs w:val="18"/>
              </w:rPr>
            </w:pPr>
            <w:r w:rsidRPr="00F141A1">
              <w:rPr>
                <w:sz w:val="22"/>
                <w:szCs w:val="18"/>
              </w:rPr>
              <w:t>22</w:t>
            </w:r>
          </w:p>
        </w:tc>
        <w:tc>
          <w:tcPr>
            <w:tcW w:w="1236" w:type="dxa"/>
            <w:noWrap/>
            <w:hideMark/>
          </w:tcPr>
          <w:p w14:paraId="520657CB"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5862F20B"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66EC6E07" w14:textId="77777777" w:rsidR="0047377B" w:rsidRPr="00F141A1" w:rsidRDefault="0047377B" w:rsidP="006C4603">
            <w:pPr>
              <w:pStyle w:val="a9"/>
              <w:rPr>
                <w:sz w:val="22"/>
                <w:szCs w:val="18"/>
              </w:rPr>
            </w:pPr>
            <w:r w:rsidRPr="00F141A1">
              <w:rPr>
                <w:sz w:val="22"/>
                <w:szCs w:val="18"/>
              </w:rPr>
              <w:t>40,9</w:t>
            </w:r>
          </w:p>
        </w:tc>
        <w:tc>
          <w:tcPr>
            <w:tcW w:w="850" w:type="dxa"/>
            <w:noWrap/>
            <w:hideMark/>
          </w:tcPr>
          <w:p w14:paraId="1746012D" w14:textId="77777777" w:rsidR="0047377B" w:rsidRPr="00F141A1" w:rsidRDefault="0047377B" w:rsidP="006C4603">
            <w:pPr>
              <w:pStyle w:val="a9"/>
              <w:rPr>
                <w:sz w:val="22"/>
                <w:szCs w:val="18"/>
              </w:rPr>
            </w:pPr>
            <w:r w:rsidRPr="00F141A1">
              <w:rPr>
                <w:sz w:val="22"/>
                <w:szCs w:val="18"/>
              </w:rPr>
              <w:t>236</w:t>
            </w:r>
          </w:p>
        </w:tc>
      </w:tr>
    </w:tbl>
    <w:p w14:paraId="078E0823" w14:textId="77777777" w:rsidR="0047377B" w:rsidRDefault="0047377B" w:rsidP="0047377B">
      <w:r>
        <w:t>Полученные зависимости амплитуд и длительностей результирующих импульсов представлены на графиках ниже.</w:t>
      </w:r>
    </w:p>
    <w:p w14:paraId="6EDAED12" w14:textId="77777777" w:rsidR="0047377B" w:rsidRDefault="0047377B" w:rsidP="0047377B">
      <w:pPr>
        <w:pStyle w:val="a9"/>
        <w:keepNext/>
      </w:pPr>
      <w:r>
        <w:rPr>
          <w:noProof/>
        </w:rPr>
        <w:lastRenderedPageBreak/>
        <w:drawing>
          <wp:inline distT="0" distB="0" distL="0" distR="0" wp14:anchorId="6D9DFCB0" wp14:editId="60F3F0DC">
            <wp:extent cx="4057650" cy="2978150"/>
            <wp:effectExtent l="0" t="0" r="0" b="12700"/>
            <wp:docPr id="48" name="Диаграмма 5">
              <a:extLst xmlns:a="http://schemas.openxmlformats.org/drawingml/2006/main">
                <a:ext uri="{FF2B5EF4-FFF2-40B4-BE49-F238E27FC236}">
                  <a16:creationId xmlns:a16="http://schemas.microsoft.com/office/drawing/2014/main" id="{5BDE572E-6D18-4EC6-9DAD-5A6B4EBA72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5FC5BAE2" w14:textId="77777777" w:rsidR="0047377B" w:rsidRPr="00D27F7A" w:rsidRDefault="0047377B" w:rsidP="0047377B">
      <w:pPr>
        <w:pStyle w:val="af0"/>
      </w:pPr>
      <w:bookmarkStart w:id="51" w:name="_Toc138075204"/>
      <w:r w:rsidRPr="003C62CC">
        <w:rPr>
          <w:highlight w:val="yellow"/>
        </w:rPr>
        <w:t>Рис. 9. График зависимости амплитуды СКИ от длительности запускающего импульса</w:t>
      </w:r>
      <w:bookmarkEnd w:id="51"/>
    </w:p>
    <w:p w14:paraId="3F9F46F2" w14:textId="77777777" w:rsidR="0047377B" w:rsidRDefault="0047377B" w:rsidP="0047377B">
      <w:pPr>
        <w:pStyle w:val="a9"/>
        <w:keepNext/>
      </w:pPr>
      <w:r>
        <w:rPr>
          <w:noProof/>
        </w:rPr>
        <w:drawing>
          <wp:inline distT="0" distB="0" distL="0" distR="0" wp14:anchorId="096C0AC2" wp14:editId="10E557FF">
            <wp:extent cx="4114800" cy="2981911"/>
            <wp:effectExtent l="0" t="0" r="0" b="9525"/>
            <wp:docPr id="49" name="Диаграмма 6">
              <a:extLst xmlns:a="http://schemas.openxmlformats.org/drawingml/2006/main">
                <a:ext uri="{FF2B5EF4-FFF2-40B4-BE49-F238E27FC236}">
                  <a16:creationId xmlns:a16="http://schemas.microsoft.com/office/drawing/2014/main" id="{750E067E-0B04-4A5A-A072-2E049965FEE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5C717965" w14:textId="77777777" w:rsidR="0047377B" w:rsidRDefault="0047377B" w:rsidP="0047377B">
      <w:pPr>
        <w:pStyle w:val="af0"/>
      </w:pPr>
      <w:bookmarkStart w:id="52" w:name="_Toc138075205"/>
      <w:r w:rsidRPr="003C62CC">
        <w:rPr>
          <w:highlight w:val="yellow"/>
        </w:rPr>
        <w:t>Рис. 10. График зависимости длительности СКИ от длительности запускающего импульса</w:t>
      </w:r>
      <w:bookmarkEnd w:id="52"/>
    </w:p>
    <w:p w14:paraId="1B0C4F34" w14:textId="77777777" w:rsidR="0047377B" w:rsidRPr="007F6CFA" w:rsidRDefault="0047377B" w:rsidP="00B6748F">
      <w:pPr>
        <w:rPr>
          <w:szCs w:val="28"/>
        </w:rPr>
      </w:pPr>
    </w:p>
    <w:bookmarkEnd w:id="49"/>
    <w:p w14:paraId="38F9AFDA" w14:textId="77777777" w:rsidR="00B6748F" w:rsidRPr="007F6CFA" w:rsidRDefault="00B6748F" w:rsidP="00B6748F">
      <w:pPr>
        <w:rPr>
          <w:szCs w:val="28"/>
        </w:rPr>
      </w:pPr>
      <w:r w:rsidRPr="007F6CFA">
        <w:rPr>
          <w:szCs w:val="28"/>
        </w:rPr>
        <w:t xml:space="preserve">Экспериментальные данные показывают хорошие результаты в сравнении с другими генераторами СКИ колокольной формы на основе ДНЗ в рамках параметра отношения звона к амплитуде сигнала. В статье </w:t>
      </w:r>
      <w:r w:rsidRPr="00B05FFF">
        <w:rPr>
          <w:szCs w:val="28"/>
          <w:highlight w:val="yellow"/>
        </w:rPr>
        <w:t>[10]</w:t>
      </w:r>
      <w:r w:rsidRPr="007F6CFA">
        <w:rPr>
          <w:szCs w:val="28"/>
        </w:rPr>
        <w:t xml:space="preserve"> уровень последействующих искажений относительно амплитуды СКИ составил 11%, а в статье </w:t>
      </w:r>
      <w:r w:rsidRPr="00B05FFF">
        <w:rPr>
          <w:szCs w:val="28"/>
          <w:highlight w:val="yellow"/>
        </w:rPr>
        <w:t>[11]</w:t>
      </w:r>
      <w:r w:rsidRPr="007F6CFA">
        <w:rPr>
          <w:szCs w:val="28"/>
        </w:rPr>
        <w:t xml:space="preserve"> – 25%.  Таким образом этот показатель в предложенном генераторе улучшился в три раза относительно генераторов описанных в </w:t>
      </w:r>
      <w:r w:rsidRPr="00B05FFF">
        <w:rPr>
          <w:szCs w:val="28"/>
          <w:highlight w:val="yellow"/>
        </w:rPr>
        <w:t>[10]</w:t>
      </w:r>
      <w:r w:rsidRPr="007F6CFA">
        <w:rPr>
          <w:szCs w:val="28"/>
        </w:rPr>
        <w:t xml:space="preserve"> </w:t>
      </w:r>
      <w:r w:rsidRPr="007F6CFA">
        <w:rPr>
          <w:szCs w:val="28"/>
        </w:rPr>
        <w:lastRenderedPageBreak/>
        <w:t xml:space="preserve">и в шесть раз относительно </w:t>
      </w:r>
      <w:r w:rsidRPr="00B05FFF">
        <w:rPr>
          <w:szCs w:val="28"/>
          <w:highlight w:val="yellow"/>
        </w:rPr>
        <w:t>[11].</w:t>
      </w:r>
      <w:r w:rsidRPr="007F6CFA">
        <w:rPr>
          <w:szCs w:val="28"/>
        </w:rPr>
        <w:t xml:space="preserve"> Осциллограммы описанных СКИ приведены на рис.5.</w:t>
      </w:r>
    </w:p>
    <w:p w14:paraId="5DDC0C92" w14:textId="77777777" w:rsidR="00B6748F" w:rsidRPr="007F6CFA" w:rsidRDefault="00B6748F" w:rsidP="00B6748F">
      <w:pPr>
        <w:rPr>
          <w:szCs w:val="28"/>
        </w:rPr>
      </w:pPr>
    </w:p>
    <w:p w14:paraId="5DDB16BA" w14:textId="77777777" w:rsidR="00B6748F" w:rsidRPr="007F6CFA" w:rsidRDefault="00B6748F" w:rsidP="00B6748F">
      <w:pPr>
        <w:ind w:firstLine="0"/>
        <w:jc w:val="center"/>
        <w:rPr>
          <w:szCs w:val="28"/>
        </w:rPr>
      </w:pPr>
      <w:r w:rsidRPr="007F6CFA">
        <w:rPr>
          <w:noProof/>
          <w:szCs w:val="28"/>
        </w:rPr>
        <w:drawing>
          <wp:inline distT="0" distB="0" distL="0" distR="0" wp14:anchorId="52A13455" wp14:editId="0D617F97">
            <wp:extent cx="5940397" cy="5116412"/>
            <wp:effectExtent l="0" t="0" r="3810" b="8255"/>
            <wp:docPr id="2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rotWithShape="1">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rcRect t="9610" b="4262"/>
                    <a:stretch/>
                  </pic:blipFill>
                  <pic:spPr bwMode="auto">
                    <a:xfrm>
                      <a:off x="0" y="0"/>
                      <a:ext cx="5940425" cy="5116436"/>
                    </a:xfrm>
                    <a:prstGeom prst="rect">
                      <a:avLst/>
                    </a:prstGeom>
                    <a:ln>
                      <a:noFill/>
                    </a:ln>
                    <a:extLst>
                      <a:ext uri="{53640926-AAD7-44D8-BBD7-CCE9431645EC}">
                        <a14:shadowObscured xmlns:a14="http://schemas.microsoft.com/office/drawing/2010/main"/>
                      </a:ext>
                    </a:extLst>
                  </pic:spPr>
                </pic:pic>
              </a:graphicData>
            </a:graphic>
          </wp:inline>
        </w:drawing>
      </w:r>
    </w:p>
    <w:p w14:paraId="3903C7AB" w14:textId="77777777" w:rsidR="00B6748F" w:rsidRPr="007F6CFA" w:rsidRDefault="00B6748F" w:rsidP="00B6748F">
      <w:pPr>
        <w:ind w:firstLine="0"/>
        <w:jc w:val="center"/>
        <w:rPr>
          <w:szCs w:val="28"/>
        </w:rPr>
      </w:pPr>
      <w:r w:rsidRPr="007F6CFA">
        <w:rPr>
          <w:b/>
          <w:bCs/>
          <w:szCs w:val="28"/>
        </w:rPr>
        <w:t>Рис. 5</w:t>
      </w:r>
      <w:r w:rsidRPr="007F6CFA">
        <w:rPr>
          <w:szCs w:val="28"/>
        </w:rPr>
        <w:t>. СКИ с генераторов, приведенных в сравнении.</w:t>
      </w:r>
    </w:p>
    <w:p w14:paraId="2A7DAD65" w14:textId="1E0FC293" w:rsidR="003A4B21" w:rsidRDefault="003A4B21">
      <w:pPr>
        <w:spacing w:after="160" w:line="259" w:lineRule="auto"/>
        <w:ind w:firstLine="0"/>
        <w:jc w:val="left"/>
      </w:pPr>
      <w:r>
        <w:br w:type="page"/>
      </w:r>
    </w:p>
    <w:p w14:paraId="1C292912" w14:textId="77777777" w:rsidR="003A4B21" w:rsidRDefault="003A4B21" w:rsidP="002C5411">
      <w:pPr>
        <w:pStyle w:val="2"/>
        <w:numPr>
          <w:ilvl w:val="0"/>
          <w:numId w:val="14"/>
        </w:numPr>
        <w:ind w:left="1069"/>
      </w:pPr>
      <w:bookmarkStart w:id="53" w:name="_Toc125035528"/>
      <w:bookmarkStart w:id="54" w:name="_Toc167190215"/>
      <w:r>
        <w:lastRenderedPageBreak/>
        <w:t>Программно-аппаратный комплекс по автоматизированному исследованию параметров сверхкоротких импульсов</w:t>
      </w:r>
      <w:bookmarkEnd w:id="53"/>
      <w:bookmarkEnd w:id="54"/>
    </w:p>
    <w:p w14:paraId="721969CF" w14:textId="234A2EE8" w:rsidR="003A4B21" w:rsidRDefault="003A4B21" w:rsidP="003A4B21">
      <w:r>
        <w:t xml:space="preserve">Параметры СКИ, формируемых генераторами на основе ДНЗ, зависят от значений напряжений накачки и рассасывания. </w:t>
      </w:r>
      <w:commentRangeStart w:id="55"/>
      <w:r>
        <w:t>При определенных значениях этих напряжений импульсы имеют лучшие амплитуды и длительности</w:t>
      </w:r>
      <w:commentRangeEnd w:id="55"/>
      <w:r>
        <w:commentReference w:id="55"/>
      </w:r>
      <w:r>
        <w:t xml:space="preserve">. Соответственно, для определения режима работы генератора нужно исследовать зависимость амплитуды и длительности импульса от напряжений. </w:t>
      </w:r>
    </w:p>
    <w:p w14:paraId="53FD14F9" w14:textId="77777777" w:rsidR="003A4B21" w:rsidRDefault="003A4B21" w:rsidP="003A4B21">
      <w:r>
        <w:t xml:space="preserve">Формирование импульсов в </w:t>
      </w:r>
      <w:commentRangeStart w:id="56"/>
      <w:r>
        <w:t xml:space="preserve">генераторе </w:t>
      </w:r>
      <w:commentRangeEnd w:id="56"/>
      <w:r>
        <w:commentReference w:id="56"/>
      </w:r>
      <w:r>
        <w:t xml:space="preserve">начинается при напряжении накачки порядка 5 В и напряжения рассасывания порядка -5 В. Максимальные допустимые для </w:t>
      </w:r>
      <w:commentRangeStart w:id="57"/>
      <w:r>
        <w:t>корректной работы диодов</w:t>
      </w:r>
      <w:commentRangeEnd w:id="57"/>
      <w:r>
        <w:commentReference w:id="57"/>
      </w:r>
      <w:r>
        <w:t xml:space="preserve"> токи достигаются при напряжениях порядка 28 В. Для получения данной зависимости предлагается подавать на входы генератора напряжения от 5 до 28 В с фиксированным шагом, сначала меняя напряжение во всем заданном диапазоне на втором канале с фиксированным напряжением на втором канале. Затем нужно повторить измерения, изменив на значение шага напряжение на первом канале. Также необходимо предусмотреть защиту от больших значений прямого тока, протекающего через диод, чтобы обеспечить корректную работу схемы. </w:t>
      </w:r>
    </w:p>
    <w:p w14:paraId="2F1A6827" w14:textId="77777777" w:rsidR="003A4B21" w:rsidRDefault="003A4B21" w:rsidP="003A4B21">
      <w:r>
        <w:t xml:space="preserve">При малых значениях шага, порядка 0.25 В, требуется провести порядка восьми тысяч измерений, поэтому данный процесс целесообразно автоматизировать. Для этого в работе предлагается использовать блок питания с двумя управляемыми каналами, осциллограф для получения данных о сформированном импульсе и ЭВМ с управляющим кодом. </w:t>
      </w:r>
    </w:p>
    <w:p w14:paraId="231A75E3" w14:textId="77777777" w:rsidR="003A4B21" w:rsidRDefault="003A4B21" w:rsidP="003A4B21">
      <w:r>
        <w:t xml:space="preserve">Для написания программного обеспечения был выбран язык программирования </w:t>
      </w:r>
      <w:r>
        <w:rPr>
          <w:lang w:val="en-US"/>
        </w:rPr>
        <w:t>Python</w:t>
      </w:r>
      <w:r>
        <w:t xml:space="preserve"> (</w:t>
      </w:r>
      <w:r>
        <w:rPr>
          <w:lang w:val="en-US"/>
        </w:rPr>
        <w:t>v</w:t>
      </w:r>
      <w:r>
        <w:t xml:space="preserve">3.10). В качестве среды разработки использовалась </w:t>
      </w:r>
      <w:r>
        <w:rPr>
          <w:lang w:val="en-US"/>
        </w:rPr>
        <w:t>IDE</w:t>
      </w:r>
      <w:r>
        <w:t xml:space="preserve"> </w:t>
      </w:r>
      <w:r>
        <w:rPr>
          <w:lang w:val="en-US"/>
        </w:rPr>
        <w:t>PyCharm</w:t>
      </w:r>
      <w:r>
        <w:t xml:space="preserve"> </w:t>
      </w:r>
      <w:r>
        <w:rPr>
          <w:lang w:val="en-US"/>
        </w:rPr>
        <w:t>Community</w:t>
      </w:r>
      <w:r>
        <w:t xml:space="preserve"> </w:t>
      </w:r>
      <w:r>
        <w:rPr>
          <w:lang w:val="en-US"/>
        </w:rPr>
        <w:t>Edition</w:t>
      </w:r>
      <w:r>
        <w:t>. Все указанные инструменты распространяются свободно, что позволяет избежать зависимости от закрытых архитектур и возможного санкционного блокирования доступа к ним.</w:t>
      </w:r>
    </w:p>
    <w:p w14:paraId="49295783" w14:textId="77777777" w:rsidR="003A4B21" w:rsidRDefault="003A4B21" w:rsidP="003A4B21">
      <w:r>
        <w:t xml:space="preserve"> </w:t>
      </w:r>
    </w:p>
    <w:p w14:paraId="520F1275" w14:textId="774B7EBC" w:rsidR="003A4B21" w:rsidRDefault="003A4B21" w:rsidP="009E448C">
      <w:pPr>
        <w:pStyle w:val="2"/>
        <w:numPr>
          <w:ilvl w:val="1"/>
          <w:numId w:val="26"/>
        </w:numPr>
      </w:pPr>
      <w:bookmarkStart w:id="58" w:name="_Toc125035529"/>
      <w:bookmarkStart w:id="59" w:name="_Toc167190216"/>
      <w:r>
        <w:t>Архитектура программно-аппаратного комплекса</w:t>
      </w:r>
      <w:bookmarkEnd w:id="58"/>
      <w:bookmarkEnd w:id="59"/>
    </w:p>
    <w:p w14:paraId="2743F27D" w14:textId="77777777" w:rsidR="003A4B21" w:rsidRDefault="003A4B21" w:rsidP="003A4B21">
      <w:r>
        <w:lastRenderedPageBreak/>
        <w:t xml:space="preserve">Изготовленные опытные образцы генераторов сверхкоротких импульсов были исследованы экспериментально. Была изучена зависимость амплитуд и длительностей импульсов разной полярности в зависимости от напряжений питания. </w:t>
      </w:r>
    </w:p>
    <w:p w14:paraId="74BA7308" w14:textId="77777777" w:rsidR="003A4B21" w:rsidRDefault="003A4B21" w:rsidP="003A4B21">
      <w:r>
        <w:t xml:space="preserve">Для проведения исследований был разработан программно-аппаратный комплекс, позволяющий автоматизировать проведение всех измерений. Блок-схема комплекса представлена на </w:t>
      </w:r>
      <w:proofErr w:type="gramStart"/>
      <w:r>
        <w:t xml:space="preserve">рис. </w:t>
      </w:r>
      <w:r>
        <w:rPr>
          <w:highlight w:val="yellow"/>
        </w:rPr>
        <w:t>?</w:t>
      </w:r>
      <w:proofErr w:type="gramEnd"/>
      <w:r>
        <w:rPr>
          <w:highlight w:val="yellow"/>
        </w:rPr>
        <w:t>??.</w:t>
      </w:r>
    </w:p>
    <w:p w14:paraId="2FDC0101" w14:textId="77777777" w:rsidR="003A4B21" w:rsidRDefault="003A4B21" w:rsidP="003A4B21">
      <w:pPr>
        <w:pStyle w:val="a9"/>
      </w:pPr>
      <w:r>
        <w:rPr>
          <w:noProof/>
        </w:rPr>
        <w:drawing>
          <wp:inline distT="0" distB="0" distL="0" distR="0" wp14:anchorId="1BADE41A" wp14:editId="79148B6A">
            <wp:extent cx="5940425" cy="2306955"/>
            <wp:effectExtent l="0" t="0" r="3175" b="0"/>
            <wp:docPr id="29"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pic:cNvPicPr>
                  </pic:nvPicPr>
                  <pic:blipFill>
                    <a:blip r:embed="rId43"/>
                    <a:stretch/>
                  </pic:blipFill>
                  <pic:spPr bwMode="auto">
                    <a:xfrm>
                      <a:off x="0" y="0"/>
                      <a:ext cx="5940425" cy="2306955"/>
                    </a:xfrm>
                    <a:prstGeom prst="rect">
                      <a:avLst/>
                    </a:prstGeom>
                  </pic:spPr>
                </pic:pic>
              </a:graphicData>
            </a:graphic>
          </wp:inline>
        </w:drawing>
      </w:r>
    </w:p>
    <w:p w14:paraId="261F4A06" w14:textId="77777777" w:rsidR="003A4B21" w:rsidRDefault="003A4B21" w:rsidP="003A4B21">
      <w:pPr>
        <w:pStyle w:val="a9"/>
      </w:pPr>
      <w:proofErr w:type="gramStart"/>
      <w:r>
        <w:t xml:space="preserve">Рис. </w:t>
      </w:r>
      <w:r>
        <w:rPr>
          <w:highlight w:val="yellow"/>
        </w:rPr>
        <w:t>?</w:t>
      </w:r>
      <w:proofErr w:type="gramEnd"/>
      <w:r>
        <w:rPr>
          <w:highlight w:val="yellow"/>
        </w:rPr>
        <w:t>??.</w:t>
      </w:r>
      <w:r>
        <w:t xml:space="preserve"> Блок-схема программно-аппаратного комплекса.</w:t>
      </w:r>
    </w:p>
    <w:p w14:paraId="196786AC" w14:textId="77777777" w:rsidR="003A4B21" w:rsidRDefault="003A4B21" w:rsidP="003A4B21">
      <w:r>
        <w:t>Программно-аппаратный комплекс включает в себя следующие элементы:</w:t>
      </w:r>
    </w:p>
    <w:p w14:paraId="33A63AB1" w14:textId="77777777" w:rsidR="003A4B21" w:rsidRDefault="003A4B21" w:rsidP="003A4B21">
      <w:pPr>
        <w:pStyle w:val="a1"/>
        <w:numPr>
          <w:ilvl w:val="0"/>
          <w:numId w:val="16"/>
        </w:numPr>
      </w:pPr>
      <w:r>
        <w:t xml:space="preserve">программируемый блок питания </w:t>
      </w:r>
      <w:proofErr w:type="spellStart"/>
      <w:r>
        <w:rPr>
          <w:lang w:val="en-US"/>
        </w:rPr>
        <w:t>Rigol</w:t>
      </w:r>
      <w:proofErr w:type="spellEnd"/>
      <w:r>
        <w:t xml:space="preserve"> </w:t>
      </w:r>
      <w:r>
        <w:rPr>
          <w:lang w:val="en-US"/>
        </w:rPr>
        <w:t>DP</w:t>
      </w:r>
      <w:r>
        <w:t>832</w:t>
      </w:r>
      <w:r>
        <w:rPr>
          <w:lang w:val="en-US"/>
        </w:rPr>
        <w:t>A</w:t>
      </w:r>
      <w:r>
        <w:t xml:space="preserve"> с двумя управляемыми каналами;</w:t>
      </w:r>
    </w:p>
    <w:p w14:paraId="0B2679B6" w14:textId="77777777" w:rsidR="003A4B21" w:rsidRDefault="003A4B21" w:rsidP="003A4B21">
      <w:pPr>
        <w:pStyle w:val="a1"/>
        <w:numPr>
          <w:ilvl w:val="0"/>
          <w:numId w:val="16"/>
        </w:numPr>
      </w:pPr>
      <w:r>
        <w:t xml:space="preserve">непрограммируемый генератор запускающих импульсов прямоугольной формы </w:t>
      </w:r>
      <w:r>
        <w:rPr>
          <w:lang w:val="en-US"/>
        </w:rPr>
        <w:t>Agilent</w:t>
      </w:r>
      <w:r>
        <w:t xml:space="preserve"> 81104</w:t>
      </w:r>
      <w:r>
        <w:rPr>
          <w:lang w:val="en-US"/>
        </w:rPr>
        <w:t>A</w:t>
      </w:r>
      <w:r>
        <w:t>;</w:t>
      </w:r>
    </w:p>
    <w:p w14:paraId="5E17F3B0" w14:textId="77777777" w:rsidR="003A4B21" w:rsidRDefault="003A4B21" w:rsidP="003A4B21">
      <w:pPr>
        <w:pStyle w:val="a1"/>
        <w:numPr>
          <w:ilvl w:val="0"/>
          <w:numId w:val="16"/>
        </w:numPr>
      </w:pPr>
      <w:r>
        <w:t>платы генераторов СКИ (с положительной или отрицательной полярностью);</w:t>
      </w:r>
    </w:p>
    <w:p w14:paraId="57EC8618" w14:textId="77777777" w:rsidR="003A4B21" w:rsidRDefault="003A4B21" w:rsidP="003A4B21">
      <w:pPr>
        <w:pStyle w:val="a1"/>
        <w:numPr>
          <w:ilvl w:val="0"/>
          <w:numId w:val="16"/>
        </w:numPr>
      </w:pPr>
      <w:r>
        <w:t xml:space="preserve">управляемый осциллограф </w:t>
      </w:r>
      <w:r>
        <w:rPr>
          <w:lang w:val="en-US"/>
        </w:rPr>
        <w:t>Agilent</w:t>
      </w:r>
      <w:r>
        <w:t xml:space="preserve"> </w:t>
      </w:r>
      <w:r>
        <w:rPr>
          <w:lang w:val="en-US"/>
        </w:rPr>
        <w:t>DCA</w:t>
      </w:r>
      <w:r>
        <w:t>-</w:t>
      </w:r>
      <w:r>
        <w:rPr>
          <w:lang w:val="en-US"/>
        </w:rPr>
        <w:t>X</w:t>
      </w:r>
      <w:r>
        <w:t xml:space="preserve"> 8600</w:t>
      </w:r>
      <w:r>
        <w:rPr>
          <w:lang w:val="en-US"/>
        </w:rPr>
        <w:t>D</w:t>
      </w:r>
      <w:r>
        <w:t>;</w:t>
      </w:r>
    </w:p>
    <w:p w14:paraId="27E13AC9" w14:textId="77777777" w:rsidR="003A4B21" w:rsidRDefault="003A4B21" w:rsidP="003A4B21">
      <w:pPr>
        <w:pStyle w:val="a1"/>
        <w:numPr>
          <w:ilvl w:val="0"/>
          <w:numId w:val="16"/>
        </w:numPr>
      </w:pPr>
      <w:r>
        <w:rPr>
          <w:lang w:val="en-US"/>
        </w:rPr>
        <w:t>switch</w:t>
      </w:r>
      <w:r>
        <w:t xml:space="preserve">-маршрутизатор </w:t>
      </w:r>
      <w:r>
        <w:rPr>
          <w:lang w:val="en-US"/>
        </w:rPr>
        <w:t>D</w:t>
      </w:r>
      <w:r>
        <w:t>-</w:t>
      </w:r>
      <w:r>
        <w:rPr>
          <w:lang w:val="en-US"/>
        </w:rPr>
        <w:t>Link</w:t>
      </w:r>
      <w:r>
        <w:t xml:space="preserve"> </w:t>
      </w:r>
      <w:r>
        <w:rPr>
          <w:lang w:val="en-US"/>
        </w:rPr>
        <w:t>DES</w:t>
      </w:r>
      <w:r>
        <w:t>-1005</w:t>
      </w:r>
      <w:r>
        <w:rPr>
          <w:lang w:val="en-US"/>
        </w:rPr>
        <w:t>D</w:t>
      </w:r>
      <w:r>
        <w:t>, объединяющий приборы в одну локальную сеть;</w:t>
      </w:r>
    </w:p>
    <w:p w14:paraId="0698F25C" w14:textId="77777777" w:rsidR="003A4B21" w:rsidRDefault="003A4B21" w:rsidP="003A4B21">
      <w:pPr>
        <w:pStyle w:val="a1"/>
        <w:numPr>
          <w:ilvl w:val="0"/>
          <w:numId w:val="16"/>
        </w:numPr>
      </w:pPr>
      <w:r>
        <w:t xml:space="preserve">ЭВМ с программой для управления комплексом. </w:t>
      </w:r>
    </w:p>
    <w:p w14:paraId="349675E2" w14:textId="77777777" w:rsidR="003A4B21" w:rsidRDefault="003A4B21" w:rsidP="003A4B21">
      <w:r>
        <w:t xml:space="preserve">Для одновременного управления несколькими установками была организована локальная сеть со </w:t>
      </w:r>
      <w:commentRangeStart w:id="60"/>
      <w:r>
        <w:t>звездообразной архитектурой</w:t>
      </w:r>
      <w:commentRangeEnd w:id="60"/>
      <w:r>
        <w:commentReference w:id="60"/>
      </w:r>
      <w:r>
        <w:t xml:space="preserve">. В центре сети </w:t>
      </w:r>
      <w:r>
        <w:lastRenderedPageBreak/>
        <w:t xml:space="preserve">находится устройство-концентратор, в данном случае в его качестве используется Ethernet Switch маршрутизатор </w:t>
      </w:r>
      <w:r>
        <w:rPr>
          <w:lang w:val="en-US"/>
        </w:rPr>
        <w:t>D</w:t>
      </w:r>
      <w:r>
        <w:t>-</w:t>
      </w:r>
      <w:r>
        <w:rPr>
          <w:lang w:val="en-US"/>
        </w:rPr>
        <w:t>Link</w:t>
      </w:r>
      <w:r>
        <w:t xml:space="preserve"> </w:t>
      </w:r>
      <w:r>
        <w:rPr>
          <w:lang w:val="en-US"/>
        </w:rPr>
        <w:t>DES</w:t>
      </w:r>
      <w:r>
        <w:t>-1005</w:t>
      </w:r>
      <w:r>
        <w:rPr>
          <w:lang w:val="en-US"/>
        </w:rPr>
        <w:t>DE</w:t>
      </w:r>
      <w:r>
        <w:t xml:space="preserve"> со скоростью передачи данных до 100 Мб/c.</w:t>
      </w:r>
    </w:p>
    <w:p w14:paraId="0B353D5D" w14:textId="704B1AF4" w:rsidR="003A4B21" w:rsidRDefault="003A4B21" w:rsidP="003A4B21">
      <w:r>
        <w:t xml:space="preserve">Управление приборами возможно с использованием </w:t>
      </w:r>
      <w:r>
        <w:rPr>
          <w:lang w:val="en-US"/>
        </w:rPr>
        <w:t>SCPI</w:t>
      </w:r>
      <w:r>
        <w:t xml:space="preserve"> команд. SCPI (стандартные команды для программируемых приборов) – язык команд для приборов с использованием ASCII, предназначенный для работы с диагностическими и измерительными устройствами. В основе команд SCPI лежит иерархическая структура, называемая системой с древовидной структурой. В этой системе связанные команды группируются вместе под общим узлом или корнем, таким образом формируются подсистемы. Для обмена данными между ЭВМ и установками использовался </w:t>
      </w:r>
      <w:r>
        <w:rPr>
          <w:lang w:val="en-US"/>
        </w:rPr>
        <w:t>VISA</w:t>
      </w:r>
      <w:r>
        <w:t>-протокол. VISA (Virtual Instrument Software Architecture (</w:t>
      </w:r>
      <w:r>
        <w:rPr>
          <w:lang w:val="en-US"/>
        </w:rPr>
        <w:t>VISA</w:t>
      </w:r>
      <w:r>
        <w:t xml:space="preserve">) — широко используемый стандартизированный интерфейс ввода-вывода в области тестирования и измерений для управления приборами с персонального компьютера. VISA </w:t>
      </w:r>
      <w:r w:rsidR="00C1282B">
        <w:t xml:space="preserve">основан на протоколе </w:t>
      </w:r>
      <w:r w:rsidR="00C1282B">
        <w:rPr>
          <w:lang w:val="en-US"/>
        </w:rPr>
        <w:t>TCP</w:t>
      </w:r>
      <w:r w:rsidR="00C1282B" w:rsidRPr="00C1282B">
        <w:t>/</w:t>
      </w:r>
      <w:r w:rsidR="00C1282B">
        <w:rPr>
          <w:lang w:val="en-US"/>
        </w:rPr>
        <w:t>IP</w:t>
      </w:r>
      <w:r w:rsidR="00C1282B" w:rsidRPr="00C1282B">
        <w:t xml:space="preserve"> </w:t>
      </w:r>
      <w:r w:rsidR="00C1282B">
        <w:t xml:space="preserve">и </w:t>
      </w:r>
      <w:r>
        <w:t xml:space="preserve">предполагает </w:t>
      </w:r>
      <w:r w:rsidR="00C1282B">
        <w:t>обмен данными</w:t>
      </w:r>
      <w:r>
        <w:t xml:space="preserve"> с прибором в форм</w:t>
      </w:r>
      <w:r w:rsidR="00C1282B">
        <w:t>ате</w:t>
      </w:r>
      <w:r>
        <w:t xml:space="preserve"> «запрос-ответ». </w:t>
      </w:r>
      <w:r w:rsidR="00C1282B">
        <w:t>ЭВМ</w:t>
      </w:r>
      <w:r>
        <w:t xml:space="preserve"> отправляет </w:t>
      </w:r>
      <w:r w:rsidR="00C1282B">
        <w:t xml:space="preserve">определенную протоколом прибора </w:t>
      </w:r>
      <w:r>
        <w:t>команду</w:t>
      </w:r>
      <w:r w:rsidR="00C1282B">
        <w:t xml:space="preserve"> с </w:t>
      </w:r>
      <w:r>
        <w:t>запрос</w:t>
      </w:r>
      <w:r w:rsidR="00C1282B">
        <w:t xml:space="preserve">ом </w:t>
      </w:r>
      <w:r>
        <w:t xml:space="preserve">(например, требование </w:t>
      </w:r>
      <w:r w:rsidR="00C1282B">
        <w:t>установить частоту генерации сигнала или уровень напряжения</w:t>
      </w:r>
      <w:r>
        <w:t>) и</w:t>
      </w:r>
      <w:r w:rsidR="00C1282B">
        <w:t xml:space="preserve"> обязательно</w:t>
      </w:r>
      <w:r>
        <w:t xml:space="preserve"> ждёт ответа (например, </w:t>
      </w:r>
      <w:r w:rsidR="00C1282B">
        <w:t>что соответсвующая частота установлена или пакет с результатами измерений</w:t>
      </w:r>
      <w:r>
        <w:t>) от прибора.</w:t>
      </w:r>
    </w:p>
    <w:p w14:paraId="147FDF98" w14:textId="77777777" w:rsidR="003A4B21" w:rsidRDefault="003A4B21" w:rsidP="003A4B21">
      <w:r>
        <w:t xml:space="preserve">Для управления приборами и анализа данных использовалось консольное приложение. Оно было организовано на языке программирования </w:t>
      </w:r>
      <w:r>
        <w:rPr>
          <w:lang w:val="en-US"/>
        </w:rPr>
        <w:t>Python</w:t>
      </w:r>
      <w:r>
        <w:t xml:space="preserve"> (</w:t>
      </w:r>
      <w:r>
        <w:rPr>
          <w:lang w:val="en-US"/>
        </w:rPr>
        <w:t>v</w:t>
      </w:r>
      <w:r>
        <w:t>3.10) с использованием библиотек:</w:t>
      </w:r>
    </w:p>
    <w:p w14:paraId="08B196A6" w14:textId="77777777" w:rsidR="003A4B21" w:rsidRDefault="003A4B21" w:rsidP="003A4B21">
      <w:pPr>
        <w:pStyle w:val="a1"/>
        <w:numPr>
          <w:ilvl w:val="0"/>
          <w:numId w:val="17"/>
        </w:numPr>
      </w:pPr>
      <w:proofErr w:type="spellStart"/>
      <w:r>
        <w:rPr>
          <w:lang w:val="en-US"/>
        </w:rPr>
        <w:t>PyVISA</w:t>
      </w:r>
      <w:proofErr w:type="spellEnd"/>
      <w:r>
        <w:t xml:space="preserve"> (</w:t>
      </w:r>
      <w:r>
        <w:rPr>
          <w:lang w:val="en-US"/>
        </w:rPr>
        <w:t>v</w:t>
      </w:r>
      <w:r>
        <w:t>.1.12.0)</w:t>
      </w:r>
      <w:ins w:id="61" w:author="Алексей Елфимов" w:date="2023-01-17T12:47:00Z">
        <w:r>
          <w:t xml:space="preserve"> </w:t>
        </w:r>
      </w:ins>
      <w:r>
        <w:t xml:space="preserve">[23]: библиотека, позволяющая </w:t>
      </w:r>
      <w:proofErr w:type="gramStart"/>
      <w:r>
        <w:t>использовать  синтаксис</w:t>
      </w:r>
      <w:proofErr w:type="gramEnd"/>
      <w:r>
        <w:t xml:space="preserve"> </w:t>
      </w:r>
      <w:r>
        <w:rPr>
          <w:lang w:val="en-US"/>
        </w:rPr>
        <w:t>SCPI</w:t>
      </w:r>
      <w:r>
        <w:t xml:space="preserve">-команд для обмена данными между ЭВМ и измерительными установками с помощью протокола Virtual </w:t>
      </w:r>
      <w:proofErr w:type="spellStart"/>
      <w:r>
        <w:t>Instrument</w:t>
      </w:r>
      <w:proofErr w:type="spellEnd"/>
      <w:r>
        <w:t xml:space="preserve"> Software Architecture (</w:t>
      </w:r>
      <w:r>
        <w:rPr>
          <w:lang w:val="en-US"/>
        </w:rPr>
        <w:t>VISA</w:t>
      </w:r>
      <w:r>
        <w:t>);</w:t>
      </w:r>
    </w:p>
    <w:p w14:paraId="1FED1C46" w14:textId="77777777" w:rsidR="003A4B21" w:rsidRDefault="003A4B21" w:rsidP="003A4B21">
      <w:pPr>
        <w:pStyle w:val="a1"/>
        <w:numPr>
          <w:ilvl w:val="0"/>
          <w:numId w:val="17"/>
        </w:numPr>
      </w:pPr>
      <w:r>
        <w:rPr>
          <w:lang w:val="en-US"/>
        </w:rPr>
        <w:t>N</w:t>
      </w:r>
      <w:r>
        <w:t>um</w:t>
      </w:r>
      <w:r>
        <w:rPr>
          <w:lang w:val="en-US"/>
        </w:rPr>
        <w:t>P</w:t>
      </w:r>
      <w:r>
        <w:t>y (</w:t>
      </w:r>
      <w:proofErr w:type="gramStart"/>
      <w:r>
        <w:t>v.1.23)[</w:t>
      </w:r>
      <w:proofErr w:type="gramEnd"/>
      <w:r>
        <w:t xml:space="preserve">24]: библиотека для проведения сложных математических операций на языке </w:t>
      </w:r>
      <w:r>
        <w:rPr>
          <w:lang w:val="en-US"/>
        </w:rPr>
        <w:t>Python</w:t>
      </w:r>
      <w:r>
        <w:t xml:space="preserve">; </w:t>
      </w:r>
    </w:p>
    <w:p w14:paraId="66626538" w14:textId="77777777" w:rsidR="003A4B21" w:rsidRDefault="003A4B21" w:rsidP="003A4B21">
      <w:pPr>
        <w:pStyle w:val="a1"/>
        <w:numPr>
          <w:ilvl w:val="0"/>
          <w:numId w:val="17"/>
        </w:numPr>
      </w:pPr>
      <w:r>
        <w:rPr>
          <w:lang w:val="en-US"/>
        </w:rPr>
        <w:lastRenderedPageBreak/>
        <w:t>Matplotlib</w:t>
      </w:r>
      <w:r>
        <w:t xml:space="preserve"> (</w:t>
      </w:r>
      <w:proofErr w:type="gramStart"/>
      <w:r>
        <w:rPr>
          <w:lang w:val="en-US"/>
        </w:rPr>
        <w:t>v</w:t>
      </w:r>
      <w:r>
        <w:t>3.6.3)[</w:t>
      </w:r>
      <w:proofErr w:type="gramEnd"/>
      <w:r>
        <w:t>25]: пакет для визуализации данных и построений графиков;</w:t>
      </w:r>
    </w:p>
    <w:p w14:paraId="67D21399" w14:textId="77777777" w:rsidR="003A4B21" w:rsidRDefault="003A4B21" w:rsidP="003A4B21">
      <w:r>
        <w:t xml:space="preserve">В качестве среды разработки использовалась </w:t>
      </w:r>
      <w:r>
        <w:rPr>
          <w:lang w:val="en-US"/>
        </w:rPr>
        <w:t>IDE</w:t>
      </w:r>
      <w:r>
        <w:t xml:space="preserve"> </w:t>
      </w:r>
      <w:r>
        <w:rPr>
          <w:lang w:val="en-US"/>
        </w:rPr>
        <w:t>PyCharm</w:t>
      </w:r>
      <w:r>
        <w:t xml:space="preserve"> </w:t>
      </w:r>
      <w:r>
        <w:rPr>
          <w:lang w:val="en-US"/>
        </w:rPr>
        <w:t>Community</w:t>
      </w:r>
      <w:r>
        <w:t xml:space="preserve"> </w:t>
      </w:r>
      <w:r>
        <w:rPr>
          <w:lang w:val="en-US"/>
        </w:rPr>
        <w:t>Edition</w:t>
      </w:r>
      <w:r>
        <w:t>. Все указанные инструменты распространяются свободно, что позволяет избежать зависимости от закрытых архитектур и возможного санкционного блокирования доступа к ним.</w:t>
      </w:r>
    </w:p>
    <w:p w14:paraId="0146B0E6" w14:textId="77777777" w:rsidR="003A4B21" w:rsidRDefault="003A4B21" w:rsidP="003A4B21">
      <w:r>
        <w:t xml:space="preserve">Программная архитектура комплекса разрабатывалась в соответствии с принципами объектно-ориентированного программирования (ООП). Данный подход позволяет масштабировать систему и добавлять новые функции и методы без изменения общей архитектуры ПО. </w:t>
      </w:r>
      <w:commentRangeStart w:id="62"/>
      <w:r>
        <w:t xml:space="preserve">Также данный подход </w:t>
      </w:r>
      <w:commentRangeEnd w:id="62"/>
      <w:r>
        <w:commentReference w:id="62"/>
      </w:r>
      <w:r>
        <w:t xml:space="preserve">позволяет разработать графический пользовательский интерфейс. Структура классов разработанного консольного приложения представлена на </w:t>
      </w:r>
      <w:proofErr w:type="gramStart"/>
      <w:r>
        <w:t>рис. ?</w:t>
      </w:r>
      <w:proofErr w:type="gramEnd"/>
      <w:r>
        <w:t xml:space="preserve">??. </w:t>
      </w:r>
    </w:p>
    <w:p w14:paraId="0FFD12A4" w14:textId="77777777" w:rsidR="003A4B21" w:rsidRDefault="003A4B21" w:rsidP="003A4B21">
      <w:pPr>
        <w:pStyle w:val="a9"/>
      </w:pPr>
      <w:r>
        <w:rPr>
          <w:noProof/>
        </w:rPr>
        <w:lastRenderedPageBreak/>
        <w:drawing>
          <wp:inline distT="0" distB="0" distL="0" distR="0" wp14:anchorId="243556C6" wp14:editId="2D4EA7BF">
            <wp:extent cx="5940425" cy="5784850"/>
            <wp:effectExtent l="0" t="0" r="3175" b="6350"/>
            <wp:docPr id="30"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a:picLocks noChangeAspect="1"/>
                    </pic:cNvPicPr>
                  </pic:nvPicPr>
                  <pic:blipFill>
                    <a:blip r:embed="rId44"/>
                    <a:stretch/>
                  </pic:blipFill>
                  <pic:spPr bwMode="auto">
                    <a:xfrm>
                      <a:off x="0" y="0"/>
                      <a:ext cx="5940425" cy="5784850"/>
                    </a:xfrm>
                    <a:prstGeom prst="rect">
                      <a:avLst/>
                    </a:prstGeom>
                  </pic:spPr>
                </pic:pic>
              </a:graphicData>
            </a:graphic>
          </wp:inline>
        </w:drawing>
      </w:r>
    </w:p>
    <w:p w14:paraId="7AC0E20F" w14:textId="77777777" w:rsidR="003A4B21" w:rsidRDefault="003A4B21" w:rsidP="003A4B21">
      <w:pPr>
        <w:pStyle w:val="a9"/>
      </w:pPr>
      <w:proofErr w:type="gramStart"/>
      <w:r>
        <w:t>Рис. ?</w:t>
      </w:r>
      <w:proofErr w:type="gramEnd"/>
      <w:r>
        <w:t>??. Структура классов разработанного программно-аппаратного комплекса.</w:t>
      </w:r>
    </w:p>
    <w:p w14:paraId="54AD65E7" w14:textId="77777777" w:rsidR="003A4B21" w:rsidRDefault="003A4B21" w:rsidP="003A4B21">
      <w:r>
        <w:t>Рассмотрим подробнее классы и методы, которые они содержат. Для управления блоком питания был создан абстрактный класс «</w:t>
      </w:r>
      <w:r>
        <w:rPr>
          <w:lang w:val="en-US"/>
        </w:rPr>
        <w:t>PU</w:t>
      </w:r>
      <w:r>
        <w:t>_</w:t>
      </w:r>
      <w:proofErr w:type="spellStart"/>
      <w:r>
        <w:rPr>
          <w:lang w:val="en-US"/>
        </w:rPr>
        <w:t>abc</w:t>
      </w:r>
      <w:proofErr w:type="spellEnd"/>
      <w:r>
        <w:t xml:space="preserve">». Он содержит методы для предварительной настройки каналов (их включение и установку максимально допустимых значений токов и напряжений), изменения напряжений на каждом из каналов и метод для выключения блока по окончании эксперимента. Наследником этого абстрактного класса является класс </w:t>
      </w:r>
      <w:proofErr w:type="spellStart"/>
      <w:r>
        <w:rPr>
          <w:lang w:val="en-US"/>
        </w:rPr>
        <w:t>Rigol</w:t>
      </w:r>
      <w:proofErr w:type="spellEnd"/>
      <w:r>
        <w:t xml:space="preserve">, который содержит методы, реализованные с помощью </w:t>
      </w:r>
      <w:r>
        <w:rPr>
          <w:lang w:val="en-US"/>
        </w:rPr>
        <w:t>SCPI</w:t>
      </w:r>
      <w:r>
        <w:t xml:space="preserve">-команд, поддерживаемых блоком питания </w:t>
      </w:r>
      <w:proofErr w:type="spellStart"/>
      <w:r>
        <w:rPr>
          <w:lang w:val="en-US"/>
        </w:rPr>
        <w:t>Rigol</w:t>
      </w:r>
      <w:proofErr w:type="spellEnd"/>
      <w:r>
        <w:t xml:space="preserve"> </w:t>
      </w:r>
      <w:r>
        <w:rPr>
          <w:lang w:val="en-US"/>
        </w:rPr>
        <w:t>DP</w:t>
      </w:r>
      <w:r>
        <w:t>832</w:t>
      </w:r>
      <w:r>
        <w:rPr>
          <w:lang w:val="en-US"/>
        </w:rPr>
        <w:t>A</w:t>
      </w:r>
      <w:r>
        <w:t xml:space="preserve">. Такая архитектура при необходимости позволяет создать класс для управления блоком питания </w:t>
      </w:r>
      <w:r>
        <w:lastRenderedPageBreak/>
        <w:t xml:space="preserve">другого производителя, управление которым имеет другой синтаксис </w:t>
      </w:r>
      <w:r>
        <w:rPr>
          <w:lang w:val="en-US"/>
        </w:rPr>
        <w:t>SCPI</w:t>
      </w:r>
      <w:r>
        <w:t xml:space="preserve">-команд. Это может быть полезно при одновременном анализе двух генераторов или при исследовании зависимостей амплитуд и длительностей для сигналов в форме моноциклов, которые формируются благодаря суммированию двух СКИ. </w:t>
      </w:r>
    </w:p>
    <w:p w14:paraId="1B2B284F" w14:textId="77777777" w:rsidR="003A4B21" w:rsidRDefault="003A4B21" w:rsidP="003A4B21">
      <w:r>
        <w:t>Для управления осциллографом и получением данных об импульсах был создан класс «</w:t>
      </w:r>
      <w:proofErr w:type="spellStart"/>
      <w:r>
        <w:rPr>
          <w:lang w:val="en-US"/>
        </w:rPr>
        <w:t>AgilentDCAX</w:t>
      </w:r>
      <w:proofErr w:type="spellEnd"/>
      <w:r>
        <w:t xml:space="preserve">». Он содержит методы, позволяющий автоматически произвести настройку прибора и получить данные об импульсах: отсчеты по оси </w:t>
      </w:r>
      <w:r>
        <w:rPr>
          <w:lang w:val="en-US"/>
        </w:rPr>
        <w:t>x</w:t>
      </w:r>
      <w:r>
        <w:t xml:space="preserve"> и по оси </w:t>
      </w:r>
      <w:r>
        <w:rPr>
          <w:lang w:val="en-US"/>
        </w:rPr>
        <w:t>y</w:t>
      </w:r>
      <w:r>
        <w:t>. Для более точного определения длительности импульса был написан метод «</w:t>
      </w:r>
      <w:proofErr w:type="spellStart"/>
      <w:r>
        <w:rPr>
          <w:lang w:val="en-US"/>
        </w:rPr>
        <w:t>timebase</w:t>
      </w:r>
      <w:proofErr w:type="spellEnd"/>
      <w:r>
        <w:t>_</w:t>
      </w:r>
      <w:r>
        <w:rPr>
          <w:lang w:val="en-US"/>
        </w:rPr>
        <w:t>change</w:t>
      </w:r>
      <w:r>
        <w:t>». Точность измерения длительности импульса зависит от количества отсчетов по времени, которые зависят от настройки осциллографа. При этом значения моментов времени укладываются в определенный промежуток времени, который имеет фиксированное значение начального и конечного момента времени. При изменении напряжений питания импульс сдвигается во времени и может «выйти» за развертку осциллографа. Метод «</w:t>
      </w:r>
      <w:proofErr w:type="spellStart"/>
      <w:r>
        <w:rPr>
          <w:lang w:val="en-US"/>
        </w:rPr>
        <w:t>timebase</w:t>
      </w:r>
      <w:proofErr w:type="spellEnd"/>
      <w:r>
        <w:t>_</w:t>
      </w:r>
      <w:r>
        <w:rPr>
          <w:lang w:val="en-US"/>
        </w:rPr>
        <w:t>change</w:t>
      </w:r>
      <w:r>
        <w:t>» автоматически сдвигает развертку осциллографа по времени, как бы следуя за импульсом. ъ</w:t>
      </w:r>
    </w:p>
    <w:p w14:paraId="61B62CEC" w14:textId="77777777" w:rsidR="003A4B21" w:rsidRDefault="003A4B21" w:rsidP="003A4B21">
      <w:r>
        <w:t>Класс «</w:t>
      </w:r>
      <w:r>
        <w:rPr>
          <w:lang w:val="en-US"/>
        </w:rPr>
        <w:t>Experiment</w:t>
      </w:r>
      <w:r>
        <w:t xml:space="preserve">» содержит всю «логику» проведения эксперимента. Его методы получают информацию об импульсе с осциллографа и циклически меняют напряжения питания. Этот же класс содержит методы обработки полученных данных: определение амплитуды импульса и его длительности по разным уровням (0.1, 0.5 и 0.7 от амплитуды импульса). В этом же классе реализовано сохранение осциллограмм сигналов и массивов данных, содержащих зависимости амплитуд и длительностей от напряжений питания. </w:t>
      </w:r>
    </w:p>
    <w:p w14:paraId="24E64BDA" w14:textId="77777777" w:rsidR="003A4B21" w:rsidRDefault="003A4B21" w:rsidP="003A4B21">
      <w:r>
        <w:t>Построение графических изображений для анализа данных осуществляется методами класса «</w:t>
      </w:r>
      <w:proofErr w:type="spellStart"/>
      <w:r>
        <w:rPr>
          <w:lang w:val="en-US"/>
        </w:rPr>
        <w:t>DataProcessing</w:t>
      </w:r>
      <w:proofErr w:type="spellEnd"/>
      <w:r>
        <w:t xml:space="preserve">». Изображения, которые строятся с помощью методов этого класса приведены в следующем разделе данной работы. </w:t>
      </w:r>
    </w:p>
    <w:p w14:paraId="31F8B62C" w14:textId="77777777" w:rsidR="003A4B21" w:rsidRDefault="003A4B21" w:rsidP="003A4B21">
      <w:pPr>
        <w:spacing w:after="160" w:line="259" w:lineRule="auto"/>
        <w:ind w:firstLine="0"/>
        <w:jc w:val="left"/>
      </w:pPr>
      <w:r>
        <w:br w:type="page" w:clear="all"/>
      </w:r>
    </w:p>
    <w:p w14:paraId="2D7196DE" w14:textId="77777777" w:rsidR="003A4B21" w:rsidRDefault="003A4B21" w:rsidP="002C5411">
      <w:pPr>
        <w:pStyle w:val="2"/>
        <w:numPr>
          <w:ilvl w:val="1"/>
          <w:numId w:val="14"/>
        </w:numPr>
        <w:ind w:left="0" w:firstLine="0"/>
      </w:pPr>
      <w:bookmarkStart w:id="63" w:name="_Toc125035530"/>
      <w:bookmarkStart w:id="64" w:name="_Toc167190217"/>
      <w:r>
        <w:lastRenderedPageBreak/>
        <w:t>Экспериментальные результаты применения программно-аппаратного комплекса</w:t>
      </w:r>
      <w:bookmarkEnd w:id="63"/>
      <w:bookmarkEnd w:id="64"/>
    </w:p>
    <w:p w14:paraId="79B5972A" w14:textId="77777777" w:rsidR="003A4B21" w:rsidRDefault="003A4B21" w:rsidP="003A4B21">
      <w:r>
        <w:t xml:space="preserve">Проведение эксперимента проводилось следующим образом: напряжение накачки и рассасывания менялись блоком питания автоматически от 5 В до 28 В с шагом в 0.3 В. Измерялась амплитуда импульса и его длительность по уровням 0.7, 0.5 и 0.1 от амплитуды соответственно. Также сохранялись осциллограммы импульсов. </w:t>
      </w:r>
    </w:p>
    <w:p w14:paraId="46752244" w14:textId="77777777" w:rsidR="003A4B21" w:rsidRDefault="003A4B21" w:rsidP="003A4B21">
      <w:r>
        <w:t xml:space="preserve">Результаты измерений приведены на рис. </w:t>
      </w:r>
      <w:r>
        <w:rPr>
          <w:highlight w:val="yellow"/>
        </w:rPr>
        <w:t>???</w:t>
      </w:r>
      <w:r>
        <w:t xml:space="preserve"> для отрицательного импульса и на рис. </w:t>
      </w:r>
      <w:r>
        <w:rPr>
          <w:highlight w:val="yellow"/>
        </w:rPr>
        <w:t>???</w:t>
      </w:r>
      <w:r>
        <w:t xml:space="preserve"> для положительного. По оси абсцисс и ординат находятся значения напряжений накачки и рассасывания. Полученные зависимости амплитуд и длительностей импульсов являются трехмерными. Для удобства анализа полученного результата была реализована цветовая интерпретация значений, соответствующих различным амплитудам и длительностям. Расшифровка цветовых значений приведена на графиках в шкале справа.  </w:t>
      </w:r>
    </w:p>
    <w:p w14:paraId="16B055DC" w14:textId="77777777" w:rsidR="003A4B21" w:rsidRDefault="003A4B21" w:rsidP="003A4B21">
      <w:pPr>
        <w:spacing w:after="160" w:line="259" w:lineRule="auto"/>
        <w:ind w:firstLine="0"/>
        <w:jc w:val="left"/>
      </w:pPr>
      <w:r>
        <w:br w:type="page" w:clear="all"/>
      </w:r>
    </w:p>
    <w:p w14:paraId="05DA9385" w14:textId="77777777" w:rsidR="003A4B21" w:rsidRDefault="003A4B21" w:rsidP="003A4B21">
      <w:pPr>
        <w:pStyle w:val="a9"/>
        <w:ind w:left="-426"/>
      </w:pPr>
      <w:r>
        <w:lastRenderedPageBreak/>
        <w:t xml:space="preserve"> </w:t>
      </w:r>
      <w:r>
        <w:rPr>
          <w:noProof/>
        </w:rPr>
        <w:drawing>
          <wp:inline distT="0" distB="0" distL="0" distR="0" wp14:anchorId="3D861E9B" wp14:editId="5D510071">
            <wp:extent cx="6904436" cy="6057900"/>
            <wp:effectExtent l="0" t="0" r="0" b="0"/>
            <wp:docPr id="3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45"/>
                    <a:stretch/>
                  </pic:blipFill>
                  <pic:spPr bwMode="auto">
                    <a:xfrm>
                      <a:off x="0" y="0"/>
                      <a:ext cx="6918164" cy="6069946"/>
                    </a:xfrm>
                    <a:prstGeom prst="rect">
                      <a:avLst/>
                    </a:prstGeom>
                  </pic:spPr>
                </pic:pic>
              </a:graphicData>
            </a:graphic>
          </wp:inline>
        </w:drawing>
      </w:r>
    </w:p>
    <w:p w14:paraId="2D5A0A71" w14:textId="77777777" w:rsidR="003A4B21" w:rsidRDefault="003A4B21" w:rsidP="003A4B21">
      <w:pPr>
        <w:spacing w:line="240" w:lineRule="auto"/>
        <w:ind w:firstLine="0"/>
        <w:jc w:val="center"/>
      </w:pPr>
      <w:proofErr w:type="gramStart"/>
      <w:r>
        <w:t xml:space="preserve">Рис. </w:t>
      </w:r>
      <w:r>
        <w:rPr>
          <w:highlight w:val="yellow"/>
        </w:rPr>
        <w:t>?</w:t>
      </w:r>
      <w:proofErr w:type="gramEnd"/>
      <w:r>
        <w:rPr>
          <w:highlight w:val="yellow"/>
        </w:rPr>
        <w:t>??.</w:t>
      </w:r>
      <w:r>
        <w:t xml:space="preserve"> Зависимость амплитуд и длительностей СКИ отрицательной полярности от напряжений питания. </w:t>
      </w:r>
    </w:p>
    <w:p w14:paraId="724F6292" w14:textId="77777777" w:rsidR="003A4B21" w:rsidRDefault="003A4B21" w:rsidP="003A4B21">
      <w:pPr>
        <w:pStyle w:val="a9"/>
        <w:ind w:left="-567"/>
      </w:pPr>
      <w:r>
        <w:rPr>
          <w:noProof/>
        </w:rPr>
        <w:lastRenderedPageBreak/>
        <w:drawing>
          <wp:inline distT="0" distB="0" distL="0" distR="0" wp14:anchorId="078ACA9E" wp14:editId="728BC186">
            <wp:extent cx="6900420" cy="6058800"/>
            <wp:effectExtent l="0" t="0" r="0" b="0"/>
            <wp:docPr id="3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46"/>
                    <a:stretch/>
                  </pic:blipFill>
                  <pic:spPr bwMode="auto">
                    <a:xfrm>
                      <a:off x="0" y="0"/>
                      <a:ext cx="6900420" cy="6058800"/>
                    </a:xfrm>
                    <a:prstGeom prst="rect">
                      <a:avLst/>
                    </a:prstGeom>
                  </pic:spPr>
                </pic:pic>
              </a:graphicData>
            </a:graphic>
          </wp:inline>
        </w:drawing>
      </w:r>
    </w:p>
    <w:p w14:paraId="6A856CDA" w14:textId="77777777" w:rsidR="003A4B21" w:rsidRDefault="003A4B21" w:rsidP="003A4B21">
      <w:pPr>
        <w:pStyle w:val="a9"/>
      </w:pPr>
      <w:proofErr w:type="gramStart"/>
      <w:r>
        <w:t xml:space="preserve">Рис. </w:t>
      </w:r>
      <w:r>
        <w:rPr>
          <w:highlight w:val="yellow"/>
        </w:rPr>
        <w:t>?</w:t>
      </w:r>
      <w:proofErr w:type="gramEnd"/>
      <w:r>
        <w:rPr>
          <w:highlight w:val="yellow"/>
        </w:rPr>
        <w:t>??.</w:t>
      </w:r>
      <w:r>
        <w:t xml:space="preserve"> Зависимость амплитуд и длительностей СКИ положительной полярности от напряжений питания.</w:t>
      </w:r>
    </w:p>
    <w:p w14:paraId="28B4F59A" w14:textId="2872B47C" w:rsidR="008748CC" w:rsidRPr="00237777" w:rsidRDefault="008748CC" w:rsidP="002C5411">
      <w:pPr>
        <w:pStyle w:val="2"/>
        <w:numPr>
          <w:ilvl w:val="1"/>
          <w:numId w:val="14"/>
        </w:numPr>
      </w:pPr>
      <w:bookmarkStart w:id="65" w:name="_Toc138416963"/>
      <w:bookmarkStart w:id="66" w:name="_Toc167190218"/>
      <w:r>
        <w:t>Оценка импульсов</w:t>
      </w:r>
      <w:bookmarkEnd w:id="65"/>
      <w:r w:rsidR="00473DEA">
        <w:t xml:space="preserve"> методом </w:t>
      </w:r>
      <w:r w:rsidR="00473DEA">
        <w:rPr>
          <w:lang w:val="en-US"/>
        </w:rPr>
        <w:t>NMSE</w:t>
      </w:r>
      <w:bookmarkEnd w:id="66"/>
    </w:p>
    <w:p w14:paraId="413EE651" w14:textId="77777777" w:rsidR="008748CC" w:rsidRPr="00F513C3" w:rsidRDefault="008748CC" w:rsidP="008748CC">
      <w:r>
        <w:t xml:space="preserve">К разработанному ранее программно-аппаратному измерительному комплексу (ПАИК) для автоматизированной оценки амплитуд и длительностей импульсов была добавлена автоматизированное сравнение импульсов, полученных с генераторов СКИ, импульсам, вычисленным с помощью формул. Также в ПАИК была добавлена автоматизиация оценки уровня «звона». В дальнейшем планируется также расширить возможность </w:t>
      </w:r>
      <w:r>
        <w:lastRenderedPageBreak/>
        <w:t>комплекса и настроить для него графический пользовательский интерфейс (</w:t>
      </w:r>
      <w:r>
        <w:rPr>
          <w:lang w:val="en-US"/>
        </w:rPr>
        <w:t>GUI</w:t>
      </w:r>
      <w:r>
        <w:t>)</w:t>
      </w:r>
      <w:r w:rsidRPr="00F513C3">
        <w:t xml:space="preserve">. </w:t>
      </w:r>
    </w:p>
    <w:p w14:paraId="2516954F" w14:textId="77777777" w:rsidR="008748CC" w:rsidRDefault="008748CC" w:rsidP="008748CC">
      <w:r>
        <w:t>Оценка отклонения реальных СШП-импульсов от идеальных основана на использовании метода нормированной среднеквадратической ошибки, в зарубежной литературе normalized mean square error (NMSE). Эта величина вычисляется по формуле (1):</w:t>
      </w:r>
    </w:p>
    <w:p w14:paraId="6E6AB00B" w14:textId="77777777" w:rsidR="008748CC" w:rsidRDefault="008748CC" w:rsidP="008748CC"/>
    <w:p w14:paraId="0DF0869E" w14:textId="77777777" w:rsidR="008748CC" w:rsidRPr="00C13155" w:rsidRDefault="00E51B7E" w:rsidP="008748CC">
      <w:pPr>
        <w:rPr>
          <w:rFonts w:eastAsiaTheme="minorEastAsia"/>
        </w:rPr>
      </w:pPr>
      <m:oMathPara>
        <m:oMath>
          <m:eqArr>
            <m:eqArrPr>
              <m:maxDist m:val="1"/>
              <m:ctrlPr>
                <w:rPr>
                  <w:rFonts w:ascii="Cambria Math" w:hAnsi="Cambria Math"/>
                  <w:i/>
                </w:rPr>
              </m:ctrlPr>
            </m:eqArrPr>
            <m:e>
              <m:r>
                <w:rPr>
                  <w:rFonts w:ascii="Cambria Math" w:hAnsi="Cambria Math"/>
                </w:rPr>
                <m:t xml:space="preserve">NMSE= </m:t>
              </m:r>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num>
                    <m:den>
                      <m:r>
                        <w:rPr>
                          <w:rFonts w:ascii="Cambria Math" w:hAnsi="Cambria Math"/>
                        </w:rPr>
                        <m:t>N</m:t>
                      </m:r>
                    </m:den>
                  </m:f>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e>
              </m:nary>
              <m:r>
                <w:rPr>
                  <w:rFonts w:ascii="Cambria Math" w:hAnsi="Cambria Math"/>
                </w:rPr>
                <m:t xml:space="preserve"> #</m:t>
              </m:r>
              <m:d>
                <m:dPr>
                  <m:ctrlPr>
                    <w:rPr>
                      <w:rFonts w:ascii="Cambria Math" w:hAnsi="Cambria Math"/>
                      <w:i/>
                    </w:rPr>
                  </m:ctrlPr>
                </m:dPr>
                <m:e>
                  <m:r>
                    <w:rPr>
                      <w:rFonts w:ascii="Cambria Math" w:hAnsi="Cambria Math"/>
                    </w:rPr>
                    <m:t>3</m:t>
                  </m:r>
                </m:e>
              </m:d>
            </m:e>
          </m:eqArr>
        </m:oMath>
      </m:oMathPara>
    </w:p>
    <w:p w14:paraId="5F690F2C" w14:textId="77777777" w:rsidR="008748CC" w:rsidRDefault="008748CC" w:rsidP="008748CC"/>
    <w:p w14:paraId="5C77F887" w14:textId="77777777" w:rsidR="008748CC" w:rsidRDefault="008748CC" w:rsidP="008748CC">
      <w:r>
        <w:t>В качестве входных данных программы используется массив отсчетов, описывающих экспериментальный импульс (снятый осциллографом). Программа определяет длительности по полувысоте и максимальное значение импульса. Исходя из этих параметров строится идеальный импульс по известным инженерным формулам:</w:t>
      </w:r>
    </w:p>
    <w:p w14:paraId="01864251" w14:textId="77777777" w:rsidR="008748CC" w:rsidRDefault="008748CC" w:rsidP="008748CC"/>
    <w:p w14:paraId="16AAC6CA" w14:textId="77777777" w:rsidR="008748CC" w:rsidRPr="006F1C99" w:rsidRDefault="00E51B7E" w:rsidP="008748CC">
      <w:pPr>
        <w:rPr>
          <w:rFonts w:eastAsiaTheme="minorEastAsia"/>
        </w:rPr>
      </w:pPr>
      <m:oMathPara>
        <m:oMath>
          <m:eqArr>
            <m:eqArrPr>
              <m:maxDist m:val="1"/>
              <m:ctrlPr>
                <w:rPr>
                  <w:rFonts w:ascii="Cambria Math" w:hAnsi="Cambria Math"/>
                  <w:i/>
                </w:rPr>
              </m:ctrlPr>
            </m:eqArrPr>
            <m:e>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=A*</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-4*</m:t>
                      </m:r>
                      <m:func>
                        <m:funcPr>
                          <m:ctrlPr>
                            <w:rPr>
                              <w:rFonts w:ascii="Cambria Math" w:hAnsi="Cambria Math"/>
                              <w:i/>
                            </w:rPr>
                          </m:ctrlPr>
                        </m:funcPr>
                        <m:fName>
                          <m:r>
                            <w:rPr>
                              <w:rFonts w:ascii="Cambria Math" w:hAnsi="Cambria Math"/>
                            </w:rPr>
                            <m:t>ln</m:t>
                          </m:r>
                        </m:fName>
                        <m:e>
                          <m:d>
                            <m:dPr>
                              <m:ctrlPr>
                                <w:rPr>
                                  <w:rFonts w:ascii="Cambria Math" w:hAnsi="Cambria Math"/>
                                  <w:i/>
                                </w:rPr>
                              </m:ctrlPr>
                            </m:dPr>
                            <m:e>
                              <m:r>
                                <w:rPr>
                                  <w:rFonts w:ascii="Cambria Math" w:hAnsi="Cambria Math"/>
                                </w:rPr>
                                <m:t>2</m:t>
                              </m:r>
                            </m:e>
                          </m:d>
                        </m:e>
                      </m:func>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t-∆t</m:t>
                                  </m:r>
                                </m:e>
                              </m:d>
                            </m:e>
                            <m:sup>
                              <m:r>
                                <w:rPr>
                                  <w:rFonts w:ascii="Cambria Math" w:hAnsi="Cambria Math"/>
                                </w:rPr>
                                <m:t>2</m:t>
                              </m:r>
                            </m:sup>
                          </m:sSup>
                        </m:num>
                        <m:den>
                          <m:sSup>
                            <m:sSupPr>
                              <m:ctrlPr>
                                <w:rPr>
                                  <w:rFonts w:ascii="Cambria Math" w:hAnsi="Cambria Math"/>
                                  <w:i/>
                                </w:rPr>
                              </m:ctrlPr>
                            </m:sSupPr>
                            <m:e>
                              <m:r>
                                <w:rPr>
                                  <w:rFonts w:ascii="Cambria Math" w:hAnsi="Cambria Math"/>
                                </w:rPr>
                                <m:t>τ</m:t>
                              </m:r>
                            </m:e>
                            <m:sup>
                              <m:r>
                                <w:rPr>
                                  <w:rFonts w:ascii="Cambria Math" w:hAnsi="Cambria Math"/>
                                </w:rPr>
                                <m:t>2</m:t>
                              </m:r>
                            </m:sup>
                          </m:sSup>
                        </m:den>
                      </m:f>
                      <m:ctrlPr>
                        <w:rPr>
                          <w:rFonts w:ascii="Cambria Math" w:eastAsiaTheme="minorEastAsia" w:hAnsi="Cambria Math"/>
                          <w:i/>
                        </w:rPr>
                      </m:ctrlPr>
                    </m:e>
                  </m:d>
                </m:e>
              </m:func>
              <m:r>
                <w:rPr>
                  <w:rFonts w:ascii="Cambria Math" w:hAnsi="Cambria Math"/>
                </w:rPr>
                <m:t xml:space="preserve"> #</m:t>
              </m:r>
              <m:d>
                <m:dPr>
                  <m:ctrlPr>
                    <w:rPr>
                      <w:rFonts w:ascii="Cambria Math" w:hAnsi="Cambria Math"/>
                      <w:i/>
                    </w:rPr>
                  </m:ctrlPr>
                </m:dPr>
                <m:e>
                  <m:r>
                    <w:rPr>
                      <w:rFonts w:ascii="Cambria Math" w:hAnsi="Cambria Math"/>
                    </w:rPr>
                    <m:t>4</m:t>
                  </m:r>
                </m:e>
              </m:d>
            </m:e>
          </m:eqArr>
        </m:oMath>
      </m:oMathPara>
    </w:p>
    <w:p w14:paraId="3098F10D" w14:textId="77777777" w:rsidR="008748CC" w:rsidRPr="00C13155" w:rsidRDefault="00E51B7E" w:rsidP="008748CC">
      <w:pPr>
        <w:rPr>
          <w:rFonts w:eastAsiaTheme="minorEastAsia"/>
        </w:rPr>
      </w:pPr>
      <m:oMathPara>
        <m:oMath>
          <m:eqArr>
            <m:eqArrPr>
              <m:maxDist m:val="1"/>
              <m:ctrlPr>
                <w:rPr>
                  <w:rFonts w:ascii="Cambria Math" w:hAnsi="Cambria Math"/>
                  <w:i/>
                </w:rPr>
              </m:ctrlPr>
            </m:eqArrPr>
            <m:e>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=A*</m:t>
              </m:r>
              <m:rad>
                <m:radPr>
                  <m:degHide m:val="1"/>
                  <m:ctrlPr>
                    <w:rPr>
                      <w:rFonts w:ascii="Cambria Math" w:hAnsi="Cambria Math"/>
                      <w:i/>
                    </w:rPr>
                  </m:ctrlPr>
                </m:radPr>
                <m:deg/>
                <m:e>
                  <m:r>
                    <w:rPr>
                      <w:rFonts w:ascii="Cambria Math" w:hAnsi="Cambria Math"/>
                    </w:rPr>
                    <m:t>2*e</m:t>
                  </m:r>
                </m:e>
              </m:rad>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t-∆t</m:t>
                          </m:r>
                        </m:e>
                      </m:d>
                    </m:e>
                    <m:sup>
                      <m:r>
                        <w:rPr>
                          <w:rFonts w:ascii="Cambria Math" w:hAnsi="Cambria Math"/>
                        </w:rPr>
                        <m:t>2</m:t>
                      </m:r>
                    </m:sup>
                  </m:sSup>
                </m:num>
                <m:den>
                  <m:r>
                    <w:rPr>
                      <w:rFonts w:ascii="Cambria Math" w:hAnsi="Cambria Math"/>
                    </w:rPr>
                    <m:t>τ</m:t>
                  </m:r>
                </m:den>
              </m:f>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hAnsi="Cambria Math"/>
                                      <w:i/>
                                    </w:rPr>
                                  </m:ctrlPr>
                                </m:dPr>
                                <m:e>
                                  <m:r>
                                    <w:rPr>
                                      <w:rFonts w:ascii="Cambria Math" w:hAnsi="Cambria Math"/>
                                    </w:rPr>
                                    <m:t>t-∆t</m:t>
                                  </m:r>
                                  <m:ctrlPr>
                                    <w:rPr>
                                      <w:rFonts w:ascii="Cambria Math" w:eastAsiaTheme="minorEastAsia" w:hAnsi="Cambria Math"/>
                                      <w:i/>
                                    </w:rPr>
                                  </m:ctrlPr>
                                </m:e>
                              </m:d>
                              <m:ctrlPr>
                                <w:rPr>
                                  <w:rFonts w:ascii="Cambria Math" w:hAnsi="Cambria Math"/>
                                  <w:i/>
                                </w:rPr>
                              </m:ctrlPr>
                            </m:e>
                            <m:sup>
                              <m:r>
                                <w:rPr>
                                  <w:rFonts w:ascii="Cambria Math" w:eastAsiaTheme="minorEastAsia" w:hAnsi="Cambria Math"/>
                                </w:rPr>
                                <m:t>2</m:t>
                              </m:r>
                            </m:sup>
                          </m:sSup>
                          <m:ctrlPr>
                            <w:rPr>
                              <w:rFonts w:ascii="Cambria Math" w:hAnsi="Cambria Math"/>
                              <w:i/>
                            </w:rPr>
                          </m:ctrlPr>
                        </m:num>
                        <m:den>
                          <m:sSup>
                            <m:sSupPr>
                              <m:ctrlPr>
                                <w:rPr>
                                  <w:rFonts w:ascii="Cambria Math" w:eastAsiaTheme="minorEastAsia" w:hAnsi="Cambria Math"/>
                                  <w:i/>
                                </w:rPr>
                              </m:ctrlPr>
                            </m:sSupPr>
                            <m:e>
                              <m:r>
                                <w:rPr>
                                  <w:rFonts w:ascii="Cambria Math" w:eastAsiaTheme="minorEastAsia" w:hAnsi="Cambria Math"/>
                                </w:rPr>
                                <m:t>τ</m:t>
                              </m:r>
                            </m:e>
                            <m:sup>
                              <m:r>
                                <w:rPr>
                                  <w:rFonts w:ascii="Cambria Math" w:eastAsiaTheme="minorEastAsia" w:hAnsi="Cambria Math"/>
                                </w:rPr>
                                <m:t>2</m:t>
                              </m:r>
                            </m:sup>
                          </m:sSup>
                        </m:den>
                      </m:f>
                      <m:ctrlPr>
                        <w:rPr>
                          <w:rFonts w:ascii="Cambria Math" w:eastAsiaTheme="minorEastAsia" w:hAnsi="Cambria Math"/>
                          <w:i/>
                        </w:rPr>
                      </m:ctrlPr>
                    </m:e>
                  </m:d>
                </m:e>
              </m:func>
              <m:r>
                <w:rPr>
                  <w:rFonts w:ascii="Cambria Math" w:hAnsi="Cambria Math"/>
                </w:rPr>
                <m:t xml:space="preserve"> #</m:t>
              </m:r>
              <m:d>
                <m:dPr>
                  <m:ctrlPr>
                    <w:rPr>
                      <w:rFonts w:ascii="Cambria Math" w:hAnsi="Cambria Math"/>
                      <w:i/>
                    </w:rPr>
                  </m:ctrlPr>
                </m:dPr>
                <m:e>
                  <m:r>
                    <w:rPr>
                      <w:rFonts w:ascii="Cambria Math" w:hAnsi="Cambria Math"/>
                    </w:rPr>
                    <m:t>5</m:t>
                  </m:r>
                </m:e>
              </m:d>
            </m:e>
          </m:eqArr>
        </m:oMath>
      </m:oMathPara>
    </w:p>
    <w:p w14:paraId="76645181" w14:textId="77777777" w:rsidR="008748CC" w:rsidRPr="00603216" w:rsidRDefault="008748CC" w:rsidP="008748CC">
      <w:pPr>
        <w:rPr>
          <w:rFonts w:eastAsiaTheme="minorEastAsia"/>
        </w:rPr>
      </w:pPr>
    </w:p>
    <w:p w14:paraId="0197B8E4" w14:textId="77777777" w:rsidR="008748CC" w:rsidRDefault="008748CC" w:rsidP="008748CC">
      <w:pPr>
        <w:ind w:firstLine="0"/>
      </w:pPr>
      <w:r>
        <w:t xml:space="preserve">где: </w:t>
      </w:r>
    </w:p>
    <w:p w14:paraId="349CB7CE" w14:textId="77777777" w:rsidR="008748CC" w:rsidRDefault="008748CC" w:rsidP="008748CC">
      <w:r>
        <w:t>A – амплитуда импульса;</w:t>
      </w:r>
    </w:p>
    <w:p w14:paraId="7B441D6B" w14:textId="77777777" w:rsidR="008748CC" w:rsidRDefault="008748CC" w:rsidP="008748CC">
      <w:r>
        <w:t>t – сдвиг импульса во времени относительно начала координат;</w:t>
      </w:r>
    </w:p>
    <w:p w14:paraId="7F29976D" w14:textId="77777777" w:rsidR="008748CC" w:rsidRDefault="008748CC" w:rsidP="008748CC">
      <m:oMath>
        <m:r>
          <w:rPr>
            <w:rFonts w:ascii="Cambria Math" w:hAnsi="Cambria Math"/>
          </w:rPr>
          <m:t>τ</m:t>
        </m:r>
      </m:oMath>
      <w:r>
        <w:t xml:space="preserve"> – длительность импульса по полувысоте (для колокольного импульса) и от максимального значения до минимального (для моноцикла Гаусса)</w:t>
      </w:r>
    </w:p>
    <w:p w14:paraId="79A33B70" w14:textId="77777777" w:rsidR="008748CC" w:rsidRDefault="008748CC" w:rsidP="008748CC">
      <w:r>
        <w:t xml:space="preserve">Аналитический и экспериментальный импульс могут быть отображены на графиках для визуального анализа. Импульсы автоматически совмещаются по времени достижения максимального значения (пика) и длительность по полувысоте идеального импульса соответствует вычисленной длительности </w:t>
      </w:r>
      <w:r>
        <w:lastRenderedPageBreak/>
        <w:t>реального импульса. Затем вычисляются отклонения и численный коэффициент NMSE в децибелах.</w:t>
      </w:r>
    </w:p>
    <w:p w14:paraId="062C27DC" w14:textId="12E58F62" w:rsidR="008748CC" w:rsidRDefault="008748CC" w:rsidP="008748CC">
      <w:pPr>
        <w:rPr>
          <w:highlight w:val="yellow"/>
        </w:rPr>
      </w:pPr>
      <w:r w:rsidRPr="00603216">
        <w:t xml:space="preserve">Алгоритм </w:t>
      </w:r>
      <w:proofErr w:type="gramStart"/>
      <w:r w:rsidRPr="00603216">
        <w:t>был  реализован</w:t>
      </w:r>
      <w:proofErr w:type="gramEnd"/>
      <w:r w:rsidRPr="00603216">
        <w:t xml:space="preserve"> на языке программирования Python (v3.11.1) с использованием библиотек NumPy v.1.24.2 </w:t>
      </w:r>
      <w:r w:rsidRPr="00FB1E77">
        <w:t>[</w:t>
      </w:r>
      <w:r w:rsidRPr="00FB1E77">
        <w:fldChar w:fldCharType="begin"/>
      </w:r>
      <w:r w:rsidRPr="00FB1E77">
        <w:instrText xml:space="preserve"> REF _Ref138079077 \r \h </w:instrText>
      </w:r>
      <w:r>
        <w:instrText xml:space="preserve"> \* MERGEFORMAT </w:instrText>
      </w:r>
      <w:r w:rsidRPr="00FB1E77">
        <w:fldChar w:fldCharType="separate"/>
      </w:r>
      <w:r w:rsidR="00F54EA6">
        <w:rPr>
          <w:b/>
          <w:bCs/>
          <w:lang w:val="en-US"/>
        </w:rPr>
        <w:t>Error</w:t>
      </w:r>
      <w:r w:rsidR="00F54EA6" w:rsidRPr="00F54EA6">
        <w:rPr>
          <w:b/>
          <w:bCs/>
        </w:rPr>
        <w:t xml:space="preserve">! </w:t>
      </w:r>
      <w:r w:rsidR="00F54EA6">
        <w:rPr>
          <w:b/>
          <w:bCs/>
          <w:lang w:val="en-US"/>
        </w:rPr>
        <w:t>Reference</w:t>
      </w:r>
      <w:r w:rsidR="00F54EA6" w:rsidRPr="00F54EA6">
        <w:rPr>
          <w:b/>
          <w:bCs/>
        </w:rPr>
        <w:t xml:space="preserve"> </w:t>
      </w:r>
      <w:r w:rsidR="00F54EA6">
        <w:rPr>
          <w:b/>
          <w:bCs/>
          <w:lang w:val="en-US"/>
        </w:rPr>
        <w:t>source</w:t>
      </w:r>
      <w:r w:rsidR="00F54EA6" w:rsidRPr="00F54EA6">
        <w:rPr>
          <w:b/>
          <w:bCs/>
        </w:rPr>
        <w:t xml:space="preserve"> </w:t>
      </w:r>
      <w:r w:rsidR="00F54EA6">
        <w:rPr>
          <w:b/>
          <w:bCs/>
          <w:lang w:val="en-US"/>
        </w:rPr>
        <w:t>not</w:t>
      </w:r>
      <w:r w:rsidR="00F54EA6" w:rsidRPr="00F54EA6">
        <w:rPr>
          <w:b/>
          <w:bCs/>
        </w:rPr>
        <w:t xml:space="preserve"> </w:t>
      </w:r>
      <w:r w:rsidR="00F54EA6">
        <w:rPr>
          <w:b/>
          <w:bCs/>
          <w:lang w:val="en-US"/>
        </w:rPr>
        <w:t>found</w:t>
      </w:r>
      <w:r w:rsidR="00F54EA6" w:rsidRPr="00F54EA6">
        <w:rPr>
          <w:b/>
          <w:bCs/>
        </w:rPr>
        <w:t>.</w:t>
      </w:r>
      <w:r w:rsidRPr="00FB1E77">
        <w:fldChar w:fldCharType="end"/>
      </w:r>
      <w:r w:rsidRPr="00FB1E77">
        <w:t>]</w:t>
      </w:r>
      <w:r w:rsidRPr="00603216">
        <w:t xml:space="preserve"> и Matplotlib v.3.6.3 </w:t>
      </w:r>
      <w:r w:rsidRPr="00FB1E77">
        <w:t>[</w:t>
      </w:r>
      <w:r w:rsidRPr="00FB1E77">
        <w:fldChar w:fldCharType="begin"/>
      </w:r>
      <w:r w:rsidRPr="00FB1E77">
        <w:instrText xml:space="preserve"> REF _Ref138079094 \r \h </w:instrText>
      </w:r>
      <w:r>
        <w:instrText xml:space="preserve"> \* MERGEFORMAT </w:instrText>
      </w:r>
      <w:r w:rsidRPr="00FB1E77">
        <w:fldChar w:fldCharType="separate"/>
      </w:r>
      <w:r w:rsidR="00F54EA6">
        <w:rPr>
          <w:b/>
          <w:bCs/>
          <w:lang w:val="en-US"/>
        </w:rPr>
        <w:t>Error</w:t>
      </w:r>
      <w:r w:rsidR="00F54EA6" w:rsidRPr="00F54EA6">
        <w:rPr>
          <w:b/>
          <w:bCs/>
        </w:rPr>
        <w:t xml:space="preserve">! </w:t>
      </w:r>
      <w:r w:rsidR="00F54EA6">
        <w:rPr>
          <w:b/>
          <w:bCs/>
          <w:lang w:val="en-US"/>
        </w:rPr>
        <w:t>Reference</w:t>
      </w:r>
      <w:r w:rsidR="00F54EA6" w:rsidRPr="00F54EA6">
        <w:rPr>
          <w:b/>
          <w:bCs/>
        </w:rPr>
        <w:t xml:space="preserve"> </w:t>
      </w:r>
      <w:r w:rsidR="00F54EA6">
        <w:rPr>
          <w:b/>
          <w:bCs/>
          <w:lang w:val="en-US"/>
        </w:rPr>
        <w:t>source</w:t>
      </w:r>
      <w:r w:rsidR="00F54EA6" w:rsidRPr="00F54EA6">
        <w:rPr>
          <w:b/>
          <w:bCs/>
        </w:rPr>
        <w:t xml:space="preserve"> </w:t>
      </w:r>
      <w:r w:rsidR="00F54EA6">
        <w:rPr>
          <w:b/>
          <w:bCs/>
          <w:lang w:val="en-US"/>
        </w:rPr>
        <w:t>not</w:t>
      </w:r>
      <w:r w:rsidR="00F54EA6" w:rsidRPr="00F54EA6">
        <w:rPr>
          <w:b/>
          <w:bCs/>
        </w:rPr>
        <w:t xml:space="preserve"> </w:t>
      </w:r>
      <w:r w:rsidR="00F54EA6">
        <w:rPr>
          <w:b/>
          <w:bCs/>
          <w:lang w:val="en-US"/>
        </w:rPr>
        <w:t>found</w:t>
      </w:r>
      <w:r w:rsidR="00F54EA6" w:rsidRPr="00F54EA6">
        <w:rPr>
          <w:b/>
          <w:bCs/>
        </w:rPr>
        <w:t>.</w:t>
      </w:r>
      <w:r w:rsidRPr="00FB1E77">
        <w:fldChar w:fldCharType="end"/>
      </w:r>
      <w:r w:rsidRPr="00FB1E77">
        <w:t>]</w:t>
      </w:r>
      <w:r>
        <w:t xml:space="preserve">, автоматизация управления радиоизмерительным оборудованием осуществлялось с помощью библиотеки </w:t>
      </w:r>
      <w:proofErr w:type="spellStart"/>
      <w:proofErr w:type="gramStart"/>
      <w:r>
        <w:rPr>
          <w:lang w:val="en-US"/>
        </w:rPr>
        <w:t>PyVISA</w:t>
      </w:r>
      <w:proofErr w:type="spellEnd"/>
      <w:r w:rsidRPr="00392599">
        <w:t>[</w:t>
      </w:r>
      <w:proofErr w:type="gramEnd"/>
      <w:r>
        <w:fldChar w:fldCharType="begin"/>
      </w:r>
      <w:r>
        <w:instrText xml:space="preserve"> REF _Ref138410436 \r \h </w:instrText>
      </w:r>
      <w:r>
        <w:fldChar w:fldCharType="separate"/>
      </w:r>
      <w:r w:rsidR="00F54EA6">
        <w:rPr>
          <w:b/>
          <w:bCs/>
          <w:lang w:val="en-US"/>
        </w:rPr>
        <w:t>Error</w:t>
      </w:r>
      <w:r w:rsidR="00F54EA6" w:rsidRPr="00F54EA6">
        <w:rPr>
          <w:b/>
          <w:bCs/>
        </w:rPr>
        <w:t xml:space="preserve">! </w:t>
      </w:r>
      <w:r w:rsidR="00F54EA6">
        <w:rPr>
          <w:b/>
          <w:bCs/>
          <w:lang w:val="en-US"/>
        </w:rPr>
        <w:t>Reference</w:t>
      </w:r>
      <w:r w:rsidR="00F54EA6" w:rsidRPr="006241C8">
        <w:rPr>
          <w:b/>
          <w:bCs/>
        </w:rPr>
        <w:t xml:space="preserve"> </w:t>
      </w:r>
      <w:r w:rsidR="00F54EA6">
        <w:rPr>
          <w:b/>
          <w:bCs/>
          <w:lang w:val="en-US"/>
        </w:rPr>
        <w:t>source</w:t>
      </w:r>
      <w:r w:rsidR="00F54EA6" w:rsidRPr="006241C8">
        <w:rPr>
          <w:b/>
          <w:bCs/>
        </w:rPr>
        <w:t xml:space="preserve"> </w:t>
      </w:r>
      <w:r w:rsidR="00F54EA6">
        <w:rPr>
          <w:b/>
          <w:bCs/>
          <w:lang w:val="en-US"/>
        </w:rPr>
        <w:t>not</w:t>
      </w:r>
      <w:r w:rsidR="00F54EA6" w:rsidRPr="006241C8">
        <w:rPr>
          <w:b/>
          <w:bCs/>
        </w:rPr>
        <w:t xml:space="preserve"> </w:t>
      </w:r>
      <w:r w:rsidR="00F54EA6">
        <w:rPr>
          <w:b/>
          <w:bCs/>
          <w:lang w:val="en-US"/>
        </w:rPr>
        <w:t>found</w:t>
      </w:r>
      <w:r w:rsidR="00F54EA6" w:rsidRPr="006241C8">
        <w:rPr>
          <w:b/>
          <w:bCs/>
        </w:rPr>
        <w:t>.</w:t>
      </w:r>
      <w:r>
        <w:fldChar w:fldCharType="end"/>
      </w:r>
      <w:r w:rsidRPr="00392599">
        <w:t>]</w:t>
      </w:r>
      <w:r w:rsidRPr="00FB1E77">
        <w:t>.</w:t>
      </w:r>
    </w:p>
    <w:p w14:paraId="6701D340" w14:textId="6A932739" w:rsidR="008748CC" w:rsidRDefault="008748CC" w:rsidP="008748CC">
      <w:r w:rsidRPr="00C52268">
        <w:t>Полученные</w:t>
      </w:r>
      <w:r>
        <w:t xml:space="preserve"> в результате эксперимента с описанным выше генератором СКИ импульсы были проанализированы с помощью разработанного алгоритма. Графики осциллограмм в сравнении с «идеальными» импульсами приведены на рис. </w:t>
      </w:r>
      <w:r w:rsidR="003245D6">
        <w:fldChar w:fldCharType="begin"/>
      </w:r>
      <w:r w:rsidR="003245D6">
        <w:instrText xml:space="preserve"> SEQ Рис. \* ARABIC </w:instrText>
      </w:r>
      <w:r w:rsidR="003245D6">
        <w:fldChar w:fldCharType="separate"/>
      </w:r>
      <w:r w:rsidR="00F54EA6">
        <w:rPr>
          <w:noProof/>
        </w:rPr>
        <w:t>1</w:t>
      </w:r>
      <w:r w:rsidR="003245D6">
        <w:rPr>
          <w:noProof/>
        </w:rPr>
        <w:fldChar w:fldCharType="end"/>
      </w:r>
      <w:r>
        <w:t>.</w:t>
      </w:r>
    </w:p>
    <w:p w14:paraId="4C121E28" w14:textId="77777777" w:rsidR="008748CC" w:rsidRDefault="008748CC" w:rsidP="008748CC">
      <w:pPr>
        <w:pStyle w:val="a9"/>
        <w:keepNext/>
      </w:pPr>
      <w:r>
        <w:rPr>
          <w:noProof/>
        </w:rPr>
        <w:drawing>
          <wp:inline distT="0" distB="0" distL="0" distR="0" wp14:anchorId="03DEBB56" wp14:editId="12C58652">
            <wp:extent cx="3987209" cy="3107272"/>
            <wp:effectExtent l="0" t="0" r="0" b="0"/>
            <wp:docPr id="3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47">
                      <a:extLst>
                        <a:ext uri="{28A0092B-C50C-407E-A947-70E740481C1C}">
                          <a14:useLocalDpi xmlns:a14="http://schemas.microsoft.com/office/drawing/2010/main" val="0"/>
                        </a:ext>
                      </a:extLst>
                    </a:blip>
                    <a:stretch>
                      <a:fillRect/>
                    </a:stretch>
                  </pic:blipFill>
                  <pic:spPr>
                    <a:xfrm>
                      <a:off x="0" y="0"/>
                      <a:ext cx="4002125" cy="3118896"/>
                    </a:xfrm>
                    <a:prstGeom prst="rect">
                      <a:avLst/>
                    </a:prstGeom>
                  </pic:spPr>
                </pic:pic>
              </a:graphicData>
            </a:graphic>
          </wp:inline>
        </w:drawing>
      </w:r>
    </w:p>
    <w:p w14:paraId="6E1BD18D" w14:textId="1B4767D4" w:rsidR="008748CC" w:rsidRDefault="008748CC" w:rsidP="00CF3C35">
      <w:pPr>
        <w:pStyle w:val="a9"/>
      </w:pPr>
      <w:bookmarkStart w:id="67" w:name="_Toc138075206"/>
      <w:r>
        <w:t xml:space="preserve">Рис. </w:t>
      </w:r>
      <w:r w:rsidR="003245D6">
        <w:fldChar w:fldCharType="begin"/>
      </w:r>
      <w:r w:rsidR="003245D6">
        <w:instrText xml:space="preserve"> SEQ Рис. \* ARABIC </w:instrText>
      </w:r>
      <w:r w:rsidR="003245D6">
        <w:fldChar w:fldCharType="separate"/>
      </w:r>
      <w:r w:rsidR="00F54EA6">
        <w:rPr>
          <w:noProof/>
        </w:rPr>
        <w:t>2</w:t>
      </w:r>
      <w:r w:rsidR="003245D6">
        <w:rPr>
          <w:noProof/>
        </w:rPr>
        <w:fldChar w:fldCharType="end"/>
      </w:r>
      <w:r>
        <w:t xml:space="preserve">. «Идеальный» и реальный импульсы, построенные с помощью </w:t>
      </w:r>
      <w:bookmarkEnd w:id="67"/>
      <w:r>
        <w:t>ПАИК</w:t>
      </w:r>
    </w:p>
    <w:p w14:paraId="3C42F314" w14:textId="77777777" w:rsidR="008748CC" w:rsidRPr="005D2661" w:rsidRDefault="008748CC" w:rsidP="008748CC">
      <w:pPr>
        <w:rPr>
          <w:color w:val="auto"/>
        </w:rPr>
      </w:pPr>
      <w:r w:rsidRPr="005D2661">
        <w:rPr>
          <w:color w:val="auto"/>
        </w:rPr>
        <w:t xml:space="preserve">Уровень отклонения от идеальных значений составил </w:t>
      </w:r>
      <w:proofErr w:type="gramStart"/>
      <w:r w:rsidRPr="005D2661">
        <w:rPr>
          <w:color w:val="auto"/>
        </w:rPr>
        <w:t>порядка .</w:t>
      </w:r>
      <w:proofErr w:type="gramEnd"/>
    </w:p>
    <w:p w14:paraId="6F740C9F" w14:textId="77777777" w:rsidR="008748CC" w:rsidRPr="005D2661" w:rsidRDefault="008748CC" w:rsidP="008748CC">
      <w:pPr>
        <w:pStyle w:val="a1"/>
        <w:numPr>
          <w:ilvl w:val="0"/>
          <w:numId w:val="19"/>
        </w:numPr>
        <w:tabs>
          <w:tab w:val="left" w:pos="1134"/>
        </w:tabs>
        <w:rPr>
          <w:color w:val="auto"/>
        </w:rPr>
      </w:pPr>
      <w:r w:rsidRPr="005D2661">
        <w:rPr>
          <w:color w:val="auto"/>
        </w:rPr>
        <w:t>Для импульса с максимальной амплитудой –</w:t>
      </w:r>
      <w:r>
        <w:rPr>
          <w:color w:val="auto"/>
        </w:rPr>
        <w:t xml:space="preserve"> </w:t>
      </w:r>
      <w:r w:rsidRPr="005D2661">
        <w:rPr>
          <w:color w:val="auto"/>
        </w:rPr>
        <w:t>10.87 дБ;</w:t>
      </w:r>
    </w:p>
    <w:p w14:paraId="52151F1B" w14:textId="77777777" w:rsidR="008748CC" w:rsidRPr="005D2661" w:rsidRDefault="008748CC" w:rsidP="008748CC">
      <w:pPr>
        <w:pStyle w:val="a1"/>
        <w:numPr>
          <w:ilvl w:val="0"/>
          <w:numId w:val="19"/>
        </w:numPr>
        <w:tabs>
          <w:tab w:val="left" w:pos="1134"/>
        </w:tabs>
        <w:rPr>
          <w:color w:val="auto"/>
        </w:rPr>
      </w:pPr>
      <w:r w:rsidRPr="005D2661">
        <w:rPr>
          <w:color w:val="auto"/>
        </w:rPr>
        <w:t>для импульса с минимальным уровнем звона –</w:t>
      </w:r>
      <w:r>
        <w:rPr>
          <w:color w:val="auto"/>
        </w:rPr>
        <w:t xml:space="preserve"> </w:t>
      </w:r>
      <w:r w:rsidRPr="005D2661">
        <w:rPr>
          <w:color w:val="auto"/>
        </w:rPr>
        <w:t>15 дБ.</w:t>
      </w:r>
    </w:p>
    <w:p w14:paraId="0F5725A7" w14:textId="77777777" w:rsidR="008748CC" w:rsidRPr="00FE1513" w:rsidRDefault="008748CC" w:rsidP="008748CC">
      <w:pPr>
        <w:rPr>
          <w:color w:val="auto"/>
        </w:rPr>
      </w:pPr>
      <w:r w:rsidRPr="005D2661">
        <w:rPr>
          <w:color w:val="auto"/>
        </w:rPr>
        <w:t xml:space="preserve">Стоит также отметить возможность разработанного ПО оценивать форму не только гауссовых колокольных импульсов, но и импульсов в форме моноцикла Гаусса. </w:t>
      </w:r>
      <w:r>
        <w:rPr>
          <w:color w:val="auto"/>
        </w:rPr>
        <w:t xml:space="preserve">ПАИК автоматически оценивает амплитуду моноциклов </w:t>
      </w:r>
      <w:r>
        <w:rPr>
          <w:color w:val="auto"/>
        </w:rPr>
        <w:lastRenderedPageBreak/>
        <w:t xml:space="preserve">(по размахам импульсов) и длительность по принципу </w:t>
      </w:r>
      <w:r>
        <w:rPr>
          <w:color w:val="auto"/>
          <w:lang w:val="en-US"/>
        </w:rPr>
        <w:t>peak</w:t>
      </w:r>
      <w:r w:rsidRPr="00D046F0">
        <w:rPr>
          <w:color w:val="auto"/>
        </w:rPr>
        <w:t xml:space="preserve"> </w:t>
      </w:r>
      <w:r>
        <w:rPr>
          <w:color w:val="auto"/>
          <w:lang w:val="en-US"/>
        </w:rPr>
        <w:t>to</w:t>
      </w:r>
      <w:r w:rsidRPr="00D046F0">
        <w:rPr>
          <w:color w:val="auto"/>
        </w:rPr>
        <w:t xml:space="preserve"> </w:t>
      </w:r>
      <w:r>
        <w:rPr>
          <w:color w:val="auto"/>
          <w:lang w:val="en-US"/>
        </w:rPr>
        <w:t>peak</w:t>
      </w:r>
      <w:r>
        <w:rPr>
          <w:color w:val="auto"/>
        </w:rPr>
        <w:t xml:space="preserve"> (временной интервал между пиками импульса). Полярность (или фаза) импульсов также оценивается автоматически. Исходя из данных оценки, по формуле (3) строится «идеальный» импульс, оценка соответствия форм полученных кривых также происходит с помощью метода </w:t>
      </w:r>
      <w:r>
        <w:rPr>
          <w:color w:val="auto"/>
          <w:lang w:val="en-US"/>
        </w:rPr>
        <w:t>NMSE</w:t>
      </w:r>
      <w:r>
        <w:rPr>
          <w:color w:val="auto"/>
        </w:rPr>
        <w:t xml:space="preserve">. </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8748CC" w:rsidRPr="00EA2758" w14:paraId="7F882EBA" w14:textId="77777777" w:rsidTr="007553BD">
        <w:tc>
          <w:tcPr>
            <w:tcW w:w="4672" w:type="dxa"/>
            <w:vAlign w:val="center"/>
          </w:tcPr>
          <w:p w14:paraId="1D4C3F27" w14:textId="77777777" w:rsidR="008748CC" w:rsidRDefault="008748CC" w:rsidP="007553BD">
            <w:pPr>
              <w:ind w:firstLine="0"/>
              <w:jc w:val="center"/>
              <w:rPr>
                <w:color w:val="auto"/>
              </w:rPr>
            </w:pPr>
            <w:r>
              <w:rPr>
                <w:noProof/>
                <w:color w:val="auto"/>
              </w:rPr>
              <w:drawing>
                <wp:inline distT="0" distB="0" distL="0" distR="0" wp14:anchorId="3EBEB47B" wp14:editId="351EB178">
                  <wp:extent cx="2650307" cy="2160000"/>
                  <wp:effectExtent l="0" t="0" r="0" b="0"/>
                  <wp:docPr id="3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48">
                            <a:extLst>
                              <a:ext uri="{28A0092B-C50C-407E-A947-70E740481C1C}">
                                <a14:useLocalDpi xmlns:a14="http://schemas.microsoft.com/office/drawing/2010/main" val="0"/>
                              </a:ext>
                            </a:extLst>
                          </a:blip>
                          <a:stretch>
                            <a:fillRect/>
                          </a:stretch>
                        </pic:blipFill>
                        <pic:spPr>
                          <a:xfrm>
                            <a:off x="0" y="0"/>
                            <a:ext cx="2650307" cy="2160000"/>
                          </a:xfrm>
                          <a:prstGeom prst="rect">
                            <a:avLst/>
                          </a:prstGeom>
                        </pic:spPr>
                      </pic:pic>
                    </a:graphicData>
                  </a:graphic>
                </wp:inline>
              </w:drawing>
            </w:r>
          </w:p>
        </w:tc>
        <w:tc>
          <w:tcPr>
            <w:tcW w:w="4673" w:type="dxa"/>
            <w:vAlign w:val="center"/>
          </w:tcPr>
          <w:p w14:paraId="111F7996" w14:textId="77777777" w:rsidR="008748CC" w:rsidRDefault="008748CC" w:rsidP="007553BD">
            <w:pPr>
              <w:ind w:firstLine="0"/>
              <w:jc w:val="center"/>
              <w:rPr>
                <w:color w:val="auto"/>
              </w:rPr>
            </w:pPr>
            <w:r>
              <w:rPr>
                <w:noProof/>
                <w:color w:val="auto"/>
              </w:rPr>
              <w:drawing>
                <wp:inline distT="0" distB="0" distL="0" distR="0" wp14:anchorId="758B19D0" wp14:editId="746A3CDE">
                  <wp:extent cx="2659141" cy="2160000"/>
                  <wp:effectExtent l="0" t="0" r="8255" b="0"/>
                  <wp:docPr id="3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49">
                            <a:extLst>
                              <a:ext uri="{28A0092B-C50C-407E-A947-70E740481C1C}">
                                <a14:useLocalDpi xmlns:a14="http://schemas.microsoft.com/office/drawing/2010/main" val="0"/>
                              </a:ext>
                            </a:extLst>
                          </a:blip>
                          <a:stretch>
                            <a:fillRect/>
                          </a:stretch>
                        </pic:blipFill>
                        <pic:spPr>
                          <a:xfrm>
                            <a:off x="0" y="0"/>
                            <a:ext cx="2659141" cy="2160000"/>
                          </a:xfrm>
                          <a:prstGeom prst="rect">
                            <a:avLst/>
                          </a:prstGeom>
                        </pic:spPr>
                      </pic:pic>
                    </a:graphicData>
                  </a:graphic>
                </wp:inline>
              </w:drawing>
            </w:r>
          </w:p>
        </w:tc>
      </w:tr>
      <w:tr w:rsidR="008748CC" w14:paraId="275FBA27" w14:textId="77777777" w:rsidTr="007553BD">
        <w:tc>
          <w:tcPr>
            <w:tcW w:w="4672" w:type="dxa"/>
          </w:tcPr>
          <w:p w14:paraId="2675A177" w14:textId="77777777" w:rsidR="008748CC" w:rsidRDefault="008748CC" w:rsidP="007553BD">
            <w:pPr>
              <w:ind w:firstLine="0"/>
              <w:jc w:val="center"/>
              <w:rPr>
                <w:color w:val="auto"/>
              </w:rPr>
            </w:pPr>
            <w:r>
              <w:rPr>
                <w:color w:val="auto"/>
              </w:rPr>
              <w:t>(а)</w:t>
            </w:r>
          </w:p>
        </w:tc>
        <w:tc>
          <w:tcPr>
            <w:tcW w:w="4673" w:type="dxa"/>
          </w:tcPr>
          <w:p w14:paraId="09C00A81" w14:textId="77777777" w:rsidR="008748CC" w:rsidRDefault="008748CC" w:rsidP="007553BD">
            <w:pPr>
              <w:ind w:firstLine="0"/>
              <w:jc w:val="center"/>
              <w:rPr>
                <w:color w:val="auto"/>
              </w:rPr>
            </w:pPr>
            <w:r>
              <w:rPr>
                <w:color w:val="auto"/>
              </w:rPr>
              <w:t>(б)</w:t>
            </w:r>
          </w:p>
        </w:tc>
      </w:tr>
    </w:tbl>
    <w:p w14:paraId="1E7521FE" w14:textId="77777777" w:rsidR="008748CC" w:rsidRPr="00EA2758" w:rsidRDefault="008748CC" w:rsidP="008748CC">
      <w:pPr>
        <w:pStyle w:val="a9"/>
        <w:rPr>
          <w:color w:val="auto"/>
        </w:rPr>
      </w:pPr>
      <w:r>
        <w:rPr>
          <w:color w:val="auto"/>
        </w:rPr>
        <w:t xml:space="preserve">Рис. </w:t>
      </w:r>
      <w:r w:rsidRPr="00EA2758">
        <w:rPr>
          <w:color w:val="auto"/>
        </w:rPr>
        <w:t>1</w:t>
      </w:r>
      <w:r>
        <w:rPr>
          <w:color w:val="auto"/>
        </w:rPr>
        <w:t>2. Идеальный и реальный импульсы в форме моноцикла Гаусса, построенные с помощью ПАИК</w:t>
      </w:r>
    </w:p>
    <w:p w14:paraId="0EA5CD1E" w14:textId="77777777" w:rsidR="008748CC" w:rsidRDefault="008748CC" w:rsidP="008748CC">
      <w:pPr>
        <w:rPr>
          <w:color w:val="auto"/>
        </w:rPr>
      </w:pPr>
      <w:r>
        <w:rPr>
          <w:color w:val="auto"/>
        </w:rPr>
        <w:t xml:space="preserve">Для приведенных на рис. 11 импульсов значение </w:t>
      </w:r>
      <w:r>
        <w:rPr>
          <w:color w:val="auto"/>
          <w:lang w:val="en-US"/>
        </w:rPr>
        <w:t>NMSE</w:t>
      </w:r>
      <w:r w:rsidRPr="00545138">
        <w:rPr>
          <w:color w:val="auto"/>
        </w:rPr>
        <w:t xml:space="preserve"> </w:t>
      </w:r>
      <w:r>
        <w:rPr>
          <w:color w:val="auto"/>
        </w:rPr>
        <w:t>составляет:</w:t>
      </w:r>
    </w:p>
    <w:p w14:paraId="09BAA216" w14:textId="77777777" w:rsidR="008748CC" w:rsidRDefault="008748CC" w:rsidP="008748CC">
      <w:pPr>
        <w:pStyle w:val="a1"/>
        <w:numPr>
          <w:ilvl w:val="0"/>
          <w:numId w:val="21"/>
        </w:numPr>
        <w:tabs>
          <w:tab w:val="left" w:pos="1134"/>
        </w:tabs>
        <w:rPr>
          <w:color w:val="auto"/>
        </w:rPr>
      </w:pPr>
      <w:r>
        <w:rPr>
          <w:color w:val="auto"/>
        </w:rPr>
        <w:t>-8.97 дБ (а);</w:t>
      </w:r>
    </w:p>
    <w:p w14:paraId="57E8E395" w14:textId="77777777" w:rsidR="008748CC" w:rsidRPr="00545138" w:rsidRDefault="008748CC" w:rsidP="008748CC">
      <w:pPr>
        <w:pStyle w:val="a1"/>
        <w:numPr>
          <w:ilvl w:val="0"/>
          <w:numId w:val="21"/>
        </w:numPr>
        <w:tabs>
          <w:tab w:val="left" w:pos="1134"/>
        </w:tabs>
        <w:rPr>
          <w:color w:val="auto"/>
        </w:rPr>
      </w:pPr>
      <w:r>
        <w:rPr>
          <w:color w:val="auto"/>
          <w:lang w:val="en-US"/>
        </w:rPr>
        <w:t xml:space="preserve">-10.42 </w:t>
      </w:r>
      <w:r>
        <w:rPr>
          <w:color w:val="auto"/>
        </w:rPr>
        <w:t>дБ (б).</w:t>
      </w:r>
    </w:p>
    <w:p w14:paraId="1C6FB0CF" w14:textId="77777777" w:rsidR="008748CC" w:rsidRPr="004C72A8" w:rsidRDefault="008748CC" w:rsidP="008748CC">
      <w:pPr>
        <w:rPr>
          <w:color w:val="auto"/>
        </w:rPr>
      </w:pPr>
      <w:r>
        <w:rPr>
          <w:color w:val="auto"/>
        </w:rPr>
        <w:t>Таким образом, ПАИК позволяет сравнивать формы экспериментальных импульсов с импульсами, полученными математически, во временной области. Уровень совпадения определяется из конкретных практических приложений и может быть задан пользователем. Также во временной области автоматизировано оценивается уровень высокочастотных колебаний после заднего фронта импульса относительно амплитуды импульса. Оценка производится следующим образом. Программно определяется задняя граница импульса по уровню 0.1 от амплитуды и исследуется полученный массив с данными. Определяется его максимальное и минимальное значение, затем определяется отношение этого значения к амплитуде импульса. Оценка производится для импульсов любой конфигурации и полярности. В частности, для импульса, приведенного на рис. 10, уровень звона составляет 4,86%.</w:t>
      </w:r>
    </w:p>
    <w:p w14:paraId="5DA849EE" w14:textId="0B9DA726" w:rsidR="00B6748F" w:rsidRDefault="00B6748F" w:rsidP="00510585"/>
    <w:p w14:paraId="7CC6A0F0" w14:textId="77777777" w:rsidR="00682E14" w:rsidRDefault="00682E14">
      <w:pPr>
        <w:spacing w:after="160" w:line="259" w:lineRule="auto"/>
        <w:ind w:firstLine="0"/>
        <w:jc w:val="left"/>
      </w:pPr>
      <w:r>
        <w:br w:type="page"/>
      </w:r>
    </w:p>
    <w:p w14:paraId="7F8A3461" w14:textId="70576291" w:rsidR="00682E14" w:rsidRDefault="00682E14" w:rsidP="002C5411">
      <w:pPr>
        <w:pStyle w:val="2"/>
        <w:numPr>
          <w:ilvl w:val="0"/>
          <w:numId w:val="25"/>
        </w:numPr>
      </w:pPr>
      <w:bookmarkStart w:id="68" w:name="_Toc167190219"/>
      <w:r>
        <w:lastRenderedPageBreak/>
        <w:t>Формирование импульсов в форме первой и второй производной от Гауссовой кривой</w:t>
      </w:r>
      <w:bookmarkEnd w:id="68"/>
    </w:p>
    <w:p w14:paraId="5CA1EA44" w14:textId="32E26BC7" w:rsidR="00682E14" w:rsidRDefault="009E448C" w:rsidP="002C5411">
      <w:pPr>
        <w:pStyle w:val="2"/>
        <w:numPr>
          <w:ilvl w:val="1"/>
          <w:numId w:val="25"/>
        </w:numPr>
        <w:rPr>
          <w:lang w:eastAsia="ru-RU"/>
        </w:rPr>
      </w:pPr>
      <w:bookmarkStart w:id="69" w:name="_Toc124863584"/>
      <w:bookmarkStart w:id="70" w:name="_Toc125035525"/>
      <w:bookmarkStart w:id="71" w:name="_Toc167190220"/>
      <w:proofErr w:type="gramStart"/>
      <w:r>
        <w:rPr>
          <w:lang w:eastAsia="ru-RU"/>
        </w:rPr>
        <w:t>.</w:t>
      </w:r>
      <w:r w:rsidR="00682E14">
        <w:rPr>
          <w:lang w:eastAsia="ru-RU"/>
        </w:rPr>
        <w:t>Экспериментальное</w:t>
      </w:r>
      <w:proofErr w:type="gramEnd"/>
      <w:r w:rsidR="00682E14">
        <w:rPr>
          <w:lang w:eastAsia="ru-RU"/>
        </w:rPr>
        <w:t xml:space="preserve"> формирование импульса в форме моноцикла Гаусса</w:t>
      </w:r>
      <w:bookmarkEnd w:id="69"/>
      <w:bookmarkEnd w:id="70"/>
      <w:bookmarkEnd w:id="71"/>
    </w:p>
    <w:p w14:paraId="4AA51C94" w14:textId="77777777" w:rsidR="00682E14" w:rsidRDefault="00682E14" w:rsidP="00682E14">
      <w:pPr>
        <w:rPr>
          <w:lang w:eastAsia="ru-RU"/>
        </w:rPr>
      </w:pPr>
      <w:r>
        <w:rPr>
          <w:lang w:eastAsia="ru-RU"/>
        </w:rPr>
        <w:t xml:space="preserve">Для экспериментального формирования СКИ в форме моноцикла Гаусса потребовалось сложить два разнополярных гауссовских импульса, сформированных схемами на основе ДНЗ, описанными в предыдущем разделе. Блок-схема экспериментальной установки изображена на </w:t>
      </w:r>
      <w:proofErr w:type="gramStart"/>
      <w:r>
        <w:rPr>
          <w:lang w:eastAsia="ru-RU"/>
        </w:rPr>
        <w:t>рис. ?</w:t>
      </w:r>
      <w:proofErr w:type="gramEnd"/>
      <w:r>
        <w:rPr>
          <w:lang w:eastAsia="ru-RU"/>
        </w:rPr>
        <w:t xml:space="preserve">??. Фотография части экспериментальной установки, состоящая из генераторов СКИ и сумматора приведена на </w:t>
      </w:r>
      <w:proofErr w:type="gramStart"/>
      <w:r>
        <w:rPr>
          <w:lang w:eastAsia="ru-RU"/>
        </w:rPr>
        <w:t>рис. ?</w:t>
      </w:r>
      <w:proofErr w:type="gramEnd"/>
      <w:r>
        <w:rPr>
          <w:lang w:eastAsia="ru-RU"/>
        </w:rPr>
        <w:t>??.</w:t>
      </w:r>
    </w:p>
    <w:p w14:paraId="3B46267E" w14:textId="77777777" w:rsidR="00682E14" w:rsidRDefault="00682E14" w:rsidP="00682E14">
      <w:pPr>
        <w:pStyle w:val="a9"/>
        <w:rPr>
          <w:lang w:eastAsia="ru-RU"/>
        </w:rPr>
      </w:pPr>
      <w:r>
        <w:rPr>
          <w:noProof/>
        </w:rPr>
        <w:drawing>
          <wp:inline distT="0" distB="0" distL="0" distR="0" wp14:anchorId="7A7EF026" wp14:editId="72CFD857">
            <wp:extent cx="5940425" cy="3104515"/>
            <wp:effectExtent l="0" t="0" r="3175" b="635"/>
            <wp:docPr id="22"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pic:cNvPicPr>
                  </pic:nvPicPr>
                  <pic:blipFill>
                    <a:blip r:embed="rId50"/>
                    <a:stretch/>
                  </pic:blipFill>
                  <pic:spPr bwMode="auto">
                    <a:xfrm>
                      <a:off x="0" y="0"/>
                      <a:ext cx="5940425" cy="3104515"/>
                    </a:xfrm>
                    <a:prstGeom prst="rect">
                      <a:avLst/>
                    </a:prstGeom>
                    <a:noFill/>
                    <a:ln>
                      <a:noFill/>
                    </a:ln>
                  </pic:spPr>
                </pic:pic>
              </a:graphicData>
            </a:graphic>
          </wp:inline>
        </w:drawing>
      </w:r>
    </w:p>
    <w:p w14:paraId="0D3F899E" w14:textId="77777777" w:rsidR="00682E14" w:rsidRDefault="00682E14" w:rsidP="00682E14">
      <w:pPr>
        <w:pStyle w:val="a9"/>
        <w:rPr>
          <w:lang w:eastAsia="ru-RU"/>
        </w:rPr>
      </w:pPr>
      <w:proofErr w:type="gramStart"/>
      <w:r>
        <w:rPr>
          <w:lang w:eastAsia="ru-RU"/>
        </w:rPr>
        <w:t>Рис. ?</w:t>
      </w:r>
      <w:proofErr w:type="gramEnd"/>
      <w:r>
        <w:rPr>
          <w:lang w:eastAsia="ru-RU"/>
        </w:rPr>
        <w:t>??. Схема проведения эксперимента по формированию импульса в форме моноцикла Гаусса.</w:t>
      </w:r>
    </w:p>
    <w:p w14:paraId="598F1DB5" w14:textId="77777777" w:rsidR="00682E14" w:rsidRDefault="00682E14" w:rsidP="00682E14">
      <w:pPr>
        <w:pStyle w:val="a9"/>
        <w:rPr>
          <w:lang w:eastAsia="ru-RU"/>
        </w:rPr>
      </w:pPr>
      <w:r>
        <w:rPr>
          <w:noProof/>
        </w:rPr>
        <w:lastRenderedPageBreak/>
        <w:drawing>
          <wp:inline distT="0" distB="0" distL="0" distR="0" wp14:anchorId="2AAB693C" wp14:editId="0CF0DE5E">
            <wp:extent cx="5940425" cy="2886710"/>
            <wp:effectExtent l="0" t="0" r="3175" b="8890"/>
            <wp:docPr id="36"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51"/>
                    <a:stretch/>
                  </pic:blipFill>
                  <pic:spPr bwMode="auto">
                    <a:xfrm>
                      <a:off x="0" y="0"/>
                      <a:ext cx="5940425" cy="2886710"/>
                    </a:xfrm>
                    <a:prstGeom prst="rect">
                      <a:avLst/>
                    </a:prstGeom>
                    <a:noFill/>
                    <a:ln>
                      <a:noFill/>
                    </a:ln>
                  </pic:spPr>
                </pic:pic>
              </a:graphicData>
            </a:graphic>
          </wp:inline>
        </w:drawing>
      </w:r>
    </w:p>
    <w:p w14:paraId="62738224" w14:textId="77777777" w:rsidR="00682E14" w:rsidRDefault="00682E14" w:rsidP="00682E14">
      <w:pPr>
        <w:pStyle w:val="a9"/>
        <w:rPr>
          <w:lang w:eastAsia="ru-RU"/>
        </w:rPr>
      </w:pPr>
      <w:proofErr w:type="gramStart"/>
      <w:r>
        <w:rPr>
          <w:lang w:eastAsia="ru-RU"/>
        </w:rPr>
        <w:t>Рис. ?</w:t>
      </w:r>
      <w:proofErr w:type="gramEnd"/>
      <w:r>
        <w:rPr>
          <w:lang w:eastAsia="ru-RU"/>
        </w:rPr>
        <w:t>??. Сумматор конструкции Уилкинсона, соединенный с генераторами СКИ на основе ДНЗ.</w:t>
      </w:r>
    </w:p>
    <w:p w14:paraId="045493AC" w14:textId="77777777" w:rsidR="00682E14" w:rsidRDefault="00682E14" w:rsidP="00682E14">
      <w:pPr>
        <w:rPr>
          <w:lang w:eastAsia="ru-RU"/>
        </w:rPr>
      </w:pPr>
      <w:r>
        <w:rPr>
          <w:lang w:eastAsia="ru-RU"/>
        </w:rPr>
        <w:t xml:space="preserve">Эксперимент проводился следующим образом. Для формирования СКИ были синхронизированы два генератора прямоугольных импульсов </w:t>
      </w:r>
      <w:r>
        <w:rPr>
          <w:lang w:val="en-US" w:eastAsia="ru-RU"/>
        </w:rPr>
        <w:t>Agilent</w:t>
      </w:r>
      <w:r>
        <w:rPr>
          <w:lang w:eastAsia="ru-RU"/>
        </w:rPr>
        <w:t xml:space="preserve"> 81104</w:t>
      </w:r>
      <w:r>
        <w:rPr>
          <w:lang w:val="en-US" w:eastAsia="ru-RU"/>
        </w:rPr>
        <w:t>A</w:t>
      </w:r>
      <w:r>
        <w:rPr>
          <w:lang w:eastAsia="ru-RU"/>
        </w:rPr>
        <w:t xml:space="preserve">, чтобы на входы генераторов запускающие импульсы поступали синхронно. В качестве источников постоянного питания использовались неуправляемые БП </w:t>
      </w:r>
      <w:r>
        <w:rPr>
          <w:lang w:val="en-US" w:eastAsia="ru-RU"/>
        </w:rPr>
        <w:t>Keysight</w:t>
      </w:r>
      <w:r>
        <w:rPr>
          <w:lang w:eastAsia="ru-RU"/>
        </w:rPr>
        <w:t xml:space="preserve"> </w:t>
      </w:r>
      <w:r>
        <w:rPr>
          <w:lang w:val="en-US" w:eastAsia="ru-RU"/>
        </w:rPr>
        <w:t>U</w:t>
      </w:r>
      <w:r>
        <w:rPr>
          <w:lang w:eastAsia="ru-RU"/>
        </w:rPr>
        <w:t>8031</w:t>
      </w:r>
      <w:r>
        <w:rPr>
          <w:lang w:val="en-US" w:eastAsia="ru-RU"/>
        </w:rPr>
        <w:t>A</w:t>
      </w:r>
      <w:r>
        <w:rPr>
          <w:lang w:eastAsia="ru-RU"/>
        </w:rPr>
        <w:t xml:space="preserve">. Положительный и отрицательный импульсы с выходов генераторов СКИ поступали на входы трехступенчатого сумматора конструкции Уилкинсона. Осциллограммы сигналов снимались с помощью стробоскопического осциллографа </w:t>
      </w:r>
      <w:r>
        <w:rPr>
          <w:lang w:val="en-US" w:eastAsia="ru-RU"/>
        </w:rPr>
        <w:t>Agilent</w:t>
      </w:r>
      <w:r>
        <w:rPr>
          <w:lang w:eastAsia="ru-RU"/>
        </w:rPr>
        <w:t xml:space="preserve"> </w:t>
      </w:r>
      <w:r>
        <w:rPr>
          <w:lang w:val="en-US" w:eastAsia="ru-RU"/>
        </w:rPr>
        <w:t>DCA</w:t>
      </w:r>
      <w:r>
        <w:rPr>
          <w:lang w:eastAsia="ru-RU"/>
        </w:rPr>
        <w:t>-</w:t>
      </w:r>
      <w:r>
        <w:rPr>
          <w:lang w:val="en-US" w:eastAsia="ru-RU"/>
        </w:rPr>
        <w:t>X</w:t>
      </w:r>
      <w:r>
        <w:rPr>
          <w:lang w:eastAsia="ru-RU"/>
        </w:rPr>
        <w:t xml:space="preserve"> 86100</w:t>
      </w:r>
      <w:r>
        <w:rPr>
          <w:lang w:val="en-US" w:eastAsia="ru-RU"/>
        </w:rPr>
        <w:t>D</w:t>
      </w:r>
      <w:r>
        <w:rPr>
          <w:lang w:eastAsia="ru-RU"/>
        </w:rPr>
        <w:t>.</w:t>
      </w:r>
    </w:p>
    <w:p w14:paraId="3BB1D2E0" w14:textId="77777777" w:rsidR="00682E14" w:rsidRDefault="00682E14" w:rsidP="00682E14">
      <w:pPr>
        <w:rPr>
          <w:lang w:eastAsia="ru-RU"/>
        </w:rPr>
      </w:pPr>
      <w:r>
        <w:rPr>
          <w:lang w:eastAsia="ru-RU"/>
        </w:rPr>
        <w:t xml:space="preserve">Формирование моноциклов осуществлялось за счет изменения задержек запускающих импульсов с генераторов </w:t>
      </w:r>
      <w:r>
        <w:rPr>
          <w:lang w:val="en-US" w:eastAsia="ru-RU"/>
        </w:rPr>
        <w:t>Agilent</w:t>
      </w:r>
      <w:r>
        <w:rPr>
          <w:lang w:eastAsia="ru-RU"/>
        </w:rPr>
        <w:t xml:space="preserve"> 81104</w:t>
      </w:r>
      <w:r>
        <w:rPr>
          <w:lang w:val="en-US" w:eastAsia="ru-RU"/>
        </w:rPr>
        <w:t>A</w:t>
      </w:r>
      <w:r>
        <w:rPr>
          <w:lang w:eastAsia="ru-RU"/>
        </w:rPr>
        <w:t xml:space="preserve">. Это позволяло «сдвигать» импульсы с выходов генераторов во временной области. За счет этого можно формировать моноциклы разной формы: либо с положительным первым пиком, либо с отрицательным. Возможность такой перестройки может быть полезна для организации модуляции в системах связи. </w:t>
      </w:r>
    </w:p>
    <w:p w14:paraId="2FF3A75B" w14:textId="77777777" w:rsidR="00682E14" w:rsidRDefault="00682E14" w:rsidP="00682E14">
      <w:pPr>
        <w:rPr>
          <w:lang w:eastAsia="ru-RU"/>
        </w:rPr>
      </w:pPr>
      <w:r>
        <w:rPr>
          <w:lang w:eastAsia="ru-RU"/>
        </w:rPr>
        <w:t xml:space="preserve">Импульсы в форме гауссовского колокола до суммирования показаны на </w:t>
      </w:r>
      <w:proofErr w:type="gramStart"/>
      <w:r>
        <w:rPr>
          <w:lang w:eastAsia="ru-RU"/>
        </w:rPr>
        <w:t>рис. ?</w:t>
      </w:r>
      <w:proofErr w:type="gramEnd"/>
      <w:r>
        <w:rPr>
          <w:lang w:eastAsia="ru-RU"/>
        </w:rPr>
        <w:t xml:space="preserve">??. Их амплитуды до суммирования составляют порядка 26 В, а длительности по полувысоте составляют порядка 200 пс. </w:t>
      </w:r>
    </w:p>
    <w:p w14:paraId="31680894" w14:textId="77777777" w:rsidR="00682E14" w:rsidRDefault="00682E14" w:rsidP="00682E14">
      <w:pPr>
        <w:rPr>
          <w:lang w:eastAsia="ru-RU"/>
        </w:rPr>
      </w:pPr>
      <w:r>
        <w:rPr>
          <w:lang w:eastAsia="ru-RU"/>
        </w:rPr>
        <w:lastRenderedPageBreak/>
        <w:t xml:space="preserve">В ходе эксперимента удалось сформировать импульс с размахом от положительного до отрицательного пика в 30 В, длительностью от пика до пика 200 пс и общей длительностью 700 пс. В ходе моделирования были получены импульс с размахом 32 В, длительностью от пика до пика 300 пс и общей длительностью 700 пс. Получена хорошая сходимость результатов моделирования с экспериментальными результатами. </w:t>
      </w:r>
    </w:p>
    <w:p w14:paraId="7F1DEA48" w14:textId="77777777" w:rsidR="00682E14" w:rsidRDefault="00682E14" w:rsidP="00682E14">
      <w:pPr>
        <w:pStyle w:val="a9"/>
        <w:rPr>
          <w:lang w:eastAsia="ru-RU"/>
        </w:rPr>
      </w:pPr>
      <w:r>
        <w:rPr>
          <w:noProof/>
          <w:lang w:eastAsia="ru-RU"/>
        </w:rPr>
        <w:drawing>
          <wp:inline distT="0" distB="0" distL="0" distR="0" wp14:anchorId="0F8F7F23" wp14:editId="0F0D2408">
            <wp:extent cx="4330101" cy="3060000"/>
            <wp:effectExtent l="0" t="0" r="0" b="7620"/>
            <wp:docPr id="3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pic:cNvPicPr>
                  </pic:nvPicPr>
                  <pic:blipFill>
                    <a:blip r:embed="rId52"/>
                    <a:stretch/>
                  </pic:blipFill>
                  <pic:spPr bwMode="auto">
                    <a:xfrm>
                      <a:off x="0" y="0"/>
                      <a:ext cx="4330101" cy="3060000"/>
                    </a:xfrm>
                    <a:prstGeom prst="rect">
                      <a:avLst/>
                    </a:prstGeom>
                  </pic:spPr>
                </pic:pic>
              </a:graphicData>
            </a:graphic>
          </wp:inline>
        </w:drawing>
      </w:r>
      <w:r>
        <w:rPr>
          <w:noProof/>
          <w:lang w:eastAsia="ru-RU"/>
        </w:rPr>
        <w:drawing>
          <wp:inline distT="0" distB="0" distL="0" distR="0" wp14:anchorId="062BF0DF" wp14:editId="5EC443B2">
            <wp:extent cx="4330101" cy="3060000"/>
            <wp:effectExtent l="0" t="0" r="0" b="7620"/>
            <wp:docPr id="3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pic:cNvPicPr>
                  </pic:nvPicPr>
                  <pic:blipFill>
                    <a:blip r:embed="rId52"/>
                    <a:stretch/>
                  </pic:blipFill>
                  <pic:spPr bwMode="auto">
                    <a:xfrm>
                      <a:off x="0" y="0"/>
                      <a:ext cx="4330101" cy="3060000"/>
                    </a:xfrm>
                    <a:prstGeom prst="rect">
                      <a:avLst/>
                    </a:prstGeom>
                  </pic:spPr>
                </pic:pic>
              </a:graphicData>
            </a:graphic>
          </wp:inline>
        </w:drawing>
      </w:r>
    </w:p>
    <w:p w14:paraId="39B1C82A" w14:textId="77777777" w:rsidR="00682E14" w:rsidRDefault="00682E14" w:rsidP="00682E14">
      <w:pPr>
        <w:pStyle w:val="a9"/>
        <w:rPr>
          <w:lang w:eastAsia="ru-RU"/>
        </w:rPr>
      </w:pPr>
      <w:proofErr w:type="gramStart"/>
      <w:r>
        <w:rPr>
          <w:lang w:eastAsia="ru-RU"/>
        </w:rPr>
        <w:t>Рис. ?</w:t>
      </w:r>
      <w:proofErr w:type="gramEnd"/>
      <w:r>
        <w:rPr>
          <w:lang w:eastAsia="ru-RU"/>
        </w:rPr>
        <w:t>??. СКИ в форме гауссовского колокола до суммирования: положительный импульс (сплошная линия) и отрицательный импульс (пунктирная линия).</w:t>
      </w:r>
    </w:p>
    <w:p w14:paraId="7458BE68" w14:textId="77777777" w:rsidR="00682E14" w:rsidRDefault="00682E14" w:rsidP="00682E14">
      <w:pPr>
        <w:pStyle w:val="a9"/>
        <w:rPr>
          <w:lang w:eastAsia="ru-RU"/>
        </w:rPr>
      </w:pPr>
      <w:r>
        <w:rPr>
          <w:noProof/>
          <w:lang w:eastAsia="ru-RU"/>
        </w:rPr>
        <w:lastRenderedPageBreak/>
        <w:drawing>
          <wp:inline distT="0" distB="0" distL="0" distR="0" wp14:anchorId="2A65F5B5" wp14:editId="248FE5C4">
            <wp:extent cx="3931644" cy="3060000"/>
            <wp:effectExtent l="0" t="0" r="0" b="7620"/>
            <wp:docPr id="39"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53"/>
                    <a:stretch/>
                  </pic:blipFill>
                  <pic:spPr bwMode="auto">
                    <a:xfrm>
                      <a:off x="0" y="0"/>
                      <a:ext cx="3931644" cy="3060000"/>
                    </a:xfrm>
                    <a:prstGeom prst="rect">
                      <a:avLst/>
                    </a:prstGeom>
                  </pic:spPr>
                </pic:pic>
              </a:graphicData>
            </a:graphic>
          </wp:inline>
        </w:drawing>
      </w:r>
    </w:p>
    <w:p w14:paraId="0B8DA31B" w14:textId="77777777" w:rsidR="00682E14" w:rsidRDefault="00682E14" w:rsidP="00682E14">
      <w:pPr>
        <w:pStyle w:val="a9"/>
        <w:rPr>
          <w:lang w:eastAsia="ru-RU"/>
        </w:rPr>
      </w:pPr>
      <w:proofErr w:type="gramStart"/>
      <w:r>
        <w:rPr>
          <w:lang w:eastAsia="ru-RU"/>
        </w:rPr>
        <w:t>Рис. ?</w:t>
      </w:r>
      <w:proofErr w:type="gramEnd"/>
      <w:r>
        <w:rPr>
          <w:lang w:eastAsia="ru-RU"/>
        </w:rPr>
        <w:t>??. Импульс в форме моноцикла Гаусса полученный в результате моделирования (сплошная линия) и экспериментально (пунктирная линия).</w:t>
      </w:r>
    </w:p>
    <w:p w14:paraId="53B6F815" w14:textId="77777777" w:rsidR="00682E14" w:rsidRDefault="00682E14" w:rsidP="00682E14">
      <w:pPr>
        <w:ind w:firstLine="0"/>
        <w:rPr>
          <w:lang w:eastAsia="ru-RU"/>
        </w:rPr>
      </w:pPr>
      <w:r>
        <w:rPr>
          <w:lang w:eastAsia="ru-RU"/>
        </w:rPr>
        <w:t xml:space="preserve">Спектр по мощности сигнала в форме моноцикла Гаусса, сформированного с помощью сложения двух однополярных СКИ, и спектры исходных сигналов, приведены на </w:t>
      </w:r>
      <w:proofErr w:type="gramStart"/>
      <w:r>
        <w:rPr>
          <w:lang w:eastAsia="ru-RU"/>
        </w:rPr>
        <w:t>рис. ?</w:t>
      </w:r>
      <w:proofErr w:type="gramEnd"/>
      <w:r>
        <w:rPr>
          <w:lang w:eastAsia="ru-RU"/>
        </w:rPr>
        <w:t xml:space="preserve">??. </w:t>
      </w:r>
    </w:p>
    <w:p w14:paraId="2D581D17" w14:textId="77777777" w:rsidR="00682E14" w:rsidRDefault="00682E14" w:rsidP="00682E14">
      <w:pPr>
        <w:pStyle w:val="a9"/>
        <w:rPr>
          <w:lang w:eastAsia="ru-RU"/>
        </w:rPr>
      </w:pPr>
      <w:r>
        <w:rPr>
          <w:noProof/>
          <w:lang w:eastAsia="ru-RU"/>
        </w:rPr>
        <w:drawing>
          <wp:inline distT="0" distB="0" distL="0" distR="0" wp14:anchorId="3F6E4ED8" wp14:editId="05D3889E">
            <wp:extent cx="4022244" cy="3060000"/>
            <wp:effectExtent l="0" t="0" r="0" b="7620"/>
            <wp:docPr id="1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pic:cNvPicPr>
                  </pic:nvPicPr>
                  <pic:blipFill>
                    <a:blip r:embed="rId54"/>
                    <a:stretch/>
                  </pic:blipFill>
                  <pic:spPr bwMode="auto">
                    <a:xfrm>
                      <a:off x="0" y="0"/>
                      <a:ext cx="4022244" cy="3060000"/>
                    </a:xfrm>
                    <a:prstGeom prst="rect">
                      <a:avLst/>
                    </a:prstGeom>
                  </pic:spPr>
                </pic:pic>
              </a:graphicData>
            </a:graphic>
          </wp:inline>
        </w:drawing>
      </w:r>
    </w:p>
    <w:p w14:paraId="2860BE91" w14:textId="77777777" w:rsidR="00682E14" w:rsidRDefault="00682E14" w:rsidP="00682E14">
      <w:pPr>
        <w:pStyle w:val="a9"/>
        <w:rPr>
          <w:lang w:eastAsia="ru-RU"/>
        </w:rPr>
      </w:pPr>
      <w:proofErr w:type="gramStart"/>
      <w:r>
        <w:rPr>
          <w:lang w:eastAsia="ru-RU"/>
        </w:rPr>
        <w:t>Рис. ?</w:t>
      </w:r>
      <w:proofErr w:type="gramEnd"/>
      <w:r>
        <w:rPr>
          <w:lang w:eastAsia="ru-RU"/>
        </w:rPr>
        <w:t>??. Спектры СКИ в форме моноцикла Гаусса и в форме гауссовского колокола.</w:t>
      </w:r>
    </w:p>
    <w:p w14:paraId="227B97E5" w14:textId="77777777" w:rsidR="00682E14" w:rsidRDefault="00682E14" w:rsidP="00682E14">
      <w:pPr>
        <w:rPr>
          <w:lang w:eastAsia="ru-RU"/>
        </w:rPr>
      </w:pPr>
      <w:r>
        <w:rPr>
          <w:lang w:eastAsia="ru-RU"/>
        </w:rPr>
        <w:t xml:space="preserve">Из анализа полученных данных можно увидеть, что применение сумматора позволило сформировать импульс с большей шириной спектра (по </w:t>
      </w:r>
      <w:r>
        <w:rPr>
          <w:lang w:eastAsia="ru-RU"/>
        </w:rPr>
        <w:lastRenderedPageBreak/>
        <w:t xml:space="preserve">уровням -3 дБ и -10 дБ) и с пиком, смещенным вверх в частотной области (на частоту порядка 1.5 ГГц). </w:t>
      </w:r>
    </w:p>
    <w:p w14:paraId="0A5D198F" w14:textId="44180381" w:rsidR="00682E14" w:rsidRDefault="009E448C" w:rsidP="002C5411">
      <w:pPr>
        <w:pStyle w:val="2"/>
        <w:numPr>
          <w:ilvl w:val="1"/>
          <w:numId w:val="25"/>
        </w:numPr>
      </w:pPr>
      <w:bookmarkStart w:id="72" w:name="_Toc125035527"/>
      <w:bookmarkStart w:id="73" w:name="_Toc167190221"/>
      <w:r>
        <w:t>.</w:t>
      </w:r>
      <w:r w:rsidR="002C5411" w:rsidRPr="002C5411">
        <w:t xml:space="preserve"> </w:t>
      </w:r>
      <w:r w:rsidR="00682E14">
        <w:t>Экспериментальное формирование СКИ различной формы с помощью пятипортового сумматора</w:t>
      </w:r>
      <w:bookmarkEnd w:id="72"/>
      <w:bookmarkEnd w:id="73"/>
    </w:p>
    <w:p w14:paraId="30AA4350" w14:textId="77777777" w:rsidR="00682E14" w:rsidRDefault="00682E14" w:rsidP="00682E14">
      <w:r>
        <w:t xml:space="preserve">Пятипортовый сумматор конструкции Уилкинсона позволяет сформировать сигналы в виде гауссовского колокола (сложением четырех однополярных импульсов), в виде монцикла и дуплета Гаусса и в виде квазирадиосигнала (КРС) в форме нескольких полупериодов синусоиды. Схема используемой для этого экспериментальной установки приведена на </w:t>
      </w:r>
      <w:proofErr w:type="gramStart"/>
      <w:r>
        <w:t>рис. ?</w:t>
      </w:r>
      <w:proofErr w:type="gramEnd"/>
      <w:r>
        <w:t xml:space="preserve">??. Часть экспериментальной установки, содержащая пятипортовый сумматор и генераторы СКИ приведена на </w:t>
      </w:r>
      <w:proofErr w:type="gramStart"/>
      <w:r>
        <w:t>рис. ?</w:t>
      </w:r>
      <w:proofErr w:type="gramEnd"/>
      <w:r>
        <w:t xml:space="preserve">??. </w:t>
      </w:r>
    </w:p>
    <w:p w14:paraId="0EE52F07" w14:textId="77777777" w:rsidR="00682E14" w:rsidRDefault="00682E14" w:rsidP="00682E14">
      <w:pPr>
        <w:pStyle w:val="a9"/>
      </w:pPr>
      <w:r>
        <w:rPr>
          <w:noProof/>
        </w:rPr>
        <w:drawing>
          <wp:inline distT="0" distB="0" distL="0" distR="0" wp14:anchorId="15021008" wp14:editId="0B2DB543">
            <wp:extent cx="5086350" cy="3829050"/>
            <wp:effectExtent l="0" t="0" r="0" b="0"/>
            <wp:docPr id="40" name="image5.png"/>
            <wp:cNvGraphicFramePr/>
            <a:graphic xmlns:a="http://schemas.openxmlformats.org/drawingml/2006/main">
              <a:graphicData uri="http://schemas.openxmlformats.org/drawingml/2006/picture">
                <pic:pic xmlns:pic="http://schemas.openxmlformats.org/drawingml/2006/picture">
                  <pic:nvPicPr>
                    <pic:cNvPr id="0" name="image5.png"/>
                    <pic:cNvPicPr/>
                  </pic:nvPicPr>
                  <pic:blipFill>
                    <a:blip r:embed="rId55"/>
                    <a:stretch/>
                  </pic:blipFill>
                  <pic:spPr bwMode="auto">
                    <a:xfrm>
                      <a:off x="0" y="0"/>
                      <a:ext cx="5086649" cy="3829275"/>
                    </a:xfrm>
                    <a:prstGeom prst="rect">
                      <a:avLst/>
                    </a:prstGeom>
                    <a:ln/>
                  </pic:spPr>
                </pic:pic>
              </a:graphicData>
            </a:graphic>
          </wp:inline>
        </w:drawing>
      </w:r>
    </w:p>
    <w:p w14:paraId="0949E6A7" w14:textId="77777777" w:rsidR="00682E14" w:rsidRDefault="00682E14" w:rsidP="00682E14">
      <w:pPr>
        <w:pStyle w:val="a9"/>
      </w:pPr>
      <w:proofErr w:type="gramStart"/>
      <w:r>
        <w:t>Рис. ?</w:t>
      </w:r>
      <w:proofErr w:type="gramEnd"/>
      <w:r>
        <w:t xml:space="preserve">??. Блок-схема экспериментальной установки по формированию СКИ различной формы с помощью пятипортового сумматора. </w:t>
      </w:r>
    </w:p>
    <w:p w14:paraId="7322569A" w14:textId="77777777" w:rsidR="00682E14" w:rsidRDefault="00682E14" w:rsidP="00682E14"/>
    <w:p w14:paraId="07614C28" w14:textId="77777777" w:rsidR="00682E14" w:rsidRDefault="00682E14" w:rsidP="00682E14">
      <w:pPr>
        <w:pStyle w:val="a9"/>
      </w:pPr>
      <w:r>
        <w:rPr>
          <w:noProof/>
        </w:rPr>
        <w:lastRenderedPageBreak/>
        <w:drawing>
          <wp:inline distT="0" distB="0" distL="0" distR="0" wp14:anchorId="738F8136" wp14:editId="635CE575">
            <wp:extent cx="5940425" cy="4450715"/>
            <wp:effectExtent l="0" t="0" r="3175" b="6985"/>
            <wp:docPr id="41"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56"/>
                    <a:stretch/>
                  </pic:blipFill>
                  <pic:spPr bwMode="auto">
                    <a:xfrm>
                      <a:off x="0" y="0"/>
                      <a:ext cx="5940425" cy="4450715"/>
                    </a:xfrm>
                    <a:prstGeom prst="rect">
                      <a:avLst/>
                    </a:prstGeom>
                    <a:noFill/>
                    <a:ln>
                      <a:noFill/>
                    </a:ln>
                  </pic:spPr>
                </pic:pic>
              </a:graphicData>
            </a:graphic>
          </wp:inline>
        </w:drawing>
      </w:r>
    </w:p>
    <w:p w14:paraId="3AB357E6" w14:textId="77777777" w:rsidR="00682E14" w:rsidRDefault="00682E14" w:rsidP="00682E14">
      <w:pPr>
        <w:pStyle w:val="a9"/>
      </w:pPr>
      <w:proofErr w:type="gramStart"/>
      <w:r>
        <w:t>Рис. ?</w:t>
      </w:r>
      <w:proofErr w:type="gramEnd"/>
      <w:r>
        <w:t>??. Часть экспериментальной установки, содержащая пятипортовый сумматор и четыре генератора СКИ.</w:t>
      </w:r>
    </w:p>
    <w:p w14:paraId="0D3FE355" w14:textId="77777777" w:rsidR="00682E14" w:rsidRDefault="00682E14" w:rsidP="00682E14">
      <w:pPr>
        <w:rPr>
          <w:lang w:eastAsia="ru-RU"/>
        </w:rPr>
      </w:pPr>
      <w:r>
        <w:t xml:space="preserve">Эксперимент проводился следующим образом. Также как и в эксперименте с трехпортовым сумматором, два генератора прямоугольных импульсов </w:t>
      </w:r>
      <w:r>
        <w:rPr>
          <w:lang w:val="en-US"/>
        </w:rPr>
        <w:t>Agilent</w:t>
      </w:r>
      <w:r>
        <w:t xml:space="preserve"> 81104</w:t>
      </w:r>
      <w:r>
        <w:rPr>
          <w:lang w:val="en-US"/>
        </w:rPr>
        <w:t>A</w:t>
      </w:r>
      <w:r>
        <w:t xml:space="preserve"> были синхронизированы, чтобы запускающие импульсы поступали на входы генераторов СКИ на ДНЗ синхронно. Однако в случае пятипортового сумматора для формирования четырех запускающих импульсов использовались тройники, которые разделяли сигналы с выходов </w:t>
      </w:r>
      <w:r>
        <w:rPr>
          <w:lang w:val="en-US"/>
        </w:rPr>
        <w:t>Agilent</w:t>
      </w:r>
      <w:r>
        <w:t xml:space="preserve"> 81104</w:t>
      </w:r>
      <w:r>
        <w:rPr>
          <w:lang w:val="en-US"/>
        </w:rPr>
        <w:t>A</w:t>
      </w:r>
      <w:r>
        <w:t xml:space="preserve">. В качестве источников постоянного питания использовались </w:t>
      </w:r>
      <w:r>
        <w:rPr>
          <w:lang w:eastAsia="ru-RU"/>
        </w:rPr>
        <w:t xml:space="preserve">БП </w:t>
      </w:r>
      <w:r>
        <w:rPr>
          <w:lang w:val="en-US" w:eastAsia="ru-RU"/>
        </w:rPr>
        <w:t>Keysight</w:t>
      </w:r>
      <w:r>
        <w:rPr>
          <w:lang w:eastAsia="ru-RU"/>
        </w:rPr>
        <w:t xml:space="preserve"> </w:t>
      </w:r>
      <w:r>
        <w:rPr>
          <w:lang w:val="en-US" w:eastAsia="ru-RU"/>
        </w:rPr>
        <w:t>U</w:t>
      </w:r>
      <w:r>
        <w:rPr>
          <w:lang w:eastAsia="ru-RU"/>
        </w:rPr>
        <w:t>8031</w:t>
      </w:r>
      <w:r>
        <w:rPr>
          <w:lang w:val="en-US" w:eastAsia="ru-RU"/>
        </w:rPr>
        <w:t>A</w:t>
      </w:r>
      <w:r>
        <w:rPr>
          <w:lang w:eastAsia="ru-RU"/>
        </w:rPr>
        <w:t xml:space="preserve">. </w:t>
      </w:r>
    </w:p>
    <w:p w14:paraId="6700E002" w14:textId="77777777" w:rsidR="00682E14" w:rsidRDefault="00682E14" w:rsidP="00682E14">
      <w:pPr>
        <w:rPr>
          <w:lang w:eastAsia="ru-RU"/>
        </w:rPr>
      </w:pPr>
      <w:r>
        <w:rPr>
          <w:lang w:eastAsia="ru-RU"/>
        </w:rPr>
        <w:t xml:space="preserve">Четыре СКИ с выходов генераторов на ДНЗ поступали на четыре входа пятипортового сумматора. Формирование сигналов различных форм осуществлялось с помощью изменения задержек прямоугольных импульсов, запускающих генераторы на ДНЗ. Осциллограммы сигналов снимались с помощью стробоскопического осциллографа </w:t>
      </w:r>
      <w:r>
        <w:rPr>
          <w:lang w:val="en-US" w:eastAsia="ru-RU"/>
        </w:rPr>
        <w:t>Agilent</w:t>
      </w:r>
      <w:r>
        <w:rPr>
          <w:lang w:eastAsia="ru-RU"/>
        </w:rPr>
        <w:t xml:space="preserve"> </w:t>
      </w:r>
      <w:r>
        <w:rPr>
          <w:lang w:val="en-US" w:eastAsia="ru-RU"/>
        </w:rPr>
        <w:t>DCA</w:t>
      </w:r>
      <w:r>
        <w:rPr>
          <w:lang w:eastAsia="ru-RU"/>
        </w:rPr>
        <w:t>-</w:t>
      </w:r>
      <w:r>
        <w:rPr>
          <w:lang w:val="en-US" w:eastAsia="ru-RU"/>
        </w:rPr>
        <w:t>X</w:t>
      </w:r>
      <w:r>
        <w:rPr>
          <w:lang w:eastAsia="ru-RU"/>
        </w:rPr>
        <w:t xml:space="preserve"> 86100</w:t>
      </w:r>
      <w:r>
        <w:rPr>
          <w:lang w:val="en-US" w:eastAsia="ru-RU"/>
        </w:rPr>
        <w:t>D</w:t>
      </w:r>
      <w:r>
        <w:rPr>
          <w:lang w:eastAsia="ru-RU"/>
        </w:rPr>
        <w:t>.</w:t>
      </w:r>
    </w:p>
    <w:p w14:paraId="279EAC68" w14:textId="77777777" w:rsidR="00682E14" w:rsidRDefault="00682E14" w:rsidP="00682E14">
      <w:pPr>
        <w:rPr>
          <w:lang w:eastAsia="ru-RU"/>
        </w:rPr>
      </w:pPr>
      <w:r>
        <w:rPr>
          <w:lang w:eastAsia="ru-RU"/>
        </w:rPr>
        <w:lastRenderedPageBreak/>
        <w:t xml:space="preserve">Импульсы различных форм, сформированные в результате эксперимента, показаны на </w:t>
      </w:r>
      <w:proofErr w:type="gramStart"/>
      <w:r>
        <w:rPr>
          <w:lang w:eastAsia="ru-RU"/>
        </w:rPr>
        <w:t>рис. ?</w:t>
      </w:r>
      <w:proofErr w:type="gramEnd"/>
      <w:r>
        <w:rPr>
          <w:lang w:eastAsia="ru-RU"/>
        </w:rPr>
        <w:t>??.</w:t>
      </w:r>
    </w:p>
    <w:p w14:paraId="0D48D90B" w14:textId="77777777" w:rsidR="00682E14" w:rsidRDefault="00682E14" w:rsidP="00682E14">
      <w:pPr>
        <w:pStyle w:val="a9"/>
        <w:rPr>
          <w:lang w:eastAsia="ru-RU"/>
        </w:rPr>
      </w:pPr>
      <w:r>
        <w:rPr>
          <w:noProof/>
          <w:lang w:eastAsia="ru-RU"/>
        </w:rPr>
        <w:drawing>
          <wp:inline distT="0" distB="0" distL="0" distR="0" wp14:anchorId="7DDBA89E" wp14:editId="6EE0C3E9">
            <wp:extent cx="3723436" cy="2808000"/>
            <wp:effectExtent l="0" t="0" r="0" b="0"/>
            <wp:docPr id="4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a:picLocks noChangeAspect="1"/>
                    </pic:cNvPicPr>
                  </pic:nvPicPr>
                  <pic:blipFill>
                    <a:blip r:embed="rId57"/>
                    <a:stretch/>
                  </pic:blipFill>
                  <pic:spPr bwMode="auto">
                    <a:xfrm>
                      <a:off x="0" y="0"/>
                      <a:ext cx="3723436" cy="2808000"/>
                    </a:xfrm>
                    <a:prstGeom prst="rect">
                      <a:avLst/>
                    </a:prstGeom>
                  </pic:spPr>
                </pic:pic>
              </a:graphicData>
            </a:graphic>
          </wp:inline>
        </w:drawing>
      </w:r>
    </w:p>
    <w:p w14:paraId="3EBB2482" w14:textId="77777777" w:rsidR="00682E14" w:rsidRDefault="00682E14" w:rsidP="00682E14">
      <w:pPr>
        <w:pStyle w:val="a9"/>
        <w:rPr>
          <w:lang w:eastAsia="ru-RU"/>
        </w:rPr>
      </w:pPr>
      <w:r>
        <w:rPr>
          <w:lang w:eastAsia="ru-RU"/>
        </w:rPr>
        <w:t>(а)</w:t>
      </w:r>
    </w:p>
    <w:p w14:paraId="2C745AD5" w14:textId="77777777" w:rsidR="00682E14" w:rsidRDefault="00682E14" w:rsidP="00682E14">
      <w:pPr>
        <w:pStyle w:val="a9"/>
      </w:pPr>
      <w:r>
        <w:rPr>
          <w:noProof/>
        </w:rPr>
        <w:drawing>
          <wp:inline distT="0" distB="0" distL="0" distR="0" wp14:anchorId="3FC8AE11" wp14:editId="10CA95B9">
            <wp:extent cx="3754717" cy="2808000"/>
            <wp:effectExtent l="0" t="0" r="0" b="0"/>
            <wp:docPr id="4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pic:cNvPicPr>
                  </pic:nvPicPr>
                  <pic:blipFill>
                    <a:blip r:embed="rId58"/>
                    <a:stretch/>
                  </pic:blipFill>
                  <pic:spPr bwMode="auto">
                    <a:xfrm>
                      <a:off x="0" y="0"/>
                      <a:ext cx="3754717" cy="2808000"/>
                    </a:xfrm>
                    <a:prstGeom prst="rect">
                      <a:avLst/>
                    </a:prstGeom>
                    <a:ln/>
                  </pic:spPr>
                </pic:pic>
              </a:graphicData>
            </a:graphic>
          </wp:inline>
        </w:drawing>
      </w:r>
    </w:p>
    <w:p w14:paraId="06CD5B6C" w14:textId="77777777" w:rsidR="00682E14" w:rsidRDefault="00682E14" w:rsidP="00682E14">
      <w:pPr>
        <w:pStyle w:val="a9"/>
      </w:pPr>
      <w:r>
        <w:t>(б)</w:t>
      </w:r>
    </w:p>
    <w:p w14:paraId="0F390100" w14:textId="77777777" w:rsidR="00682E14" w:rsidRDefault="00682E14" w:rsidP="00682E14">
      <w:pPr>
        <w:pStyle w:val="a9"/>
      </w:pPr>
      <w:r>
        <w:lastRenderedPageBreak/>
        <w:t xml:space="preserve"> </w:t>
      </w:r>
      <w:r>
        <w:rPr>
          <w:noProof/>
        </w:rPr>
        <w:drawing>
          <wp:inline distT="0" distB="0" distL="0" distR="0" wp14:anchorId="46DEA1FD" wp14:editId="65F94132">
            <wp:extent cx="3998636" cy="2808000"/>
            <wp:effectExtent l="0" t="0" r="1905" b="0"/>
            <wp:docPr id="44" name="image9.png"/>
            <wp:cNvGraphicFramePr/>
            <a:graphic xmlns:a="http://schemas.openxmlformats.org/drawingml/2006/main">
              <a:graphicData uri="http://schemas.openxmlformats.org/drawingml/2006/picture">
                <pic:pic xmlns:pic="http://schemas.openxmlformats.org/drawingml/2006/picture">
                  <pic:nvPicPr>
                    <pic:cNvPr id="0" name="image9.png"/>
                    <pic:cNvPicPr/>
                  </pic:nvPicPr>
                  <pic:blipFill>
                    <a:blip r:embed="rId59"/>
                    <a:stretch/>
                  </pic:blipFill>
                  <pic:spPr bwMode="auto">
                    <a:xfrm>
                      <a:off x="0" y="0"/>
                      <a:ext cx="3998636" cy="2808000"/>
                    </a:xfrm>
                    <a:prstGeom prst="rect">
                      <a:avLst/>
                    </a:prstGeom>
                    <a:ln/>
                  </pic:spPr>
                </pic:pic>
              </a:graphicData>
            </a:graphic>
          </wp:inline>
        </w:drawing>
      </w:r>
    </w:p>
    <w:p w14:paraId="18E80A69" w14:textId="77777777" w:rsidR="00682E14" w:rsidRDefault="00682E14" w:rsidP="00682E14">
      <w:pPr>
        <w:pStyle w:val="a9"/>
      </w:pPr>
      <w:r>
        <w:t>(в)</w:t>
      </w:r>
    </w:p>
    <w:p w14:paraId="18E41478" w14:textId="77777777" w:rsidR="00682E14" w:rsidRDefault="00682E14" w:rsidP="00682E14">
      <w:pPr>
        <w:pStyle w:val="a9"/>
      </w:pPr>
      <w:r>
        <w:rPr>
          <w:noProof/>
        </w:rPr>
        <w:drawing>
          <wp:inline distT="0" distB="0" distL="0" distR="0" wp14:anchorId="264716A6" wp14:editId="103C9EF9">
            <wp:extent cx="3846076" cy="2880000"/>
            <wp:effectExtent l="0" t="0" r="2540" b="0"/>
            <wp:docPr id="45"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60"/>
                    <a:stretch/>
                  </pic:blipFill>
                  <pic:spPr bwMode="auto">
                    <a:xfrm>
                      <a:off x="0" y="0"/>
                      <a:ext cx="3846076" cy="2880000"/>
                    </a:xfrm>
                    <a:prstGeom prst="rect">
                      <a:avLst/>
                    </a:prstGeom>
                    <a:noFill/>
                    <a:ln>
                      <a:noFill/>
                    </a:ln>
                  </pic:spPr>
                </pic:pic>
              </a:graphicData>
            </a:graphic>
          </wp:inline>
        </w:drawing>
      </w:r>
    </w:p>
    <w:p w14:paraId="00F20D86" w14:textId="5F8CF471" w:rsidR="00682E14" w:rsidRDefault="00682E14" w:rsidP="00682E14">
      <w:pPr>
        <w:pStyle w:val="a9"/>
      </w:pPr>
      <w:r>
        <w:t>(г)</w:t>
      </w:r>
    </w:p>
    <w:p w14:paraId="3D8A7E80" w14:textId="1F4ED48A" w:rsidR="00CF3C35" w:rsidRDefault="00CF3C35" w:rsidP="00CF3C35">
      <w:pPr>
        <w:pStyle w:val="a9"/>
      </w:pPr>
      <w:r>
        <w:rPr>
          <w:noProof/>
        </w:rPr>
        <w:lastRenderedPageBreak/>
        <w:drawing>
          <wp:inline distT="0" distB="0" distL="0" distR="0" wp14:anchorId="25ED1BB5" wp14:editId="72ED93DF">
            <wp:extent cx="3784779" cy="2880000"/>
            <wp:effectExtent l="0" t="0" r="635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3"/>
                    <pic:cNvPicPr/>
                  </pic:nvPicPr>
                  <pic:blipFill>
                    <a:blip r:embed="rId61">
                      <a:extLst>
                        <a:ext uri="{28A0092B-C50C-407E-A947-70E740481C1C}">
                          <a14:useLocalDpi xmlns:a14="http://schemas.microsoft.com/office/drawing/2010/main" val="0"/>
                        </a:ext>
                      </a:extLst>
                    </a:blip>
                    <a:stretch>
                      <a:fillRect/>
                    </a:stretch>
                  </pic:blipFill>
                  <pic:spPr>
                    <a:xfrm>
                      <a:off x="0" y="0"/>
                      <a:ext cx="3784779" cy="2880000"/>
                    </a:xfrm>
                    <a:prstGeom prst="rect">
                      <a:avLst/>
                    </a:prstGeom>
                  </pic:spPr>
                </pic:pic>
              </a:graphicData>
            </a:graphic>
          </wp:inline>
        </w:drawing>
      </w:r>
    </w:p>
    <w:p w14:paraId="2E3C75CB" w14:textId="48350A38" w:rsidR="00CF3C35" w:rsidRPr="00CF3C35" w:rsidRDefault="00CF3C35" w:rsidP="00CF3C35">
      <w:pPr>
        <w:pStyle w:val="a9"/>
      </w:pPr>
      <w:r w:rsidRPr="00CF3C35">
        <w:t>(</w:t>
      </w:r>
      <w:r>
        <w:t>д</w:t>
      </w:r>
      <w:r w:rsidRPr="00CF3C35">
        <w:t>)</w:t>
      </w:r>
    </w:p>
    <w:p w14:paraId="60FD7D8F" w14:textId="40934AC0" w:rsidR="00682E14" w:rsidRDefault="00682E14" w:rsidP="00682E14">
      <w:pPr>
        <w:pStyle w:val="a9"/>
        <w:rPr>
          <w:lang w:eastAsia="ru-RU"/>
        </w:rPr>
      </w:pPr>
      <w:proofErr w:type="gramStart"/>
      <w:r>
        <w:rPr>
          <w:lang w:eastAsia="ru-RU"/>
        </w:rPr>
        <w:t>Рис. ?</w:t>
      </w:r>
      <w:proofErr w:type="gramEnd"/>
      <w:r>
        <w:rPr>
          <w:lang w:eastAsia="ru-RU"/>
        </w:rPr>
        <w:t>??. Импульсы на выходе пятипортового сумматора конструкции Уилкинсона: а) – четыре СКИ до суммирования; б) – моноцикл Гаусса; в) – КРС из четырех полупериодов синусоиды; г) – дуплет Гаусса</w:t>
      </w:r>
      <w:r w:rsidR="00CF3C35">
        <w:rPr>
          <w:lang w:eastAsia="ru-RU"/>
        </w:rPr>
        <w:t xml:space="preserve"> с отрицательным пиком</w:t>
      </w:r>
      <w:r>
        <w:rPr>
          <w:lang w:eastAsia="ru-RU"/>
        </w:rPr>
        <w:t xml:space="preserve"> (сплошная линия – эксперимент, пунктирная – модель)</w:t>
      </w:r>
      <w:r w:rsidR="00CF3C35">
        <w:rPr>
          <w:lang w:eastAsia="ru-RU"/>
        </w:rPr>
        <w:t>; д) – дуплет Гаусса с положительным пиком</w:t>
      </w:r>
    </w:p>
    <w:p w14:paraId="77C6B369" w14:textId="77777777" w:rsidR="00682E14" w:rsidRDefault="00682E14" w:rsidP="00682E14">
      <w:pPr>
        <w:rPr>
          <w:lang w:eastAsia="ru-RU"/>
        </w:rPr>
      </w:pPr>
      <w:r>
        <w:rPr>
          <w:lang w:eastAsia="ru-RU"/>
        </w:rPr>
        <w:t>В ходе эксперимента были сформированы:</w:t>
      </w:r>
    </w:p>
    <w:p w14:paraId="1CDDADFF" w14:textId="77777777" w:rsidR="00682E14" w:rsidRDefault="00682E14" w:rsidP="00682E14">
      <w:pPr>
        <w:pStyle w:val="a1"/>
        <w:numPr>
          <w:ilvl w:val="0"/>
          <w:numId w:val="22"/>
        </w:numPr>
        <w:rPr>
          <w:lang w:eastAsia="ru-RU"/>
        </w:rPr>
      </w:pPr>
      <w:r>
        <w:rPr>
          <w:lang w:eastAsia="ru-RU"/>
        </w:rPr>
        <w:t>импульс в форме моноцикла Гаусса с размахом амплитуды 42 В, длительность от пика до пика 200 пс и общей длительностью 700 пс;</w:t>
      </w:r>
    </w:p>
    <w:p w14:paraId="7F68C402" w14:textId="77777777" w:rsidR="00682E14" w:rsidRDefault="00682E14" w:rsidP="00682E14">
      <w:pPr>
        <w:pStyle w:val="a1"/>
        <w:numPr>
          <w:ilvl w:val="0"/>
          <w:numId w:val="22"/>
        </w:numPr>
        <w:rPr>
          <w:lang w:eastAsia="ru-RU"/>
        </w:rPr>
      </w:pPr>
      <w:r>
        <w:rPr>
          <w:lang w:eastAsia="ru-RU"/>
        </w:rPr>
        <w:t>КРС с амплитудой более 10 В и общей длительностью 300 пс;</w:t>
      </w:r>
    </w:p>
    <w:p w14:paraId="71347FA7" w14:textId="77777777" w:rsidR="00682E14" w:rsidRDefault="00682E14" w:rsidP="00682E14">
      <w:pPr>
        <w:pStyle w:val="a1"/>
        <w:numPr>
          <w:ilvl w:val="0"/>
          <w:numId w:val="22"/>
        </w:numPr>
        <w:rPr>
          <w:lang w:eastAsia="ru-RU"/>
        </w:rPr>
      </w:pPr>
      <w:r>
        <w:rPr>
          <w:lang w:eastAsia="ru-RU"/>
        </w:rPr>
        <w:t xml:space="preserve">дуплет Гаусса с размахом 24 В, длительностью от первого положительного пика до второго 1.2 нс и общей длительностью 2.4 нс. </w:t>
      </w:r>
    </w:p>
    <w:p w14:paraId="06121E7C" w14:textId="77777777" w:rsidR="00682E14" w:rsidRDefault="00682E14" w:rsidP="00682E14">
      <w:pPr>
        <w:rPr>
          <w:lang w:eastAsia="ru-RU"/>
        </w:rPr>
      </w:pPr>
      <w:r>
        <w:rPr>
          <w:lang w:eastAsia="ru-RU"/>
        </w:rPr>
        <w:t xml:space="preserve">Спектры полученных сигналов приведены на </w:t>
      </w:r>
      <w:proofErr w:type="gramStart"/>
      <w:r>
        <w:rPr>
          <w:lang w:eastAsia="ru-RU"/>
        </w:rPr>
        <w:t>рис. ?</w:t>
      </w:r>
      <w:proofErr w:type="gramEnd"/>
      <w:r>
        <w:rPr>
          <w:lang w:eastAsia="ru-RU"/>
        </w:rPr>
        <w:t xml:space="preserve">??. </w:t>
      </w:r>
    </w:p>
    <w:p w14:paraId="0028356C" w14:textId="77777777" w:rsidR="00682E14" w:rsidRDefault="00682E14" w:rsidP="00682E14">
      <w:pPr>
        <w:pStyle w:val="a9"/>
        <w:rPr>
          <w:lang w:eastAsia="ru-RU"/>
        </w:rPr>
      </w:pPr>
      <w:r>
        <w:rPr>
          <w:noProof/>
          <w:lang w:eastAsia="ru-RU"/>
        </w:rPr>
        <w:lastRenderedPageBreak/>
        <w:drawing>
          <wp:inline distT="0" distB="0" distL="0" distR="0" wp14:anchorId="00AB6092" wp14:editId="49A477A9">
            <wp:extent cx="4905375" cy="3992467"/>
            <wp:effectExtent l="0" t="0" r="0" b="8255"/>
            <wp:docPr id="46"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62"/>
                    <a:stretch/>
                  </pic:blipFill>
                  <pic:spPr bwMode="auto">
                    <a:xfrm>
                      <a:off x="0" y="0"/>
                      <a:ext cx="4907611" cy="3994287"/>
                    </a:xfrm>
                    <a:prstGeom prst="rect">
                      <a:avLst/>
                    </a:prstGeom>
                  </pic:spPr>
                </pic:pic>
              </a:graphicData>
            </a:graphic>
          </wp:inline>
        </w:drawing>
      </w:r>
    </w:p>
    <w:p w14:paraId="21961075" w14:textId="77777777" w:rsidR="00682E14" w:rsidRDefault="00682E14" w:rsidP="00682E14">
      <w:pPr>
        <w:rPr>
          <w:lang w:eastAsia="ru-RU"/>
        </w:rPr>
      </w:pPr>
      <w:proofErr w:type="gramStart"/>
      <w:r>
        <w:rPr>
          <w:lang w:eastAsia="ru-RU"/>
        </w:rPr>
        <w:t>Рис ?</w:t>
      </w:r>
      <w:proofErr w:type="gramEnd"/>
      <w:r>
        <w:rPr>
          <w:lang w:eastAsia="ru-RU"/>
        </w:rPr>
        <w:t>??. Спектры СКИ до суммирования и спектр дуплета Гаусса.</w:t>
      </w:r>
    </w:p>
    <w:p w14:paraId="178ECED8" w14:textId="6AD4D20A" w:rsidR="00682E14" w:rsidRDefault="009E448C" w:rsidP="002C5411">
      <w:pPr>
        <w:pStyle w:val="2"/>
        <w:numPr>
          <w:ilvl w:val="1"/>
          <w:numId w:val="25"/>
        </w:numPr>
      </w:pPr>
      <w:bookmarkStart w:id="74" w:name="_Toc167190222"/>
      <w:r>
        <w:t xml:space="preserve">. </w:t>
      </w:r>
      <w:bookmarkEnd w:id="74"/>
      <w:r w:rsidR="00542676">
        <w:t>Возможность перестройки параметров сигнала</w:t>
      </w:r>
    </w:p>
    <w:p w14:paraId="4E329AA7" w14:textId="77777777" w:rsidR="00542676" w:rsidRDefault="00542676" w:rsidP="00542676">
      <w:r>
        <w:t xml:space="preserve">Использование сверхкоротких импульсов широко распространено в области радиолокации. Импульсы гауссовой формы с длительностями от нескольких сотен пикосекунд до единиц наносекунд являются </w:t>
      </w:r>
      <w:proofErr w:type="spellStart"/>
      <w:r>
        <w:t>сверширокополосными</w:t>
      </w:r>
      <w:proofErr w:type="spellEnd"/>
      <w:r>
        <w:t xml:space="preserve"> сигналами [1], так как для их относительной ширины спектра выполняется соотношение (1)</w:t>
      </w:r>
    </w:p>
    <w:p w14:paraId="0663DE20" w14:textId="491F7CEE" w:rsidR="00542676" w:rsidRPr="00A04F1D" w:rsidRDefault="00A04F1D" w:rsidP="00542676">
      <m:oMathPara>
        <m:oMath>
          <m:r>
            <w:rPr>
              <w:rFonts w:ascii="Cambria Math" w:hAnsi="Cambria Math"/>
            </w:rPr>
            <m:t>μ</m:t>
          </m:r>
          <m:r>
            <w:rPr>
              <w:rFonts w:ascii="Cambria Math" w:hAnsi="Cambria Math"/>
              <w:szCs w:val="28"/>
            </w:rPr>
            <m:t xml:space="preserve"> = </m:t>
          </m:r>
          <m:f>
            <m:fPr>
              <m:ctrlPr>
                <w:rPr>
                  <w:rFonts w:ascii="Cambria Math" w:hAnsi="Cambria Math"/>
                  <w:szCs w:val="28"/>
                </w:rPr>
              </m:ctrlPr>
            </m:fPr>
            <m:num>
              <m:r>
                <w:rPr>
                  <w:rFonts w:ascii="Cambria Math" w:hAnsi="Cambria Math"/>
                  <w:szCs w:val="28"/>
                </w:rPr>
                <m:t>ΔF</m:t>
              </m:r>
            </m:num>
            <m:den>
              <m:r>
                <w:rPr>
                  <w:rFonts w:ascii="Cambria Math" w:hAnsi="Cambria Math"/>
                  <w:szCs w:val="28"/>
                </w:rPr>
                <m:t>(</m:t>
              </m:r>
              <m:sSub>
                <m:sSubPr>
                  <m:ctrlPr>
                    <w:rPr>
                      <w:rFonts w:ascii="Cambria Math" w:hAnsi="Cambria Math"/>
                      <w:szCs w:val="28"/>
                    </w:rPr>
                  </m:ctrlPr>
                </m:sSubPr>
                <m:e>
                  <m:r>
                    <w:rPr>
                      <w:rFonts w:ascii="Cambria Math" w:hAnsi="Cambria Math"/>
                      <w:szCs w:val="28"/>
                    </w:rPr>
                    <m:t>f</m:t>
                  </m:r>
                </m:e>
                <m:sub>
                  <m:r>
                    <w:rPr>
                      <w:rFonts w:ascii="Cambria Math" w:hAnsi="Cambria Math"/>
                      <w:szCs w:val="28"/>
                    </w:rPr>
                    <m:t>lower</m:t>
                  </m:r>
                </m:sub>
              </m:sSub>
              <m:r>
                <w:rPr>
                  <w:rFonts w:ascii="Cambria Math" w:hAnsi="Cambria Math"/>
                  <w:szCs w:val="28"/>
                </w:rPr>
                <m:t xml:space="preserve"> - </m:t>
              </m:r>
              <m:sSub>
                <m:sSubPr>
                  <m:ctrlPr>
                    <w:rPr>
                      <w:rFonts w:ascii="Cambria Math" w:hAnsi="Cambria Math"/>
                      <w:szCs w:val="28"/>
                    </w:rPr>
                  </m:ctrlPr>
                </m:sSubPr>
                <m:e>
                  <m:r>
                    <w:rPr>
                      <w:rFonts w:ascii="Cambria Math" w:hAnsi="Cambria Math"/>
                      <w:szCs w:val="28"/>
                    </w:rPr>
                    <m:t>f</m:t>
                  </m:r>
                </m:e>
                <m:sub>
                  <m:r>
                    <w:rPr>
                      <w:rFonts w:ascii="Cambria Math" w:hAnsi="Cambria Math"/>
                      <w:szCs w:val="28"/>
                    </w:rPr>
                    <m:t>upper</m:t>
                  </m:r>
                </m:sub>
              </m:sSub>
              <m:r>
                <w:rPr>
                  <w:rFonts w:ascii="Cambria Math" w:hAnsi="Cambria Math"/>
                  <w:szCs w:val="28"/>
                </w:rPr>
                <m:t>)/2</m:t>
              </m:r>
            </m:den>
          </m:f>
          <m:r>
            <w:rPr>
              <w:rFonts w:ascii="Cambria Math" w:hAnsi="Cambria Math"/>
              <w:szCs w:val="28"/>
            </w:rPr>
            <m:t xml:space="preserve"> ≥ 0,5</m:t>
          </m:r>
        </m:oMath>
      </m:oMathPara>
    </w:p>
    <w:p w14:paraId="404D22DA" w14:textId="73F9C195" w:rsidR="00542676" w:rsidRDefault="00542676" w:rsidP="00542676">
      <w:r>
        <w:t>Ширина спектра используемого сигнала напрямую связана с разрешающей способностью в локации [2-4]. Зависимость разрешающей способности от относительной ширины спектра можно оценить при помощи формулы (2):</w:t>
      </w:r>
    </w:p>
    <w:p w14:paraId="4F847886" w14:textId="28108F36" w:rsidR="00A04F1D" w:rsidRDefault="00A04F1D" w:rsidP="00542676">
      <m:oMathPara>
        <m:oMath>
          <m:r>
            <w:rPr>
              <w:rFonts w:ascii="Cambria Math" w:hAnsi="Cambria Math"/>
              <w:szCs w:val="28"/>
            </w:rPr>
            <m:t>R ≃</m:t>
          </m:r>
          <m:f>
            <m:fPr>
              <m:ctrlPr>
                <w:rPr>
                  <w:rFonts w:ascii="Cambria Math" w:hAnsi="Cambria Math"/>
                  <w:szCs w:val="28"/>
                </w:rPr>
              </m:ctrlPr>
            </m:fPr>
            <m:num>
              <m:r>
                <w:rPr>
                  <w:rFonts w:ascii="Cambria Math" w:hAnsi="Cambria Math"/>
                  <w:szCs w:val="28"/>
                </w:rPr>
                <m:t>V</m:t>
              </m:r>
            </m:num>
            <m:den>
              <m:r>
                <w:rPr>
                  <w:rFonts w:ascii="Cambria Math" w:hAnsi="Cambria Math"/>
                  <w:szCs w:val="28"/>
                </w:rPr>
                <m:t>2*n*ΔF</m:t>
              </m:r>
            </m:den>
          </m:f>
        </m:oMath>
      </m:oMathPara>
    </w:p>
    <w:p w14:paraId="0AF07792" w14:textId="77777777" w:rsidR="00542676" w:rsidRDefault="00542676" w:rsidP="00542676">
      <w:r>
        <w:lastRenderedPageBreak/>
        <w:t>где R - разрешающая способность, V - скорость распространения в среде, n - база сигнала (для СШП считают ~1), ΔF - относительная ширина спектра (как правило по уровню -3 дБ).</w:t>
      </w:r>
    </w:p>
    <w:p w14:paraId="3F690239" w14:textId="4627DF06" w:rsidR="00542676" w:rsidRDefault="00542676" w:rsidP="00542676">
      <w:r>
        <w:t>Для идеальных гауссовских сигналов длительность импульса связана с шириной спектра. Чем меньше длительность такого сигнала, тем больше будет ширина спектра. Таким образом, меняя длительность такого сигнала можно менять ширину спектра, а значит, в соответствии с (2), увеличивать разрешающую способность.</w:t>
      </w:r>
    </w:p>
    <w:p w14:paraId="72349B75" w14:textId="018AA859" w:rsidR="00BF0F0E" w:rsidRDefault="00BF0F0E" w:rsidP="002C5411">
      <w:r>
        <w:t xml:space="preserve">На рисунке 3 а) представлены результаты эксперимента по сложению двух колокольных импульсов квазигаусовой формы. В легенде графика приведена задержка запускающего импульса, формирующего положительный СКИ. За нулевое значение принимается время запускающего импульса, при котором амплитуда результирующего моноцикла максимальна. Соответственно, при увеличении задержки относительно этого момента времени, изменяется положение положительного СКИ во временной области. Это приводит к увеличению взаимного влияния двух СКИ друг на друга, и, следовательно, уменьшению длительности моноцикла и падению его амплитуды. </w:t>
      </w:r>
    </w:p>
    <w:p w14:paraId="673CC62C" w14:textId="77777777" w:rsidR="00BF0F0E" w:rsidRDefault="00BF0F0E" w:rsidP="002C5411">
      <w:r>
        <w:t>На рисунке 3 б) приведены нормированные к максимуму своего значения спектры для получившихся импульсов. Из их анализа следует, что при увеличении задержки запускающего импульса для положительного СКИ, увеличивается относительная ширина спектра результирующего сигнала. Количественная оценка этих изменений по уровням -3 дБ и - 10 дБ приведена в таблице 1. Длительность импульса рассчитывается от максимального до минимального значения амплитуды.</w:t>
      </w:r>
    </w:p>
    <w:tbl>
      <w:tblPr>
        <w:tblW w:w="9052"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526"/>
        <w:gridCol w:w="4526"/>
      </w:tblGrid>
      <w:tr w:rsidR="00BF0F0E" w14:paraId="0A4922B5" w14:textId="77777777" w:rsidTr="006C4603">
        <w:tc>
          <w:tcPr>
            <w:tcW w:w="4526" w:type="dxa"/>
            <w:shd w:val="clear" w:color="auto" w:fill="auto"/>
            <w:tcMar>
              <w:top w:w="100" w:type="dxa"/>
              <w:left w:w="100" w:type="dxa"/>
              <w:bottom w:w="100" w:type="dxa"/>
              <w:right w:w="100" w:type="dxa"/>
            </w:tcMar>
          </w:tcPr>
          <w:p w14:paraId="218B6AC4" w14:textId="77777777" w:rsidR="00BF0F0E" w:rsidRDefault="00BF0F0E" w:rsidP="006C4603">
            <w:pPr>
              <w:spacing w:line="240" w:lineRule="auto"/>
              <w:ind w:firstLine="0"/>
            </w:pPr>
            <w:r>
              <w:rPr>
                <w:noProof/>
              </w:rPr>
              <w:lastRenderedPageBreak/>
              <w:drawing>
                <wp:inline distT="114300" distB="114300" distL="114300" distR="114300" wp14:anchorId="14269559" wp14:editId="273C2650">
                  <wp:extent cx="2597580" cy="2150098"/>
                  <wp:effectExtent l="0" t="0" r="0" b="0"/>
                  <wp:docPr id="5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3"/>
                          <a:srcRect/>
                          <a:stretch>
                            <a:fillRect/>
                          </a:stretch>
                        </pic:blipFill>
                        <pic:spPr>
                          <a:xfrm>
                            <a:off x="0" y="0"/>
                            <a:ext cx="2597580" cy="2150098"/>
                          </a:xfrm>
                          <a:prstGeom prst="rect">
                            <a:avLst/>
                          </a:prstGeom>
                          <a:ln/>
                        </pic:spPr>
                      </pic:pic>
                    </a:graphicData>
                  </a:graphic>
                </wp:inline>
              </w:drawing>
            </w:r>
          </w:p>
          <w:p w14:paraId="7C8BA070" w14:textId="77777777" w:rsidR="00BF0F0E" w:rsidRDefault="00BF0F0E" w:rsidP="006C4603">
            <w:pPr>
              <w:widowControl w:val="0"/>
              <w:spacing w:line="240" w:lineRule="auto"/>
              <w:ind w:firstLine="0"/>
              <w:jc w:val="center"/>
            </w:pPr>
            <w:r>
              <w:t xml:space="preserve">а) </w:t>
            </w:r>
          </w:p>
        </w:tc>
        <w:tc>
          <w:tcPr>
            <w:tcW w:w="4526" w:type="dxa"/>
            <w:shd w:val="clear" w:color="auto" w:fill="auto"/>
            <w:tcMar>
              <w:top w:w="100" w:type="dxa"/>
              <w:left w:w="100" w:type="dxa"/>
              <w:bottom w:w="100" w:type="dxa"/>
              <w:right w:w="100" w:type="dxa"/>
            </w:tcMar>
          </w:tcPr>
          <w:p w14:paraId="1396F495" w14:textId="0AB1500B" w:rsidR="00BF0F0E" w:rsidRDefault="00542676" w:rsidP="006C4603">
            <w:pPr>
              <w:spacing w:line="240" w:lineRule="auto"/>
              <w:ind w:firstLine="0"/>
              <w:jc w:val="center"/>
            </w:pPr>
            <w:r w:rsidRPr="001E3972">
              <w:rPr>
                <w:noProof/>
              </w:rPr>
              <w:drawing>
                <wp:inline distT="0" distB="0" distL="0" distR="0" wp14:anchorId="4F586CEB" wp14:editId="3921F53B">
                  <wp:extent cx="2940630" cy="2149475"/>
                  <wp:effectExtent l="0" t="0" r="0" b="3175"/>
                  <wp:docPr id="5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45141" cy="2152772"/>
                          </a:xfrm>
                          <a:prstGeom prst="rect">
                            <a:avLst/>
                          </a:prstGeom>
                          <a:noFill/>
                          <a:ln>
                            <a:noFill/>
                          </a:ln>
                        </pic:spPr>
                      </pic:pic>
                    </a:graphicData>
                  </a:graphic>
                </wp:inline>
              </w:drawing>
            </w:r>
          </w:p>
          <w:p w14:paraId="2131B067" w14:textId="77777777" w:rsidR="00BF0F0E" w:rsidRDefault="00BF0F0E" w:rsidP="006C4603">
            <w:pPr>
              <w:widowControl w:val="0"/>
              <w:spacing w:line="240" w:lineRule="auto"/>
              <w:ind w:firstLine="0"/>
              <w:jc w:val="center"/>
            </w:pPr>
            <w:r>
              <w:t>б)</w:t>
            </w:r>
          </w:p>
        </w:tc>
      </w:tr>
      <w:tr w:rsidR="00BF0F0E" w14:paraId="35D1C445" w14:textId="77777777" w:rsidTr="006C4603">
        <w:trPr>
          <w:trHeight w:val="821"/>
        </w:trPr>
        <w:tc>
          <w:tcPr>
            <w:tcW w:w="9052" w:type="dxa"/>
            <w:gridSpan w:val="2"/>
            <w:shd w:val="clear" w:color="auto" w:fill="auto"/>
            <w:tcMar>
              <w:top w:w="100" w:type="dxa"/>
              <w:left w:w="100" w:type="dxa"/>
              <w:bottom w:w="100" w:type="dxa"/>
              <w:right w:w="100" w:type="dxa"/>
            </w:tcMar>
          </w:tcPr>
          <w:p w14:paraId="32C53194" w14:textId="77777777" w:rsidR="00BF0F0E" w:rsidRDefault="00BF0F0E" w:rsidP="006C4603">
            <w:pPr>
              <w:widowControl w:val="0"/>
              <w:spacing w:line="240" w:lineRule="auto"/>
              <w:ind w:firstLine="0"/>
              <w:jc w:val="center"/>
            </w:pPr>
            <w:r>
              <w:t>Рисунок 3 – Изображения формируемых импульсов во временной (а) и частотных (б) областях.</w:t>
            </w:r>
          </w:p>
          <w:p w14:paraId="520BBA9B" w14:textId="77777777" w:rsidR="00BF0F0E" w:rsidRDefault="00BF0F0E" w:rsidP="006C4603">
            <w:pPr>
              <w:widowControl w:val="0"/>
              <w:spacing w:line="240" w:lineRule="auto"/>
              <w:ind w:firstLine="0"/>
              <w:jc w:val="center"/>
            </w:pPr>
          </w:p>
          <w:p w14:paraId="27029CDC" w14:textId="77777777" w:rsidR="00BF0F0E" w:rsidRDefault="00BF0F0E" w:rsidP="006C4603">
            <w:pPr>
              <w:widowControl w:val="0"/>
              <w:spacing w:line="240" w:lineRule="auto"/>
              <w:ind w:firstLine="0"/>
              <w:jc w:val="center"/>
            </w:pPr>
          </w:p>
          <w:p w14:paraId="2A486184" w14:textId="77777777" w:rsidR="00BF0F0E" w:rsidRDefault="00BF0F0E" w:rsidP="006C4603">
            <w:pPr>
              <w:widowControl w:val="0"/>
              <w:spacing w:line="240" w:lineRule="auto"/>
              <w:ind w:firstLine="0"/>
              <w:jc w:val="center"/>
            </w:pPr>
          </w:p>
        </w:tc>
      </w:tr>
    </w:tbl>
    <w:p w14:paraId="4B635133" w14:textId="77777777" w:rsidR="00BF0F0E" w:rsidRDefault="00BF0F0E" w:rsidP="00BF0F0E">
      <w:pPr>
        <w:spacing w:line="240" w:lineRule="auto"/>
        <w:ind w:firstLine="708"/>
        <w:jc w:val="right"/>
      </w:pPr>
      <w:r>
        <w:t>Таблица 1. Зависимости ширины спектра от длительности импульса</w:t>
      </w:r>
    </w:p>
    <w:tbl>
      <w:tblPr>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3375"/>
        <w:gridCol w:w="3645"/>
      </w:tblGrid>
      <w:tr w:rsidR="00BF0F0E" w14:paraId="2BD5C622" w14:textId="77777777" w:rsidTr="006C4603">
        <w:trPr>
          <w:trHeight w:val="384"/>
        </w:trPr>
        <w:tc>
          <w:tcPr>
            <w:tcW w:w="1995" w:type="dxa"/>
            <w:shd w:val="clear" w:color="auto" w:fill="auto"/>
            <w:tcMar>
              <w:top w:w="100" w:type="dxa"/>
              <w:left w:w="100" w:type="dxa"/>
              <w:bottom w:w="100" w:type="dxa"/>
              <w:right w:w="100" w:type="dxa"/>
            </w:tcMar>
          </w:tcPr>
          <w:p w14:paraId="3C2EEBF7"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Длительность, пс</w:t>
            </w:r>
          </w:p>
        </w:tc>
        <w:tc>
          <w:tcPr>
            <w:tcW w:w="3375" w:type="dxa"/>
            <w:shd w:val="clear" w:color="auto" w:fill="auto"/>
            <w:tcMar>
              <w:top w:w="100" w:type="dxa"/>
              <w:left w:w="100" w:type="dxa"/>
              <w:bottom w:w="100" w:type="dxa"/>
              <w:right w:w="100" w:type="dxa"/>
            </w:tcMar>
          </w:tcPr>
          <w:p w14:paraId="6F1F45C8"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Ширина по уровню -3 дБ, ГГц</w:t>
            </w:r>
          </w:p>
        </w:tc>
        <w:tc>
          <w:tcPr>
            <w:tcW w:w="3645" w:type="dxa"/>
            <w:shd w:val="clear" w:color="auto" w:fill="auto"/>
            <w:tcMar>
              <w:top w:w="100" w:type="dxa"/>
              <w:left w:w="100" w:type="dxa"/>
              <w:bottom w:w="100" w:type="dxa"/>
              <w:right w:w="100" w:type="dxa"/>
            </w:tcMar>
          </w:tcPr>
          <w:p w14:paraId="1DC50ECE" w14:textId="77777777" w:rsidR="00BF0F0E" w:rsidRDefault="00BF0F0E" w:rsidP="006C4603">
            <w:pPr>
              <w:widowControl w:val="0"/>
              <w:spacing w:line="240" w:lineRule="auto"/>
              <w:ind w:firstLine="0"/>
              <w:jc w:val="center"/>
              <w:rPr>
                <w:sz w:val="20"/>
                <w:szCs w:val="20"/>
              </w:rPr>
            </w:pPr>
            <w:r>
              <w:rPr>
                <w:sz w:val="20"/>
                <w:szCs w:val="20"/>
              </w:rPr>
              <w:t>Ширина по уровню -10 дБ, ГГц</w:t>
            </w:r>
          </w:p>
        </w:tc>
      </w:tr>
      <w:tr w:rsidR="00BF0F0E" w14:paraId="6089BCDE" w14:textId="77777777" w:rsidTr="006C4603">
        <w:trPr>
          <w:trHeight w:val="266"/>
        </w:trPr>
        <w:tc>
          <w:tcPr>
            <w:tcW w:w="1995" w:type="dxa"/>
            <w:shd w:val="clear" w:color="auto" w:fill="auto"/>
            <w:tcMar>
              <w:top w:w="100" w:type="dxa"/>
              <w:left w:w="100" w:type="dxa"/>
              <w:bottom w:w="100" w:type="dxa"/>
              <w:right w:w="100" w:type="dxa"/>
            </w:tcMar>
          </w:tcPr>
          <w:p w14:paraId="431EE343"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235</w:t>
            </w:r>
          </w:p>
        </w:tc>
        <w:tc>
          <w:tcPr>
            <w:tcW w:w="3375" w:type="dxa"/>
            <w:shd w:val="clear" w:color="auto" w:fill="auto"/>
            <w:tcMar>
              <w:top w:w="100" w:type="dxa"/>
              <w:left w:w="100" w:type="dxa"/>
              <w:bottom w:w="100" w:type="dxa"/>
              <w:right w:w="100" w:type="dxa"/>
            </w:tcMar>
          </w:tcPr>
          <w:p w14:paraId="1301642C"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1.77</w:t>
            </w:r>
          </w:p>
        </w:tc>
        <w:tc>
          <w:tcPr>
            <w:tcW w:w="3645" w:type="dxa"/>
            <w:shd w:val="clear" w:color="auto" w:fill="auto"/>
            <w:tcMar>
              <w:top w:w="100" w:type="dxa"/>
              <w:left w:w="100" w:type="dxa"/>
              <w:bottom w:w="100" w:type="dxa"/>
              <w:right w:w="100" w:type="dxa"/>
            </w:tcMar>
          </w:tcPr>
          <w:p w14:paraId="376CB5DD"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3.08</w:t>
            </w:r>
          </w:p>
        </w:tc>
      </w:tr>
      <w:tr w:rsidR="00BF0F0E" w14:paraId="59AA6245" w14:textId="77777777" w:rsidTr="006C4603">
        <w:tc>
          <w:tcPr>
            <w:tcW w:w="1995" w:type="dxa"/>
            <w:shd w:val="clear" w:color="auto" w:fill="auto"/>
            <w:tcMar>
              <w:top w:w="100" w:type="dxa"/>
              <w:left w:w="100" w:type="dxa"/>
              <w:bottom w:w="100" w:type="dxa"/>
              <w:right w:w="100" w:type="dxa"/>
            </w:tcMar>
          </w:tcPr>
          <w:p w14:paraId="1F1F8BD5"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190</w:t>
            </w:r>
          </w:p>
        </w:tc>
        <w:tc>
          <w:tcPr>
            <w:tcW w:w="3375" w:type="dxa"/>
            <w:shd w:val="clear" w:color="auto" w:fill="auto"/>
            <w:tcMar>
              <w:top w:w="100" w:type="dxa"/>
              <w:left w:w="100" w:type="dxa"/>
              <w:bottom w:w="100" w:type="dxa"/>
              <w:right w:w="100" w:type="dxa"/>
            </w:tcMar>
          </w:tcPr>
          <w:p w14:paraId="18443589"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2.02</w:t>
            </w:r>
          </w:p>
        </w:tc>
        <w:tc>
          <w:tcPr>
            <w:tcW w:w="3645" w:type="dxa"/>
            <w:shd w:val="clear" w:color="auto" w:fill="auto"/>
            <w:tcMar>
              <w:top w:w="100" w:type="dxa"/>
              <w:left w:w="100" w:type="dxa"/>
              <w:bottom w:w="100" w:type="dxa"/>
              <w:right w:w="100" w:type="dxa"/>
            </w:tcMar>
          </w:tcPr>
          <w:p w14:paraId="0BC6835E"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3.69</w:t>
            </w:r>
          </w:p>
        </w:tc>
      </w:tr>
      <w:tr w:rsidR="00BF0F0E" w14:paraId="5722F34F" w14:textId="77777777" w:rsidTr="006C4603">
        <w:tc>
          <w:tcPr>
            <w:tcW w:w="1995" w:type="dxa"/>
            <w:shd w:val="clear" w:color="auto" w:fill="auto"/>
            <w:tcMar>
              <w:top w:w="100" w:type="dxa"/>
              <w:left w:w="100" w:type="dxa"/>
              <w:bottom w:w="100" w:type="dxa"/>
              <w:right w:w="100" w:type="dxa"/>
            </w:tcMar>
          </w:tcPr>
          <w:p w14:paraId="7888E8F3"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165</w:t>
            </w:r>
          </w:p>
        </w:tc>
        <w:tc>
          <w:tcPr>
            <w:tcW w:w="3375" w:type="dxa"/>
            <w:shd w:val="clear" w:color="auto" w:fill="auto"/>
            <w:tcMar>
              <w:top w:w="100" w:type="dxa"/>
              <w:left w:w="100" w:type="dxa"/>
              <w:bottom w:w="100" w:type="dxa"/>
              <w:right w:w="100" w:type="dxa"/>
            </w:tcMar>
          </w:tcPr>
          <w:p w14:paraId="375DA418"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2.31</w:t>
            </w:r>
          </w:p>
        </w:tc>
        <w:tc>
          <w:tcPr>
            <w:tcW w:w="3645" w:type="dxa"/>
            <w:shd w:val="clear" w:color="auto" w:fill="auto"/>
            <w:tcMar>
              <w:top w:w="100" w:type="dxa"/>
              <w:left w:w="100" w:type="dxa"/>
              <w:bottom w:w="100" w:type="dxa"/>
              <w:right w:w="100" w:type="dxa"/>
            </w:tcMar>
          </w:tcPr>
          <w:p w14:paraId="1E6D0343"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4.29</w:t>
            </w:r>
          </w:p>
        </w:tc>
      </w:tr>
      <w:tr w:rsidR="00BF0F0E" w14:paraId="6BBA8B81" w14:textId="77777777" w:rsidTr="006C4603">
        <w:tc>
          <w:tcPr>
            <w:tcW w:w="1995" w:type="dxa"/>
            <w:shd w:val="clear" w:color="auto" w:fill="auto"/>
            <w:tcMar>
              <w:top w:w="100" w:type="dxa"/>
              <w:left w:w="100" w:type="dxa"/>
              <w:bottom w:w="100" w:type="dxa"/>
              <w:right w:w="100" w:type="dxa"/>
            </w:tcMar>
          </w:tcPr>
          <w:p w14:paraId="72DD12F6"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150</w:t>
            </w:r>
          </w:p>
        </w:tc>
        <w:tc>
          <w:tcPr>
            <w:tcW w:w="3375" w:type="dxa"/>
            <w:shd w:val="clear" w:color="auto" w:fill="auto"/>
            <w:tcMar>
              <w:top w:w="100" w:type="dxa"/>
              <w:left w:w="100" w:type="dxa"/>
              <w:bottom w:w="100" w:type="dxa"/>
              <w:right w:w="100" w:type="dxa"/>
            </w:tcMar>
          </w:tcPr>
          <w:p w14:paraId="262D4B79"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2.58</w:t>
            </w:r>
          </w:p>
        </w:tc>
        <w:tc>
          <w:tcPr>
            <w:tcW w:w="3645" w:type="dxa"/>
            <w:shd w:val="clear" w:color="auto" w:fill="auto"/>
            <w:tcMar>
              <w:top w:w="100" w:type="dxa"/>
              <w:left w:w="100" w:type="dxa"/>
              <w:bottom w:w="100" w:type="dxa"/>
              <w:right w:w="100" w:type="dxa"/>
            </w:tcMar>
          </w:tcPr>
          <w:p w14:paraId="32B52E36"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4.53</w:t>
            </w:r>
          </w:p>
        </w:tc>
      </w:tr>
    </w:tbl>
    <w:p w14:paraId="6E86D569" w14:textId="77777777" w:rsidR="00BF0F0E" w:rsidRDefault="00BF0F0E" w:rsidP="00BF0F0E">
      <w:pPr>
        <w:spacing w:line="240" w:lineRule="auto"/>
        <w:ind w:firstLine="708"/>
      </w:pPr>
    </w:p>
    <w:p w14:paraId="45B61F98" w14:textId="77777777" w:rsidR="00BF0F0E" w:rsidRDefault="00BF0F0E" w:rsidP="002C5411">
      <w:r>
        <w:t>Не прямая корреляция между запускающим импульсом и длительностью результирующего импульса объясняется неидеальной формой колокольных импульсов с генераторов. Фронты импульсов имеют неравномерность, которая напрямую отражается на формируемом моноцикле.</w:t>
      </w:r>
    </w:p>
    <w:p w14:paraId="76E6ED32" w14:textId="05CB2402" w:rsidR="00BF0F0E" w:rsidRDefault="00BF0F0E" w:rsidP="002C5411">
      <w:r>
        <w:t xml:space="preserve">Таким образом, в данной работе показано, что с помощью предложенного метода можно управлять длительностью сверхкороткого импульса формы моноцикла Гаусса, тем самым регулируя ширину его спектра. Экспериментально удалось добиться увеличения ширины спектров сигналов в 1.45 раза по уровню -3 дБ, и в 1.47 раз по уровню -10 дБ. </w:t>
      </w:r>
      <w:r w:rsidR="00406CDD">
        <w:t xml:space="preserve">Графически изменение длительностей спектра представлено на </w:t>
      </w:r>
      <w:proofErr w:type="gramStart"/>
      <w:r w:rsidR="00406CDD">
        <w:t>рис. ?</w:t>
      </w:r>
      <w:proofErr w:type="gramEnd"/>
      <w:r w:rsidR="00406CDD">
        <w:t xml:space="preserve">??. </w:t>
      </w:r>
    </w:p>
    <w:p w14:paraId="34BABBCA" w14:textId="2251CCE6" w:rsidR="00406CDD" w:rsidRDefault="00406CDD" w:rsidP="002C5411">
      <w:r w:rsidRPr="001E3972">
        <w:rPr>
          <w:noProof/>
        </w:rPr>
        <w:lastRenderedPageBreak/>
        <w:drawing>
          <wp:inline distT="0" distB="0" distL="0" distR="0" wp14:anchorId="28B4CA7E" wp14:editId="4B129102">
            <wp:extent cx="5271534" cy="3953956"/>
            <wp:effectExtent l="0" t="0" r="5715" b="8890"/>
            <wp:docPr id="58"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6608" cy="3957761"/>
                    </a:xfrm>
                    <a:prstGeom prst="rect">
                      <a:avLst/>
                    </a:prstGeom>
                    <a:noFill/>
                    <a:ln>
                      <a:noFill/>
                    </a:ln>
                  </pic:spPr>
                </pic:pic>
              </a:graphicData>
            </a:graphic>
          </wp:inline>
        </w:drawing>
      </w:r>
    </w:p>
    <w:p w14:paraId="372E5EDC" w14:textId="44E701B8" w:rsidR="00406CDD" w:rsidRDefault="00406CDD" w:rsidP="002C5411">
      <w:proofErr w:type="gramStart"/>
      <w:r>
        <w:t>Рис. ?</w:t>
      </w:r>
      <w:proofErr w:type="gramEnd"/>
      <w:r>
        <w:t xml:space="preserve">??. Зависимость ширины спектра от длительности импульса. </w:t>
      </w:r>
    </w:p>
    <w:p w14:paraId="4AFF5337" w14:textId="2FBEA85D" w:rsidR="00843AA3" w:rsidRDefault="00843AA3" w:rsidP="002C5411">
      <w:r>
        <w:br w:type="page"/>
      </w:r>
    </w:p>
    <w:p w14:paraId="404DD49F" w14:textId="2D0137C7" w:rsidR="00AF33E1" w:rsidRDefault="00843AA3" w:rsidP="00843AA3">
      <w:pPr>
        <w:pStyle w:val="2"/>
        <w:numPr>
          <w:ilvl w:val="0"/>
          <w:numId w:val="0"/>
        </w:numPr>
        <w:ind w:left="360"/>
      </w:pPr>
      <w:bookmarkStart w:id="75" w:name="_Toc167190223"/>
      <w:r>
        <w:lastRenderedPageBreak/>
        <w:t>Заключение</w:t>
      </w:r>
      <w:bookmarkEnd w:id="75"/>
    </w:p>
    <w:p w14:paraId="020B5F4A" w14:textId="638A9EC5" w:rsidR="00F32660" w:rsidRDefault="00F32660" w:rsidP="006638CA">
      <w:r>
        <w:t xml:space="preserve">В результате исследований были получены следующие результаты. </w:t>
      </w:r>
    </w:p>
    <w:p w14:paraId="57F9E65F" w14:textId="2CDF9505" w:rsidR="00E51B7E" w:rsidRDefault="00E51B7E" w:rsidP="00E51B7E">
      <w:pPr>
        <w:pStyle w:val="a1"/>
        <w:numPr>
          <w:ilvl w:val="0"/>
          <w:numId w:val="30"/>
        </w:numPr>
        <w:tabs>
          <w:tab w:val="left" w:pos="1134"/>
        </w:tabs>
        <w:ind w:left="0" w:firstLine="709"/>
      </w:pPr>
      <w:r>
        <w:t>разработан и протестирован макет генератора СКИ с двумя каналами управления;</w:t>
      </w:r>
    </w:p>
    <w:p w14:paraId="47E489D3" w14:textId="6FB64A3C" w:rsidR="00E51B7E" w:rsidRDefault="00E51B7E" w:rsidP="00E51B7E">
      <w:pPr>
        <w:pStyle w:val="a1"/>
        <w:numPr>
          <w:ilvl w:val="0"/>
          <w:numId w:val="30"/>
        </w:numPr>
        <w:tabs>
          <w:tab w:val="left" w:pos="1134"/>
        </w:tabs>
        <w:ind w:left="0" w:firstLine="709"/>
      </w:pPr>
      <w:r>
        <w:t>выполнены экспериментальные макеты СШП-сумматоров для сложения СКИ с тремя и пятью входами;</w:t>
      </w:r>
    </w:p>
    <w:p w14:paraId="3F4AC39A" w14:textId="69C7C9DA" w:rsidR="00E51B7E" w:rsidRDefault="00E51B7E" w:rsidP="00E51B7E">
      <w:pPr>
        <w:pStyle w:val="a1"/>
        <w:numPr>
          <w:ilvl w:val="0"/>
          <w:numId w:val="30"/>
        </w:numPr>
        <w:tabs>
          <w:tab w:val="left" w:pos="1134"/>
        </w:tabs>
        <w:ind w:left="0" w:firstLine="709"/>
      </w:pPr>
      <w:r>
        <w:t xml:space="preserve">разработан программно-аппаратный комплекс для автоматизации экспериментальных исследований генератора и оценки параметров импульсов. </w:t>
      </w:r>
    </w:p>
    <w:p w14:paraId="11D414B8" w14:textId="3DEB76DC" w:rsidR="006638CA" w:rsidRPr="006638CA" w:rsidRDefault="006638CA" w:rsidP="006638CA">
      <w:r w:rsidRPr="006638CA">
        <w:t>На генераторах СКИ с ДНЗ удалось получить импульсы со следующими параметрами:</w:t>
      </w:r>
    </w:p>
    <w:p w14:paraId="102B7EA2" w14:textId="77777777" w:rsidR="006638CA" w:rsidRPr="006638CA" w:rsidRDefault="006638CA" w:rsidP="006638CA">
      <w:pPr>
        <w:numPr>
          <w:ilvl w:val="0"/>
          <w:numId w:val="29"/>
        </w:numPr>
      </w:pPr>
      <w:r w:rsidRPr="006638CA">
        <w:t>Амплитуда: 40В;</w:t>
      </w:r>
    </w:p>
    <w:p w14:paraId="6FA5D1A2" w14:textId="77777777" w:rsidR="006638CA" w:rsidRPr="006638CA" w:rsidRDefault="006638CA" w:rsidP="006638CA">
      <w:pPr>
        <w:numPr>
          <w:ilvl w:val="0"/>
          <w:numId w:val="29"/>
        </w:numPr>
      </w:pPr>
      <w:r w:rsidRPr="006638CA">
        <w:t xml:space="preserve">Длительность 200 </w:t>
      </w:r>
      <w:proofErr w:type="spellStart"/>
      <w:r w:rsidRPr="006638CA">
        <w:t>пс</w:t>
      </w:r>
      <w:proofErr w:type="spellEnd"/>
      <w:r w:rsidRPr="006638CA">
        <w:t>;</w:t>
      </w:r>
    </w:p>
    <w:p w14:paraId="47682A50" w14:textId="77777777" w:rsidR="006638CA" w:rsidRPr="006638CA" w:rsidRDefault="006638CA" w:rsidP="006638CA">
      <w:pPr>
        <w:numPr>
          <w:ilvl w:val="0"/>
          <w:numId w:val="29"/>
        </w:numPr>
      </w:pPr>
      <w:r w:rsidRPr="006638CA">
        <w:t>Уровень звона 4%</w:t>
      </w:r>
    </w:p>
    <w:p w14:paraId="022C1FA6" w14:textId="77777777" w:rsidR="006638CA" w:rsidRPr="006638CA" w:rsidRDefault="006638CA" w:rsidP="006638CA">
      <w:pPr>
        <w:numPr>
          <w:ilvl w:val="0"/>
          <w:numId w:val="29"/>
        </w:numPr>
      </w:pPr>
      <w:r w:rsidRPr="006638CA">
        <w:t>Отклонение от идеальной формы (</w:t>
      </w:r>
      <w:r w:rsidRPr="006638CA">
        <w:rPr>
          <w:lang w:val="en-US"/>
        </w:rPr>
        <w:t>NMSE</w:t>
      </w:r>
      <w:r w:rsidRPr="006638CA">
        <w:t>) – 13дБ.</w:t>
      </w:r>
    </w:p>
    <w:p w14:paraId="423D7E28" w14:textId="56715F5F" w:rsidR="00CC3DBC" w:rsidRPr="00CC3DBC" w:rsidRDefault="00CC3DBC" w:rsidP="00CC3DBC">
      <w:r w:rsidRPr="00CC3DBC">
        <w:t>В комплексе были получены импульсы со следующими параметрами:</w:t>
      </w:r>
    </w:p>
    <w:p w14:paraId="4C1D9348" w14:textId="77777777" w:rsidR="00CC3DBC" w:rsidRPr="00CC3DBC" w:rsidRDefault="00CC3DBC" w:rsidP="00CC3DBC">
      <w:pPr>
        <w:numPr>
          <w:ilvl w:val="0"/>
          <w:numId w:val="28"/>
        </w:numPr>
      </w:pPr>
      <w:r w:rsidRPr="00CC3DBC">
        <w:t xml:space="preserve">импульс в форме моноцикла Гаусса с размахом амплитуды 42 В, длительность от пика до пика 200 </w:t>
      </w:r>
      <w:proofErr w:type="spellStart"/>
      <w:r w:rsidRPr="00CC3DBC">
        <w:t>пс</w:t>
      </w:r>
      <w:proofErr w:type="spellEnd"/>
      <w:r w:rsidRPr="00CC3DBC">
        <w:t xml:space="preserve"> и общей длительностью 700 </w:t>
      </w:r>
      <w:proofErr w:type="spellStart"/>
      <w:r w:rsidRPr="00CC3DBC">
        <w:t>пс</w:t>
      </w:r>
      <w:proofErr w:type="spellEnd"/>
      <w:r w:rsidRPr="00CC3DBC">
        <w:t>;</w:t>
      </w:r>
    </w:p>
    <w:p w14:paraId="25A80753" w14:textId="77777777" w:rsidR="00CC3DBC" w:rsidRPr="00CC3DBC" w:rsidRDefault="00CC3DBC" w:rsidP="00CC3DBC">
      <w:pPr>
        <w:numPr>
          <w:ilvl w:val="0"/>
          <w:numId w:val="28"/>
        </w:numPr>
      </w:pPr>
      <w:r w:rsidRPr="00CC3DBC">
        <w:t xml:space="preserve">Импульс Эрмита с амплитудой более 10 В и общей длительностью 300 </w:t>
      </w:r>
      <w:proofErr w:type="spellStart"/>
      <w:r w:rsidRPr="00CC3DBC">
        <w:t>пс</w:t>
      </w:r>
      <w:proofErr w:type="spellEnd"/>
      <w:r w:rsidRPr="00CC3DBC">
        <w:t>;</w:t>
      </w:r>
    </w:p>
    <w:p w14:paraId="3A2DD0A5" w14:textId="77777777" w:rsidR="00CC3DBC" w:rsidRPr="00CC3DBC" w:rsidRDefault="00CC3DBC" w:rsidP="00CC3DBC">
      <w:pPr>
        <w:numPr>
          <w:ilvl w:val="0"/>
          <w:numId w:val="28"/>
        </w:numPr>
      </w:pPr>
      <w:r w:rsidRPr="00CC3DBC">
        <w:t xml:space="preserve">дуплет Гаусса с размахом 24 В, длительностью от первого положительного пика до второго 1.2 </w:t>
      </w:r>
      <w:proofErr w:type="spellStart"/>
      <w:r w:rsidRPr="00CC3DBC">
        <w:t>нс</w:t>
      </w:r>
      <w:proofErr w:type="spellEnd"/>
      <w:r w:rsidRPr="00CC3DBC">
        <w:t xml:space="preserve"> и общей длительностью 2.4 </w:t>
      </w:r>
      <w:proofErr w:type="spellStart"/>
      <w:r w:rsidRPr="00CC3DBC">
        <w:t>нс</w:t>
      </w:r>
      <w:proofErr w:type="spellEnd"/>
      <w:r w:rsidRPr="00CC3DBC">
        <w:t xml:space="preserve">. </w:t>
      </w:r>
    </w:p>
    <w:p w14:paraId="0AAA2D73" w14:textId="77777777" w:rsidR="00CC3DBC" w:rsidRPr="00CC3DBC" w:rsidRDefault="00CC3DBC" w:rsidP="00CC3DBC">
      <w:r w:rsidRPr="00CC3DBC">
        <w:t>Возможности перестройки системы по ширине спектра составили порядка 30%</w:t>
      </w:r>
    </w:p>
    <w:p w14:paraId="22C585DE" w14:textId="77777777" w:rsidR="00CC3DBC" w:rsidRPr="00CC3DBC" w:rsidRDefault="00CC3DBC" w:rsidP="00CC3DBC"/>
    <w:p w14:paraId="29F51DFF" w14:textId="667DB4B3" w:rsidR="007F66A1" w:rsidRDefault="007F66A1" w:rsidP="002C5411">
      <w:pPr>
        <w:pStyle w:val="2"/>
        <w:numPr>
          <w:ilvl w:val="1"/>
          <w:numId w:val="25"/>
        </w:numPr>
      </w:pPr>
      <w:r>
        <w:br w:type="page"/>
      </w:r>
    </w:p>
    <w:p w14:paraId="2AEC289D" w14:textId="528F59EE" w:rsidR="007F66A1" w:rsidRDefault="007F66A1" w:rsidP="007F66A1">
      <w:pPr>
        <w:pStyle w:val="2"/>
        <w:numPr>
          <w:ilvl w:val="0"/>
          <w:numId w:val="0"/>
        </w:numPr>
      </w:pPr>
      <w:bookmarkStart w:id="76" w:name="_Toc167190224"/>
      <w:r>
        <w:lastRenderedPageBreak/>
        <w:t>Литература</w:t>
      </w:r>
      <w:bookmarkEnd w:id="76"/>
    </w:p>
    <w:p w14:paraId="7FA150E8" w14:textId="0BB49CB3" w:rsidR="007F66A1" w:rsidRDefault="007F66A1" w:rsidP="007F66A1">
      <w:pPr>
        <w:pStyle w:val="a1"/>
        <w:numPr>
          <w:ilvl w:val="0"/>
          <w:numId w:val="3"/>
        </w:numPr>
        <w:ind w:left="0" w:firstLine="709"/>
      </w:pPr>
      <w:r>
        <w:t xml:space="preserve">Пикосекундная импульсная техника / В. Н. Ильюшенко [и др.], под ред. В. Н. Ильюшенко </w:t>
      </w:r>
      <w:proofErr w:type="gramStart"/>
      <w:r>
        <w:t>–  Москва</w:t>
      </w:r>
      <w:proofErr w:type="gramEnd"/>
      <w:r>
        <w:t xml:space="preserve"> : Энергоатомиздат, 1993. – 386 с.</w:t>
      </w:r>
    </w:p>
    <w:p w14:paraId="6AA9D262" w14:textId="77777777" w:rsidR="007F66A1" w:rsidRDefault="007F66A1" w:rsidP="007F66A1">
      <w:pPr>
        <w:pStyle w:val="a1"/>
        <w:numPr>
          <w:ilvl w:val="0"/>
          <w:numId w:val="3"/>
        </w:numPr>
        <w:ind w:left="0" w:firstLine="709"/>
        <w:rPr>
          <w:lang w:val="en-US"/>
        </w:rPr>
      </w:pPr>
      <w:r>
        <w:rPr>
          <w:lang w:val="en-US"/>
        </w:rPr>
        <w:t xml:space="preserve">A. M. </w:t>
      </w:r>
      <w:proofErr w:type="spellStart"/>
      <w:r>
        <w:rPr>
          <w:lang w:val="en-US"/>
        </w:rPr>
        <w:t>Bobreshov</w:t>
      </w:r>
      <w:proofErr w:type="spellEnd"/>
      <w:r>
        <w:rPr>
          <w:lang w:val="en-US"/>
        </w:rPr>
        <w:t xml:space="preserve">, A. S. </w:t>
      </w:r>
      <w:proofErr w:type="spellStart"/>
      <w:r>
        <w:rPr>
          <w:lang w:val="en-US"/>
        </w:rPr>
        <w:t>Zhabin</w:t>
      </w:r>
      <w:proofErr w:type="spellEnd"/>
      <w:r>
        <w:rPr>
          <w:lang w:val="en-US"/>
        </w:rPr>
        <w:t xml:space="preserve">, A. D. </w:t>
      </w:r>
      <w:proofErr w:type="spellStart"/>
      <w:r>
        <w:rPr>
          <w:lang w:val="en-US"/>
        </w:rPr>
        <w:t>Ryazantsev</w:t>
      </w:r>
      <w:proofErr w:type="spellEnd"/>
      <w:r>
        <w:rPr>
          <w:lang w:val="en-US"/>
        </w:rPr>
        <w:t xml:space="preserve">, V. A. </w:t>
      </w:r>
      <w:proofErr w:type="spellStart"/>
      <w:r>
        <w:rPr>
          <w:lang w:val="en-US"/>
        </w:rPr>
        <w:t>Stepkin</w:t>
      </w:r>
      <w:proofErr w:type="spellEnd"/>
      <w:r>
        <w:rPr>
          <w:lang w:val="en-US"/>
        </w:rPr>
        <w:t xml:space="preserve"> and G. K. </w:t>
      </w:r>
      <w:proofErr w:type="spellStart"/>
      <w:r>
        <w:rPr>
          <w:lang w:val="en-US"/>
        </w:rPr>
        <w:t>Uskov</w:t>
      </w:r>
      <w:proofErr w:type="spellEnd"/>
      <w:r>
        <w:rPr>
          <w:lang w:val="en-US"/>
        </w:rPr>
        <w:t xml:space="preserve">, "Improvement of ultrashort pulses by serial connection of step recovery diodes," in IEEE Microwave and Wireless Components Letters, vol. 31, no. 2, pp. 204-206, Feb. 2021, </w:t>
      </w:r>
      <w:proofErr w:type="spellStart"/>
      <w:r>
        <w:rPr>
          <w:lang w:val="en-US"/>
        </w:rPr>
        <w:t>doi</w:t>
      </w:r>
      <w:proofErr w:type="spellEnd"/>
      <w:r>
        <w:rPr>
          <w:lang w:val="en-US"/>
        </w:rPr>
        <w:t>: 10.1109/LMWC.2020.3046925.</w:t>
      </w:r>
    </w:p>
    <w:p w14:paraId="0FF8EE6B" w14:textId="77777777" w:rsidR="007F66A1" w:rsidRDefault="007F66A1" w:rsidP="007F66A1">
      <w:pPr>
        <w:pStyle w:val="a1"/>
        <w:numPr>
          <w:ilvl w:val="0"/>
          <w:numId w:val="3"/>
        </w:numPr>
        <w:ind w:left="0" w:firstLine="709"/>
        <w:rPr>
          <w:lang w:val="en-US"/>
        </w:rPr>
      </w:pPr>
      <w:r>
        <w:rPr>
          <w:lang w:val="en-US"/>
        </w:rPr>
        <w:t xml:space="preserve">A. M. </w:t>
      </w:r>
      <w:proofErr w:type="spellStart"/>
      <w:r>
        <w:rPr>
          <w:lang w:val="en-US"/>
        </w:rPr>
        <w:t>Bobreshov</w:t>
      </w:r>
      <w:proofErr w:type="spellEnd"/>
      <w:r>
        <w:rPr>
          <w:lang w:val="en-US"/>
        </w:rPr>
        <w:t xml:space="preserve">, A. S. </w:t>
      </w:r>
      <w:proofErr w:type="spellStart"/>
      <w:r>
        <w:rPr>
          <w:lang w:val="en-US"/>
        </w:rPr>
        <w:t>Zhabin</w:t>
      </w:r>
      <w:proofErr w:type="spellEnd"/>
      <w:r>
        <w:rPr>
          <w:lang w:val="en-US"/>
        </w:rPr>
        <w:t xml:space="preserve">, V. A. </w:t>
      </w:r>
      <w:proofErr w:type="spellStart"/>
      <w:r>
        <w:rPr>
          <w:lang w:val="en-US"/>
        </w:rPr>
        <w:t>Stepkin</w:t>
      </w:r>
      <w:proofErr w:type="spellEnd"/>
      <w:r>
        <w:rPr>
          <w:lang w:val="en-US"/>
        </w:rPr>
        <w:t xml:space="preserve"> and G. K. </w:t>
      </w:r>
      <w:proofErr w:type="spellStart"/>
      <w:r>
        <w:rPr>
          <w:lang w:val="en-US"/>
        </w:rPr>
        <w:t>Uskov</w:t>
      </w:r>
      <w:proofErr w:type="spellEnd"/>
      <w:r>
        <w:rPr>
          <w:lang w:val="en-US"/>
        </w:rPr>
        <w:t xml:space="preserve"> “Novel Tunable Ultrashort Pulse Generator </w:t>
      </w:r>
      <w:proofErr w:type="gramStart"/>
      <w:r>
        <w:rPr>
          <w:lang w:val="en-US"/>
        </w:rPr>
        <w:t>With</w:t>
      </w:r>
      <w:proofErr w:type="gramEnd"/>
      <w:r>
        <w:rPr>
          <w:lang w:val="en-US"/>
        </w:rPr>
        <w:t xml:space="preserve"> High Amplitude and Low Ringing Level”, IEEE </w:t>
      </w:r>
      <w:proofErr w:type="spellStart"/>
      <w:r>
        <w:rPr>
          <w:lang w:val="en-US"/>
        </w:rPr>
        <w:t>Microw</w:t>
      </w:r>
      <w:proofErr w:type="spellEnd"/>
      <w:r>
        <w:rPr>
          <w:lang w:val="en-US"/>
        </w:rPr>
        <w:t xml:space="preserve">. </w:t>
      </w:r>
      <w:r>
        <w:t>Wireless Compon. Lett., vol. 27, no. 11, pp. 1013–1015, November 2017</w:t>
      </w:r>
      <w:r>
        <w:rPr>
          <w:lang w:val="en-US"/>
        </w:rPr>
        <w:t xml:space="preserve">. </w:t>
      </w:r>
    </w:p>
    <w:p w14:paraId="5BDF392A" w14:textId="77777777" w:rsidR="007F66A1" w:rsidRDefault="007F66A1" w:rsidP="007F66A1">
      <w:pPr>
        <w:pStyle w:val="a1"/>
        <w:numPr>
          <w:ilvl w:val="0"/>
          <w:numId w:val="3"/>
        </w:numPr>
        <w:ind w:left="0" w:firstLine="709"/>
        <w:rPr>
          <w:lang w:val="en-US"/>
        </w:rPr>
      </w:pPr>
      <w:r>
        <w:rPr>
          <w:lang w:val="en-US"/>
        </w:rPr>
        <w:t xml:space="preserve">P. Krishnaswamy, A. </w:t>
      </w:r>
      <w:proofErr w:type="spellStart"/>
      <w:r>
        <w:rPr>
          <w:lang w:val="en-US"/>
        </w:rPr>
        <w:t>Kuthi</w:t>
      </w:r>
      <w:proofErr w:type="spellEnd"/>
      <w:r>
        <w:rPr>
          <w:lang w:val="en-US"/>
        </w:rPr>
        <w:t xml:space="preserve">, P. T. Vernier and M. A. Gundersen, "Compact </w:t>
      </w:r>
      <w:proofErr w:type="spellStart"/>
      <w:r>
        <w:rPr>
          <w:lang w:val="en-US"/>
        </w:rPr>
        <w:t>Subnanosecond</w:t>
      </w:r>
      <w:proofErr w:type="spellEnd"/>
      <w:r>
        <w:rPr>
          <w:lang w:val="en-US"/>
        </w:rPr>
        <w:t xml:space="preserve"> Pulse Generator Using Avalanche Transistors for Cell </w:t>
      </w:r>
      <w:proofErr w:type="spellStart"/>
      <w:r>
        <w:rPr>
          <w:lang w:val="en-US"/>
        </w:rPr>
        <w:t>Electroperturbation</w:t>
      </w:r>
      <w:proofErr w:type="spellEnd"/>
      <w:r>
        <w:rPr>
          <w:lang w:val="en-US"/>
        </w:rPr>
        <w:t xml:space="preserve"> Studies," in IEEE Transactions on Dielectrics and Electrical Insulation, vol. 14, no. 4, pp. 873-877, Aug. 2007</w:t>
      </w:r>
    </w:p>
    <w:p w14:paraId="1DA0E63D" w14:textId="77777777" w:rsidR="007F66A1" w:rsidRDefault="007F66A1" w:rsidP="007F66A1">
      <w:pPr>
        <w:pStyle w:val="a1"/>
        <w:numPr>
          <w:ilvl w:val="0"/>
          <w:numId w:val="3"/>
        </w:numPr>
        <w:ind w:left="0" w:firstLine="709"/>
        <w:rPr>
          <w:lang w:val="en-US"/>
        </w:rPr>
      </w:pPr>
      <w:r>
        <w:rPr>
          <w:lang w:val="en-US"/>
        </w:rPr>
        <w:t xml:space="preserve">I. V. </w:t>
      </w:r>
      <w:proofErr w:type="spellStart"/>
      <w:r>
        <w:rPr>
          <w:lang w:val="en-US"/>
        </w:rPr>
        <w:t>Grekhov</w:t>
      </w:r>
      <w:proofErr w:type="spellEnd"/>
      <w:r>
        <w:rPr>
          <w:lang w:val="en-US"/>
        </w:rPr>
        <w:t xml:space="preserve">, S. V. </w:t>
      </w:r>
      <w:proofErr w:type="spellStart"/>
      <w:r>
        <w:rPr>
          <w:lang w:val="en-US"/>
        </w:rPr>
        <w:t>Korotkov</w:t>
      </w:r>
      <w:proofErr w:type="spellEnd"/>
      <w:r>
        <w:rPr>
          <w:lang w:val="en-US"/>
        </w:rPr>
        <w:t xml:space="preserve">, A. L. </w:t>
      </w:r>
      <w:proofErr w:type="spellStart"/>
      <w:r>
        <w:rPr>
          <w:lang w:val="en-US"/>
        </w:rPr>
        <w:t>Stepaniants</w:t>
      </w:r>
      <w:proofErr w:type="spellEnd"/>
      <w:r>
        <w:rPr>
          <w:lang w:val="en-US"/>
        </w:rPr>
        <w:t xml:space="preserve">, D. V. </w:t>
      </w:r>
      <w:proofErr w:type="spellStart"/>
      <w:r>
        <w:rPr>
          <w:lang w:val="en-US"/>
        </w:rPr>
        <w:t>Khristyuk</w:t>
      </w:r>
      <w:proofErr w:type="spellEnd"/>
      <w:r>
        <w:rPr>
          <w:lang w:val="en-US"/>
        </w:rPr>
        <w:t xml:space="preserve">, V. B. </w:t>
      </w:r>
      <w:proofErr w:type="spellStart"/>
      <w:r>
        <w:rPr>
          <w:lang w:val="en-US"/>
        </w:rPr>
        <w:t>Voronkov</w:t>
      </w:r>
      <w:proofErr w:type="spellEnd"/>
      <w:r>
        <w:rPr>
          <w:lang w:val="en-US"/>
        </w:rPr>
        <w:t xml:space="preserve"> and Y. V. </w:t>
      </w:r>
      <w:proofErr w:type="spellStart"/>
      <w:r>
        <w:rPr>
          <w:lang w:val="en-US"/>
        </w:rPr>
        <w:t>Aristov</w:t>
      </w:r>
      <w:proofErr w:type="spellEnd"/>
      <w:r>
        <w:rPr>
          <w:lang w:val="en-US"/>
        </w:rPr>
        <w:t xml:space="preserve">, "High-power semiconductor-based nano and </w:t>
      </w:r>
      <w:proofErr w:type="spellStart"/>
      <w:r>
        <w:rPr>
          <w:lang w:val="en-US"/>
        </w:rPr>
        <w:t>subnanosecond</w:t>
      </w:r>
      <w:proofErr w:type="spellEnd"/>
      <w:r>
        <w:rPr>
          <w:lang w:val="en-US"/>
        </w:rPr>
        <w:t xml:space="preserve"> pulse Generator with a low delay time," in IEEE Transactions on Plasma Science, vol. 33, no. 4, pp. 1240-1244, Aug. 2005</w:t>
      </w:r>
    </w:p>
    <w:p w14:paraId="40AD6DCE" w14:textId="77777777" w:rsidR="007F66A1" w:rsidRDefault="007F66A1" w:rsidP="007F66A1">
      <w:pPr>
        <w:pStyle w:val="a1"/>
        <w:numPr>
          <w:ilvl w:val="0"/>
          <w:numId w:val="3"/>
        </w:numPr>
        <w:ind w:left="0" w:firstLine="709"/>
        <w:rPr>
          <w:lang w:val="en-US"/>
        </w:rPr>
      </w:pPr>
      <w:r>
        <w:rPr>
          <w:lang w:val="en-US"/>
        </w:rPr>
        <w:t xml:space="preserve">A. De Angelis, M. </w:t>
      </w:r>
      <w:proofErr w:type="spellStart"/>
      <w:r>
        <w:rPr>
          <w:lang w:val="en-US"/>
        </w:rPr>
        <w:t>Dionigi</w:t>
      </w:r>
      <w:proofErr w:type="spellEnd"/>
      <w:r>
        <w:rPr>
          <w:lang w:val="en-US"/>
        </w:rPr>
        <w:t xml:space="preserve">, R. </w:t>
      </w:r>
      <w:proofErr w:type="spellStart"/>
      <w:r>
        <w:rPr>
          <w:lang w:val="en-US"/>
        </w:rPr>
        <w:t>Giglietti</w:t>
      </w:r>
      <w:proofErr w:type="spellEnd"/>
      <w:r>
        <w:rPr>
          <w:lang w:val="en-US"/>
        </w:rPr>
        <w:t xml:space="preserve"> and P. Carbone, "Experimental Comparison of Low-Cost Sub-Nanosecond Pulse Generators," in IEEE Transactions on Instrumentation and Measurement, vol. 60, no. 1, pp. 310-318, Jan. 2011</w:t>
      </w:r>
    </w:p>
    <w:p w14:paraId="585A41CA" w14:textId="77777777" w:rsidR="007F66A1" w:rsidRDefault="007F66A1" w:rsidP="007F66A1">
      <w:pPr>
        <w:pStyle w:val="a1"/>
        <w:numPr>
          <w:ilvl w:val="0"/>
          <w:numId w:val="3"/>
        </w:numPr>
        <w:ind w:left="0" w:firstLine="709"/>
        <w:rPr>
          <w:lang w:val="en-US"/>
        </w:rPr>
      </w:pPr>
      <w:r>
        <w:rPr>
          <w:lang w:val="en-US"/>
        </w:rPr>
        <w:t xml:space="preserve">T. </w:t>
      </w:r>
      <w:proofErr w:type="spellStart"/>
      <w:r>
        <w:rPr>
          <w:lang w:val="en-US"/>
        </w:rPr>
        <w:t>Toyooka</w:t>
      </w:r>
      <w:proofErr w:type="spellEnd"/>
      <w:r>
        <w:rPr>
          <w:lang w:val="en-US"/>
        </w:rPr>
        <w:t xml:space="preserve"> and Y. </w:t>
      </w:r>
      <w:proofErr w:type="spellStart"/>
      <w:r>
        <w:rPr>
          <w:lang w:val="en-US"/>
        </w:rPr>
        <w:t>Minamitani</w:t>
      </w:r>
      <w:proofErr w:type="spellEnd"/>
      <w:r>
        <w:rPr>
          <w:lang w:val="en-US"/>
        </w:rPr>
        <w:t xml:space="preserve">, "Development of a cluster burst pulse generator based on a SOS diode switch for </w:t>
      </w:r>
      <w:proofErr w:type="spellStart"/>
      <w:r>
        <w:rPr>
          <w:lang w:val="en-US"/>
        </w:rPr>
        <w:t>bioelectrics</w:t>
      </w:r>
      <w:proofErr w:type="spellEnd"/>
      <w:r>
        <w:rPr>
          <w:lang w:val="en-US"/>
        </w:rPr>
        <w:t xml:space="preserve"> applications," 2011 IEEE Pulsed Power Conference, Chicago, IL, USA, 2011, pp. 1186-1189</w:t>
      </w:r>
    </w:p>
    <w:p w14:paraId="199AC6F0" w14:textId="77777777" w:rsidR="007F66A1" w:rsidRDefault="007F66A1" w:rsidP="007F66A1">
      <w:pPr>
        <w:pStyle w:val="a1"/>
        <w:numPr>
          <w:ilvl w:val="0"/>
          <w:numId w:val="3"/>
        </w:numPr>
        <w:ind w:left="0" w:firstLine="709"/>
        <w:rPr>
          <w:lang w:val="en-US"/>
        </w:rPr>
      </w:pPr>
      <w:r>
        <w:rPr>
          <w:lang w:val="en-US"/>
        </w:rPr>
        <w:t xml:space="preserve">Z. Pei, X. Li, Q. Zhang, Z. Wu, Y. Zhao and X. Chen, "Development of a high voltage, 240ps pulse generator in GIS for PD testing," 2018 IEEE International Power Modulator and High Voltage Conference (IPMHVC), Jackson, WY, USA, 2018, pp. 261-263, </w:t>
      </w:r>
      <w:proofErr w:type="spellStart"/>
      <w:r>
        <w:rPr>
          <w:lang w:val="en-US"/>
        </w:rPr>
        <w:t>doi</w:t>
      </w:r>
      <w:proofErr w:type="spellEnd"/>
      <w:r>
        <w:rPr>
          <w:lang w:val="en-US"/>
        </w:rPr>
        <w:t>: 10.1109/IPMHVC.2018.8936712.</w:t>
      </w:r>
    </w:p>
    <w:p w14:paraId="61CEB5E2" w14:textId="77777777" w:rsidR="007F66A1" w:rsidRDefault="007F66A1" w:rsidP="007F66A1">
      <w:pPr>
        <w:pStyle w:val="a1"/>
        <w:numPr>
          <w:ilvl w:val="0"/>
          <w:numId w:val="3"/>
        </w:numPr>
        <w:ind w:left="0" w:firstLine="709"/>
        <w:rPr>
          <w:lang w:val="en-US"/>
        </w:rPr>
      </w:pPr>
      <w:r>
        <w:rPr>
          <w:lang w:val="en-US"/>
        </w:rPr>
        <w:lastRenderedPageBreak/>
        <w:t xml:space="preserve">G. G. Denisov, M. N. </w:t>
      </w:r>
      <w:proofErr w:type="spellStart"/>
      <w:r>
        <w:rPr>
          <w:lang w:val="en-US"/>
        </w:rPr>
        <w:t>Vilkov</w:t>
      </w:r>
      <w:proofErr w:type="spellEnd"/>
      <w:r>
        <w:rPr>
          <w:lang w:val="en-US"/>
        </w:rPr>
        <w:t xml:space="preserve">, A. S. </w:t>
      </w:r>
      <w:proofErr w:type="spellStart"/>
      <w:r>
        <w:rPr>
          <w:lang w:val="en-US"/>
        </w:rPr>
        <w:t>Sergeev</w:t>
      </w:r>
      <w:proofErr w:type="spellEnd"/>
      <w:r>
        <w:rPr>
          <w:lang w:val="en-US"/>
        </w:rPr>
        <w:t xml:space="preserve">, S. V. </w:t>
      </w:r>
      <w:proofErr w:type="spellStart"/>
      <w:proofErr w:type="gramStart"/>
      <w:r>
        <w:rPr>
          <w:lang w:val="en-US"/>
        </w:rPr>
        <w:t>Samsonov</w:t>
      </w:r>
      <w:proofErr w:type="spellEnd"/>
      <w:r>
        <w:rPr>
          <w:lang w:val="en-US"/>
        </w:rPr>
        <w:t xml:space="preserve"> ,</w:t>
      </w:r>
      <w:proofErr w:type="gramEnd"/>
      <w:r>
        <w:rPr>
          <w:lang w:val="en-US"/>
        </w:rPr>
        <w:t xml:space="preserve"> A. M. Malkin, and V. </w:t>
      </w:r>
      <w:proofErr w:type="spellStart"/>
      <w:r>
        <w:rPr>
          <w:lang w:val="en-US"/>
        </w:rPr>
        <w:t>Zotova</w:t>
      </w:r>
      <w:proofErr w:type="spellEnd"/>
      <w:r>
        <w:rPr>
          <w:lang w:val="en-US"/>
        </w:rPr>
        <w:t xml:space="preserve"> «Nonlinear Cyclotron Resonance Absorber for a Microwave </w:t>
      </w:r>
      <w:proofErr w:type="spellStart"/>
      <w:r>
        <w:rPr>
          <w:lang w:val="en-US"/>
        </w:rPr>
        <w:t>Subnanosecond</w:t>
      </w:r>
      <w:proofErr w:type="spellEnd"/>
      <w:r>
        <w:rPr>
          <w:lang w:val="en-US"/>
        </w:rPr>
        <w:t xml:space="preserve"> Pulse Generator Powered by a Helical-Waveguide Gyrotron Traveling-Wave Tube», Physical Review Applied vol. 13, </w:t>
      </w:r>
      <w:proofErr w:type="spellStart"/>
      <w:r>
        <w:rPr>
          <w:lang w:val="en-US"/>
        </w:rPr>
        <w:t>iss</w:t>
      </w:r>
      <w:proofErr w:type="spellEnd"/>
      <w:r>
        <w:rPr>
          <w:lang w:val="en-US"/>
        </w:rPr>
        <w:t>. 4, 2020, pp. 1-10.</w:t>
      </w:r>
    </w:p>
    <w:p w14:paraId="522490FE" w14:textId="77777777" w:rsidR="007F66A1" w:rsidRDefault="007F66A1" w:rsidP="007F66A1">
      <w:pPr>
        <w:pStyle w:val="a1"/>
        <w:numPr>
          <w:ilvl w:val="0"/>
          <w:numId w:val="3"/>
        </w:numPr>
        <w:ind w:left="0" w:firstLine="709"/>
        <w:rPr>
          <w:lang w:val="en-US"/>
        </w:rPr>
      </w:pPr>
      <w:r>
        <w:rPr>
          <w:lang w:val="en-US"/>
        </w:rPr>
        <w:t xml:space="preserve">I. V. </w:t>
      </w:r>
      <w:proofErr w:type="spellStart"/>
      <w:r>
        <w:rPr>
          <w:lang w:val="en-US"/>
        </w:rPr>
        <w:t>Grekhov</w:t>
      </w:r>
      <w:proofErr w:type="spellEnd"/>
      <w:r>
        <w:rPr>
          <w:lang w:val="en-US"/>
        </w:rPr>
        <w:t xml:space="preserve">, "Pulse Power Generation in Nano- and </w:t>
      </w:r>
      <w:proofErr w:type="spellStart"/>
      <w:r>
        <w:rPr>
          <w:lang w:val="en-US"/>
        </w:rPr>
        <w:t>Subnanosecond</w:t>
      </w:r>
      <w:proofErr w:type="spellEnd"/>
      <w:r>
        <w:rPr>
          <w:lang w:val="en-US"/>
        </w:rPr>
        <w:t xml:space="preserve"> Range by Means of Ionizing Fronts in Semiconductors: The State of the Art and Future Prospects," in IEEE Transactions on Plasma Science, vol. 38, no. 5, pp. 1118-1123, May 2010</w:t>
      </w:r>
    </w:p>
    <w:p w14:paraId="5FDB3DB5" w14:textId="77777777" w:rsidR="007F66A1" w:rsidRDefault="007F66A1" w:rsidP="007F66A1">
      <w:pPr>
        <w:pStyle w:val="a1"/>
        <w:numPr>
          <w:ilvl w:val="0"/>
          <w:numId w:val="3"/>
        </w:numPr>
        <w:ind w:left="0" w:firstLine="709"/>
        <w:rPr>
          <w:lang w:val="en-US"/>
        </w:rPr>
      </w:pPr>
      <w:r>
        <w:rPr>
          <w:lang w:val="en-US"/>
        </w:rPr>
        <w:t xml:space="preserve">Qing Wang and </w:t>
      </w:r>
      <w:proofErr w:type="spellStart"/>
      <w:r>
        <w:rPr>
          <w:lang w:val="en-US"/>
        </w:rPr>
        <w:t>Jianping</w:t>
      </w:r>
      <w:proofErr w:type="spellEnd"/>
      <w:r>
        <w:rPr>
          <w:lang w:val="en-US"/>
        </w:rPr>
        <w:t xml:space="preserve"> Yao, "Switchable optical UWB monocycle and doublet generation using a reconfigurable photonic microwave delay-line filter," Opt. Express 15, 14667-14672 (2007)</w:t>
      </w:r>
    </w:p>
    <w:p w14:paraId="1D350881" w14:textId="77777777" w:rsidR="006C35CA" w:rsidRDefault="006C35CA" w:rsidP="006C35CA">
      <w:pPr>
        <w:pStyle w:val="a1"/>
        <w:numPr>
          <w:ilvl w:val="0"/>
          <w:numId w:val="3"/>
        </w:numPr>
        <w:ind w:left="0" w:firstLine="709"/>
        <w:rPr>
          <w:lang w:val="en-US"/>
        </w:rPr>
      </w:pPr>
      <w:r>
        <w:rPr>
          <w:lang w:val="en-US"/>
        </w:rPr>
        <w:t xml:space="preserve">H. </w:t>
      </w:r>
      <w:proofErr w:type="spellStart"/>
      <w:r>
        <w:rPr>
          <w:lang w:val="en-US"/>
        </w:rPr>
        <w:t>Öztürk</w:t>
      </w:r>
      <w:proofErr w:type="spellEnd"/>
      <w:r>
        <w:rPr>
          <w:lang w:val="en-US"/>
        </w:rPr>
        <w:t xml:space="preserve">, K. </w:t>
      </w:r>
      <w:proofErr w:type="spellStart"/>
      <w:r>
        <w:rPr>
          <w:lang w:val="en-US"/>
        </w:rPr>
        <w:t>Yeğin</w:t>
      </w:r>
      <w:proofErr w:type="spellEnd"/>
      <w:r>
        <w:rPr>
          <w:lang w:val="en-US"/>
        </w:rPr>
        <w:t xml:space="preserve"> and H. </w:t>
      </w:r>
      <w:proofErr w:type="spellStart"/>
      <w:r>
        <w:rPr>
          <w:lang w:val="en-US"/>
        </w:rPr>
        <w:t>Nazlı</w:t>
      </w:r>
      <w:proofErr w:type="spellEnd"/>
      <w:r>
        <w:rPr>
          <w:lang w:val="en-US"/>
        </w:rPr>
        <w:t>, "High Fidelity Gaussian Monocycle Generation Using Microstrip Lines," in IEEE Microwave and Wireless Components Letters, vol. 24, no. 10, pp. 722-724, Oct. 2014</w:t>
      </w:r>
    </w:p>
    <w:p w14:paraId="1693FE21" w14:textId="77777777" w:rsidR="006C35CA" w:rsidRDefault="006C35CA" w:rsidP="006C35CA">
      <w:pPr>
        <w:pStyle w:val="a1"/>
        <w:numPr>
          <w:ilvl w:val="0"/>
          <w:numId w:val="3"/>
        </w:numPr>
        <w:ind w:left="0" w:firstLine="709"/>
        <w:rPr>
          <w:lang w:val="en-US"/>
        </w:rPr>
      </w:pPr>
      <w:proofErr w:type="spellStart"/>
      <w:r>
        <w:rPr>
          <w:lang w:val="en-US"/>
        </w:rPr>
        <w:t>Jeongwoo</w:t>
      </w:r>
      <w:proofErr w:type="spellEnd"/>
      <w:r>
        <w:rPr>
          <w:lang w:val="en-US"/>
        </w:rPr>
        <w:t xml:space="preserve"> Han and Cam Nguyen, "A new ultra-wideband, ultra-short monocycle pulse generator with reduced ringing," in IEEE Microwave and Wireless Components Letters, vol. 12, no. 6, pp. 206-208, June 2002</w:t>
      </w:r>
    </w:p>
    <w:p w14:paraId="4688F37B" w14:textId="77777777" w:rsidR="006C35CA" w:rsidRDefault="006C35CA" w:rsidP="006C35CA">
      <w:pPr>
        <w:pStyle w:val="a1"/>
        <w:numPr>
          <w:ilvl w:val="0"/>
          <w:numId w:val="3"/>
        </w:numPr>
        <w:ind w:left="0" w:firstLine="709"/>
        <w:rPr>
          <w:lang w:val="en-US"/>
        </w:rPr>
      </w:pPr>
      <w:r>
        <w:rPr>
          <w:lang w:val="en-US"/>
        </w:rPr>
        <w:t>F. Zito, D. Pepe and D. Zito, "UWB CMOS Monocycle Pulse Generator," in IEEE Transactions on Circuits and Systems I: Regular Papers, vol. 57, no. 10, pp. 2654-2664, Oct. 2010</w:t>
      </w:r>
    </w:p>
    <w:p w14:paraId="0EF19811" w14:textId="77777777" w:rsidR="006C35CA" w:rsidRDefault="006C35CA" w:rsidP="006C35CA">
      <w:pPr>
        <w:pStyle w:val="a1"/>
        <w:numPr>
          <w:ilvl w:val="0"/>
          <w:numId w:val="3"/>
        </w:numPr>
        <w:ind w:left="0" w:firstLine="709"/>
        <w:rPr>
          <w:lang w:val="en-US"/>
        </w:rPr>
      </w:pPr>
      <w:r>
        <w:rPr>
          <w:lang w:val="en-US"/>
        </w:rPr>
        <w:t>E. J. Wilkinson, "An N-Way Hybrid Power Divider," in IRE Transactions on Microwave Theory and Techniques, vol. 8, no. 1, pp. 116-118, January 1960</w:t>
      </w:r>
    </w:p>
    <w:p w14:paraId="65638A9B" w14:textId="77777777" w:rsidR="006C35CA" w:rsidRDefault="006C35CA" w:rsidP="006C35CA">
      <w:pPr>
        <w:pStyle w:val="a1"/>
        <w:numPr>
          <w:ilvl w:val="0"/>
          <w:numId w:val="3"/>
        </w:numPr>
        <w:ind w:left="0" w:firstLine="709"/>
      </w:pPr>
      <w:r>
        <w:t xml:space="preserve">Величкина А. С., Елфимов А. Е., Смусева К. В., Усков Г. </w:t>
      </w:r>
      <w:r>
        <w:rPr>
          <w:lang w:val="en-US"/>
        </w:rPr>
        <w:t>K</w:t>
      </w:r>
      <w:r>
        <w:t>. Расширение частотного диапазона сумматора Уилкинсона для формирования сверхкоротких импульсов// Радиолокация, навигация, связь: XXV</w:t>
      </w:r>
      <w:r>
        <w:rPr>
          <w:lang w:val="en-US"/>
        </w:rPr>
        <w:t>III</w:t>
      </w:r>
      <w:r>
        <w:t xml:space="preserve"> Международная научно-техническая конференция. 202</w:t>
      </w:r>
      <w:r>
        <w:rPr>
          <w:lang w:val="en-US"/>
        </w:rPr>
        <w:t>2</w:t>
      </w:r>
      <w:r>
        <w:t xml:space="preserve">. Т. </w:t>
      </w:r>
      <w:r>
        <w:rPr>
          <w:lang w:val="en-US"/>
        </w:rPr>
        <w:t>4</w:t>
      </w:r>
      <w:r>
        <w:t>. С. 315-322.</w:t>
      </w:r>
    </w:p>
    <w:p w14:paraId="36C9529F" w14:textId="00FEA583" w:rsidR="006C35CA" w:rsidRDefault="006C35CA" w:rsidP="006C35CA">
      <w:pPr>
        <w:pStyle w:val="a1"/>
        <w:numPr>
          <w:ilvl w:val="0"/>
          <w:numId w:val="3"/>
        </w:numPr>
        <w:ind w:left="0" w:firstLine="709"/>
        <w:rPr>
          <w:lang w:val="en-US"/>
        </w:rPr>
      </w:pPr>
      <w:proofErr w:type="spellStart"/>
      <w:r>
        <w:rPr>
          <w:lang w:val="en-US"/>
        </w:rPr>
        <w:t>Protiva</w:t>
      </w:r>
      <w:proofErr w:type="spellEnd"/>
      <w:r>
        <w:rPr>
          <w:lang w:val="en-US"/>
        </w:rPr>
        <w:t xml:space="preserve">, P., </w:t>
      </w:r>
      <w:proofErr w:type="spellStart"/>
      <w:r>
        <w:rPr>
          <w:lang w:val="en-US"/>
        </w:rPr>
        <w:t>Mrkvica</w:t>
      </w:r>
      <w:proofErr w:type="spellEnd"/>
      <w:r>
        <w:rPr>
          <w:lang w:val="en-US"/>
        </w:rPr>
        <w:t xml:space="preserve">, J. and </w:t>
      </w:r>
      <w:proofErr w:type="spellStart"/>
      <w:r>
        <w:rPr>
          <w:lang w:val="en-US"/>
        </w:rPr>
        <w:t>Macháč</w:t>
      </w:r>
      <w:proofErr w:type="spellEnd"/>
      <w:r>
        <w:rPr>
          <w:lang w:val="en-US"/>
        </w:rPr>
        <w:t xml:space="preserve">, J. (2010), A compact step recovery diode </w:t>
      </w:r>
      <w:proofErr w:type="spellStart"/>
      <w:r>
        <w:rPr>
          <w:lang w:val="en-US"/>
        </w:rPr>
        <w:t>subnanosecond</w:t>
      </w:r>
      <w:proofErr w:type="spellEnd"/>
      <w:r>
        <w:rPr>
          <w:lang w:val="en-US"/>
        </w:rPr>
        <w:t xml:space="preserve"> pulse generator. </w:t>
      </w:r>
      <w:proofErr w:type="spellStart"/>
      <w:r>
        <w:rPr>
          <w:lang w:val="en-US"/>
        </w:rPr>
        <w:t>Microw</w:t>
      </w:r>
      <w:proofErr w:type="spellEnd"/>
      <w:r>
        <w:rPr>
          <w:lang w:val="en-US"/>
        </w:rPr>
        <w:t>. Opt. Technol. Lett., 52: 438-440.</w:t>
      </w:r>
    </w:p>
    <w:p w14:paraId="64737055" w14:textId="77777777" w:rsidR="006C35CA" w:rsidRDefault="006C35CA" w:rsidP="006C35CA">
      <w:pPr>
        <w:pStyle w:val="a1"/>
        <w:numPr>
          <w:ilvl w:val="0"/>
          <w:numId w:val="3"/>
        </w:numPr>
        <w:ind w:left="0" w:firstLine="851"/>
      </w:pPr>
      <w:r>
        <w:lastRenderedPageBreak/>
        <w:t>Решение Федеральной комиссии по связи (FCC) США № FCC 02-48 от 14.02.2002.</w:t>
      </w:r>
    </w:p>
    <w:p w14:paraId="3BA94D2A" w14:textId="77777777" w:rsidR="006C35CA" w:rsidRDefault="006C35CA" w:rsidP="006C35CA">
      <w:pPr>
        <w:pStyle w:val="a1"/>
        <w:numPr>
          <w:ilvl w:val="0"/>
          <w:numId w:val="3"/>
        </w:numPr>
        <w:ind w:left="0" w:firstLine="851"/>
      </w:pPr>
      <w:r>
        <w:t>Балзовский Е. В. Уменьшение потерь в сверхширокополосной антенной решётке при синхронном сложении коротких импульсов / Е. В. Балзовский, Ю. И. Буянов, В. И. Кошелев, Э. С. Некрасов // доклад в рамках VIII Международная научно-практическая конференция в рамках Международного форума «Интеллектуальные системы 4-й промышленной революции» – 2017 г</w:t>
      </w:r>
    </w:p>
    <w:p w14:paraId="69020764" w14:textId="77777777" w:rsidR="006C35CA" w:rsidRDefault="006C35CA" w:rsidP="006C35CA">
      <w:pPr>
        <w:pStyle w:val="a1"/>
        <w:numPr>
          <w:ilvl w:val="0"/>
          <w:numId w:val="3"/>
        </w:numPr>
        <w:ind w:left="0" w:firstLine="851"/>
        <w:rPr>
          <w:lang w:val="en-US"/>
        </w:rPr>
      </w:pPr>
      <w:r>
        <w:rPr>
          <w:lang w:val="en-US"/>
        </w:rPr>
        <w:t xml:space="preserve">Askari D., </w:t>
      </w:r>
      <w:proofErr w:type="spellStart"/>
      <w:r>
        <w:rPr>
          <w:lang w:val="en-US"/>
        </w:rPr>
        <w:t>Kamarei</w:t>
      </w:r>
      <w:proofErr w:type="spellEnd"/>
      <w:r>
        <w:rPr>
          <w:lang w:val="en-US"/>
        </w:rPr>
        <w:t xml:space="preserve"> M., Windowing UWB microwave, </w:t>
      </w:r>
      <w:proofErr w:type="spellStart"/>
      <w:r>
        <w:rPr>
          <w:lang w:val="en-US"/>
        </w:rPr>
        <w:t>мм</w:t>
      </w:r>
      <w:proofErr w:type="spellEnd"/>
      <w:r>
        <w:rPr>
          <w:lang w:val="en-US"/>
        </w:rPr>
        <w:t>-wave multi-port S-parameter measurements using open-ended excess electrical length // The Journal of Engineering — May 2017 — Vol. 6 — p. 257–259.</w:t>
      </w:r>
    </w:p>
    <w:p w14:paraId="0DE27DF1" w14:textId="77777777" w:rsidR="006C35CA" w:rsidRDefault="006C35CA" w:rsidP="006C35CA">
      <w:pPr>
        <w:pStyle w:val="a1"/>
        <w:numPr>
          <w:ilvl w:val="0"/>
          <w:numId w:val="3"/>
        </w:numPr>
        <w:ind w:left="0" w:firstLine="851"/>
        <w:rPr>
          <w:lang w:val="en-US"/>
        </w:rPr>
      </w:pPr>
      <w:r>
        <w:rPr>
          <w:lang w:val="en-US"/>
        </w:rPr>
        <w:t xml:space="preserve">Askari D., </w:t>
      </w:r>
      <w:proofErr w:type="spellStart"/>
      <w:r>
        <w:rPr>
          <w:lang w:val="en-US"/>
        </w:rPr>
        <w:t>Kamarei</w:t>
      </w:r>
      <w:proofErr w:type="spellEnd"/>
      <w:r>
        <w:rPr>
          <w:lang w:val="en-US"/>
        </w:rPr>
        <w:t xml:space="preserve"> M. Design, Analysis and Implementation of Ultra High Data Rate UWB Six-Port Receiver up to 7Gbps for 5G New Spectrum Radio Access and CAR // Progress </w:t>
      </w:r>
      <w:proofErr w:type="gramStart"/>
      <w:r>
        <w:rPr>
          <w:lang w:val="en-US"/>
        </w:rPr>
        <w:t>In</w:t>
      </w:r>
      <w:proofErr w:type="gramEnd"/>
      <w:r>
        <w:rPr>
          <w:lang w:val="en-US"/>
        </w:rPr>
        <w:t xml:space="preserve"> Electromagnetics Research B — 2017 — Vol. 73, — p.31–48.</w:t>
      </w:r>
    </w:p>
    <w:p w14:paraId="45064EA2" w14:textId="0E888AE0" w:rsidR="006C35CA" w:rsidRDefault="006C35CA" w:rsidP="006C35CA">
      <w:pPr>
        <w:pStyle w:val="a1"/>
        <w:numPr>
          <w:ilvl w:val="0"/>
          <w:numId w:val="3"/>
        </w:numPr>
        <w:ind w:left="0" w:firstLine="851"/>
      </w:pPr>
      <w:r>
        <w:t>Малорацкий Л. Г. Анализ шестиполюсного кольцевого делителя мощности / Л. Г. Малорацкий // Радиотехника — 1972 — №9.</w:t>
      </w:r>
    </w:p>
    <w:p w14:paraId="27445A57" w14:textId="55559CE3" w:rsidR="006C35CA" w:rsidRDefault="006C35CA" w:rsidP="006C35CA">
      <w:pPr>
        <w:pStyle w:val="a1"/>
        <w:numPr>
          <w:ilvl w:val="0"/>
          <w:numId w:val="3"/>
        </w:numPr>
        <w:ind w:left="0" w:firstLine="851"/>
        <w:rPr>
          <w:lang w:val="en-US"/>
        </w:rPr>
      </w:pPr>
      <w:r w:rsidRPr="006C35CA">
        <w:rPr>
          <w:lang w:val="en-US"/>
        </w:rPr>
        <w:t>Omi, A.I. A New Analytical Design Methodology for a Three-Section Wideband Wilkinson Power Divider / A.I. Omi, Z.N. Zafar, H. Al-</w:t>
      </w:r>
      <w:proofErr w:type="spellStart"/>
      <w:r w:rsidRPr="006C35CA">
        <w:rPr>
          <w:lang w:val="en-US"/>
        </w:rPr>
        <w:t>Shakhori</w:t>
      </w:r>
      <w:proofErr w:type="spellEnd"/>
      <w:r w:rsidRPr="006C35CA">
        <w:rPr>
          <w:lang w:val="en-US"/>
        </w:rPr>
        <w:t xml:space="preserve">, A.N. Savage, R. Islam, M.A. </w:t>
      </w:r>
      <w:proofErr w:type="spellStart"/>
      <w:r w:rsidRPr="006C35CA">
        <w:rPr>
          <w:lang w:val="en-US"/>
        </w:rPr>
        <w:t>Maktoomi</w:t>
      </w:r>
      <w:proofErr w:type="spellEnd"/>
      <w:r w:rsidRPr="006C35CA">
        <w:rPr>
          <w:lang w:val="en-US"/>
        </w:rPr>
        <w:t xml:space="preserve">, C. </w:t>
      </w:r>
      <w:proofErr w:type="spellStart"/>
      <w:r w:rsidRPr="006C35CA">
        <w:rPr>
          <w:lang w:val="en-US"/>
        </w:rPr>
        <w:t>Zakzewski</w:t>
      </w:r>
      <w:proofErr w:type="spellEnd"/>
      <w:r w:rsidRPr="006C35CA">
        <w:rPr>
          <w:lang w:val="en-US"/>
        </w:rPr>
        <w:t>, P. Sekhar. // Electronics. – 2021. – № 10. – P.2332.</w:t>
      </w:r>
    </w:p>
    <w:p w14:paraId="7A02A1E2" w14:textId="5213E88F" w:rsidR="00CF2130" w:rsidRDefault="00E13600" w:rsidP="00E13600">
      <w:pPr>
        <w:pStyle w:val="a1"/>
        <w:numPr>
          <w:ilvl w:val="0"/>
          <w:numId w:val="3"/>
        </w:numPr>
        <w:ind w:left="0" w:firstLine="851"/>
        <w:rPr>
          <w:lang w:val="en-US"/>
        </w:rPr>
      </w:pPr>
      <w:proofErr w:type="spellStart"/>
      <w:r w:rsidRPr="00E13600">
        <w:rPr>
          <w:lang w:val="en-US"/>
        </w:rPr>
        <w:t>Pozar</w:t>
      </w:r>
      <w:proofErr w:type="spellEnd"/>
      <w:r w:rsidRPr="00E13600">
        <w:rPr>
          <w:lang w:val="en-US"/>
        </w:rPr>
        <w:t xml:space="preserve">, D.M. Microwave Engineering, 4th ed.; </w:t>
      </w:r>
      <w:proofErr w:type="spellStart"/>
      <w:r w:rsidRPr="00E13600">
        <w:rPr>
          <w:lang w:val="en-US"/>
        </w:rPr>
        <w:t>JohnWiley</w:t>
      </w:r>
      <w:proofErr w:type="spellEnd"/>
      <w:r w:rsidRPr="00E13600">
        <w:rPr>
          <w:lang w:val="en-US"/>
        </w:rPr>
        <w:t xml:space="preserve"> and Sons, Inc.: Hoboken, NJ, USA, 2012.</w:t>
      </w:r>
    </w:p>
    <w:p w14:paraId="4B22F242" w14:textId="77777777" w:rsidR="00BA47A8" w:rsidRDefault="00BA47A8" w:rsidP="00BA47A8">
      <w:pPr>
        <w:pStyle w:val="a1"/>
        <w:numPr>
          <w:ilvl w:val="0"/>
          <w:numId w:val="3"/>
        </w:numPr>
        <w:ind w:left="0" w:firstLine="851"/>
        <w:rPr>
          <w:lang w:val="en-US"/>
        </w:rPr>
      </w:pPr>
      <w:r>
        <w:rPr>
          <w:lang w:val="en-US"/>
        </w:rPr>
        <w:t xml:space="preserve">Markus Clemens Thomas </w:t>
      </w:r>
      <w:proofErr w:type="gramStart"/>
      <w:r>
        <w:rPr>
          <w:lang w:val="en-US"/>
        </w:rPr>
        <w:t>Weiland ,</w:t>
      </w:r>
      <w:proofErr w:type="gramEnd"/>
      <w:r>
        <w:rPr>
          <w:lang w:val="en-US"/>
        </w:rPr>
        <w:t xml:space="preserve"> "Discrete Electromagnetism with the Finite Integration Technique," , Vol. 32, 65-87, 2001.</w:t>
      </w:r>
    </w:p>
    <w:p w14:paraId="12F01AF6" w14:textId="11BC6FA3" w:rsidR="00BA47A8" w:rsidRPr="006241C8" w:rsidRDefault="00BA47A8" w:rsidP="00BA47A8">
      <w:pPr>
        <w:pStyle w:val="a1"/>
        <w:numPr>
          <w:ilvl w:val="0"/>
          <w:numId w:val="3"/>
        </w:numPr>
        <w:ind w:left="0" w:firstLine="851"/>
        <w:rPr>
          <w:lang w:val="en-US"/>
        </w:rPr>
      </w:pPr>
      <w:r>
        <w:rPr>
          <w:lang w:val="en-US"/>
        </w:rPr>
        <w:t>Powell, Michael J. D. "On Search Directions for Minimization Algorithms", 1973. Mathematical Programming. 4: 193–201</w:t>
      </w:r>
      <w:r>
        <w:t>.</w:t>
      </w:r>
    </w:p>
    <w:p w14:paraId="6F6C8CE9" w14:textId="77777777" w:rsidR="006241C8" w:rsidRDefault="006241C8" w:rsidP="00BA47A8">
      <w:pPr>
        <w:pStyle w:val="a1"/>
        <w:numPr>
          <w:ilvl w:val="0"/>
          <w:numId w:val="3"/>
        </w:numPr>
        <w:ind w:left="0" w:firstLine="851"/>
      </w:pPr>
      <w:r>
        <w:t xml:space="preserve">Носов Ю. Р. Полупроводниковые диоды с накоплением заряда и их применение / С. А. Еремин, О. К. Мокеев, Ю. Р. Носов. – М.: Издательство Советское радио, 1966. – 152 с. </w:t>
      </w:r>
    </w:p>
    <w:p w14:paraId="05138993" w14:textId="44183315" w:rsidR="006241C8" w:rsidRPr="006241C8" w:rsidRDefault="006241C8" w:rsidP="00BA47A8">
      <w:pPr>
        <w:pStyle w:val="a1"/>
        <w:numPr>
          <w:ilvl w:val="0"/>
          <w:numId w:val="3"/>
        </w:numPr>
        <w:ind w:left="0" w:firstLine="851"/>
      </w:pPr>
      <w:r>
        <w:lastRenderedPageBreak/>
        <w:t>Носов Ю. Р. Полупроводниковые импульсные диоды / Ю. Р. Носов. – М.: Издательство Советское радио, 1965. – 224 с.</w:t>
      </w:r>
    </w:p>
    <w:p w14:paraId="3E32D32A" w14:textId="1A5CA3AC" w:rsidR="006241C8" w:rsidRPr="006241C8" w:rsidRDefault="006241C8" w:rsidP="00BA47A8">
      <w:pPr>
        <w:pStyle w:val="a1"/>
        <w:numPr>
          <w:ilvl w:val="0"/>
          <w:numId w:val="3"/>
        </w:numPr>
        <w:ind w:left="0" w:firstLine="851"/>
        <w:rPr>
          <w:lang w:val="en-US"/>
        </w:rPr>
      </w:pPr>
      <w:r>
        <w:t>Бобрешов А. М. Генерация сверхкоротких импульсных сигналов / Бобрешов А. М., Степкин В.А., Китаев Ю.И., Усков Г.К. // Физика волновых процессов и радиотехнические системы. - 2011. - Т14. №3. - С. 103</w:t>
      </w:r>
    </w:p>
    <w:p w14:paraId="6EFFC543" w14:textId="0F1AA281" w:rsidR="006241C8" w:rsidRPr="006241C8" w:rsidRDefault="006241C8" w:rsidP="00BA47A8">
      <w:pPr>
        <w:pStyle w:val="a1"/>
        <w:numPr>
          <w:ilvl w:val="0"/>
          <w:numId w:val="3"/>
        </w:numPr>
        <w:ind w:left="0" w:firstLine="851"/>
        <w:rPr>
          <w:lang w:val="en-US"/>
        </w:rPr>
      </w:pPr>
      <w:r w:rsidRPr="006241C8">
        <w:rPr>
          <w:lang w:val="en-US"/>
        </w:rPr>
        <w:t xml:space="preserve">Lesha M. J. Generation of balanced </w:t>
      </w:r>
      <w:proofErr w:type="spellStart"/>
      <w:r w:rsidRPr="006241C8">
        <w:rPr>
          <w:lang w:val="en-US"/>
        </w:rPr>
        <w:t>subnanosecond</w:t>
      </w:r>
      <w:proofErr w:type="spellEnd"/>
      <w:r w:rsidRPr="006241C8">
        <w:rPr>
          <w:lang w:val="en-US"/>
        </w:rPr>
        <w:t xml:space="preserve"> pulses using </w:t>
      </w:r>
      <w:proofErr w:type="spellStart"/>
      <w:r w:rsidRPr="006241C8">
        <w:rPr>
          <w:lang w:val="en-US"/>
        </w:rPr>
        <w:t>steprecovery</w:t>
      </w:r>
      <w:proofErr w:type="spellEnd"/>
      <w:r w:rsidRPr="006241C8">
        <w:rPr>
          <w:lang w:val="en-US"/>
        </w:rPr>
        <w:t xml:space="preserve"> diodes / M. J. Lesha, F. J. </w:t>
      </w:r>
      <w:proofErr w:type="spellStart"/>
      <w:r w:rsidRPr="006241C8">
        <w:rPr>
          <w:lang w:val="en-US"/>
        </w:rPr>
        <w:t>Paoloni</w:t>
      </w:r>
      <w:proofErr w:type="spellEnd"/>
      <w:r w:rsidRPr="006241C8">
        <w:rPr>
          <w:lang w:val="en-US"/>
        </w:rPr>
        <w:t xml:space="preserve"> // Electron. </w:t>
      </w:r>
      <w:r>
        <w:t>Lett., 1995, 31, (7), P.510-511</w:t>
      </w:r>
    </w:p>
    <w:p w14:paraId="0BD8EEA1" w14:textId="71241EBF" w:rsidR="006241C8" w:rsidRDefault="006241C8" w:rsidP="00BA47A8">
      <w:pPr>
        <w:pStyle w:val="a1"/>
        <w:numPr>
          <w:ilvl w:val="0"/>
          <w:numId w:val="3"/>
        </w:numPr>
        <w:ind w:left="0" w:firstLine="851"/>
        <w:rPr>
          <w:lang w:val="en-US"/>
        </w:rPr>
      </w:pPr>
      <w:r w:rsidRPr="006241C8">
        <w:rPr>
          <w:lang w:val="en-US"/>
        </w:rPr>
        <w:t xml:space="preserve">S.V. </w:t>
      </w:r>
      <w:proofErr w:type="spellStart"/>
      <w:r w:rsidRPr="006241C8">
        <w:rPr>
          <w:lang w:val="en-US"/>
        </w:rPr>
        <w:t>Zazoulin</w:t>
      </w:r>
      <w:proofErr w:type="spellEnd"/>
      <w:r w:rsidRPr="006241C8">
        <w:rPr>
          <w:lang w:val="en-US"/>
        </w:rPr>
        <w:t xml:space="preserve">, A.F. High repetition frequency picosecond pulse generator / </w:t>
      </w:r>
      <w:proofErr w:type="spellStart"/>
      <w:r w:rsidRPr="006241C8">
        <w:rPr>
          <w:lang w:val="en-US"/>
        </w:rPr>
        <w:t>Zazoulin</w:t>
      </w:r>
      <w:proofErr w:type="spellEnd"/>
      <w:r w:rsidRPr="006241C8">
        <w:rPr>
          <w:lang w:val="en-US"/>
        </w:rPr>
        <w:t xml:space="preserve"> S.V., </w:t>
      </w:r>
      <w:proofErr w:type="spellStart"/>
      <w:r w:rsidRPr="006241C8">
        <w:rPr>
          <w:lang w:val="en-US"/>
        </w:rPr>
        <w:t>Kardo-Sysoev</w:t>
      </w:r>
      <w:proofErr w:type="spellEnd"/>
      <w:r w:rsidRPr="006241C8">
        <w:rPr>
          <w:lang w:val="en-US"/>
        </w:rPr>
        <w:t xml:space="preserve"> A.F., </w:t>
      </w:r>
      <w:proofErr w:type="spellStart"/>
      <w:r w:rsidRPr="006241C8">
        <w:rPr>
          <w:lang w:val="en-US"/>
        </w:rPr>
        <w:t>Moryakova</w:t>
      </w:r>
      <w:proofErr w:type="spellEnd"/>
      <w:r w:rsidRPr="006241C8">
        <w:rPr>
          <w:lang w:val="en-US"/>
        </w:rPr>
        <w:t xml:space="preserve"> S.A. // IEEE 2002, P.403-405</w:t>
      </w:r>
    </w:p>
    <w:p w14:paraId="7DD210FA" w14:textId="0CCB5312" w:rsidR="003C62CC" w:rsidRDefault="003C62CC" w:rsidP="003C62CC">
      <w:pPr>
        <w:pStyle w:val="a1"/>
        <w:numPr>
          <w:ilvl w:val="0"/>
          <w:numId w:val="3"/>
        </w:numPr>
        <w:ind w:left="0" w:firstLine="851"/>
        <w:rPr>
          <w:lang w:val="en-US"/>
        </w:rPr>
      </w:pPr>
      <w:r>
        <w:rPr>
          <w:lang w:val="en-US"/>
        </w:rPr>
        <w:t>MAVR-044769-12790T Datasheet, Macom.com. Accessed: Apr. 30, 202</w:t>
      </w:r>
      <w:r w:rsidRPr="003C62CC">
        <w:rPr>
          <w:lang w:val="en-US"/>
        </w:rPr>
        <w:t>4</w:t>
      </w:r>
      <w:r>
        <w:rPr>
          <w:lang w:val="en-US"/>
        </w:rPr>
        <w:t>. [Online]. Available: https://www.macom.com/products/ product-detail/MAVR-044769-12790T.</w:t>
      </w:r>
    </w:p>
    <w:p w14:paraId="60CD9D93" w14:textId="77777777" w:rsidR="00BA47A8" w:rsidRPr="00E13600" w:rsidRDefault="00BA47A8" w:rsidP="00E13600">
      <w:pPr>
        <w:pStyle w:val="a1"/>
        <w:numPr>
          <w:ilvl w:val="0"/>
          <w:numId w:val="3"/>
        </w:numPr>
        <w:ind w:left="0" w:firstLine="851"/>
        <w:rPr>
          <w:lang w:val="en-US"/>
        </w:rPr>
      </w:pPr>
    </w:p>
    <w:sectPr w:rsidR="00BA47A8" w:rsidRPr="00E13600">
      <w:pgSz w:w="11906" w:h="16838"/>
      <w:pgMar w:top="1134" w:right="850" w:bottom="1134"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Алексей Елфимов" w:date="2024-05-22T11:01:00Z" w:initials="АЕ">
    <w:p w14:paraId="5C1F2438" w14:textId="0D39D80D" w:rsidR="00B50B76" w:rsidRDefault="00B50B76">
      <w:pPr>
        <w:pStyle w:val="ad"/>
      </w:pPr>
      <w:r>
        <w:rPr>
          <w:rStyle w:val="af7"/>
        </w:rPr>
        <w:annotationRef/>
      </w:r>
      <w:r>
        <w:rPr>
          <w:rStyle w:val="af7"/>
        </w:rPr>
        <w:t>Размеров объектов наверное?</w:t>
      </w:r>
    </w:p>
  </w:comment>
  <w:comment w:id="2" w:author="Anastasia" w:date="2024-05-23T12:38:00Z" w:initials="A">
    <w:p w14:paraId="743A17AD" w14:textId="77777777" w:rsidR="00D16B0C" w:rsidRDefault="00D16B0C">
      <w:pPr>
        <w:pStyle w:val="ad"/>
      </w:pPr>
      <w:r>
        <w:rPr>
          <w:rStyle w:val="af7"/>
        </w:rPr>
        <w:annotationRef/>
      </w:r>
      <w:r>
        <w:t>Не только, там еще регистрация быстропротекающих процессов и иная дичь</w:t>
      </w:r>
    </w:p>
    <w:p w14:paraId="6F8B5469" w14:textId="4A13CA06" w:rsidR="00D16B0C" w:rsidRDefault="00D16B0C">
      <w:pPr>
        <w:pStyle w:val="ad"/>
      </w:pPr>
    </w:p>
  </w:comment>
  <w:comment w:id="14" w:author="Alexey Elfimov" w:date="2023-06-22T16:34:00Z" w:initials="AE">
    <w:p w14:paraId="4EBBB8CF" w14:textId="77777777" w:rsidR="00B50D56" w:rsidRDefault="00B50D56" w:rsidP="00B50D56">
      <w:pPr>
        <w:pStyle w:val="ad"/>
        <w:ind w:firstLine="0"/>
        <w:jc w:val="left"/>
      </w:pPr>
      <w:r>
        <w:rPr>
          <w:rStyle w:val="af7"/>
        </w:rPr>
        <w:annotationRef/>
      </w:r>
      <w:r>
        <w:t>Перерисовать и оставить только рисунок справа</w:t>
      </w:r>
    </w:p>
  </w:comment>
  <w:comment w:id="55" w:author="Алексей Елфимов" w:date="2023-01-20T14:39:00Z" w:initials="АЕ">
    <w:p w14:paraId="768C1F5F" w14:textId="77777777" w:rsidR="003A4B21" w:rsidRDefault="003A4B21" w:rsidP="003A4B21">
      <w:pPr>
        <w:spacing w:line="240" w:lineRule="auto"/>
        <w:ind w:firstLine="0"/>
        <w:jc w:val="left"/>
      </w:pPr>
      <w:r>
        <w:rPr>
          <w:rFonts w:ascii="Arial" w:eastAsia="Arial" w:hAnsi="Arial" w:cs="Arial"/>
          <w:sz w:val="22"/>
        </w:rPr>
        <w:t>Тут лучше как-то вроде: при изменении этих напряжении, меняются амплитуда и длительность...</w:t>
      </w:r>
    </w:p>
    <w:p w14:paraId="789C7CB7" w14:textId="77777777" w:rsidR="003A4B21" w:rsidRDefault="003A4B21" w:rsidP="003A4B21">
      <w:pPr>
        <w:spacing w:line="240" w:lineRule="auto"/>
        <w:ind w:firstLine="0"/>
        <w:jc w:val="left"/>
      </w:pPr>
    </w:p>
    <w:p w14:paraId="26696667" w14:textId="77777777" w:rsidR="003A4B21" w:rsidRDefault="003A4B21" w:rsidP="003A4B21">
      <w:pPr>
        <w:spacing w:line="240" w:lineRule="auto"/>
        <w:ind w:firstLine="0"/>
        <w:jc w:val="left"/>
      </w:pPr>
      <w:r>
        <w:rPr>
          <w:rFonts w:ascii="Arial" w:eastAsia="Arial" w:hAnsi="Arial" w:cs="Arial"/>
          <w:sz w:val="22"/>
        </w:rPr>
        <w:t>Лучше избегать превосходных степеней, тем более что разные импульсы для разных целей</w:t>
      </w:r>
    </w:p>
  </w:comment>
  <w:comment w:id="56" w:author="Алексей Елфимов" w:date="2023-01-20T14:41:00Z" w:initials="АЕ">
    <w:p w14:paraId="3DB81EA1" w14:textId="77777777" w:rsidR="003A4B21" w:rsidRDefault="003A4B21" w:rsidP="003A4B21">
      <w:pPr>
        <w:spacing w:line="240" w:lineRule="auto"/>
        <w:ind w:firstLine="0"/>
        <w:jc w:val="left"/>
      </w:pPr>
      <w:r>
        <w:rPr>
          <w:rFonts w:ascii="Arial" w:eastAsia="Arial" w:hAnsi="Arial" w:cs="Arial"/>
          <w:sz w:val="22"/>
        </w:rPr>
        <w:t>Это зависит от диода, так что лучше тут уточнить какой диод, либо уточнить что генератор такой же как ив главе такой-то</w:t>
      </w:r>
    </w:p>
  </w:comment>
  <w:comment w:id="57" w:author="Алексей Елфимов" w:date="2023-01-20T14:43:00Z" w:initials="АЕ">
    <w:p w14:paraId="5B7BE38C" w14:textId="77777777" w:rsidR="003A4B21" w:rsidRDefault="003A4B21" w:rsidP="003A4B21">
      <w:pPr>
        <w:spacing w:line="240" w:lineRule="auto"/>
        <w:ind w:firstLine="0"/>
        <w:jc w:val="left"/>
      </w:pPr>
      <w:r>
        <w:rPr>
          <w:rFonts w:ascii="Arial" w:eastAsia="Arial" w:hAnsi="Arial" w:cs="Arial"/>
          <w:sz w:val="22"/>
        </w:rPr>
        <w:t>тут вроде что-то вроде максимально допустимых. Тут вообще обмолвится про резистор в цепи питания, который фактически делитель организует</w:t>
      </w:r>
    </w:p>
  </w:comment>
  <w:comment w:id="60" w:author="Алексей Елфимов" w:date="2023-01-10T16:27:00Z" w:initials="АЕ">
    <w:p w14:paraId="3AD562A1" w14:textId="77777777" w:rsidR="003A4B21" w:rsidRDefault="003A4B21" w:rsidP="003A4B21">
      <w:pPr>
        <w:spacing w:line="240" w:lineRule="auto"/>
        <w:ind w:firstLine="0"/>
        <w:jc w:val="left"/>
      </w:pPr>
      <w:r>
        <w:rPr>
          <w:rFonts w:ascii="Arial" w:eastAsia="Arial" w:hAnsi="Arial" w:cs="Arial"/>
          <w:sz w:val="22"/>
        </w:rPr>
        <w:t>ничеси, я даже терминов такие не знаю</w:t>
      </w:r>
    </w:p>
  </w:comment>
  <w:comment w:id="62" w:author="Алексей Елфимов" w:date="2023-01-10T16:24:00Z" w:initials="АЕ">
    <w:p w14:paraId="27357C21" w14:textId="77777777" w:rsidR="003A4B21" w:rsidRDefault="003A4B21" w:rsidP="003A4B21">
      <w:pPr>
        <w:spacing w:line="240" w:lineRule="auto"/>
        <w:ind w:firstLine="0"/>
        <w:jc w:val="left"/>
      </w:pPr>
      <w:r>
        <w:rPr>
          <w:rFonts w:ascii="Arial" w:eastAsia="Arial" w:hAnsi="Arial" w:cs="Arial"/>
          <w:sz w:val="22"/>
        </w:rPr>
        <w:t>с натяжкой конечно)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C1F2438" w15:done="0"/>
  <w15:commentEx w15:paraId="6F8B5469" w15:paraIdParent="5C1F2438" w15:done="0"/>
  <w15:commentEx w15:paraId="4EBBB8CF" w15:done="0"/>
  <w15:commentEx w15:paraId="26696667" w15:done="0"/>
  <w15:commentEx w15:paraId="3DB81EA1" w15:done="0"/>
  <w15:commentEx w15:paraId="5B7BE38C" w15:done="0"/>
  <w15:commentEx w15:paraId="3AD562A1" w15:done="0"/>
  <w15:commentEx w15:paraId="27357C21"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9F84F00" w16cex:dateUtc="2024-05-22T08:01:00Z"/>
  <w16cex:commentExtensible w16cex:durableId="29F9B73E" w16cex:dateUtc="2024-05-23T09:38:00Z"/>
  <w16cex:commentExtensible w16cex:durableId="29F5CB25" w16cex:dateUtc="2024-05-20T10:14:00Z"/>
  <w16cex:commentExtensible w16cex:durableId="2F72BFD0" w16cex:dateUtc="2023-01-20T11:39:00Z"/>
  <w16cex:commentExtensible w16cex:durableId="02E61CE6" w16cex:dateUtc="2023-01-20T11:41:00Z"/>
  <w16cex:commentExtensible w16cex:durableId="049DA3B1" w16cex:dateUtc="2023-01-20T11:43:00Z"/>
  <w16cex:commentExtensible w16cex:durableId="4741457A" w16cex:dateUtc="2023-01-10T13:27:00Z"/>
  <w16cex:commentExtensible w16cex:durableId="276BC3DB" w16cex:dateUtc="2023-01-10T13: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C1F2438" w16cid:durableId="29F84F00"/>
  <w16cid:commentId w16cid:paraId="6F8B5469" w16cid:durableId="29F9B73E"/>
  <w16cid:commentId w16cid:paraId="4EBBB8CF" w16cid:durableId="29F5CB25"/>
  <w16cid:commentId w16cid:paraId="26696667" w16cid:durableId="2F72BFD0"/>
  <w16cid:commentId w16cid:paraId="3DB81EA1" w16cid:durableId="02E61CE6"/>
  <w16cid:commentId w16cid:paraId="5B7BE38C" w16cid:durableId="049DA3B1"/>
  <w16cid:commentId w16cid:paraId="3AD562A1" w16cid:durableId="4741457A"/>
  <w16cid:commentId w16cid:paraId="27357C21" w16cid:durableId="276BC3D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51791"/>
    <w:multiLevelType w:val="hybridMultilevel"/>
    <w:tmpl w:val="76BC878A"/>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 w15:restartNumberingAfterBreak="0">
    <w:nsid w:val="06D41927"/>
    <w:multiLevelType w:val="hybridMultilevel"/>
    <w:tmpl w:val="4E08DA0C"/>
    <w:lvl w:ilvl="0" w:tplc="9E84A1FC">
      <w:start w:val="1"/>
      <w:numFmt w:val="bullet"/>
      <w:lvlText w:val="•"/>
      <w:lvlJc w:val="left"/>
      <w:pPr>
        <w:ind w:left="1069" w:hanging="360"/>
      </w:pPr>
      <w:rPr>
        <w:rFonts w:ascii="Times New Roman" w:eastAsiaTheme="minorHAnsi" w:hAnsi="Times New Roman" w:cs="Times New Roman" w:hint="default"/>
      </w:rPr>
    </w:lvl>
    <w:lvl w:ilvl="1" w:tplc="ACFA964C">
      <w:start w:val="1"/>
      <w:numFmt w:val="bullet"/>
      <w:lvlText w:val="o"/>
      <w:lvlJc w:val="left"/>
      <w:pPr>
        <w:ind w:left="1789" w:hanging="360"/>
      </w:pPr>
      <w:rPr>
        <w:rFonts w:ascii="Courier New" w:hAnsi="Courier New" w:cs="Courier New" w:hint="default"/>
      </w:rPr>
    </w:lvl>
    <w:lvl w:ilvl="2" w:tplc="743825D0">
      <w:start w:val="1"/>
      <w:numFmt w:val="bullet"/>
      <w:lvlText w:val=""/>
      <w:lvlJc w:val="left"/>
      <w:pPr>
        <w:ind w:left="2509" w:hanging="360"/>
      </w:pPr>
      <w:rPr>
        <w:rFonts w:ascii="Wingdings" w:hAnsi="Wingdings" w:hint="default"/>
      </w:rPr>
    </w:lvl>
    <w:lvl w:ilvl="3" w:tplc="DE528272">
      <w:start w:val="1"/>
      <w:numFmt w:val="bullet"/>
      <w:lvlText w:val=""/>
      <w:lvlJc w:val="left"/>
      <w:pPr>
        <w:ind w:left="3229" w:hanging="360"/>
      </w:pPr>
      <w:rPr>
        <w:rFonts w:ascii="Symbol" w:hAnsi="Symbol" w:hint="default"/>
      </w:rPr>
    </w:lvl>
    <w:lvl w:ilvl="4" w:tplc="F656E73C">
      <w:start w:val="1"/>
      <w:numFmt w:val="bullet"/>
      <w:lvlText w:val="o"/>
      <w:lvlJc w:val="left"/>
      <w:pPr>
        <w:ind w:left="3949" w:hanging="360"/>
      </w:pPr>
      <w:rPr>
        <w:rFonts w:ascii="Courier New" w:hAnsi="Courier New" w:cs="Courier New" w:hint="default"/>
      </w:rPr>
    </w:lvl>
    <w:lvl w:ilvl="5" w:tplc="A4F26F3E">
      <w:start w:val="1"/>
      <w:numFmt w:val="bullet"/>
      <w:lvlText w:val=""/>
      <w:lvlJc w:val="left"/>
      <w:pPr>
        <w:ind w:left="4669" w:hanging="360"/>
      </w:pPr>
      <w:rPr>
        <w:rFonts w:ascii="Wingdings" w:hAnsi="Wingdings" w:hint="default"/>
      </w:rPr>
    </w:lvl>
    <w:lvl w:ilvl="6" w:tplc="373AFDD2">
      <w:start w:val="1"/>
      <w:numFmt w:val="bullet"/>
      <w:lvlText w:val=""/>
      <w:lvlJc w:val="left"/>
      <w:pPr>
        <w:ind w:left="5389" w:hanging="360"/>
      </w:pPr>
      <w:rPr>
        <w:rFonts w:ascii="Symbol" w:hAnsi="Symbol" w:hint="default"/>
      </w:rPr>
    </w:lvl>
    <w:lvl w:ilvl="7" w:tplc="294487F0">
      <w:start w:val="1"/>
      <w:numFmt w:val="bullet"/>
      <w:lvlText w:val="o"/>
      <w:lvlJc w:val="left"/>
      <w:pPr>
        <w:ind w:left="6109" w:hanging="360"/>
      </w:pPr>
      <w:rPr>
        <w:rFonts w:ascii="Courier New" w:hAnsi="Courier New" w:cs="Courier New" w:hint="default"/>
      </w:rPr>
    </w:lvl>
    <w:lvl w:ilvl="8" w:tplc="798A0BCC">
      <w:start w:val="1"/>
      <w:numFmt w:val="bullet"/>
      <w:lvlText w:val=""/>
      <w:lvlJc w:val="left"/>
      <w:pPr>
        <w:ind w:left="6829" w:hanging="360"/>
      </w:pPr>
      <w:rPr>
        <w:rFonts w:ascii="Wingdings" w:hAnsi="Wingdings" w:hint="default"/>
      </w:rPr>
    </w:lvl>
  </w:abstractNum>
  <w:abstractNum w:abstractNumId="2" w15:restartNumberingAfterBreak="0">
    <w:nsid w:val="12D23C4B"/>
    <w:multiLevelType w:val="hybridMultilevel"/>
    <w:tmpl w:val="817CD20A"/>
    <w:lvl w:ilvl="0" w:tplc="7A4ADDD0">
      <w:start w:val="1"/>
      <w:numFmt w:val="bullet"/>
      <w:lvlText w:val=""/>
      <w:lvlJc w:val="left"/>
      <w:pPr>
        <w:ind w:left="1429" w:hanging="360"/>
      </w:pPr>
      <w:rPr>
        <w:rFonts w:ascii="Symbol" w:hAnsi="Symbol" w:hint="default"/>
      </w:rPr>
    </w:lvl>
    <w:lvl w:ilvl="1" w:tplc="EEA0FCE2">
      <w:start w:val="1"/>
      <w:numFmt w:val="bullet"/>
      <w:lvlText w:val="o"/>
      <w:lvlJc w:val="left"/>
      <w:pPr>
        <w:ind w:left="2149" w:hanging="360"/>
      </w:pPr>
      <w:rPr>
        <w:rFonts w:ascii="Courier New" w:hAnsi="Courier New" w:cs="Courier New" w:hint="default"/>
      </w:rPr>
    </w:lvl>
    <w:lvl w:ilvl="2" w:tplc="08365EA2">
      <w:start w:val="1"/>
      <w:numFmt w:val="bullet"/>
      <w:lvlText w:val=""/>
      <w:lvlJc w:val="left"/>
      <w:pPr>
        <w:ind w:left="2869" w:hanging="360"/>
      </w:pPr>
      <w:rPr>
        <w:rFonts w:ascii="Wingdings" w:hAnsi="Wingdings" w:hint="default"/>
      </w:rPr>
    </w:lvl>
    <w:lvl w:ilvl="3" w:tplc="F0F81BD8">
      <w:start w:val="1"/>
      <w:numFmt w:val="bullet"/>
      <w:lvlText w:val=""/>
      <w:lvlJc w:val="left"/>
      <w:pPr>
        <w:ind w:left="3589" w:hanging="360"/>
      </w:pPr>
      <w:rPr>
        <w:rFonts w:ascii="Symbol" w:hAnsi="Symbol" w:hint="default"/>
      </w:rPr>
    </w:lvl>
    <w:lvl w:ilvl="4" w:tplc="7B22309A">
      <w:start w:val="1"/>
      <w:numFmt w:val="bullet"/>
      <w:lvlText w:val="o"/>
      <w:lvlJc w:val="left"/>
      <w:pPr>
        <w:ind w:left="4309" w:hanging="360"/>
      </w:pPr>
      <w:rPr>
        <w:rFonts w:ascii="Courier New" w:hAnsi="Courier New" w:cs="Courier New" w:hint="default"/>
      </w:rPr>
    </w:lvl>
    <w:lvl w:ilvl="5" w:tplc="0F3A7F04">
      <w:start w:val="1"/>
      <w:numFmt w:val="bullet"/>
      <w:lvlText w:val=""/>
      <w:lvlJc w:val="left"/>
      <w:pPr>
        <w:ind w:left="5029" w:hanging="360"/>
      </w:pPr>
      <w:rPr>
        <w:rFonts w:ascii="Wingdings" w:hAnsi="Wingdings" w:hint="default"/>
      </w:rPr>
    </w:lvl>
    <w:lvl w:ilvl="6" w:tplc="52FC2570">
      <w:start w:val="1"/>
      <w:numFmt w:val="bullet"/>
      <w:lvlText w:val=""/>
      <w:lvlJc w:val="left"/>
      <w:pPr>
        <w:ind w:left="5749" w:hanging="360"/>
      </w:pPr>
      <w:rPr>
        <w:rFonts w:ascii="Symbol" w:hAnsi="Symbol" w:hint="default"/>
      </w:rPr>
    </w:lvl>
    <w:lvl w:ilvl="7" w:tplc="7F58F0FA">
      <w:start w:val="1"/>
      <w:numFmt w:val="bullet"/>
      <w:lvlText w:val="o"/>
      <w:lvlJc w:val="left"/>
      <w:pPr>
        <w:ind w:left="6469" w:hanging="360"/>
      </w:pPr>
      <w:rPr>
        <w:rFonts w:ascii="Courier New" w:hAnsi="Courier New" w:cs="Courier New" w:hint="default"/>
      </w:rPr>
    </w:lvl>
    <w:lvl w:ilvl="8" w:tplc="4216B3A8">
      <w:start w:val="1"/>
      <w:numFmt w:val="bullet"/>
      <w:lvlText w:val=""/>
      <w:lvlJc w:val="left"/>
      <w:pPr>
        <w:ind w:left="7189" w:hanging="360"/>
      </w:pPr>
      <w:rPr>
        <w:rFonts w:ascii="Wingdings" w:hAnsi="Wingdings" w:hint="default"/>
      </w:rPr>
    </w:lvl>
  </w:abstractNum>
  <w:abstractNum w:abstractNumId="3" w15:restartNumberingAfterBreak="0">
    <w:nsid w:val="1650374C"/>
    <w:multiLevelType w:val="multilevel"/>
    <w:tmpl w:val="7528F6A0"/>
    <w:lvl w:ilvl="0">
      <w:start w:val="1"/>
      <w:numFmt w:val="decimal"/>
      <w:lvlText w:val="%1."/>
      <w:lvlJc w:val="left"/>
      <w:pPr>
        <w:ind w:left="360" w:hanging="360"/>
      </w:pPr>
      <w:rPr>
        <w:rFonts w:hint="default"/>
      </w:rPr>
    </w:lvl>
    <w:lvl w:ilvl="1">
      <w:start w:val="1"/>
      <w:numFmt w:val="decimal"/>
      <w:pStyle w:val="2"/>
      <w:lvlText w:val="%1.%2."/>
      <w:lvlJc w:val="left"/>
      <w:pPr>
        <w:ind w:left="792" w:hanging="432"/>
      </w:pPr>
      <w:rPr>
        <w:iCs/>
      </w:rPr>
    </w:lvl>
    <w:lvl w:ilvl="2">
      <w:start w:val="1"/>
      <w:numFmt w:val="decimal"/>
      <w:pStyle w:val="3"/>
      <w:lvlText w:val="%1.%2.%3."/>
      <w:lvlJc w:val="left"/>
      <w:pPr>
        <w:ind w:left="1639"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07861C3"/>
    <w:multiLevelType w:val="hybridMultilevel"/>
    <w:tmpl w:val="84203096"/>
    <w:lvl w:ilvl="0" w:tplc="58ECDE10">
      <w:start w:val="1"/>
      <w:numFmt w:val="decimal"/>
      <w:lvlText w:val="%1."/>
      <w:lvlJc w:val="left"/>
      <w:pPr>
        <w:ind w:left="5180" w:hanging="360"/>
      </w:pPr>
      <w:rPr>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26497F32"/>
    <w:multiLevelType w:val="multilevel"/>
    <w:tmpl w:val="EA2424CE"/>
    <w:lvl w:ilvl="0">
      <w:start w:val="4"/>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 w15:restartNumberingAfterBreak="0">
    <w:nsid w:val="28AE4617"/>
    <w:multiLevelType w:val="hybridMultilevel"/>
    <w:tmpl w:val="244E3C24"/>
    <w:lvl w:ilvl="0" w:tplc="7D5A7B2E">
      <w:start w:val="1"/>
      <w:numFmt w:val="bullet"/>
      <w:lvlText w:val=""/>
      <w:lvlJc w:val="left"/>
      <w:pPr>
        <w:ind w:left="1429" w:hanging="360"/>
      </w:pPr>
      <w:rPr>
        <w:rFonts w:ascii="Symbol" w:hAnsi="Symbol" w:hint="default"/>
      </w:rPr>
    </w:lvl>
    <w:lvl w:ilvl="1" w:tplc="3A623D08">
      <w:start w:val="1"/>
      <w:numFmt w:val="bullet"/>
      <w:lvlText w:val="o"/>
      <w:lvlJc w:val="left"/>
      <w:pPr>
        <w:ind w:left="2149" w:hanging="360"/>
      </w:pPr>
      <w:rPr>
        <w:rFonts w:ascii="Courier New" w:hAnsi="Courier New" w:cs="Courier New" w:hint="default"/>
      </w:rPr>
    </w:lvl>
    <w:lvl w:ilvl="2" w:tplc="A9EC3976">
      <w:start w:val="1"/>
      <w:numFmt w:val="bullet"/>
      <w:lvlText w:val=""/>
      <w:lvlJc w:val="left"/>
      <w:pPr>
        <w:ind w:left="2869" w:hanging="360"/>
      </w:pPr>
      <w:rPr>
        <w:rFonts w:ascii="Wingdings" w:hAnsi="Wingdings" w:hint="default"/>
      </w:rPr>
    </w:lvl>
    <w:lvl w:ilvl="3" w:tplc="D474DE84">
      <w:start w:val="1"/>
      <w:numFmt w:val="bullet"/>
      <w:lvlText w:val=""/>
      <w:lvlJc w:val="left"/>
      <w:pPr>
        <w:ind w:left="3589" w:hanging="360"/>
      </w:pPr>
      <w:rPr>
        <w:rFonts w:ascii="Symbol" w:hAnsi="Symbol" w:hint="default"/>
      </w:rPr>
    </w:lvl>
    <w:lvl w:ilvl="4" w:tplc="ECA0418A">
      <w:start w:val="1"/>
      <w:numFmt w:val="bullet"/>
      <w:lvlText w:val="o"/>
      <w:lvlJc w:val="left"/>
      <w:pPr>
        <w:ind w:left="4309" w:hanging="360"/>
      </w:pPr>
      <w:rPr>
        <w:rFonts w:ascii="Courier New" w:hAnsi="Courier New" w:cs="Courier New" w:hint="default"/>
      </w:rPr>
    </w:lvl>
    <w:lvl w:ilvl="5" w:tplc="981CD83E">
      <w:start w:val="1"/>
      <w:numFmt w:val="bullet"/>
      <w:lvlText w:val=""/>
      <w:lvlJc w:val="left"/>
      <w:pPr>
        <w:ind w:left="5029" w:hanging="360"/>
      </w:pPr>
      <w:rPr>
        <w:rFonts w:ascii="Wingdings" w:hAnsi="Wingdings" w:hint="default"/>
      </w:rPr>
    </w:lvl>
    <w:lvl w:ilvl="6" w:tplc="76647A28">
      <w:start w:val="1"/>
      <w:numFmt w:val="bullet"/>
      <w:lvlText w:val=""/>
      <w:lvlJc w:val="left"/>
      <w:pPr>
        <w:ind w:left="5749" w:hanging="360"/>
      </w:pPr>
      <w:rPr>
        <w:rFonts w:ascii="Symbol" w:hAnsi="Symbol" w:hint="default"/>
      </w:rPr>
    </w:lvl>
    <w:lvl w:ilvl="7" w:tplc="CC9AD100">
      <w:start w:val="1"/>
      <w:numFmt w:val="bullet"/>
      <w:lvlText w:val="o"/>
      <w:lvlJc w:val="left"/>
      <w:pPr>
        <w:ind w:left="6469" w:hanging="360"/>
      </w:pPr>
      <w:rPr>
        <w:rFonts w:ascii="Courier New" w:hAnsi="Courier New" w:cs="Courier New" w:hint="default"/>
      </w:rPr>
    </w:lvl>
    <w:lvl w:ilvl="8" w:tplc="75049528">
      <w:start w:val="1"/>
      <w:numFmt w:val="bullet"/>
      <w:lvlText w:val=""/>
      <w:lvlJc w:val="left"/>
      <w:pPr>
        <w:ind w:left="7189" w:hanging="360"/>
      </w:pPr>
      <w:rPr>
        <w:rFonts w:ascii="Wingdings" w:hAnsi="Wingdings" w:hint="default"/>
      </w:rPr>
    </w:lvl>
  </w:abstractNum>
  <w:abstractNum w:abstractNumId="7" w15:restartNumberingAfterBreak="0">
    <w:nsid w:val="2A3E3ED2"/>
    <w:multiLevelType w:val="multilevel"/>
    <w:tmpl w:val="A094BCD2"/>
    <w:lvl w:ilvl="0">
      <w:start w:val="3"/>
      <w:numFmt w:val="decimal"/>
      <w:lvlText w:val="%1"/>
      <w:lvlJc w:val="left"/>
      <w:pPr>
        <w:ind w:left="600" w:hanging="600"/>
      </w:pPr>
      <w:rPr>
        <w:rFonts w:hint="default"/>
      </w:rPr>
    </w:lvl>
    <w:lvl w:ilvl="1">
      <w:start w:val="1"/>
      <w:numFmt w:val="decimal"/>
      <w:lvlText w:val="%1.%2"/>
      <w:lvlJc w:val="left"/>
      <w:pPr>
        <w:ind w:left="960" w:hanging="60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8" w15:restartNumberingAfterBreak="0">
    <w:nsid w:val="2B830BC3"/>
    <w:multiLevelType w:val="hybridMultilevel"/>
    <w:tmpl w:val="CAEA11EA"/>
    <w:lvl w:ilvl="0" w:tplc="B546B180">
      <w:start w:val="1"/>
      <w:numFmt w:val="bullet"/>
      <w:pStyle w:val="a"/>
      <w:lvlText w:val=""/>
      <w:lvlJc w:val="left"/>
      <w:pPr>
        <w:tabs>
          <w:tab w:val="num" w:pos="360"/>
        </w:tabs>
        <w:ind w:left="360" w:hanging="360"/>
      </w:pPr>
      <w:rPr>
        <w:rFonts w:ascii="Symbol" w:hAnsi="Symbol" w:hint="default"/>
      </w:rPr>
    </w:lvl>
    <w:lvl w:ilvl="1" w:tplc="E8662DC6">
      <w:start w:val="1"/>
      <w:numFmt w:val="bullet"/>
      <w:lvlText w:val="o"/>
      <w:lvlJc w:val="left"/>
      <w:pPr>
        <w:ind w:left="1440" w:hanging="360"/>
      </w:pPr>
      <w:rPr>
        <w:rFonts w:ascii="Courier New" w:eastAsia="Courier New" w:hAnsi="Courier New" w:cs="Courier New" w:hint="default"/>
      </w:rPr>
    </w:lvl>
    <w:lvl w:ilvl="2" w:tplc="81DA2D3E">
      <w:start w:val="1"/>
      <w:numFmt w:val="bullet"/>
      <w:lvlText w:val="§"/>
      <w:lvlJc w:val="left"/>
      <w:pPr>
        <w:ind w:left="2160" w:hanging="360"/>
      </w:pPr>
      <w:rPr>
        <w:rFonts w:ascii="Wingdings" w:eastAsia="Wingdings" w:hAnsi="Wingdings" w:cs="Wingdings" w:hint="default"/>
      </w:rPr>
    </w:lvl>
    <w:lvl w:ilvl="3" w:tplc="FDA404A0">
      <w:start w:val="1"/>
      <w:numFmt w:val="bullet"/>
      <w:lvlText w:val="·"/>
      <w:lvlJc w:val="left"/>
      <w:pPr>
        <w:ind w:left="2880" w:hanging="360"/>
      </w:pPr>
      <w:rPr>
        <w:rFonts w:ascii="Symbol" w:eastAsia="Symbol" w:hAnsi="Symbol" w:cs="Symbol" w:hint="default"/>
      </w:rPr>
    </w:lvl>
    <w:lvl w:ilvl="4" w:tplc="B21C6F24">
      <w:start w:val="1"/>
      <w:numFmt w:val="bullet"/>
      <w:lvlText w:val="o"/>
      <w:lvlJc w:val="left"/>
      <w:pPr>
        <w:ind w:left="3600" w:hanging="360"/>
      </w:pPr>
      <w:rPr>
        <w:rFonts w:ascii="Courier New" w:eastAsia="Courier New" w:hAnsi="Courier New" w:cs="Courier New" w:hint="default"/>
      </w:rPr>
    </w:lvl>
    <w:lvl w:ilvl="5" w:tplc="5BE26C5A">
      <w:start w:val="1"/>
      <w:numFmt w:val="bullet"/>
      <w:lvlText w:val="§"/>
      <w:lvlJc w:val="left"/>
      <w:pPr>
        <w:ind w:left="4320" w:hanging="360"/>
      </w:pPr>
      <w:rPr>
        <w:rFonts w:ascii="Wingdings" w:eastAsia="Wingdings" w:hAnsi="Wingdings" w:cs="Wingdings" w:hint="default"/>
      </w:rPr>
    </w:lvl>
    <w:lvl w:ilvl="6" w:tplc="35127942">
      <w:start w:val="1"/>
      <w:numFmt w:val="bullet"/>
      <w:lvlText w:val="·"/>
      <w:lvlJc w:val="left"/>
      <w:pPr>
        <w:ind w:left="5040" w:hanging="360"/>
      </w:pPr>
      <w:rPr>
        <w:rFonts w:ascii="Symbol" w:eastAsia="Symbol" w:hAnsi="Symbol" w:cs="Symbol" w:hint="default"/>
      </w:rPr>
    </w:lvl>
    <w:lvl w:ilvl="7" w:tplc="3E8E5DF2">
      <w:start w:val="1"/>
      <w:numFmt w:val="bullet"/>
      <w:lvlText w:val="o"/>
      <w:lvlJc w:val="left"/>
      <w:pPr>
        <w:ind w:left="5760" w:hanging="360"/>
      </w:pPr>
      <w:rPr>
        <w:rFonts w:ascii="Courier New" w:eastAsia="Courier New" w:hAnsi="Courier New" w:cs="Courier New" w:hint="default"/>
      </w:rPr>
    </w:lvl>
    <w:lvl w:ilvl="8" w:tplc="6FCEC290">
      <w:start w:val="1"/>
      <w:numFmt w:val="bullet"/>
      <w:lvlText w:val="§"/>
      <w:lvlJc w:val="left"/>
      <w:pPr>
        <w:ind w:left="6480" w:hanging="360"/>
      </w:pPr>
      <w:rPr>
        <w:rFonts w:ascii="Wingdings" w:eastAsia="Wingdings" w:hAnsi="Wingdings" w:cs="Wingdings" w:hint="default"/>
      </w:rPr>
    </w:lvl>
  </w:abstractNum>
  <w:abstractNum w:abstractNumId="9" w15:restartNumberingAfterBreak="0">
    <w:nsid w:val="42794B8B"/>
    <w:multiLevelType w:val="hybridMultilevel"/>
    <w:tmpl w:val="9802E93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431F4959"/>
    <w:multiLevelType w:val="hybridMultilevel"/>
    <w:tmpl w:val="1A523056"/>
    <w:lvl w:ilvl="0" w:tplc="DA3A725E">
      <w:start w:val="1"/>
      <w:numFmt w:val="bullet"/>
      <w:lvlText w:val=""/>
      <w:lvlJc w:val="left"/>
      <w:pPr>
        <w:ind w:left="1429" w:hanging="360"/>
      </w:pPr>
      <w:rPr>
        <w:rFonts w:ascii="Symbol" w:hAnsi="Symbol" w:hint="default"/>
      </w:rPr>
    </w:lvl>
    <w:lvl w:ilvl="1" w:tplc="164838E4">
      <w:start w:val="1"/>
      <w:numFmt w:val="bullet"/>
      <w:lvlText w:val="o"/>
      <w:lvlJc w:val="left"/>
      <w:pPr>
        <w:ind w:left="2149" w:hanging="360"/>
      </w:pPr>
      <w:rPr>
        <w:rFonts w:ascii="Courier New" w:hAnsi="Courier New" w:cs="Courier New" w:hint="default"/>
      </w:rPr>
    </w:lvl>
    <w:lvl w:ilvl="2" w:tplc="FADA32A4">
      <w:start w:val="1"/>
      <w:numFmt w:val="bullet"/>
      <w:lvlText w:val=""/>
      <w:lvlJc w:val="left"/>
      <w:pPr>
        <w:ind w:left="2869" w:hanging="360"/>
      </w:pPr>
      <w:rPr>
        <w:rFonts w:ascii="Wingdings" w:hAnsi="Wingdings" w:hint="default"/>
      </w:rPr>
    </w:lvl>
    <w:lvl w:ilvl="3" w:tplc="4434FE14">
      <w:start w:val="1"/>
      <w:numFmt w:val="bullet"/>
      <w:lvlText w:val=""/>
      <w:lvlJc w:val="left"/>
      <w:pPr>
        <w:ind w:left="3589" w:hanging="360"/>
      </w:pPr>
      <w:rPr>
        <w:rFonts w:ascii="Symbol" w:hAnsi="Symbol" w:hint="default"/>
      </w:rPr>
    </w:lvl>
    <w:lvl w:ilvl="4" w:tplc="D26E7646">
      <w:start w:val="1"/>
      <w:numFmt w:val="bullet"/>
      <w:lvlText w:val="o"/>
      <w:lvlJc w:val="left"/>
      <w:pPr>
        <w:ind w:left="4309" w:hanging="360"/>
      </w:pPr>
      <w:rPr>
        <w:rFonts w:ascii="Courier New" w:hAnsi="Courier New" w:cs="Courier New" w:hint="default"/>
      </w:rPr>
    </w:lvl>
    <w:lvl w:ilvl="5" w:tplc="E79CDC6C">
      <w:start w:val="1"/>
      <w:numFmt w:val="bullet"/>
      <w:lvlText w:val=""/>
      <w:lvlJc w:val="left"/>
      <w:pPr>
        <w:ind w:left="5029" w:hanging="360"/>
      </w:pPr>
      <w:rPr>
        <w:rFonts w:ascii="Wingdings" w:hAnsi="Wingdings" w:hint="default"/>
      </w:rPr>
    </w:lvl>
    <w:lvl w:ilvl="6" w:tplc="BF34D0C4">
      <w:start w:val="1"/>
      <w:numFmt w:val="bullet"/>
      <w:lvlText w:val=""/>
      <w:lvlJc w:val="left"/>
      <w:pPr>
        <w:ind w:left="5749" w:hanging="360"/>
      </w:pPr>
      <w:rPr>
        <w:rFonts w:ascii="Symbol" w:hAnsi="Symbol" w:hint="default"/>
      </w:rPr>
    </w:lvl>
    <w:lvl w:ilvl="7" w:tplc="719019BE">
      <w:start w:val="1"/>
      <w:numFmt w:val="bullet"/>
      <w:lvlText w:val="o"/>
      <w:lvlJc w:val="left"/>
      <w:pPr>
        <w:ind w:left="6469" w:hanging="360"/>
      </w:pPr>
      <w:rPr>
        <w:rFonts w:ascii="Courier New" w:hAnsi="Courier New" w:cs="Courier New" w:hint="default"/>
      </w:rPr>
    </w:lvl>
    <w:lvl w:ilvl="8" w:tplc="DB8E63CC">
      <w:start w:val="1"/>
      <w:numFmt w:val="bullet"/>
      <w:lvlText w:val=""/>
      <w:lvlJc w:val="left"/>
      <w:pPr>
        <w:ind w:left="7189" w:hanging="360"/>
      </w:pPr>
      <w:rPr>
        <w:rFonts w:ascii="Wingdings" w:hAnsi="Wingdings" w:hint="default"/>
      </w:rPr>
    </w:lvl>
  </w:abstractNum>
  <w:abstractNum w:abstractNumId="11" w15:restartNumberingAfterBreak="0">
    <w:nsid w:val="43654D25"/>
    <w:multiLevelType w:val="hybridMultilevel"/>
    <w:tmpl w:val="5A6407D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467A7D49"/>
    <w:multiLevelType w:val="hybridMultilevel"/>
    <w:tmpl w:val="5DF283E8"/>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3" w15:restartNumberingAfterBreak="0">
    <w:nsid w:val="4FF124DC"/>
    <w:multiLevelType w:val="hybridMultilevel"/>
    <w:tmpl w:val="9DA2CD5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53761DD5"/>
    <w:multiLevelType w:val="hybridMultilevel"/>
    <w:tmpl w:val="699040FA"/>
    <w:lvl w:ilvl="0" w:tplc="17F20542">
      <w:start w:val="1"/>
      <w:numFmt w:val="bullet"/>
      <w:lvlText w:val="•"/>
      <w:lvlJc w:val="left"/>
      <w:pPr>
        <w:tabs>
          <w:tab w:val="num" w:pos="720"/>
        </w:tabs>
        <w:ind w:left="720" w:hanging="360"/>
      </w:pPr>
      <w:rPr>
        <w:rFonts w:ascii="Arial" w:hAnsi="Arial" w:hint="default"/>
      </w:rPr>
    </w:lvl>
    <w:lvl w:ilvl="1" w:tplc="35988E22" w:tentative="1">
      <w:start w:val="1"/>
      <w:numFmt w:val="bullet"/>
      <w:lvlText w:val="•"/>
      <w:lvlJc w:val="left"/>
      <w:pPr>
        <w:tabs>
          <w:tab w:val="num" w:pos="1440"/>
        </w:tabs>
        <w:ind w:left="1440" w:hanging="360"/>
      </w:pPr>
      <w:rPr>
        <w:rFonts w:ascii="Arial" w:hAnsi="Arial" w:hint="default"/>
      </w:rPr>
    </w:lvl>
    <w:lvl w:ilvl="2" w:tplc="595EFBBA" w:tentative="1">
      <w:start w:val="1"/>
      <w:numFmt w:val="bullet"/>
      <w:lvlText w:val="•"/>
      <w:lvlJc w:val="left"/>
      <w:pPr>
        <w:tabs>
          <w:tab w:val="num" w:pos="2160"/>
        </w:tabs>
        <w:ind w:left="2160" w:hanging="360"/>
      </w:pPr>
      <w:rPr>
        <w:rFonts w:ascii="Arial" w:hAnsi="Arial" w:hint="default"/>
      </w:rPr>
    </w:lvl>
    <w:lvl w:ilvl="3" w:tplc="C5BEC31E" w:tentative="1">
      <w:start w:val="1"/>
      <w:numFmt w:val="bullet"/>
      <w:lvlText w:val="•"/>
      <w:lvlJc w:val="left"/>
      <w:pPr>
        <w:tabs>
          <w:tab w:val="num" w:pos="2880"/>
        </w:tabs>
        <w:ind w:left="2880" w:hanging="360"/>
      </w:pPr>
      <w:rPr>
        <w:rFonts w:ascii="Arial" w:hAnsi="Arial" w:hint="default"/>
      </w:rPr>
    </w:lvl>
    <w:lvl w:ilvl="4" w:tplc="CEEEF748" w:tentative="1">
      <w:start w:val="1"/>
      <w:numFmt w:val="bullet"/>
      <w:lvlText w:val="•"/>
      <w:lvlJc w:val="left"/>
      <w:pPr>
        <w:tabs>
          <w:tab w:val="num" w:pos="3600"/>
        </w:tabs>
        <w:ind w:left="3600" w:hanging="360"/>
      </w:pPr>
      <w:rPr>
        <w:rFonts w:ascii="Arial" w:hAnsi="Arial" w:hint="default"/>
      </w:rPr>
    </w:lvl>
    <w:lvl w:ilvl="5" w:tplc="3C24A5F4" w:tentative="1">
      <w:start w:val="1"/>
      <w:numFmt w:val="bullet"/>
      <w:lvlText w:val="•"/>
      <w:lvlJc w:val="left"/>
      <w:pPr>
        <w:tabs>
          <w:tab w:val="num" w:pos="4320"/>
        </w:tabs>
        <w:ind w:left="4320" w:hanging="360"/>
      </w:pPr>
      <w:rPr>
        <w:rFonts w:ascii="Arial" w:hAnsi="Arial" w:hint="default"/>
      </w:rPr>
    </w:lvl>
    <w:lvl w:ilvl="6" w:tplc="1DD865F6" w:tentative="1">
      <w:start w:val="1"/>
      <w:numFmt w:val="bullet"/>
      <w:lvlText w:val="•"/>
      <w:lvlJc w:val="left"/>
      <w:pPr>
        <w:tabs>
          <w:tab w:val="num" w:pos="5040"/>
        </w:tabs>
        <w:ind w:left="5040" w:hanging="360"/>
      </w:pPr>
      <w:rPr>
        <w:rFonts w:ascii="Arial" w:hAnsi="Arial" w:hint="default"/>
      </w:rPr>
    </w:lvl>
    <w:lvl w:ilvl="7" w:tplc="F0B27622" w:tentative="1">
      <w:start w:val="1"/>
      <w:numFmt w:val="bullet"/>
      <w:lvlText w:val="•"/>
      <w:lvlJc w:val="left"/>
      <w:pPr>
        <w:tabs>
          <w:tab w:val="num" w:pos="5760"/>
        </w:tabs>
        <w:ind w:left="5760" w:hanging="360"/>
      </w:pPr>
      <w:rPr>
        <w:rFonts w:ascii="Arial" w:hAnsi="Arial" w:hint="default"/>
      </w:rPr>
    </w:lvl>
    <w:lvl w:ilvl="8" w:tplc="70F6F460"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55A61AC9"/>
    <w:multiLevelType w:val="hybridMultilevel"/>
    <w:tmpl w:val="5A6407D6"/>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575F297D"/>
    <w:multiLevelType w:val="hybridMultilevel"/>
    <w:tmpl w:val="958CB7E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59C10865"/>
    <w:multiLevelType w:val="multilevel"/>
    <w:tmpl w:val="55A062E8"/>
    <w:lvl w:ilvl="0">
      <w:start w:val="2"/>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8" w15:restartNumberingAfterBreak="0">
    <w:nsid w:val="636C7496"/>
    <w:multiLevelType w:val="multilevel"/>
    <w:tmpl w:val="BEC87BA8"/>
    <w:lvl w:ilvl="0">
      <w:start w:val="5"/>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66F62F77"/>
    <w:multiLevelType w:val="hybridMultilevel"/>
    <w:tmpl w:val="5420DAD0"/>
    <w:lvl w:ilvl="0" w:tplc="11A67A28">
      <w:start w:val="1"/>
      <w:numFmt w:val="bullet"/>
      <w:lvlText w:val=""/>
      <w:lvlJc w:val="left"/>
      <w:pPr>
        <w:ind w:left="1429" w:hanging="360"/>
      </w:pPr>
      <w:rPr>
        <w:rFonts w:ascii="Symbol" w:hAnsi="Symbol" w:hint="default"/>
      </w:rPr>
    </w:lvl>
    <w:lvl w:ilvl="1" w:tplc="EEA23F86">
      <w:start w:val="1"/>
      <w:numFmt w:val="bullet"/>
      <w:lvlText w:val="o"/>
      <w:lvlJc w:val="left"/>
      <w:pPr>
        <w:ind w:left="2149" w:hanging="360"/>
      </w:pPr>
      <w:rPr>
        <w:rFonts w:ascii="Courier New" w:hAnsi="Courier New" w:cs="Courier New" w:hint="default"/>
      </w:rPr>
    </w:lvl>
    <w:lvl w:ilvl="2" w:tplc="592E8F04">
      <w:start w:val="1"/>
      <w:numFmt w:val="bullet"/>
      <w:lvlText w:val=""/>
      <w:lvlJc w:val="left"/>
      <w:pPr>
        <w:ind w:left="2869" w:hanging="360"/>
      </w:pPr>
      <w:rPr>
        <w:rFonts w:ascii="Wingdings" w:hAnsi="Wingdings" w:hint="default"/>
      </w:rPr>
    </w:lvl>
    <w:lvl w:ilvl="3" w:tplc="FC9EC088">
      <w:start w:val="1"/>
      <w:numFmt w:val="bullet"/>
      <w:lvlText w:val=""/>
      <w:lvlJc w:val="left"/>
      <w:pPr>
        <w:ind w:left="3589" w:hanging="360"/>
      </w:pPr>
      <w:rPr>
        <w:rFonts w:ascii="Symbol" w:hAnsi="Symbol" w:hint="default"/>
      </w:rPr>
    </w:lvl>
    <w:lvl w:ilvl="4" w:tplc="D95C5E24">
      <w:start w:val="1"/>
      <w:numFmt w:val="bullet"/>
      <w:lvlText w:val="o"/>
      <w:lvlJc w:val="left"/>
      <w:pPr>
        <w:ind w:left="4309" w:hanging="360"/>
      </w:pPr>
      <w:rPr>
        <w:rFonts w:ascii="Courier New" w:hAnsi="Courier New" w:cs="Courier New" w:hint="default"/>
      </w:rPr>
    </w:lvl>
    <w:lvl w:ilvl="5" w:tplc="FAA07842">
      <w:start w:val="1"/>
      <w:numFmt w:val="bullet"/>
      <w:lvlText w:val=""/>
      <w:lvlJc w:val="left"/>
      <w:pPr>
        <w:ind w:left="5029" w:hanging="360"/>
      </w:pPr>
      <w:rPr>
        <w:rFonts w:ascii="Wingdings" w:hAnsi="Wingdings" w:hint="default"/>
      </w:rPr>
    </w:lvl>
    <w:lvl w:ilvl="6" w:tplc="0F3824EA">
      <w:start w:val="1"/>
      <w:numFmt w:val="bullet"/>
      <w:lvlText w:val=""/>
      <w:lvlJc w:val="left"/>
      <w:pPr>
        <w:ind w:left="5749" w:hanging="360"/>
      </w:pPr>
      <w:rPr>
        <w:rFonts w:ascii="Symbol" w:hAnsi="Symbol" w:hint="default"/>
      </w:rPr>
    </w:lvl>
    <w:lvl w:ilvl="7" w:tplc="961401B8">
      <w:start w:val="1"/>
      <w:numFmt w:val="bullet"/>
      <w:lvlText w:val="o"/>
      <w:lvlJc w:val="left"/>
      <w:pPr>
        <w:ind w:left="6469" w:hanging="360"/>
      </w:pPr>
      <w:rPr>
        <w:rFonts w:ascii="Courier New" w:hAnsi="Courier New" w:cs="Courier New" w:hint="default"/>
      </w:rPr>
    </w:lvl>
    <w:lvl w:ilvl="8" w:tplc="625E15F0">
      <w:start w:val="1"/>
      <w:numFmt w:val="bullet"/>
      <w:lvlText w:val=""/>
      <w:lvlJc w:val="left"/>
      <w:pPr>
        <w:ind w:left="7189" w:hanging="360"/>
      </w:pPr>
      <w:rPr>
        <w:rFonts w:ascii="Wingdings" w:hAnsi="Wingdings" w:hint="default"/>
      </w:rPr>
    </w:lvl>
  </w:abstractNum>
  <w:abstractNum w:abstractNumId="20" w15:restartNumberingAfterBreak="0">
    <w:nsid w:val="6D116B4D"/>
    <w:multiLevelType w:val="hybridMultilevel"/>
    <w:tmpl w:val="88CC934E"/>
    <w:lvl w:ilvl="0" w:tplc="98B4AC28">
      <w:start w:val="1"/>
      <w:numFmt w:val="bullet"/>
      <w:lvlText w:val=""/>
      <w:lvlJc w:val="left"/>
      <w:pPr>
        <w:tabs>
          <w:tab w:val="num" w:pos="720"/>
        </w:tabs>
        <w:ind w:left="720" w:hanging="360"/>
      </w:pPr>
      <w:rPr>
        <w:rFonts w:ascii="Symbol" w:hAnsi="Symbol" w:hint="default"/>
      </w:rPr>
    </w:lvl>
    <w:lvl w:ilvl="1" w:tplc="F9D62B90" w:tentative="1">
      <w:start w:val="1"/>
      <w:numFmt w:val="bullet"/>
      <w:lvlText w:val=""/>
      <w:lvlJc w:val="left"/>
      <w:pPr>
        <w:tabs>
          <w:tab w:val="num" w:pos="1440"/>
        </w:tabs>
        <w:ind w:left="1440" w:hanging="360"/>
      </w:pPr>
      <w:rPr>
        <w:rFonts w:ascii="Symbol" w:hAnsi="Symbol" w:hint="default"/>
      </w:rPr>
    </w:lvl>
    <w:lvl w:ilvl="2" w:tplc="89B69424" w:tentative="1">
      <w:start w:val="1"/>
      <w:numFmt w:val="bullet"/>
      <w:lvlText w:val=""/>
      <w:lvlJc w:val="left"/>
      <w:pPr>
        <w:tabs>
          <w:tab w:val="num" w:pos="2160"/>
        </w:tabs>
        <w:ind w:left="2160" w:hanging="360"/>
      </w:pPr>
      <w:rPr>
        <w:rFonts w:ascii="Symbol" w:hAnsi="Symbol" w:hint="default"/>
      </w:rPr>
    </w:lvl>
    <w:lvl w:ilvl="3" w:tplc="AA923EFC" w:tentative="1">
      <w:start w:val="1"/>
      <w:numFmt w:val="bullet"/>
      <w:lvlText w:val=""/>
      <w:lvlJc w:val="left"/>
      <w:pPr>
        <w:tabs>
          <w:tab w:val="num" w:pos="2880"/>
        </w:tabs>
        <w:ind w:left="2880" w:hanging="360"/>
      </w:pPr>
      <w:rPr>
        <w:rFonts w:ascii="Symbol" w:hAnsi="Symbol" w:hint="default"/>
      </w:rPr>
    </w:lvl>
    <w:lvl w:ilvl="4" w:tplc="B6A68E98" w:tentative="1">
      <w:start w:val="1"/>
      <w:numFmt w:val="bullet"/>
      <w:lvlText w:val=""/>
      <w:lvlJc w:val="left"/>
      <w:pPr>
        <w:tabs>
          <w:tab w:val="num" w:pos="3600"/>
        </w:tabs>
        <w:ind w:left="3600" w:hanging="360"/>
      </w:pPr>
      <w:rPr>
        <w:rFonts w:ascii="Symbol" w:hAnsi="Symbol" w:hint="default"/>
      </w:rPr>
    </w:lvl>
    <w:lvl w:ilvl="5" w:tplc="BF942E9C" w:tentative="1">
      <w:start w:val="1"/>
      <w:numFmt w:val="bullet"/>
      <w:lvlText w:val=""/>
      <w:lvlJc w:val="left"/>
      <w:pPr>
        <w:tabs>
          <w:tab w:val="num" w:pos="4320"/>
        </w:tabs>
        <w:ind w:left="4320" w:hanging="360"/>
      </w:pPr>
      <w:rPr>
        <w:rFonts w:ascii="Symbol" w:hAnsi="Symbol" w:hint="default"/>
      </w:rPr>
    </w:lvl>
    <w:lvl w:ilvl="6" w:tplc="61267482" w:tentative="1">
      <w:start w:val="1"/>
      <w:numFmt w:val="bullet"/>
      <w:lvlText w:val=""/>
      <w:lvlJc w:val="left"/>
      <w:pPr>
        <w:tabs>
          <w:tab w:val="num" w:pos="5040"/>
        </w:tabs>
        <w:ind w:left="5040" w:hanging="360"/>
      </w:pPr>
      <w:rPr>
        <w:rFonts w:ascii="Symbol" w:hAnsi="Symbol" w:hint="default"/>
      </w:rPr>
    </w:lvl>
    <w:lvl w:ilvl="7" w:tplc="1C64A910" w:tentative="1">
      <w:start w:val="1"/>
      <w:numFmt w:val="bullet"/>
      <w:lvlText w:val=""/>
      <w:lvlJc w:val="left"/>
      <w:pPr>
        <w:tabs>
          <w:tab w:val="num" w:pos="5760"/>
        </w:tabs>
        <w:ind w:left="5760" w:hanging="360"/>
      </w:pPr>
      <w:rPr>
        <w:rFonts w:ascii="Symbol" w:hAnsi="Symbol" w:hint="default"/>
      </w:rPr>
    </w:lvl>
    <w:lvl w:ilvl="8" w:tplc="7652CA52" w:tentative="1">
      <w:start w:val="1"/>
      <w:numFmt w:val="bullet"/>
      <w:lvlText w:val=""/>
      <w:lvlJc w:val="left"/>
      <w:pPr>
        <w:tabs>
          <w:tab w:val="num" w:pos="6480"/>
        </w:tabs>
        <w:ind w:left="6480" w:hanging="360"/>
      </w:pPr>
      <w:rPr>
        <w:rFonts w:ascii="Symbol" w:hAnsi="Symbol" w:hint="default"/>
      </w:rPr>
    </w:lvl>
  </w:abstractNum>
  <w:abstractNum w:abstractNumId="21" w15:restartNumberingAfterBreak="0">
    <w:nsid w:val="6EAD2D98"/>
    <w:multiLevelType w:val="multilevel"/>
    <w:tmpl w:val="C7B887BC"/>
    <w:lvl w:ilvl="0">
      <w:start w:val="3"/>
      <w:numFmt w:val="decimal"/>
      <w:lvlText w:val="%1."/>
      <w:lvlJc w:val="left"/>
      <w:pPr>
        <w:ind w:left="675" w:hanging="675"/>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22" w15:restartNumberingAfterBreak="0">
    <w:nsid w:val="701F1848"/>
    <w:multiLevelType w:val="hybridMultilevel"/>
    <w:tmpl w:val="93163E2C"/>
    <w:lvl w:ilvl="0" w:tplc="861C64CA">
      <w:start w:val="1"/>
      <w:numFmt w:val="bullet"/>
      <w:lvlText w:val=""/>
      <w:lvlJc w:val="left"/>
      <w:pPr>
        <w:ind w:left="1429" w:hanging="360"/>
      </w:pPr>
      <w:rPr>
        <w:rFonts w:ascii="Symbol" w:hAnsi="Symbol" w:hint="default"/>
      </w:rPr>
    </w:lvl>
    <w:lvl w:ilvl="1" w:tplc="1FEC1DD4">
      <w:start w:val="1"/>
      <w:numFmt w:val="bullet"/>
      <w:lvlText w:val="o"/>
      <w:lvlJc w:val="left"/>
      <w:pPr>
        <w:ind w:left="2149" w:hanging="360"/>
      </w:pPr>
      <w:rPr>
        <w:rFonts w:ascii="Courier New" w:hAnsi="Courier New" w:cs="Courier New" w:hint="default"/>
      </w:rPr>
    </w:lvl>
    <w:lvl w:ilvl="2" w:tplc="B75CEAF4">
      <w:start w:val="1"/>
      <w:numFmt w:val="bullet"/>
      <w:lvlText w:val=""/>
      <w:lvlJc w:val="left"/>
      <w:pPr>
        <w:ind w:left="2869" w:hanging="360"/>
      </w:pPr>
      <w:rPr>
        <w:rFonts w:ascii="Wingdings" w:hAnsi="Wingdings" w:hint="default"/>
      </w:rPr>
    </w:lvl>
    <w:lvl w:ilvl="3" w:tplc="3E247198">
      <w:start w:val="1"/>
      <w:numFmt w:val="bullet"/>
      <w:lvlText w:val=""/>
      <w:lvlJc w:val="left"/>
      <w:pPr>
        <w:ind w:left="3589" w:hanging="360"/>
      </w:pPr>
      <w:rPr>
        <w:rFonts w:ascii="Symbol" w:hAnsi="Symbol" w:hint="default"/>
      </w:rPr>
    </w:lvl>
    <w:lvl w:ilvl="4" w:tplc="6BF06BF4">
      <w:start w:val="1"/>
      <w:numFmt w:val="bullet"/>
      <w:lvlText w:val="o"/>
      <w:lvlJc w:val="left"/>
      <w:pPr>
        <w:ind w:left="4309" w:hanging="360"/>
      </w:pPr>
      <w:rPr>
        <w:rFonts w:ascii="Courier New" w:hAnsi="Courier New" w:cs="Courier New" w:hint="default"/>
      </w:rPr>
    </w:lvl>
    <w:lvl w:ilvl="5" w:tplc="078030E4">
      <w:start w:val="1"/>
      <w:numFmt w:val="bullet"/>
      <w:lvlText w:val=""/>
      <w:lvlJc w:val="left"/>
      <w:pPr>
        <w:ind w:left="5029" w:hanging="360"/>
      </w:pPr>
      <w:rPr>
        <w:rFonts w:ascii="Wingdings" w:hAnsi="Wingdings" w:hint="default"/>
      </w:rPr>
    </w:lvl>
    <w:lvl w:ilvl="6" w:tplc="020258E6">
      <w:start w:val="1"/>
      <w:numFmt w:val="bullet"/>
      <w:lvlText w:val=""/>
      <w:lvlJc w:val="left"/>
      <w:pPr>
        <w:ind w:left="5749" w:hanging="360"/>
      </w:pPr>
      <w:rPr>
        <w:rFonts w:ascii="Symbol" w:hAnsi="Symbol" w:hint="default"/>
      </w:rPr>
    </w:lvl>
    <w:lvl w:ilvl="7" w:tplc="EAFC5F88">
      <w:start w:val="1"/>
      <w:numFmt w:val="bullet"/>
      <w:lvlText w:val="o"/>
      <w:lvlJc w:val="left"/>
      <w:pPr>
        <w:ind w:left="6469" w:hanging="360"/>
      </w:pPr>
      <w:rPr>
        <w:rFonts w:ascii="Courier New" w:hAnsi="Courier New" w:cs="Courier New" w:hint="default"/>
      </w:rPr>
    </w:lvl>
    <w:lvl w:ilvl="8" w:tplc="7E7E43A2">
      <w:start w:val="1"/>
      <w:numFmt w:val="bullet"/>
      <w:lvlText w:val=""/>
      <w:lvlJc w:val="left"/>
      <w:pPr>
        <w:ind w:left="7189" w:hanging="360"/>
      </w:pPr>
      <w:rPr>
        <w:rFonts w:ascii="Wingdings" w:hAnsi="Wingdings" w:hint="default"/>
      </w:rPr>
    </w:lvl>
  </w:abstractNum>
  <w:abstractNum w:abstractNumId="23" w15:restartNumberingAfterBreak="0">
    <w:nsid w:val="72920B15"/>
    <w:multiLevelType w:val="hybridMultilevel"/>
    <w:tmpl w:val="9AEA8B0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764455E4"/>
    <w:multiLevelType w:val="hybridMultilevel"/>
    <w:tmpl w:val="BA3E9154"/>
    <w:lvl w:ilvl="0" w:tplc="A7002FBA">
      <w:start w:val="1"/>
      <w:numFmt w:val="decimal"/>
      <w:lvlText w:val="%1."/>
      <w:lvlJc w:val="left"/>
      <w:pPr>
        <w:ind w:left="1069" w:hanging="360"/>
      </w:pPr>
      <w:rPr>
        <w:rFonts w:hint="default"/>
      </w:rPr>
    </w:lvl>
    <w:lvl w:ilvl="1" w:tplc="3EB654B2">
      <w:start w:val="1"/>
      <w:numFmt w:val="lowerLetter"/>
      <w:lvlText w:val="%2."/>
      <w:lvlJc w:val="left"/>
      <w:pPr>
        <w:ind w:left="1789" w:hanging="360"/>
      </w:pPr>
    </w:lvl>
    <w:lvl w:ilvl="2" w:tplc="C4B61354">
      <w:start w:val="1"/>
      <w:numFmt w:val="lowerRoman"/>
      <w:lvlText w:val="%3."/>
      <w:lvlJc w:val="right"/>
      <w:pPr>
        <w:ind w:left="2509" w:hanging="180"/>
      </w:pPr>
    </w:lvl>
    <w:lvl w:ilvl="3" w:tplc="DD02450C">
      <w:start w:val="1"/>
      <w:numFmt w:val="decimal"/>
      <w:lvlText w:val="%4."/>
      <w:lvlJc w:val="left"/>
      <w:pPr>
        <w:ind w:left="3229" w:hanging="360"/>
      </w:pPr>
    </w:lvl>
    <w:lvl w:ilvl="4" w:tplc="3EA23A7C">
      <w:start w:val="1"/>
      <w:numFmt w:val="lowerLetter"/>
      <w:lvlText w:val="%5."/>
      <w:lvlJc w:val="left"/>
      <w:pPr>
        <w:ind w:left="3949" w:hanging="360"/>
      </w:pPr>
    </w:lvl>
    <w:lvl w:ilvl="5" w:tplc="2AE61EC4">
      <w:start w:val="1"/>
      <w:numFmt w:val="lowerRoman"/>
      <w:lvlText w:val="%6."/>
      <w:lvlJc w:val="right"/>
      <w:pPr>
        <w:ind w:left="4669" w:hanging="180"/>
      </w:pPr>
    </w:lvl>
    <w:lvl w:ilvl="6" w:tplc="B0D213EE">
      <w:start w:val="1"/>
      <w:numFmt w:val="decimal"/>
      <w:lvlText w:val="%7."/>
      <w:lvlJc w:val="left"/>
      <w:pPr>
        <w:ind w:left="5389" w:hanging="360"/>
      </w:pPr>
    </w:lvl>
    <w:lvl w:ilvl="7" w:tplc="0CAC5F00">
      <w:start w:val="1"/>
      <w:numFmt w:val="lowerLetter"/>
      <w:lvlText w:val="%8."/>
      <w:lvlJc w:val="left"/>
      <w:pPr>
        <w:ind w:left="6109" w:hanging="360"/>
      </w:pPr>
    </w:lvl>
    <w:lvl w:ilvl="8" w:tplc="0ABAC010">
      <w:start w:val="1"/>
      <w:numFmt w:val="lowerRoman"/>
      <w:lvlText w:val="%9."/>
      <w:lvlJc w:val="right"/>
      <w:pPr>
        <w:ind w:left="6829" w:hanging="180"/>
      </w:pPr>
    </w:lvl>
  </w:abstractNum>
  <w:abstractNum w:abstractNumId="25" w15:restartNumberingAfterBreak="0">
    <w:nsid w:val="7BFC542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CC151B5"/>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D1200FE"/>
    <w:multiLevelType w:val="hybridMultilevel"/>
    <w:tmpl w:val="5CFE03EA"/>
    <w:lvl w:ilvl="0" w:tplc="9934F522">
      <w:start w:val="1"/>
      <w:numFmt w:val="bullet"/>
      <w:lvlText w:val="●"/>
      <w:lvlJc w:val="left"/>
      <w:pPr>
        <w:ind w:left="2160" w:hanging="360"/>
      </w:pPr>
      <w:rPr>
        <w:u w:val="none"/>
      </w:rPr>
    </w:lvl>
    <w:lvl w:ilvl="1" w:tplc="CAB07A36">
      <w:start w:val="1"/>
      <w:numFmt w:val="bullet"/>
      <w:lvlText w:val="○"/>
      <w:lvlJc w:val="left"/>
      <w:pPr>
        <w:ind w:left="2880" w:hanging="360"/>
      </w:pPr>
      <w:rPr>
        <w:u w:val="none"/>
      </w:rPr>
    </w:lvl>
    <w:lvl w:ilvl="2" w:tplc="DFC05630">
      <w:start w:val="1"/>
      <w:numFmt w:val="bullet"/>
      <w:lvlText w:val="■"/>
      <w:lvlJc w:val="left"/>
      <w:pPr>
        <w:ind w:left="3600" w:hanging="360"/>
      </w:pPr>
      <w:rPr>
        <w:u w:val="none"/>
      </w:rPr>
    </w:lvl>
    <w:lvl w:ilvl="3" w:tplc="CD164D52">
      <w:start w:val="1"/>
      <w:numFmt w:val="bullet"/>
      <w:lvlText w:val="●"/>
      <w:lvlJc w:val="left"/>
      <w:pPr>
        <w:ind w:left="4320" w:hanging="360"/>
      </w:pPr>
      <w:rPr>
        <w:u w:val="none"/>
      </w:rPr>
    </w:lvl>
    <w:lvl w:ilvl="4" w:tplc="A126B032">
      <w:start w:val="1"/>
      <w:numFmt w:val="bullet"/>
      <w:lvlText w:val="○"/>
      <w:lvlJc w:val="left"/>
      <w:pPr>
        <w:ind w:left="5040" w:hanging="360"/>
      </w:pPr>
      <w:rPr>
        <w:u w:val="none"/>
      </w:rPr>
    </w:lvl>
    <w:lvl w:ilvl="5" w:tplc="0D003920">
      <w:start w:val="1"/>
      <w:numFmt w:val="bullet"/>
      <w:lvlText w:val="■"/>
      <w:lvlJc w:val="left"/>
      <w:pPr>
        <w:ind w:left="5760" w:hanging="360"/>
      </w:pPr>
      <w:rPr>
        <w:u w:val="none"/>
      </w:rPr>
    </w:lvl>
    <w:lvl w:ilvl="6" w:tplc="DD6AEC9A">
      <w:start w:val="1"/>
      <w:numFmt w:val="bullet"/>
      <w:lvlText w:val="●"/>
      <w:lvlJc w:val="left"/>
      <w:pPr>
        <w:ind w:left="6480" w:hanging="360"/>
      </w:pPr>
      <w:rPr>
        <w:u w:val="none"/>
      </w:rPr>
    </w:lvl>
    <w:lvl w:ilvl="7" w:tplc="6E2CFACE">
      <w:start w:val="1"/>
      <w:numFmt w:val="bullet"/>
      <w:lvlText w:val="○"/>
      <w:lvlJc w:val="left"/>
      <w:pPr>
        <w:ind w:left="7200" w:hanging="360"/>
      </w:pPr>
      <w:rPr>
        <w:u w:val="none"/>
      </w:rPr>
    </w:lvl>
    <w:lvl w:ilvl="8" w:tplc="724C3240">
      <w:start w:val="1"/>
      <w:numFmt w:val="bullet"/>
      <w:lvlText w:val="■"/>
      <w:lvlJc w:val="left"/>
      <w:pPr>
        <w:ind w:left="7920" w:hanging="360"/>
      </w:pPr>
      <w:rPr>
        <w:u w:val="none"/>
      </w:rPr>
    </w:lvl>
  </w:abstractNum>
  <w:abstractNum w:abstractNumId="28" w15:restartNumberingAfterBreak="0">
    <w:nsid w:val="7E851184"/>
    <w:multiLevelType w:val="hybridMultilevel"/>
    <w:tmpl w:val="63507482"/>
    <w:lvl w:ilvl="0" w:tplc="FAF8BDC8">
      <w:start w:val="1"/>
      <w:numFmt w:val="bullet"/>
      <w:lvlText w:val=""/>
      <w:lvlJc w:val="left"/>
      <w:pPr>
        <w:ind w:left="1004" w:hanging="360"/>
      </w:pPr>
      <w:rPr>
        <w:rFonts w:ascii="Symbol" w:hAnsi="Symbol" w:hint="default"/>
      </w:rPr>
    </w:lvl>
    <w:lvl w:ilvl="1" w:tplc="416A15B6">
      <w:start w:val="1"/>
      <w:numFmt w:val="bullet"/>
      <w:lvlText w:val="o"/>
      <w:lvlJc w:val="left"/>
      <w:pPr>
        <w:ind w:left="1724" w:hanging="360"/>
      </w:pPr>
      <w:rPr>
        <w:rFonts w:ascii="Courier New" w:hAnsi="Courier New" w:cs="Courier New" w:hint="default"/>
      </w:rPr>
    </w:lvl>
    <w:lvl w:ilvl="2" w:tplc="4A80A68E">
      <w:start w:val="1"/>
      <w:numFmt w:val="bullet"/>
      <w:lvlText w:val=""/>
      <w:lvlJc w:val="left"/>
      <w:pPr>
        <w:ind w:left="2444" w:hanging="360"/>
      </w:pPr>
      <w:rPr>
        <w:rFonts w:ascii="Wingdings" w:hAnsi="Wingdings" w:hint="default"/>
      </w:rPr>
    </w:lvl>
    <w:lvl w:ilvl="3" w:tplc="0BC84A42">
      <w:start w:val="1"/>
      <w:numFmt w:val="bullet"/>
      <w:lvlText w:val=""/>
      <w:lvlJc w:val="left"/>
      <w:pPr>
        <w:ind w:left="3164" w:hanging="360"/>
      </w:pPr>
      <w:rPr>
        <w:rFonts w:ascii="Symbol" w:hAnsi="Symbol" w:hint="default"/>
      </w:rPr>
    </w:lvl>
    <w:lvl w:ilvl="4" w:tplc="4196ACF8">
      <w:start w:val="1"/>
      <w:numFmt w:val="bullet"/>
      <w:lvlText w:val="o"/>
      <w:lvlJc w:val="left"/>
      <w:pPr>
        <w:ind w:left="3884" w:hanging="360"/>
      </w:pPr>
      <w:rPr>
        <w:rFonts w:ascii="Courier New" w:hAnsi="Courier New" w:cs="Courier New" w:hint="default"/>
      </w:rPr>
    </w:lvl>
    <w:lvl w:ilvl="5" w:tplc="2BC0ADD4">
      <w:start w:val="1"/>
      <w:numFmt w:val="bullet"/>
      <w:lvlText w:val=""/>
      <w:lvlJc w:val="left"/>
      <w:pPr>
        <w:ind w:left="4604" w:hanging="360"/>
      </w:pPr>
      <w:rPr>
        <w:rFonts w:ascii="Wingdings" w:hAnsi="Wingdings" w:hint="default"/>
      </w:rPr>
    </w:lvl>
    <w:lvl w:ilvl="6" w:tplc="174AE422">
      <w:start w:val="1"/>
      <w:numFmt w:val="bullet"/>
      <w:lvlText w:val=""/>
      <w:lvlJc w:val="left"/>
      <w:pPr>
        <w:ind w:left="5324" w:hanging="360"/>
      </w:pPr>
      <w:rPr>
        <w:rFonts w:ascii="Symbol" w:hAnsi="Symbol" w:hint="default"/>
      </w:rPr>
    </w:lvl>
    <w:lvl w:ilvl="7" w:tplc="8E024930">
      <w:start w:val="1"/>
      <w:numFmt w:val="bullet"/>
      <w:lvlText w:val="o"/>
      <w:lvlJc w:val="left"/>
      <w:pPr>
        <w:ind w:left="6044" w:hanging="360"/>
      </w:pPr>
      <w:rPr>
        <w:rFonts w:ascii="Courier New" w:hAnsi="Courier New" w:cs="Courier New" w:hint="default"/>
      </w:rPr>
    </w:lvl>
    <w:lvl w:ilvl="8" w:tplc="25E66494">
      <w:start w:val="1"/>
      <w:numFmt w:val="bullet"/>
      <w:lvlText w:val=""/>
      <w:lvlJc w:val="left"/>
      <w:pPr>
        <w:ind w:left="6764" w:hanging="360"/>
      </w:pPr>
      <w:rPr>
        <w:rFonts w:ascii="Wingdings" w:hAnsi="Wingdings" w:hint="default"/>
      </w:rPr>
    </w:lvl>
  </w:abstractNum>
  <w:num w:numId="1">
    <w:abstractNumId w:val="3"/>
  </w:num>
  <w:num w:numId="2">
    <w:abstractNumId w:val="22"/>
  </w:num>
  <w:num w:numId="3">
    <w:abstractNumId w:val="24"/>
  </w:num>
  <w:num w:numId="4">
    <w:abstractNumId w:val="11"/>
  </w:num>
  <w:num w:numId="5">
    <w:abstractNumId w:val="15"/>
  </w:num>
  <w:num w:numId="6">
    <w:abstractNumId w:val="1"/>
  </w:num>
  <w:num w:numId="7">
    <w:abstractNumId w:val="8"/>
  </w:num>
  <w:num w:numId="8">
    <w:abstractNumId w:val="28"/>
  </w:num>
  <w:num w:numId="9">
    <w:abstractNumId w:val="0"/>
  </w:num>
  <w:num w:numId="10">
    <w:abstractNumId w:val="0"/>
  </w:num>
  <w:num w:numId="11">
    <w:abstractNumId w:val="27"/>
  </w:num>
  <w:num w:numId="12">
    <w:abstractNumId w:val="25"/>
  </w:num>
  <w:num w:numId="13">
    <w:abstractNumId w:val="2"/>
  </w:num>
  <w:num w:numId="14">
    <w:abstractNumId w:val="7"/>
  </w:num>
  <w:num w:numId="15">
    <w:abstractNumId w:val="21"/>
  </w:num>
  <w:num w:numId="16">
    <w:abstractNumId w:val="10"/>
  </w:num>
  <w:num w:numId="17">
    <w:abstractNumId w:val="6"/>
  </w:num>
  <w:num w:numId="18">
    <w:abstractNumId w:val="4"/>
  </w:num>
  <w:num w:numId="19">
    <w:abstractNumId w:val="16"/>
  </w:num>
  <w:num w:numId="20">
    <w:abstractNumId w:val="26"/>
  </w:num>
  <w:num w:numId="21">
    <w:abstractNumId w:val="9"/>
  </w:num>
  <w:num w:numId="22">
    <w:abstractNumId w:val="19"/>
  </w:num>
  <w:num w:numId="23">
    <w:abstractNumId w:val="13"/>
  </w:num>
  <w:num w:numId="24">
    <w:abstractNumId w:val="17"/>
  </w:num>
  <w:num w:numId="25">
    <w:abstractNumId w:val="18"/>
  </w:num>
  <w:num w:numId="26">
    <w:abstractNumId w:val="5"/>
  </w:num>
  <w:num w:numId="27">
    <w:abstractNumId w:val="12"/>
  </w:num>
  <w:num w:numId="28">
    <w:abstractNumId w:val="20"/>
  </w:num>
  <w:num w:numId="29">
    <w:abstractNumId w:val="14"/>
  </w:num>
  <w:num w:numId="30">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Алексей Елфимов">
    <w15:presenceInfo w15:providerId="None" w15:userId="Алексей Елфимов"/>
  </w15:person>
  <w15:person w15:author="Anastasia">
    <w15:presenceInfo w15:providerId="None" w15:userId="Anastasia"/>
  </w15:person>
  <w15:person w15:author="Alexey Elfimov">
    <w15:presenceInfo w15:providerId="Windows Live" w15:userId="7ef50af23d02022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1A3C"/>
    <w:rsid w:val="000C4DF2"/>
    <w:rsid w:val="000D187E"/>
    <w:rsid w:val="00171977"/>
    <w:rsid w:val="00212644"/>
    <w:rsid w:val="0023189B"/>
    <w:rsid w:val="00242D12"/>
    <w:rsid w:val="0024569F"/>
    <w:rsid w:val="002471A0"/>
    <w:rsid w:val="002C5411"/>
    <w:rsid w:val="002D6ECE"/>
    <w:rsid w:val="002F3FBC"/>
    <w:rsid w:val="00316C6C"/>
    <w:rsid w:val="003245D6"/>
    <w:rsid w:val="0033266D"/>
    <w:rsid w:val="00365F8D"/>
    <w:rsid w:val="003A4B21"/>
    <w:rsid w:val="003B6459"/>
    <w:rsid w:val="003C62CC"/>
    <w:rsid w:val="003F2C55"/>
    <w:rsid w:val="003F36B1"/>
    <w:rsid w:val="00406CDD"/>
    <w:rsid w:val="00406D7C"/>
    <w:rsid w:val="00413EB8"/>
    <w:rsid w:val="00456FEF"/>
    <w:rsid w:val="0047377B"/>
    <w:rsid w:val="00473DDA"/>
    <w:rsid w:val="00473DEA"/>
    <w:rsid w:val="00486468"/>
    <w:rsid w:val="00493A33"/>
    <w:rsid w:val="004B7E2B"/>
    <w:rsid w:val="00510585"/>
    <w:rsid w:val="00542676"/>
    <w:rsid w:val="0054606D"/>
    <w:rsid w:val="00576DA5"/>
    <w:rsid w:val="006241C8"/>
    <w:rsid w:val="00644D80"/>
    <w:rsid w:val="006638CA"/>
    <w:rsid w:val="00682E14"/>
    <w:rsid w:val="006907B7"/>
    <w:rsid w:val="00692986"/>
    <w:rsid w:val="00694D7D"/>
    <w:rsid w:val="006A2203"/>
    <w:rsid w:val="006C35CA"/>
    <w:rsid w:val="00763149"/>
    <w:rsid w:val="007A0449"/>
    <w:rsid w:val="007D6F7E"/>
    <w:rsid w:val="007E40C1"/>
    <w:rsid w:val="007F66A1"/>
    <w:rsid w:val="007F66EF"/>
    <w:rsid w:val="007F6CFA"/>
    <w:rsid w:val="00813AC7"/>
    <w:rsid w:val="00816B13"/>
    <w:rsid w:val="00830945"/>
    <w:rsid w:val="00843AA3"/>
    <w:rsid w:val="008748CC"/>
    <w:rsid w:val="008C1A3C"/>
    <w:rsid w:val="008D1883"/>
    <w:rsid w:val="008D293C"/>
    <w:rsid w:val="008D3BAB"/>
    <w:rsid w:val="0094617D"/>
    <w:rsid w:val="00947A55"/>
    <w:rsid w:val="00955988"/>
    <w:rsid w:val="009672C9"/>
    <w:rsid w:val="00996008"/>
    <w:rsid w:val="009E448C"/>
    <w:rsid w:val="009F7D30"/>
    <w:rsid w:val="00A04F1D"/>
    <w:rsid w:val="00AF33E1"/>
    <w:rsid w:val="00B05FFF"/>
    <w:rsid w:val="00B1650D"/>
    <w:rsid w:val="00B50B76"/>
    <w:rsid w:val="00B50D56"/>
    <w:rsid w:val="00B547C2"/>
    <w:rsid w:val="00B6748F"/>
    <w:rsid w:val="00B7150D"/>
    <w:rsid w:val="00B7392B"/>
    <w:rsid w:val="00B94822"/>
    <w:rsid w:val="00B971A4"/>
    <w:rsid w:val="00BA47A8"/>
    <w:rsid w:val="00BB7BA7"/>
    <w:rsid w:val="00BF0F0E"/>
    <w:rsid w:val="00C1282B"/>
    <w:rsid w:val="00C25C80"/>
    <w:rsid w:val="00C312B2"/>
    <w:rsid w:val="00C331B9"/>
    <w:rsid w:val="00C3630F"/>
    <w:rsid w:val="00C5084B"/>
    <w:rsid w:val="00C83C31"/>
    <w:rsid w:val="00CA0108"/>
    <w:rsid w:val="00CB6D88"/>
    <w:rsid w:val="00CC3DBC"/>
    <w:rsid w:val="00CC58DB"/>
    <w:rsid w:val="00CD1459"/>
    <w:rsid w:val="00CE045E"/>
    <w:rsid w:val="00CF2130"/>
    <w:rsid w:val="00CF3C35"/>
    <w:rsid w:val="00CF5066"/>
    <w:rsid w:val="00D14412"/>
    <w:rsid w:val="00D16B0C"/>
    <w:rsid w:val="00D244DB"/>
    <w:rsid w:val="00D426D6"/>
    <w:rsid w:val="00D748C5"/>
    <w:rsid w:val="00DB74A1"/>
    <w:rsid w:val="00DD4C3B"/>
    <w:rsid w:val="00E00B8E"/>
    <w:rsid w:val="00E13600"/>
    <w:rsid w:val="00E51B7E"/>
    <w:rsid w:val="00E61558"/>
    <w:rsid w:val="00EA42F2"/>
    <w:rsid w:val="00EB1637"/>
    <w:rsid w:val="00F01905"/>
    <w:rsid w:val="00F32660"/>
    <w:rsid w:val="00F34001"/>
    <w:rsid w:val="00F43BFB"/>
    <w:rsid w:val="00F54EA6"/>
    <w:rsid w:val="00FA7ADB"/>
    <w:rsid w:val="00FE00B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270340"/>
  <w15:chartTrackingRefBased/>
  <w15:docId w15:val="{A5F2F7F6-FB8A-4D53-9F32-9F65966403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242D12"/>
    <w:pPr>
      <w:spacing w:after="0" w:line="360" w:lineRule="auto"/>
      <w:ind w:firstLine="709"/>
      <w:jc w:val="both"/>
    </w:pPr>
    <w:rPr>
      <w:rFonts w:ascii="Times New Roman" w:hAnsi="Times New Roman" w:cs="Times New Roman"/>
      <w:color w:val="222222"/>
      <w:sz w:val="28"/>
    </w:rPr>
  </w:style>
  <w:style w:type="paragraph" w:styleId="1">
    <w:name w:val="heading 1"/>
    <w:basedOn w:val="a0"/>
    <w:next w:val="a0"/>
    <w:link w:val="10"/>
    <w:uiPriority w:val="9"/>
    <w:qFormat/>
    <w:rsid w:val="007F66A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1"/>
    <w:next w:val="a0"/>
    <w:link w:val="20"/>
    <w:uiPriority w:val="9"/>
    <w:unhideWhenUsed/>
    <w:qFormat/>
    <w:rsid w:val="007F66A1"/>
    <w:pPr>
      <w:numPr>
        <w:ilvl w:val="1"/>
        <w:numId w:val="1"/>
      </w:numPr>
      <w:spacing w:after="240"/>
      <w:jc w:val="center"/>
      <w:outlineLvl w:val="1"/>
    </w:pPr>
    <w:rPr>
      <w:b/>
      <w:bCs/>
    </w:rPr>
  </w:style>
  <w:style w:type="paragraph" w:styleId="3">
    <w:name w:val="heading 3"/>
    <w:basedOn w:val="a0"/>
    <w:next w:val="a0"/>
    <w:link w:val="30"/>
    <w:uiPriority w:val="9"/>
    <w:unhideWhenUsed/>
    <w:qFormat/>
    <w:rsid w:val="00B50D56"/>
    <w:pPr>
      <w:keepNext/>
      <w:keepLines/>
      <w:numPr>
        <w:ilvl w:val="2"/>
        <w:numId w:val="1"/>
      </w:numPr>
      <w:spacing w:before="40"/>
      <w:ind w:left="1224"/>
      <w:jc w:val="center"/>
      <w:outlineLvl w:val="2"/>
    </w:pPr>
    <w:rPr>
      <w:rFonts w:eastAsiaTheme="majorEastAsia"/>
      <w:b/>
      <w:bCs/>
      <w:color w:val="auto"/>
      <w:szCs w:val="28"/>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Heading2Char">
    <w:name w:val="Heading 2 Char"/>
    <w:basedOn w:val="a2"/>
    <w:uiPriority w:val="9"/>
    <w:semiHidden/>
    <w:rsid w:val="007F66A1"/>
    <w:rPr>
      <w:rFonts w:asciiTheme="majorHAnsi" w:eastAsiaTheme="majorEastAsia" w:hAnsiTheme="majorHAnsi" w:cstheme="majorBidi"/>
      <w:color w:val="2F5496" w:themeColor="accent1" w:themeShade="BF"/>
      <w:sz w:val="26"/>
      <w:szCs w:val="26"/>
    </w:rPr>
  </w:style>
  <w:style w:type="paragraph" w:styleId="a1">
    <w:name w:val="List Paragraph"/>
    <w:aliases w:val="Литература"/>
    <w:basedOn w:val="a0"/>
    <w:uiPriority w:val="34"/>
    <w:qFormat/>
    <w:rsid w:val="007F66A1"/>
    <w:pPr>
      <w:ind w:left="720"/>
      <w:contextualSpacing/>
    </w:pPr>
  </w:style>
  <w:style w:type="character" w:customStyle="1" w:styleId="20">
    <w:name w:val="Заголовок 2 Знак"/>
    <w:basedOn w:val="a2"/>
    <w:link w:val="2"/>
    <w:uiPriority w:val="9"/>
    <w:rsid w:val="007F66A1"/>
    <w:rPr>
      <w:rFonts w:ascii="Times New Roman" w:hAnsi="Times New Roman" w:cs="Times New Roman"/>
      <w:b/>
      <w:bCs/>
      <w:color w:val="222222"/>
      <w:sz w:val="28"/>
    </w:rPr>
  </w:style>
  <w:style w:type="character" w:styleId="a5">
    <w:name w:val="Hyperlink"/>
    <w:uiPriority w:val="99"/>
    <w:unhideWhenUsed/>
    <w:rsid w:val="007F66A1"/>
    <w:rPr>
      <w:color w:val="0563C1" w:themeColor="hyperlink"/>
      <w:u w:val="single"/>
    </w:rPr>
  </w:style>
  <w:style w:type="paragraph" w:styleId="21">
    <w:name w:val="toc 2"/>
    <w:basedOn w:val="a0"/>
    <w:next w:val="a0"/>
    <w:uiPriority w:val="39"/>
    <w:unhideWhenUsed/>
    <w:rsid w:val="007F66A1"/>
    <w:pPr>
      <w:spacing w:after="57"/>
      <w:ind w:left="283" w:firstLine="0"/>
    </w:pPr>
  </w:style>
  <w:style w:type="character" w:customStyle="1" w:styleId="10">
    <w:name w:val="Заголовок 1 Знак"/>
    <w:basedOn w:val="a2"/>
    <w:link w:val="1"/>
    <w:uiPriority w:val="9"/>
    <w:rsid w:val="007F66A1"/>
    <w:rPr>
      <w:rFonts w:asciiTheme="majorHAnsi" w:eastAsiaTheme="majorEastAsia" w:hAnsiTheme="majorHAnsi" w:cstheme="majorBidi"/>
      <w:color w:val="2F5496" w:themeColor="accent1" w:themeShade="BF"/>
      <w:sz w:val="32"/>
      <w:szCs w:val="32"/>
    </w:rPr>
  </w:style>
  <w:style w:type="paragraph" w:styleId="a6">
    <w:name w:val="TOC Heading"/>
    <w:uiPriority w:val="39"/>
    <w:unhideWhenUsed/>
    <w:qFormat/>
    <w:rsid w:val="007F66A1"/>
    <w:rPr>
      <w:rFonts w:ascii="Times New Roman" w:hAnsi="Times New Roman" w:cs="Times New Roman"/>
      <w:color w:val="222222"/>
    </w:rPr>
  </w:style>
  <w:style w:type="paragraph" w:styleId="a7">
    <w:name w:val="Subtitle"/>
    <w:basedOn w:val="a0"/>
    <w:next w:val="a0"/>
    <w:link w:val="a8"/>
    <w:qFormat/>
    <w:rsid w:val="0054606D"/>
    <w:pPr>
      <w:spacing w:before="200" w:after="200"/>
    </w:pPr>
    <w:rPr>
      <w:sz w:val="24"/>
      <w:szCs w:val="24"/>
    </w:rPr>
  </w:style>
  <w:style w:type="character" w:customStyle="1" w:styleId="SubtitleChar">
    <w:name w:val="Subtitle Char"/>
    <w:basedOn w:val="a2"/>
    <w:uiPriority w:val="11"/>
    <w:rsid w:val="0054606D"/>
    <w:rPr>
      <w:rFonts w:eastAsiaTheme="minorEastAsia"/>
      <w:color w:val="5A5A5A" w:themeColor="text1" w:themeTint="A5"/>
      <w:spacing w:val="15"/>
    </w:rPr>
  </w:style>
  <w:style w:type="character" w:customStyle="1" w:styleId="a8">
    <w:name w:val="Подзаголовок Знак"/>
    <w:basedOn w:val="a2"/>
    <w:link w:val="a7"/>
    <w:rsid w:val="0054606D"/>
    <w:rPr>
      <w:rFonts w:ascii="Times New Roman" w:hAnsi="Times New Roman" w:cs="Times New Roman"/>
      <w:color w:val="222222"/>
      <w:sz w:val="24"/>
      <w:szCs w:val="24"/>
    </w:rPr>
  </w:style>
  <w:style w:type="paragraph" w:customStyle="1" w:styleId="a9">
    <w:name w:val="Рисунки"/>
    <w:basedOn w:val="a0"/>
    <w:next w:val="a0"/>
    <w:link w:val="aa"/>
    <w:qFormat/>
    <w:rsid w:val="0054606D"/>
    <w:pPr>
      <w:spacing w:after="240" w:line="240" w:lineRule="auto"/>
      <w:ind w:firstLine="0"/>
      <w:jc w:val="center"/>
    </w:pPr>
  </w:style>
  <w:style w:type="character" w:customStyle="1" w:styleId="aa">
    <w:name w:val="Рисунки Знак"/>
    <w:basedOn w:val="a2"/>
    <w:link w:val="a9"/>
    <w:rsid w:val="0054606D"/>
    <w:rPr>
      <w:rFonts w:ascii="Times New Roman" w:hAnsi="Times New Roman" w:cs="Times New Roman"/>
      <w:color w:val="222222"/>
      <w:sz w:val="28"/>
    </w:rPr>
  </w:style>
  <w:style w:type="table" w:styleId="ab">
    <w:name w:val="Table Grid"/>
    <w:basedOn w:val="a3"/>
    <w:uiPriority w:val="39"/>
    <w:rsid w:val="0054606D"/>
    <w:pPr>
      <w:spacing w:after="0" w:line="240" w:lineRule="auto"/>
    </w:pPr>
    <w:rPr>
      <w:rFonts w:ascii="Times New Roman" w:hAnsi="Times New Roman" w:cs="Times New Roman"/>
      <w:color w:val="2222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
    <w:name w:val="List Bullet"/>
    <w:basedOn w:val="a0"/>
    <w:uiPriority w:val="99"/>
    <w:unhideWhenUsed/>
    <w:rsid w:val="0054606D"/>
    <w:pPr>
      <w:numPr>
        <w:numId w:val="7"/>
      </w:numPr>
      <w:spacing w:line="240" w:lineRule="auto"/>
      <w:contextualSpacing/>
    </w:pPr>
    <w:rPr>
      <w:rFonts w:eastAsia="Times New Roman"/>
      <w:color w:val="auto"/>
      <w:sz w:val="20"/>
      <w:szCs w:val="20"/>
      <w:lang w:eastAsia="en-GB"/>
    </w:rPr>
  </w:style>
  <w:style w:type="character" w:customStyle="1" w:styleId="30">
    <w:name w:val="Заголовок 3 Знак"/>
    <w:basedOn w:val="a2"/>
    <w:link w:val="3"/>
    <w:uiPriority w:val="9"/>
    <w:rsid w:val="00B50D56"/>
    <w:rPr>
      <w:rFonts w:ascii="Times New Roman" w:eastAsiaTheme="majorEastAsia" w:hAnsi="Times New Roman" w:cs="Times New Roman"/>
      <w:b/>
      <w:bCs/>
      <w:sz w:val="28"/>
      <w:szCs w:val="28"/>
    </w:rPr>
  </w:style>
  <w:style w:type="character" w:styleId="ac">
    <w:name w:val="FollowedHyperlink"/>
    <w:basedOn w:val="a2"/>
    <w:uiPriority w:val="99"/>
    <w:semiHidden/>
    <w:unhideWhenUsed/>
    <w:rsid w:val="00B50D56"/>
    <w:rPr>
      <w:color w:val="954F72" w:themeColor="followedHyperlink"/>
      <w:u w:val="single"/>
    </w:rPr>
  </w:style>
  <w:style w:type="paragraph" w:customStyle="1" w:styleId="msonormal0">
    <w:name w:val="msonormal"/>
    <w:basedOn w:val="a0"/>
    <w:rsid w:val="00B50D56"/>
    <w:pPr>
      <w:spacing w:before="100" w:beforeAutospacing="1" w:after="100" w:afterAutospacing="1" w:line="240" w:lineRule="auto"/>
      <w:ind w:firstLine="0"/>
      <w:jc w:val="left"/>
    </w:pPr>
    <w:rPr>
      <w:rFonts w:eastAsia="Times New Roman"/>
      <w:color w:val="auto"/>
      <w:sz w:val="24"/>
      <w:szCs w:val="24"/>
      <w:lang w:eastAsia="ru-RU"/>
    </w:rPr>
  </w:style>
  <w:style w:type="paragraph" w:styleId="ad">
    <w:name w:val="annotation text"/>
    <w:basedOn w:val="a0"/>
    <w:link w:val="ae"/>
    <w:uiPriority w:val="99"/>
    <w:semiHidden/>
    <w:unhideWhenUsed/>
    <w:rsid w:val="00B50D56"/>
    <w:pPr>
      <w:spacing w:line="240" w:lineRule="auto"/>
      <w:contextualSpacing/>
    </w:pPr>
    <w:rPr>
      <w:rFonts w:cstheme="minorBidi"/>
      <w:color w:val="auto"/>
      <w:kern w:val="2"/>
      <w:sz w:val="20"/>
      <w:szCs w:val="20"/>
      <w14:ligatures w14:val="standardContextual"/>
    </w:rPr>
  </w:style>
  <w:style w:type="character" w:customStyle="1" w:styleId="ae">
    <w:name w:val="Текст примечания Знак"/>
    <w:basedOn w:val="a2"/>
    <w:link w:val="ad"/>
    <w:uiPriority w:val="99"/>
    <w:semiHidden/>
    <w:rsid w:val="00B50D56"/>
    <w:rPr>
      <w:rFonts w:ascii="Times New Roman" w:hAnsi="Times New Roman"/>
      <w:kern w:val="2"/>
      <w:sz w:val="20"/>
      <w:szCs w:val="20"/>
      <w14:ligatures w14:val="standardContextual"/>
    </w:rPr>
  </w:style>
  <w:style w:type="character" w:customStyle="1" w:styleId="af">
    <w:name w:val="Название объекта Знак"/>
    <w:basedOn w:val="a2"/>
    <w:link w:val="af0"/>
    <w:uiPriority w:val="35"/>
    <w:semiHidden/>
    <w:locked/>
    <w:rsid w:val="00B50D56"/>
    <w:rPr>
      <w:rFonts w:ascii="Times New Roman" w:hAnsi="Times New Roman" w:cs="Times New Roman"/>
      <w:i/>
      <w:iCs/>
      <w:color w:val="44546A" w:themeColor="text2"/>
      <w:sz w:val="18"/>
      <w:szCs w:val="18"/>
    </w:rPr>
  </w:style>
  <w:style w:type="paragraph" w:styleId="af0">
    <w:name w:val="caption"/>
    <w:basedOn w:val="a0"/>
    <w:next w:val="a0"/>
    <w:link w:val="af"/>
    <w:uiPriority w:val="35"/>
    <w:unhideWhenUsed/>
    <w:qFormat/>
    <w:rsid w:val="00B50D56"/>
    <w:pPr>
      <w:spacing w:after="200" w:line="240" w:lineRule="auto"/>
      <w:contextualSpacing/>
    </w:pPr>
    <w:rPr>
      <w:i/>
      <w:iCs/>
      <w:color w:val="44546A" w:themeColor="text2"/>
      <w:sz w:val="18"/>
      <w:szCs w:val="18"/>
    </w:rPr>
  </w:style>
  <w:style w:type="paragraph" w:styleId="af1">
    <w:name w:val="annotation subject"/>
    <w:basedOn w:val="ad"/>
    <w:next w:val="ad"/>
    <w:link w:val="af2"/>
    <w:uiPriority w:val="99"/>
    <w:semiHidden/>
    <w:unhideWhenUsed/>
    <w:rsid w:val="00B50D56"/>
    <w:rPr>
      <w:b/>
      <w:bCs/>
    </w:rPr>
  </w:style>
  <w:style w:type="character" w:customStyle="1" w:styleId="af2">
    <w:name w:val="Тема примечания Знак"/>
    <w:basedOn w:val="ae"/>
    <w:link w:val="af1"/>
    <w:uiPriority w:val="99"/>
    <w:semiHidden/>
    <w:rsid w:val="00B50D56"/>
    <w:rPr>
      <w:rFonts w:ascii="Times New Roman" w:hAnsi="Times New Roman"/>
      <w:b/>
      <w:bCs/>
      <w:kern w:val="2"/>
      <w:sz w:val="20"/>
      <w:szCs w:val="20"/>
      <w14:ligatures w14:val="standardContextual"/>
    </w:rPr>
  </w:style>
  <w:style w:type="character" w:customStyle="1" w:styleId="af3">
    <w:name w:val="Рисунок Знак"/>
    <w:basedOn w:val="a2"/>
    <w:link w:val="af4"/>
    <w:locked/>
    <w:rsid w:val="00B50D56"/>
    <w:rPr>
      <w:rFonts w:ascii="Times New Roman" w:hAnsi="Times New Roman" w:cs="Times New Roman"/>
      <w:noProof/>
      <w:sz w:val="28"/>
    </w:rPr>
  </w:style>
  <w:style w:type="paragraph" w:customStyle="1" w:styleId="af4">
    <w:name w:val="Рисунок"/>
    <w:basedOn w:val="a0"/>
    <w:link w:val="af3"/>
    <w:qFormat/>
    <w:rsid w:val="00B50D56"/>
    <w:pPr>
      <w:keepNext/>
      <w:ind w:firstLine="0"/>
      <w:contextualSpacing/>
      <w:jc w:val="center"/>
    </w:pPr>
    <w:rPr>
      <w:noProof/>
      <w:color w:val="auto"/>
    </w:rPr>
  </w:style>
  <w:style w:type="character" w:customStyle="1" w:styleId="af5">
    <w:name w:val="Подпись к рисунку Знак"/>
    <w:basedOn w:val="af"/>
    <w:link w:val="af6"/>
    <w:locked/>
    <w:rsid w:val="00B50D56"/>
    <w:rPr>
      <w:rFonts w:ascii="Times New Roman" w:hAnsi="Times New Roman" w:cs="Times New Roman"/>
      <w:i w:val="0"/>
      <w:iCs w:val="0"/>
      <w:color w:val="44546A" w:themeColor="text2"/>
      <w:sz w:val="28"/>
      <w:szCs w:val="28"/>
    </w:rPr>
  </w:style>
  <w:style w:type="paragraph" w:customStyle="1" w:styleId="af6">
    <w:name w:val="Подпись к рисунку"/>
    <w:basedOn w:val="af0"/>
    <w:link w:val="af5"/>
    <w:qFormat/>
    <w:rsid w:val="00B50D56"/>
    <w:pPr>
      <w:jc w:val="center"/>
    </w:pPr>
    <w:rPr>
      <w:i w:val="0"/>
      <w:iCs w:val="0"/>
      <w:sz w:val="28"/>
      <w:szCs w:val="28"/>
    </w:rPr>
  </w:style>
  <w:style w:type="character" w:styleId="af7">
    <w:name w:val="annotation reference"/>
    <w:basedOn w:val="a2"/>
    <w:uiPriority w:val="99"/>
    <w:semiHidden/>
    <w:unhideWhenUsed/>
    <w:rsid w:val="00B50D56"/>
    <w:rPr>
      <w:sz w:val="16"/>
      <w:szCs w:val="16"/>
    </w:rPr>
  </w:style>
  <w:style w:type="character" w:styleId="af8">
    <w:name w:val="Placeholder Text"/>
    <w:basedOn w:val="a2"/>
    <w:uiPriority w:val="99"/>
    <w:semiHidden/>
    <w:rsid w:val="00B50D56"/>
    <w:rPr>
      <w:color w:val="808080"/>
    </w:rPr>
  </w:style>
  <w:style w:type="paragraph" w:styleId="31">
    <w:name w:val="toc 3"/>
    <w:basedOn w:val="a0"/>
    <w:next w:val="a0"/>
    <w:autoRedefine/>
    <w:uiPriority w:val="39"/>
    <w:unhideWhenUsed/>
    <w:rsid w:val="00813AC7"/>
    <w:pPr>
      <w:tabs>
        <w:tab w:val="left" w:pos="993"/>
        <w:tab w:val="right" w:leader="dot" w:pos="9345"/>
      </w:tabs>
      <w:spacing w:after="100"/>
      <w:ind w:left="284" w:firstLine="0"/>
    </w:pPr>
  </w:style>
  <w:style w:type="paragraph" w:styleId="af9">
    <w:name w:val="Body Text"/>
    <w:basedOn w:val="a0"/>
    <w:link w:val="afa"/>
    <w:uiPriority w:val="99"/>
    <w:unhideWhenUsed/>
    <w:rsid w:val="00B6748F"/>
    <w:pPr>
      <w:spacing w:line="240" w:lineRule="auto"/>
      <w:ind w:firstLine="567"/>
    </w:pPr>
    <w:rPr>
      <w:rFonts w:eastAsia="SimSun"/>
      <w:color w:val="auto"/>
      <w:spacing w:val="-1"/>
      <w:sz w:val="24"/>
      <w:szCs w:val="20"/>
    </w:rPr>
  </w:style>
  <w:style w:type="character" w:customStyle="1" w:styleId="afa">
    <w:name w:val="Основной текст Знак"/>
    <w:basedOn w:val="a2"/>
    <w:link w:val="af9"/>
    <w:uiPriority w:val="99"/>
    <w:rsid w:val="00B6748F"/>
    <w:rPr>
      <w:rFonts w:ascii="Times New Roman" w:eastAsia="SimSun" w:hAnsi="Times New Roman" w:cs="Times New Roman"/>
      <w:spacing w:val="-1"/>
      <w:sz w:val="24"/>
      <w:szCs w:val="20"/>
    </w:rPr>
  </w:style>
  <w:style w:type="paragraph" w:customStyle="1" w:styleId="afb">
    <w:name w:val="Подрисуночная подпись"/>
    <w:next w:val="af9"/>
    <w:rsid w:val="00B6748F"/>
    <w:pPr>
      <w:spacing w:after="0" w:line="240" w:lineRule="auto"/>
      <w:jc w:val="center"/>
    </w:pPr>
    <w:rPr>
      <w:rFonts w:ascii="Times New Roman" w:eastAsia="SimSun" w:hAnsi="Times New Roman" w:cs="Times New Roman"/>
      <w:color w:val="000000"/>
      <w:spacing w:val="-1"/>
      <w:sz w:val="24"/>
    </w:rPr>
  </w:style>
  <w:style w:type="paragraph" w:styleId="afc">
    <w:name w:val="Normal (Web)"/>
    <w:basedOn w:val="a0"/>
    <w:uiPriority w:val="99"/>
    <w:semiHidden/>
    <w:unhideWhenUsed/>
    <w:rsid w:val="00B6748F"/>
    <w:pPr>
      <w:spacing w:before="100" w:beforeAutospacing="1" w:after="100" w:afterAutospacing="1" w:line="240" w:lineRule="auto"/>
      <w:ind w:firstLine="0"/>
      <w:jc w:val="left"/>
    </w:pPr>
    <w:rPr>
      <w:rFonts w:eastAsia="Times New Roman"/>
      <w:color w:val="auto"/>
      <w:sz w:val="24"/>
      <w:szCs w:val="24"/>
      <w:lang w:eastAsia="ru-RU"/>
    </w:rPr>
  </w:style>
  <w:style w:type="paragraph" w:styleId="11">
    <w:name w:val="toc 1"/>
    <w:basedOn w:val="a0"/>
    <w:next w:val="a0"/>
    <w:autoRedefine/>
    <w:uiPriority w:val="39"/>
    <w:unhideWhenUsed/>
    <w:rsid w:val="00F01905"/>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1335379">
      <w:bodyDiv w:val="1"/>
      <w:marLeft w:val="0"/>
      <w:marRight w:val="0"/>
      <w:marTop w:val="0"/>
      <w:marBottom w:val="0"/>
      <w:divBdr>
        <w:top w:val="none" w:sz="0" w:space="0" w:color="auto"/>
        <w:left w:val="none" w:sz="0" w:space="0" w:color="auto"/>
        <w:bottom w:val="none" w:sz="0" w:space="0" w:color="auto"/>
        <w:right w:val="none" w:sz="0" w:space="0" w:color="auto"/>
      </w:divBdr>
      <w:divsChild>
        <w:div w:id="1428648195">
          <w:marLeft w:val="360"/>
          <w:marRight w:val="0"/>
          <w:marTop w:val="200"/>
          <w:marBottom w:val="0"/>
          <w:divBdr>
            <w:top w:val="none" w:sz="0" w:space="0" w:color="auto"/>
            <w:left w:val="none" w:sz="0" w:space="0" w:color="auto"/>
            <w:bottom w:val="none" w:sz="0" w:space="0" w:color="auto"/>
            <w:right w:val="none" w:sz="0" w:space="0" w:color="auto"/>
          </w:divBdr>
        </w:div>
        <w:div w:id="46881349">
          <w:marLeft w:val="360"/>
          <w:marRight w:val="0"/>
          <w:marTop w:val="200"/>
          <w:marBottom w:val="0"/>
          <w:divBdr>
            <w:top w:val="none" w:sz="0" w:space="0" w:color="auto"/>
            <w:left w:val="none" w:sz="0" w:space="0" w:color="auto"/>
            <w:bottom w:val="none" w:sz="0" w:space="0" w:color="auto"/>
            <w:right w:val="none" w:sz="0" w:space="0" w:color="auto"/>
          </w:divBdr>
        </w:div>
        <w:div w:id="1215970594">
          <w:marLeft w:val="360"/>
          <w:marRight w:val="0"/>
          <w:marTop w:val="200"/>
          <w:marBottom w:val="0"/>
          <w:divBdr>
            <w:top w:val="none" w:sz="0" w:space="0" w:color="auto"/>
            <w:left w:val="none" w:sz="0" w:space="0" w:color="auto"/>
            <w:bottom w:val="none" w:sz="0" w:space="0" w:color="auto"/>
            <w:right w:val="none" w:sz="0" w:space="0" w:color="auto"/>
          </w:divBdr>
        </w:div>
        <w:div w:id="819427201">
          <w:marLeft w:val="360"/>
          <w:marRight w:val="0"/>
          <w:marTop w:val="200"/>
          <w:marBottom w:val="0"/>
          <w:divBdr>
            <w:top w:val="none" w:sz="0" w:space="0" w:color="auto"/>
            <w:left w:val="none" w:sz="0" w:space="0" w:color="auto"/>
            <w:bottom w:val="none" w:sz="0" w:space="0" w:color="auto"/>
            <w:right w:val="none" w:sz="0" w:space="0" w:color="auto"/>
          </w:divBdr>
        </w:div>
      </w:divsChild>
    </w:div>
    <w:div w:id="1371957662">
      <w:bodyDiv w:val="1"/>
      <w:marLeft w:val="0"/>
      <w:marRight w:val="0"/>
      <w:marTop w:val="0"/>
      <w:marBottom w:val="0"/>
      <w:divBdr>
        <w:top w:val="none" w:sz="0" w:space="0" w:color="auto"/>
        <w:left w:val="none" w:sz="0" w:space="0" w:color="auto"/>
        <w:bottom w:val="none" w:sz="0" w:space="0" w:color="auto"/>
        <w:right w:val="none" w:sz="0" w:space="0" w:color="auto"/>
      </w:divBdr>
    </w:div>
    <w:div w:id="1557201908">
      <w:bodyDiv w:val="1"/>
      <w:marLeft w:val="0"/>
      <w:marRight w:val="0"/>
      <w:marTop w:val="0"/>
      <w:marBottom w:val="0"/>
      <w:divBdr>
        <w:top w:val="none" w:sz="0" w:space="0" w:color="auto"/>
        <w:left w:val="none" w:sz="0" w:space="0" w:color="auto"/>
        <w:bottom w:val="none" w:sz="0" w:space="0" w:color="auto"/>
        <w:right w:val="none" w:sz="0" w:space="0" w:color="auto"/>
      </w:divBdr>
      <w:divsChild>
        <w:div w:id="1094858958">
          <w:marLeft w:val="547"/>
          <w:marRight w:val="0"/>
          <w:marTop w:val="200"/>
          <w:marBottom w:val="0"/>
          <w:divBdr>
            <w:top w:val="none" w:sz="0" w:space="0" w:color="auto"/>
            <w:left w:val="none" w:sz="0" w:space="0" w:color="auto"/>
            <w:bottom w:val="none" w:sz="0" w:space="0" w:color="auto"/>
            <w:right w:val="none" w:sz="0" w:space="0" w:color="auto"/>
          </w:divBdr>
        </w:div>
        <w:div w:id="808325439">
          <w:marLeft w:val="547"/>
          <w:marRight w:val="0"/>
          <w:marTop w:val="200"/>
          <w:marBottom w:val="0"/>
          <w:divBdr>
            <w:top w:val="none" w:sz="0" w:space="0" w:color="auto"/>
            <w:left w:val="none" w:sz="0" w:space="0" w:color="auto"/>
            <w:bottom w:val="none" w:sz="0" w:space="0" w:color="auto"/>
            <w:right w:val="none" w:sz="0" w:space="0" w:color="auto"/>
          </w:divBdr>
        </w:div>
        <w:div w:id="1563904061">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g"/><Relationship Id="rId34" Type="http://schemas.microsoft.com/office/2007/relationships/hdphoto" Target="media/hdphoto1.wdp"/><Relationship Id="rId42" Type="http://schemas.openxmlformats.org/officeDocument/2006/relationships/image" Target="media/image27.svg"/><Relationship Id="rId47" Type="http://schemas.openxmlformats.org/officeDocument/2006/relationships/image" Target="media/image32.png"/><Relationship Id="rId50" Type="http://schemas.openxmlformats.org/officeDocument/2006/relationships/image" Target="media/image35.jp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theme" Target="theme/theme1.xml"/><Relationship Id="rId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chart" Target="charts/chart1.xml"/><Relationship Id="rId37" Type="http://schemas.openxmlformats.org/officeDocument/2006/relationships/chart" Target="charts/chart2.xml"/><Relationship Id="rId40" Type="http://schemas.openxmlformats.org/officeDocument/2006/relationships/chart" Target="charts/chart4.xml"/><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4.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jpg"/><Relationship Id="rId64" Type="http://schemas.openxmlformats.org/officeDocument/2006/relationships/image" Target="media/image49.png"/><Relationship Id="rId8" Type="http://schemas.microsoft.com/office/2016/09/relationships/commentsIds" Target="commentsIds.xml"/><Relationship Id="rId51" Type="http://schemas.openxmlformats.org/officeDocument/2006/relationships/image" Target="media/image36.jp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5.png"/><Relationship Id="rId46" Type="http://schemas.openxmlformats.org/officeDocument/2006/relationships/image" Target="media/image31.png"/><Relationship Id="rId59" Type="http://schemas.openxmlformats.org/officeDocument/2006/relationships/image" Target="media/image44.png"/><Relationship Id="rId67" Type="http://schemas.microsoft.com/office/2011/relationships/people" Target="people.xml"/><Relationship Id="rId20" Type="http://schemas.openxmlformats.org/officeDocument/2006/relationships/image" Target="media/image11.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comments" Target="comment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microsoft.com/office/2007/relationships/hdphoto" Target="media/hdphoto2.wdp"/><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1.png"/><Relationship Id="rId31" Type="http://schemas.openxmlformats.org/officeDocument/2006/relationships/image" Target="media/image22.emf"/><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settings" Target="settings.xml"/><Relationship Id="rId9" Type="http://schemas.microsoft.com/office/2018/08/relationships/commentsExtensible" Target="commentsExtensib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chart" Target="charts/chart3.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D:\Alesha\Univer\&#1040;&#1089;&#1087;&#1080;&#1088;&#1072;&#1085;&#1090;&#1091;&#1088;&#1072;\!&#1052;&#1086;&#1080;%20&#1089;&#1090;&#1072;&#1090;&#1100;&#1080;\papers\%5b2024-4%5d%20&#1052;&#1086;&#1076;&#1077;&#1083;&#1100;%20&#1075;&#1077;&#1085;&#1077;&#1088;&#1072;&#1090;&#1086;&#1088;&#1072;%20&#1089;%20&#1080;&#1079;&#1084;&#1077;&#1085;&#1103;&#1077;&#1084;&#1086;&#1081;%20&#1092;&#1086;&#1088;&#1084;&#1086;&#1081;%20&#1057;&#1050;&#1048;%20(&#1056;&#1051;&#1053;&#1057;)\excel\&#1040;&#1084;&#1083;&#1080;&#1090;&#1091;&#1076;&#1072;-&#1076;&#1083;&#1080;&#1090;&#1077;&#1083;&#1100;&#1085;&#1086;&#1089;&#1090;&#1100;_&#1086;&#1090;-&#1085;&#1072;&#1082;&#1072;&#1095;&#1082;&#1080;.xlsx" TargetMode="External"/></Relationships>
</file>

<file path=word/charts/_rels/chart2.xml.rels><?xml version="1.0" encoding="UTF-8" standalone="yes"?>
<Relationships xmlns="http://schemas.openxmlformats.org/package/2006/relationships"><Relationship Id="rId3" Type="http://schemas.openxmlformats.org/officeDocument/2006/relationships/oleObject" Target="file:///D:\Alesha\Univer\&#1040;&#1089;&#1087;&#1080;&#1088;&#1072;&#1085;&#1090;&#1091;&#1088;&#1072;\!&#1052;&#1086;&#1080;%20&#1089;&#1090;&#1072;&#1090;&#1100;&#1080;\papers\%5b2023%5d%20&#1043;&#1077;&#1085;&#1077;&#1088;&#1072;&#1090;&#1086;&#1088;%20&#1057;&#1050;&#1048;%20&#1089;%20&#1085;&#1080;&#1079;&#1082;&#1080;&#1084;%20&#1079;&#1074;&#1086;&#1085;&#1086;&#1084;%20&#1080;%20&#1085;&#1080;&#1079;&#1082;&#1080;&#1084;&#1080;%20&#1085;&#1072;&#1087;&#1088;&#1103;&#1078;&#1077;&#1085;&#1080;&#1103;&#1084;&#1080;%20&#1087;&#1080;&#1090;&#1072;&#1085;&#1080;&#1103;%20(&#1056;&#1072;&#1076;&#1080;&#1086;&#1090;&#1077;&#1093;&#1085;&#1080;&#1082;&#1072;%20&#1080;%20&#1101;&#1083;&#1077;&#1082;&#1090;&#1088;&#1086;&#1085;&#1080;&#1082;&#1072;)\&#1048;&#1079;&#1084;&#1077;&#1088;&#1077;&#1085;&#1080;&#1103;\&#1040;&#1084;&#1083;&#1080;&#1090;&#1091;&#1076;&#1072;%20&#1080;%20&#1076;&#1083;&#1080;&#1090;&#1077;&#1083;&#1100;&#1085;&#1086;&#1089;&#1090;&#1100;%20&#1054;&#1058;%20&#1079;&#1072;&#1076;&#1077;&#1088;&#1078;&#1082;&#1080;.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Papers\%5b2023%5d%20&#1043;&#1077;&#1085;&#1077;&#1088;&#1072;&#1090;&#1086;&#1088;%20&#1057;&#1050;&#1048;%20&#1089;%20&#1085;&#1080;&#1079;&#1082;&#1080;&#1084;%20&#1079;&#1074;&#1086;&#1085;&#1086;&#1084;%20&#1080;%20&#1085;&#1080;&#1079;&#1082;&#1080;&#1084;&#1080;%20&#1085;&#1072;&#1087;&#1088;&#1103;&#1078;&#1077;&#1085;&#1080;&#1103;&#1084;&#1080;%20&#1087;&#1080;&#1090;&#1072;&#1085;&#1080;&#1103;\&#1054;&#1087;&#1080;&#1089;&#1072;&#1085;&#1080;&#1077;%20&#1101;&#1082;&#1089;&#1087;&#1077;&#1088;&#1080;&#1084;&#1077;&#1085;&#1090;&#1072;%20&#1075;&#1077;&#1085;2.0.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Papers\%5b2023%5d%20&#1043;&#1077;&#1085;&#1077;&#1088;&#1072;&#1090;&#1086;&#1088;%20&#1057;&#1050;&#1048;%20&#1089;%20&#1085;&#1080;&#1079;&#1082;&#1080;&#1084;%20&#1079;&#1074;&#1086;&#1085;&#1086;&#1084;%20&#1080;%20&#1085;&#1080;&#1079;&#1082;&#1080;&#1084;&#1080;%20&#1085;&#1072;&#1087;&#1088;&#1103;&#1078;&#1077;&#1085;&#1080;&#1103;&#1084;&#1080;%20&#1087;&#1080;&#1090;&#1072;&#1085;&#1080;&#1103;\&#1054;&#1087;&#1080;&#1089;&#1072;&#1085;&#1080;&#1077;%20&#1101;&#1082;&#1089;&#1087;&#1077;&#1088;&#1080;&#1084;&#1077;&#1085;&#1090;&#1072;%20&#1075;&#1077;&#1085;2.0.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lineChart>
        <c:grouping val="standard"/>
        <c:varyColors val="0"/>
        <c:ser>
          <c:idx val="0"/>
          <c:order val="0"/>
          <c:tx>
            <c:strRef>
              <c:f>Лист1!$E$3</c:f>
              <c:strCache>
                <c:ptCount val="1"/>
                <c:pt idx="0">
                  <c:v>Амлитуда, В</c:v>
                </c:pt>
              </c:strCache>
            </c:strRef>
          </c:tx>
          <c:spPr>
            <a:ln w="19050" cap="rnd">
              <a:solidFill>
                <a:schemeClr val="tx1"/>
              </a:solidFill>
              <a:round/>
            </a:ln>
            <a:effectLst/>
          </c:spPr>
          <c:marker>
            <c:symbol val="none"/>
          </c:marker>
          <c:cat>
            <c:numRef>
              <c:f>Лист1!$D$4:$D$8</c:f>
              <c:numCache>
                <c:formatCode>General</c:formatCode>
                <c:ptCount val="5"/>
                <c:pt idx="0">
                  <c:v>5</c:v>
                </c:pt>
                <c:pt idx="1">
                  <c:v>6</c:v>
                </c:pt>
                <c:pt idx="2">
                  <c:v>7.1</c:v>
                </c:pt>
                <c:pt idx="3">
                  <c:v>8.1999999999999993</c:v>
                </c:pt>
                <c:pt idx="4">
                  <c:v>9.1999999999999993</c:v>
                </c:pt>
              </c:numCache>
            </c:numRef>
          </c:cat>
          <c:val>
            <c:numRef>
              <c:f>Лист1!$E$4:$E$8</c:f>
              <c:numCache>
                <c:formatCode>General</c:formatCode>
                <c:ptCount val="5"/>
                <c:pt idx="0">
                  <c:v>53</c:v>
                </c:pt>
                <c:pt idx="1">
                  <c:v>59</c:v>
                </c:pt>
                <c:pt idx="2">
                  <c:v>62.5</c:v>
                </c:pt>
                <c:pt idx="3">
                  <c:v>63</c:v>
                </c:pt>
                <c:pt idx="4">
                  <c:v>67.7</c:v>
                </c:pt>
              </c:numCache>
            </c:numRef>
          </c:val>
          <c:smooth val="0"/>
          <c:extLst>
            <c:ext xmlns:c16="http://schemas.microsoft.com/office/drawing/2014/chart" uri="{C3380CC4-5D6E-409C-BE32-E72D297353CC}">
              <c16:uniqueId val="{00000000-FA6C-4F8A-93A7-0AB42D0E3778}"/>
            </c:ext>
          </c:extLst>
        </c:ser>
        <c:dLbls>
          <c:showLegendKey val="0"/>
          <c:showVal val="0"/>
          <c:showCatName val="0"/>
          <c:showSerName val="0"/>
          <c:showPercent val="0"/>
          <c:showBubbleSize val="0"/>
        </c:dLbls>
        <c:marker val="1"/>
        <c:smooth val="0"/>
        <c:axId val="609561584"/>
        <c:axId val="609562304"/>
      </c:lineChart>
      <c:lineChart>
        <c:grouping val="standard"/>
        <c:varyColors val="0"/>
        <c:ser>
          <c:idx val="1"/>
          <c:order val="1"/>
          <c:tx>
            <c:strRef>
              <c:f>Лист1!$F$3</c:f>
              <c:strCache>
                <c:ptCount val="1"/>
                <c:pt idx="0">
                  <c:v>Длительность СКИ, пс</c:v>
                </c:pt>
              </c:strCache>
            </c:strRef>
          </c:tx>
          <c:spPr>
            <a:ln w="19050" cap="rnd">
              <a:solidFill>
                <a:schemeClr val="tx1"/>
              </a:solidFill>
              <a:prstDash val="sysDash"/>
              <a:round/>
            </a:ln>
            <a:effectLst/>
          </c:spPr>
          <c:marker>
            <c:symbol val="none"/>
          </c:marker>
          <c:cat>
            <c:numRef>
              <c:f>Лист1!$D$4:$D$8</c:f>
              <c:numCache>
                <c:formatCode>General</c:formatCode>
                <c:ptCount val="5"/>
                <c:pt idx="0">
                  <c:v>5</c:v>
                </c:pt>
                <c:pt idx="1">
                  <c:v>6</c:v>
                </c:pt>
                <c:pt idx="2">
                  <c:v>7.1</c:v>
                </c:pt>
                <c:pt idx="3">
                  <c:v>8.1999999999999993</c:v>
                </c:pt>
                <c:pt idx="4">
                  <c:v>9.1999999999999993</c:v>
                </c:pt>
              </c:numCache>
            </c:numRef>
          </c:cat>
          <c:val>
            <c:numRef>
              <c:f>Лист1!$F$4:$F$8</c:f>
              <c:numCache>
                <c:formatCode>General</c:formatCode>
                <c:ptCount val="5"/>
                <c:pt idx="0">
                  <c:v>170</c:v>
                </c:pt>
                <c:pt idx="1">
                  <c:v>180</c:v>
                </c:pt>
                <c:pt idx="2">
                  <c:v>190</c:v>
                </c:pt>
                <c:pt idx="3">
                  <c:v>200</c:v>
                </c:pt>
                <c:pt idx="4">
                  <c:v>220</c:v>
                </c:pt>
              </c:numCache>
            </c:numRef>
          </c:val>
          <c:smooth val="0"/>
          <c:extLst>
            <c:ext xmlns:c16="http://schemas.microsoft.com/office/drawing/2014/chart" uri="{C3380CC4-5D6E-409C-BE32-E72D297353CC}">
              <c16:uniqueId val="{00000001-FA6C-4F8A-93A7-0AB42D0E3778}"/>
            </c:ext>
          </c:extLst>
        </c:ser>
        <c:dLbls>
          <c:showLegendKey val="0"/>
          <c:showVal val="0"/>
          <c:showCatName val="0"/>
          <c:showSerName val="0"/>
          <c:showPercent val="0"/>
          <c:showBubbleSize val="0"/>
        </c:dLbls>
        <c:marker val="1"/>
        <c:smooth val="0"/>
        <c:axId val="615300696"/>
        <c:axId val="615299976"/>
      </c:lineChart>
      <c:catAx>
        <c:axId val="609561584"/>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a:t>Длительность накачки, нс</a:t>
                </a:r>
              </a:p>
            </c:rich>
          </c:tx>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609562304"/>
        <c:crosses val="autoZero"/>
        <c:auto val="1"/>
        <c:lblAlgn val="ctr"/>
        <c:lblOffset val="100"/>
        <c:noMultiLvlLbl val="0"/>
      </c:catAx>
      <c:valAx>
        <c:axId val="609562304"/>
        <c:scaling>
          <c:orientation val="minMax"/>
          <c:min val="5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a:t>Напряжение, В</a:t>
                </a:r>
              </a:p>
            </c:rich>
          </c:tx>
          <c:overlay val="0"/>
          <c:spPr>
            <a:noFill/>
            <a:ln>
              <a:noFill/>
            </a:ln>
            <a:effectLst/>
          </c:spPr>
          <c:txPr>
            <a:bodyPr rot="-54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609561584"/>
        <c:crosses val="autoZero"/>
        <c:crossBetween val="between"/>
      </c:valAx>
      <c:valAx>
        <c:axId val="615299976"/>
        <c:scaling>
          <c:orientation val="minMax"/>
          <c:min val="150"/>
        </c:scaling>
        <c:delete val="0"/>
        <c:axPos val="r"/>
        <c:title>
          <c:tx>
            <c:rich>
              <a:bodyPr rot="-54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a:t>Время,</a:t>
                </a:r>
                <a:r>
                  <a:rPr lang="ru-RU" baseline="0"/>
                  <a:t> пс</a:t>
                </a:r>
                <a:endParaRPr lang="ru-RU"/>
              </a:p>
            </c:rich>
          </c:tx>
          <c:overlay val="0"/>
          <c:spPr>
            <a:noFill/>
            <a:ln>
              <a:noFill/>
            </a:ln>
            <a:effectLst/>
          </c:spPr>
          <c:txPr>
            <a:bodyPr rot="-54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615300696"/>
        <c:crosses val="max"/>
        <c:crossBetween val="between"/>
      </c:valAx>
      <c:catAx>
        <c:axId val="615300696"/>
        <c:scaling>
          <c:orientation val="minMax"/>
        </c:scaling>
        <c:delete val="1"/>
        <c:axPos val="b"/>
        <c:numFmt formatCode="General" sourceLinked="1"/>
        <c:majorTickMark val="out"/>
        <c:minorTickMark val="none"/>
        <c:tickLblPos val="nextTo"/>
        <c:crossAx val="615299976"/>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100">
          <a:latin typeface="Times New Roman" panose="02020603050405020304" pitchFamily="18" charset="0"/>
          <a:cs typeface="Times New Roman" panose="02020603050405020304" pitchFamily="18" charset="0"/>
        </a:defRPr>
      </a:pPr>
      <a:endParaRPr lang="ru-RU"/>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9739523930113118E-2"/>
          <c:y val="4.1516243341650452E-2"/>
          <c:w val="0.80952478906369674"/>
          <c:h val="0.70456125919330703"/>
        </c:manualLayout>
      </c:layout>
      <c:lineChart>
        <c:grouping val="standard"/>
        <c:varyColors val="0"/>
        <c:ser>
          <c:idx val="0"/>
          <c:order val="0"/>
          <c:tx>
            <c:strRef>
              <c:f>'[Амлитуда и длительность ОТ задержки.xlsx]Лист1'!$L$12</c:f>
              <c:strCache>
                <c:ptCount val="1"/>
                <c:pt idx="0">
                  <c:v>Амплитуда,В</c:v>
                </c:pt>
              </c:strCache>
            </c:strRef>
          </c:tx>
          <c:spPr>
            <a:ln w="28575" cap="rnd">
              <a:solidFill>
                <a:schemeClr val="tx1"/>
              </a:solidFill>
              <a:prstDash val="sysDash"/>
              <a:round/>
            </a:ln>
            <a:effectLst/>
          </c:spPr>
          <c:marker>
            <c:symbol val="none"/>
          </c:marker>
          <c:cat>
            <c:numRef>
              <c:f>'[Амлитуда и длительность ОТ задержки.xlsx]Лист1'!$J$13:$J$25</c:f>
              <c:numCache>
                <c:formatCode>General</c:formatCode>
                <c:ptCount val="7"/>
                <c:pt idx="0">
                  <c:v>2</c:v>
                </c:pt>
                <c:pt idx="1">
                  <c:v>2.5</c:v>
                </c:pt>
                <c:pt idx="2">
                  <c:v>3</c:v>
                </c:pt>
                <c:pt idx="3">
                  <c:v>3.5</c:v>
                </c:pt>
                <c:pt idx="4">
                  <c:v>4</c:v>
                </c:pt>
                <c:pt idx="5">
                  <c:v>4.5</c:v>
                </c:pt>
                <c:pt idx="6">
                  <c:v>5</c:v>
                </c:pt>
              </c:numCache>
              <c:extLst/>
            </c:numRef>
          </c:cat>
          <c:val>
            <c:numRef>
              <c:f>'[Амлитуда и длительность ОТ задержки.xlsx]Лист1'!$L$13:$L$25</c:f>
              <c:numCache>
                <c:formatCode>General</c:formatCode>
                <c:ptCount val="7"/>
                <c:pt idx="0">
                  <c:v>52.7</c:v>
                </c:pt>
                <c:pt idx="1">
                  <c:v>52.3</c:v>
                </c:pt>
                <c:pt idx="2">
                  <c:v>51.2</c:v>
                </c:pt>
                <c:pt idx="3">
                  <c:v>48.7</c:v>
                </c:pt>
                <c:pt idx="4">
                  <c:v>44.5</c:v>
                </c:pt>
                <c:pt idx="5">
                  <c:v>39.299999999999997</c:v>
                </c:pt>
                <c:pt idx="6">
                  <c:v>36</c:v>
                </c:pt>
              </c:numCache>
              <c:extLst/>
            </c:numRef>
          </c:val>
          <c:smooth val="0"/>
          <c:extLst>
            <c:ext xmlns:c16="http://schemas.microsoft.com/office/drawing/2014/chart" uri="{C3380CC4-5D6E-409C-BE32-E72D297353CC}">
              <c16:uniqueId val="{00000000-21C0-46E6-938B-3F72E8E0110E}"/>
            </c:ext>
          </c:extLst>
        </c:ser>
        <c:dLbls>
          <c:showLegendKey val="0"/>
          <c:showVal val="0"/>
          <c:showCatName val="0"/>
          <c:showSerName val="0"/>
          <c:showPercent val="0"/>
          <c:showBubbleSize val="0"/>
        </c:dLbls>
        <c:marker val="1"/>
        <c:smooth val="0"/>
        <c:axId val="1442068608"/>
        <c:axId val="1442069024"/>
      </c:lineChart>
      <c:lineChart>
        <c:grouping val="standard"/>
        <c:varyColors val="0"/>
        <c:ser>
          <c:idx val="1"/>
          <c:order val="1"/>
          <c:tx>
            <c:strRef>
              <c:f>'[Амлитуда и длительность ОТ задержки.xlsx]Лист1'!$M$12</c:f>
              <c:strCache>
                <c:ptCount val="1"/>
                <c:pt idx="0">
                  <c:v>Длительность, нс</c:v>
                </c:pt>
              </c:strCache>
            </c:strRef>
          </c:tx>
          <c:spPr>
            <a:ln w="28575" cap="rnd">
              <a:solidFill>
                <a:schemeClr val="tx1"/>
              </a:solidFill>
              <a:prstDash val="solid"/>
              <a:round/>
            </a:ln>
            <a:effectLst/>
          </c:spPr>
          <c:marker>
            <c:symbol val="none"/>
          </c:marker>
          <c:cat>
            <c:strLit>
              <c:ptCount val="7"/>
              <c:pt idx="0">
                <c:v>1</c:v>
              </c:pt>
              <c:pt idx="1">
                <c:v>2</c:v>
              </c:pt>
              <c:pt idx="2">
                <c:v>3</c:v>
              </c:pt>
              <c:pt idx="3">
                <c:v>4</c:v>
              </c:pt>
              <c:pt idx="4">
                <c:v>5</c:v>
              </c:pt>
              <c:pt idx="5">
                <c:v>6</c:v>
              </c:pt>
              <c:pt idx="6">
                <c:v>7</c:v>
              </c:pt>
              <c:extLst>
                <c:ext xmlns:c15="http://schemas.microsoft.com/office/drawing/2012/chart" uri="{02D57815-91ED-43cb-92C2-25804820EDAC}">
                  <c15:autoCat val="1"/>
                </c:ext>
              </c:extLst>
            </c:strLit>
          </c:cat>
          <c:val>
            <c:numRef>
              <c:f>'[Амлитуда и длительность ОТ задержки.xlsx]Лист1'!$M$13:$M$25</c:f>
              <c:numCache>
                <c:formatCode>General</c:formatCode>
                <c:ptCount val="7"/>
                <c:pt idx="0">
                  <c:v>315</c:v>
                </c:pt>
                <c:pt idx="1">
                  <c:v>313</c:v>
                </c:pt>
                <c:pt idx="2">
                  <c:v>294</c:v>
                </c:pt>
                <c:pt idx="3">
                  <c:v>260</c:v>
                </c:pt>
                <c:pt idx="4">
                  <c:v>233</c:v>
                </c:pt>
                <c:pt idx="5">
                  <c:v>210</c:v>
                </c:pt>
                <c:pt idx="6">
                  <c:v>160</c:v>
                </c:pt>
              </c:numCache>
              <c:extLst/>
            </c:numRef>
          </c:val>
          <c:smooth val="0"/>
          <c:extLst>
            <c:ext xmlns:c16="http://schemas.microsoft.com/office/drawing/2014/chart" uri="{C3380CC4-5D6E-409C-BE32-E72D297353CC}">
              <c16:uniqueId val="{00000001-21C0-46E6-938B-3F72E8E0110E}"/>
            </c:ext>
          </c:extLst>
        </c:ser>
        <c:dLbls>
          <c:showLegendKey val="0"/>
          <c:showVal val="0"/>
          <c:showCatName val="0"/>
          <c:showSerName val="0"/>
          <c:showPercent val="0"/>
          <c:showBubbleSize val="0"/>
        </c:dLbls>
        <c:marker val="1"/>
        <c:smooth val="0"/>
        <c:axId val="853175088"/>
        <c:axId val="853179248"/>
      </c:lineChart>
      <c:catAx>
        <c:axId val="14420686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ru-RU"/>
                  <a:t>Задержка, нс</a:t>
                </a:r>
              </a:p>
            </c:rich>
          </c:tx>
          <c:overlay val="0"/>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title>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1442069024"/>
        <c:crosses val="autoZero"/>
        <c:auto val="1"/>
        <c:lblAlgn val="ctr"/>
        <c:lblOffset val="100"/>
        <c:noMultiLvlLbl val="0"/>
      </c:catAx>
      <c:valAx>
        <c:axId val="1442069024"/>
        <c:scaling>
          <c:orientation val="minMax"/>
          <c:min val="3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ru-RU"/>
                  <a:t>Амлитуда, В</a:t>
                </a:r>
              </a:p>
            </c:rich>
          </c:tx>
          <c:overlay val="0"/>
          <c:spPr>
            <a:noFill/>
            <a:ln>
              <a:noFill/>
            </a:ln>
            <a:effectLst/>
          </c:spPr>
          <c:txPr>
            <a:bodyPr rot="-54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1442068608"/>
        <c:crosses val="autoZero"/>
        <c:crossBetween val="midCat"/>
        <c:majorUnit val="5"/>
      </c:valAx>
      <c:valAx>
        <c:axId val="853179248"/>
        <c:scaling>
          <c:orientation val="minMax"/>
          <c:min val="150"/>
        </c:scaling>
        <c:delete val="0"/>
        <c:axPos val="r"/>
        <c:title>
          <c:tx>
            <c:rich>
              <a:bodyPr rot="-54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ru-RU"/>
                  <a:t>Длительность, нс</a:t>
                </a:r>
              </a:p>
            </c:rich>
          </c:tx>
          <c:overlay val="0"/>
          <c:spPr>
            <a:noFill/>
            <a:ln>
              <a:noFill/>
            </a:ln>
            <a:effectLst/>
          </c:spPr>
          <c:txPr>
            <a:bodyPr rot="-54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853175088"/>
        <c:crosses val="max"/>
        <c:crossBetween val="between"/>
        <c:majorUnit val="50"/>
      </c:valAx>
      <c:catAx>
        <c:axId val="853175088"/>
        <c:scaling>
          <c:orientation val="minMax"/>
        </c:scaling>
        <c:delete val="1"/>
        <c:axPos val="b"/>
        <c:numFmt formatCode="General" sourceLinked="1"/>
        <c:majorTickMark val="out"/>
        <c:minorTickMark val="none"/>
        <c:tickLblPos val="nextTo"/>
        <c:crossAx val="853179248"/>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ysClr val="windowText" lastClr="000000"/>
          </a:solidFill>
          <a:latin typeface="Times New Roman" panose="02020603050405020304" pitchFamily="18" charset="0"/>
          <a:cs typeface="Times New Roman" panose="02020603050405020304" pitchFamily="18" charset="0"/>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spPr>
            <a:ln w="25400" cap="rnd">
              <a:solidFill>
                <a:schemeClr val="tx1"/>
              </a:solidFill>
              <a:round/>
            </a:ln>
            <a:effectLst/>
          </c:spPr>
          <c:marker>
            <c:symbol val="none"/>
          </c:marker>
          <c:xVal>
            <c:numRef>
              <c:f>Лист1!$E$5:$E$25</c:f>
              <c:numCache>
                <c:formatCode>General</c:formatCode>
                <c:ptCount val="21"/>
                <c:pt idx="0">
                  <c:v>6</c:v>
                </c:pt>
                <c:pt idx="1">
                  <c:v>6.5</c:v>
                </c:pt>
                <c:pt idx="2">
                  <c:v>7</c:v>
                </c:pt>
                <c:pt idx="3">
                  <c:v>7.5</c:v>
                </c:pt>
                <c:pt idx="4">
                  <c:v>8</c:v>
                </c:pt>
                <c:pt idx="5">
                  <c:v>8.5</c:v>
                </c:pt>
                <c:pt idx="6">
                  <c:v>9</c:v>
                </c:pt>
                <c:pt idx="7">
                  <c:v>9.5</c:v>
                </c:pt>
                <c:pt idx="8">
                  <c:v>10</c:v>
                </c:pt>
                <c:pt idx="9">
                  <c:v>10.5</c:v>
                </c:pt>
                <c:pt idx="10">
                  <c:v>11</c:v>
                </c:pt>
                <c:pt idx="11">
                  <c:v>11.5</c:v>
                </c:pt>
                <c:pt idx="12">
                  <c:v>12</c:v>
                </c:pt>
                <c:pt idx="13">
                  <c:v>12.5</c:v>
                </c:pt>
                <c:pt idx="14">
                  <c:v>13</c:v>
                </c:pt>
                <c:pt idx="15">
                  <c:v>13.5</c:v>
                </c:pt>
                <c:pt idx="16">
                  <c:v>14</c:v>
                </c:pt>
                <c:pt idx="17">
                  <c:v>14.5</c:v>
                </c:pt>
                <c:pt idx="18">
                  <c:v>15</c:v>
                </c:pt>
                <c:pt idx="19">
                  <c:v>15.5</c:v>
                </c:pt>
                <c:pt idx="20">
                  <c:v>16</c:v>
                </c:pt>
              </c:numCache>
            </c:numRef>
          </c:xVal>
          <c:yVal>
            <c:numRef>
              <c:f>Лист1!$K$5:$K$25</c:f>
              <c:numCache>
                <c:formatCode>General</c:formatCode>
                <c:ptCount val="21"/>
                <c:pt idx="0">
                  <c:v>34.4</c:v>
                </c:pt>
                <c:pt idx="1">
                  <c:v>35.6</c:v>
                </c:pt>
                <c:pt idx="2">
                  <c:v>36.6</c:v>
                </c:pt>
                <c:pt idx="3">
                  <c:v>37</c:v>
                </c:pt>
                <c:pt idx="4">
                  <c:v>37.799999999999997</c:v>
                </c:pt>
                <c:pt idx="5">
                  <c:v>38.299999999999997</c:v>
                </c:pt>
                <c:pt idx="6">
                  <c:v>38.700000000000003</c:v>
                </c:pt>
                <c:pt idx="7">
                  <c:v>39.1</c:v>
                </c:pt>
                <c:pt idx="8">
                  <c:v>39.299999999999997</c:v>
                </c:pt>
                <c:pt idx="9">
                  <c:v>39.6</c:v>
                </c:pt>
                <c:pt idx="10">
                  <c:v>39.9</c:v>
                </c:pt>
                <c:pt idx="11">
                  <c:v>40.200000000000003</c:v>
                </c:pt>
                <c:pt idx="12">
                  <c:v>40.299999999999997</c:v>
                </c:pt>
                <c:pt idx="13">
                  <c:v>40.4</c:v>
                </c:pt>
                <c:pt idx="14">
                  <c:v>40.6</c:v>
                </c:pt>
                <c:pt idx="15">
                  <c:v>40.700000000000003</c:v>
                </c:pt>
                <c:pt idx="16">
                  <c:v>40.799999999999997</c:v>
                </c:pt>
                <c:pt idx="17">
                  <c:v>40.9</c:v>
                </c:pt>
                <c:pt idx="18">
                  <c:v>40.9</c:v>
                </c:pt>
                <c:pt idx="19">
                  <c:v>40.9</c:v>
                </c:pt>
                <c:pt idx="20">
                  <c:v>40.9</c:v>
                </c:pt>
              </c:numCache>
            </c:numRef>
          </c:yVal>
          <c:smooth val="1"/>
          <c:extLst>
            <c:ext xmlns:c16="http://schemas.microsoft.com/office/drawing/2014/chart" uri="{C3380CC4-5D6E-409C-BE32-E72D297353CC}">
              <c16:uniqueId val="{00000000-7F35-4DDB-8822-C057FB1E49D5}"/>
            </c:ext>
          </c:extLst>
        </c:ser>
        <c:dLbls>
          <c:showLegendKey val="0"/>
          <c:showVal val="0"/>
          <c:showCatName val="0"/>
          <c:showSerName val="0"/>
          <c:showPercent val="0"/>
          <c:showBubbleSize val="0"/>
        </c:dLbls>
        <c:axId val="1351177312"/>
        <c:axId val="1351176896"/>
      </c:scatterChart>
      <c:valAx>
        <c:axId val="1351177312"/>
        <c:scaling>
          <c:orientation val="minMax"/>
          <c:max val="16"/>
          <c:min val="6"/>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400">
                    <a:solidFill>
                      <a:sysClr val="windowText" lastClr="000000"/>
                    </a:solidFill>
                    <a:latin typeface="Times New Roman" panose="02020603050405020304" pitchFamily="18" charset="0"/>
                    <a:cs typeface="Times New Roman" panose="02020603050405020304" pitchFamily="18" charset="0"/>
                  </a:rPr>
                  <a:t>Длительность запускающего импульса, нс</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ru-RU"/>
          </a:p>
        </c:txPr>
        <c:crossAx val="1351176896"/>
        <c:crosses val="autoZero"/>
        <c:crossBetween val="midCat"/>
      </c:valAx>
      <c:valAx>
        <c:axId val="1351176896"/>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ru-RU" sz="1400">
                    <a:solidFill>
                      <a:sysClr val="windowText" lastClr="000000"/>
                    </a:solidFill>
                    <a:latin typeface="Times New Roman" panose="02020603050405020304" pitchFamily="18" charset="0"/>
                    <a:cs typeface="Times New Roman" panose="02020603050405020304" pitchFamily="18" charset="0"/>
                  </a:rPr>
                  <a:t>Амплитуда импульса, В</a:t>
                </a: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ru-RU"/>
          </a:p>
        </c:txPr>
        <c:crossAx val="135117731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spPr>
            <a:ln w="25400" cap="rnd">
              <a:solidFill>
                <a:schemeClr val="tx1"/>
              </a:solidFill>
              <a:round/>
            </a:ln>
            <a:effectLst/>
          </c:spPr>
          <c:marker>
            <c:symbol val="none"/>
          </c:marker>
          <c:xVal>
            <c:numRef>
              <c:f>Лист1!$E$5:$E$25</c:f>
              <c:numCache>
                <c:formatCode>General</c:formatCode>
                <c:ptCount val="21"/>
                <c:pt idx="0">
                  <c:v>6</c:v>
                </c:pt>
                <c:pt idx="1">
                  <c:v>6.5</c:v>
                </c:pt>
                <c:pt idx="2">
                  <c:v>7</c:v>
                </c:pt>
                <c:pt idx="3">
                  <c:v>7.5</c:v>
                </c:pt>
                <c:pt idx="4">
                  <c:v>8</c:v>
                </c:pt>
                <c:pt idx="5">
                  <c:v>8.5</c:v>
                </c:pt>
                <c:pt idx="6">
                  <c:v>9</c:v>
                </c:pt>
                <c:pt idx="7">
                  <c:v>9.5</c:v>
                </c:pt>
                <c:pt idx="8">
                  <c:v>10</c:v>
                </c:pt>
                <c:pt idx="9">
                  <c:v>10.5</c:v>
                </c:pt>
                <c:pt idx="10">
                  <c:v>11</c:v>
                </c:pt>
                <c:pt idx="11">
                  <c:v>11.5</c:v>
                </c:pt>
                <c:pt idx="12">
                  <c:v>12</c:v>
                </c:pt>
                <c:pt idx="13">
                  <c:v>12.5</c:v>
                </c:pt>
                <c:pt idx="14">
                  <c:v>13</c:v>
                </c:pt>
                <c:pt idx="15">
                  <c:v>13.5</c:v>
                </c:pt>
                <c:pt idx="16">
                  <c:v>14</c:v>
                </c:pt>
                <c:pt idx="17">
                  <c:v>14.5</c:v>
                </c:pt>
                <c:pt idx="18">
                  <c:v>15</c:v>
                </c:pt>
                <c:pt idx="19">
                  <c:v>15.5</c:v>
                </c:pt>
                <c:pt idx="20">
                  <c:v>16</c:v>
                </c:pt>
              </c:numCache>
            </c:numRef>
          </c:xVal>
          <c:yVal>
            <c:numRef>
              <c:f>Лист1!$L$5:$L$25</c:f>
              <c:numCache>
                <c:formatCode>General</c:formatCode>
                <c:ptCount val="21"/>
                <c:pt idx="0">
                  <c:v>185</c:v>
                </c:pt>
                <c:pt idx="1">
                  <c:v>194</c:v>
                </c:pt>
                <c:pt idx="2">
                  <c:v>196</c:v>
                </c:pt>
                <c:pt idx="3">
                  <c:v>200</c:v>
                </c:pt>
                <c:pt idx="4">
                  <c:v>206</c:v>
                </c:pt>
                <c:pt idx="5">
                  <c:v>211</c:v>
                </c:pt>
                <c:pt idx="6">
                  <c:v>213</c:v>
                </c:pt>
                <c:pt idx="7">
                  <c:v>215</c:v>
                </c:pt>
                <c:pt idx="8">
                  <c:v>220</c:v>
                </c:pt>
                <c:pt idx="9">
                  <c:v>223</c:v>
                </c:pt>
                <c:pt idx="10">
                  <c:v>224</c:v>
                </c:pt>
                <c:pt idx="11">
                  <c:v>227</c:v>
                </c:pt>
                <c:pt idx="12">
                  <c:v>228</c:v>
                </c:pt>
                <c:pt idx="13">
                  <c:v>227</c:v>
                </c:pt>
                <c:pt idx="14">
                  <c:v>232</c:v>
                </c:pt>
                <c:pt idx="15">
                  <c:v>237</c:v>
                </c:pt>
                <c:pt idx="16">
                  <c:v>234</c:v>
                </c:pt>
                <c:pt idx="17">
                  <c:v>236</c:v>
                </c:pt>
                <c:pt idx="18">
                  <c:v>233</c:v>
                </c:pt>
                <c:pt idx="19">
                  <c:v>236</c:v>
                </c:pt>
                <c:pt idx="20">
                  <c:v>236</c:v>
                </c:pt>
              </c:numCache>
            </c:numRef>
          </c:yVal>
          <c:smooth val="1"/>
          <c:extLst>
            <c:ext xmlns:c16="http://schemas.microsoft.com/office/drawing/2014/chart" uri="{C3380CC4-5D6E-409C-BE32-E72D297353CC}">
              <c16:uniqueId val="{00000000-2062-49F6-A894-238D7A2DDFF2}"/>
            </c:ext>
          </c:extLst>
        </c:ser>
        <c:dLbls>
          <c:showLegendKey val="0"/>
          <c:showVal val="0"/>
          <c:showCatName val="0"/>
          <c:showSerName val="0"/>
          <c:showPercent val="0"/>
          <c:showBubbleSize val="0"/>
        </c:dLbls>
        <c:axId val="1411355968"/>
        <c:axId val="1411356384"/>
      </c:scatterChart>
      <c:valAx>
        <c:axId val="1411355968"/>
        <c:scaling>
          <c:orientation val="minMax"/>
          <c:max val="16"/>
          <c:min val="6"/>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lgn="l">
                  <a:defRPr sz="1000" b="0" i="0" u="none" strike="noStrike" kern="1200" baseline="0">
                    <a:solidFill>
                      <a:schemeClr val="tx1">
                        <a:lumMod val="65000"/>
                        <a:lumOff val="35000"/>
                      </a:schemeClr>
                    </a:solidFill>
                    <a:latin typeface="+mn-lt"/>
                    <a:ea typeface="+mn-ea"/>
                    <a:cs typeface="+mn-cs"/>
                  </a:defRPr>
                </a:pPr>
                <a:r>
                  <a:rPr lang="ru-RU" sz="1400">
                    <a:solidFill>
                      <a:sysClr val="windowText" lastClr="000000"/>
                    </a:solidFill>
                    <a:latin typeface="Times New Roman" panose="02020603050405020304" pitchFamily="18" charset="0"/>
                    <a:cs typeface="Times New Roman" panose="02020603050405020304" pitchFamily="18" charset="0"/>
                  </a:rPr>
                  <a:t>Длительность</a:t>
                </a:r>
                <a:r>
                  <a:rPr lang="ru-RU" sz="1400" baseline="0">
                    <a:solidFill>
                      <a:sysClr val="windowText" lastClr="000000"/>
                    </a:solidFill>
                    <a:latin typeface="Times New Roman" panose="02020603050405020304" pitchFamily="18" charset="0"/>
                    <a:cs typeface="Times New Roman" panose="02020603050405020304" pitchFamily="18" charset="0"/>
                  </a:rPr>
                  <a:t> запускающего импульса, нс</a:t>
                </a:r>
                <a:endParaRPr lang="ru-RU" sz="1400">
                  <a:solidFill>
                    <a:sysClr val="windowText" lastClr="000000"/>
                  </a:solidFill>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lgn="l">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ru-RU"/>
          </a:p>
        </c:txPr>
        <c:crossAx val="1411356384"/>
        <c:crosses val="autoZero"/>
        <c:crossBetween val="midCat"/>
      </c:valAx>
      <c:valAx>
        <c:axId val="1411356384"/>
        <c:scaling>
          <c:orientation val="minMax"/>
          <c:min val="18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ru-RU" sz="1400">
                    <a:solidFill>
                      <a:sysClr val="windowText" lastClr="000000"/>
                    </a:solidFill>
                    <a:latin typeface="Times New Roman" panose="02020603050405020304" pitchFamily="18" charset="0"/>
                    <a:cs typeface="Times New Roman" panose="02020603050405020304" pitchFamily="18" charset="0"/>
                  </a:rPr>
                  <a:t>Длительность</a:t>
                </a:r>
                <a:r>
                  <a:rPr lang="ru-RU" sz="1400" baseline="0">
                    <a:solidFill>
                      <a:sysClr val="windowText" lastClr="000000"/>
                    </a:solidFill>
                    <a:latin typeface="Times New Roman" panose="02020603050405020304" pitchFamily="18" charset="0"/>
                    <a:cs typeface="Times New Roman" panose="02020603050405020304" pitchFamily="18" charset="0"/>
                  </a:rPr>
                  <a:t> СКИ, пс</a:t>
                </a:r>
                <a:endParaRPr lang="ru-RU" sz="1400">
                  <a:solidFill>
                    <a:sysClr val="windowText" lastClr="000000"/>
                  </a:solidFill>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ru-RU"/>
          </a:p>
        </c:txPr>
        <c:crossAx val="141135596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5691F0-FBE0-475C-ACB7-8436D48BA1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813</TotalTime>
  <Pages>72</Pages>
  <Words>10835</Words>
  <Characters>61765</Characters>
  <Application>Microsoft Office Word</Application>
  <DocSecurity>0</DocSecurity>
  <Lines>514</Lines>
  <Paragraphs>144</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72456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Anastasia</cp:lastModifiedBy>
  <cp:revision>91</cp:revision>
  <cp:lastPrinted>2024-05-28T13:10:00Z</cp:lastPrinted>
  <dcterms:created xsi:type="dcterms:W3CDTF">2024-05-20T09:51:00Z</dcterms:created>
  <dcterms:modified xsi:type="dcterms:W3CDTF">2024-05-29T13:12:00Z</dcterms:modified>
</cp:coreProperties>
</file>