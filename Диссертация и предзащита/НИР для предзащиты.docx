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23E1E385" w14:textId="2DF5283D" w:rsidR="00E00B8E"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Hyperlink"/>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E00B8E">
              <w:rPr>
                <w:noProof/>
                <w:webHidden/>
              </w:rPr>
              <w:t>3</w:t>
            </w:r>
            <w:r w:rsidR="00E00B8E">
              <w:rPr>
                <w:noProof/>
                <w:webHidden/>
              </w:rPr>
              <w:fldChar w:fldCharType="end"/>
            </w:r>
          </w:hyperlink>
        </w:p>
        <w:p w14:paraId="2BE2332B" w14:textId="2D326B6A" w:rsidR="00E00B8E" w:rsidRDefault="00E00B8E"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Pr="00A32856">
              <w:rPr>
                <w:rStyle w:val="Hyperlink"/>
                <w:noProof/>
              </w:rPr>
              <w:t>1.</w:t>
            </w:r>
            <w:r>
              <w:rPr>
                <w:rFonts w:asciiTheme="minorHAnsi" w:eastAsiaTheme="minorEastAsia" w:hAnsiTheme="minorHAnsi" w:cstheme="minorBidi"/>
                <w:noProof/>
                <w:color w:val="auto"/>
                <w:sz w:val="22"/>
                <w:lang w:eastAsia="ru-RU"/>
              </w:rPr>
              <w:tab/>
            </w:r>
            <w:r w:rsidRPr="00A32856">
              <w:rPr>
                <w:rStyle w:val="Hyperlink"/>
                <w:noProof/>
              </w:rPr>
              <w:t>Существующие методы формирования субнаносекундных СШП-импульсов</w:t>
            </w:r>
            <w:r>
              <w:rPr>
                <w:noProof/>
                <w:webHidden/>
              </w:rPr>
              <w:tab/>
            </w:r>
            <w:r>
              <w:rPr>
                <w:noProof/>
                <w:webHidden/>
              </w:rPr>
              <w:fldChar w:fldCharType="begin"/>
            </w:r>
            <w:r>
              <w:rPr>
                <w:noProof/>
                <w:webHidden/>
              </w:rPr>
              <w:instrText xml:space="preserve"> PAGEREF _Toc167190200 \h </w:instrText>
            </w:r>
            <w:r>
              <w:rPr>
                <w:noProof/>
                <w:webHidden/>
              </w:rPr>
            </w:r>
            <w:r>
              <w:rPr>
                <w:noProof/>
                <w:webHidden/>
              </w:rPr>
              <w:fldChar w:fldCharType="separate"/>
            </w:r>
            <w:r>
              <w:rPr>
                <w:noProof/>
                <w:webHidden/>
              </w:rPr>
              <w:t>5</w:t>
            </w:r>
            <w:r>
              <w:rPr>
                <w:noProof/>
                <w:webHidden/>
              </w:rPr>
              <w:fldChar w:fldCharType="end"/>
            </w:r>
          </w:hyperlink>
        </w:p>
        <w:p w14:paraId="1FD1C7E6" w14:textId="27BA7A02" w:rsidR="00E00B8E" w:rsidRDefault="00E00B8E"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Pr="00A32856">
              <w:rPr>
                <w:rStyle w:val="Hyperlink"/>
                <w:noProof/>
              </w:rPr>
              <w:t>2.</w:t>
            </w:r>
            <w:r>
              <w:rPr>
                <w:rFonts w:asciiTheme="minorHAnsi" w:eastAsiaTheme="minorEastAsia" w:hAnsiTheme="minorHAnsi" w:cstheme="minorBidi"/>
                <w:noProof/>
                <w:color w:val="auto"/>
                <w:sz w:val="22"/>
                <w:lang w:eastAsia="ru-RU"/>
              </w:rPr>
              <w:tab/>
            </w:r>
            <w:r w:rsidRPr="00A32856">
              <w:rPr>
                <w:rStyle w:val="Hyperlink"/>
                <w:noProof/>
              </w:rPr>
              <w:t>Формирование импульсов в форме моноцикла и дуплета Гаусса</w:t>
            </w:r>
            <w:r>
              <w:rPr>
                <w:noProof/>
                <w:webHidden/>
              </w:rPr>
              <w:tab/>
            </w:r>
            <w:r>
              <w:rPr>
                <w:noProof/>
                <w:webHidden/>
              </w:rPr>
              <w:fldChar w:fldCharType="begin"/>
            </w:r>
            <w:r>
              <w:rPr>
                <w:noProof/>
                <w:webHidden/>
              </w:rPr>
              <w:instrText xml:space="preserve"> PAGEREF _Toc167190201 \h </w:instrText>
            </w:r>
            <w:r>
              <w:rPr>
                <w:noProof/>
                <w:webHidden/>
              </w:rPr>
            </w:r>
            <w:r>
              <w:rPr>
                <w:noProof/>
                <w:webHidden/>
              </w:rPr>
              <w:fldChar w:fldCharType="separate"/>
            </w:r>
            <w:r>
              <w:rPr>
                <w:noProof/>
                <w:webHidden/>
              </w:rPr>
              <w:t>6</w:t>
            </w:r>
            <w:r>
              <w:rPr>
                <w:noProof/>
                <w:webHidden/>
              </w:rPr>
              <w:fldChar w:fldCharType="end"/>
            </w:r>
          </w:hyperlink>
        </w:p>
        <w:p w14:paraId="4DEE7CC6" w14:textId="6C529A2E"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Pr="00A32856">
              <w:rPr>
                <w:rStyle w:val="Hyperlink"/>
                <w:noProof/>
              </w:rPr>
              <w:t>2.1</w:t>
            </w:r>
            <w:r>
              <w:rPr>
                <w:rFonts w:asciiTheme="minorHAnsi" w:eastAsiaTheme="minorEastAsia" w:hAnsiTheme="minorHAnsi" w:cstheme="minorBidi"/>
                <w:noProof/>
                <w:color w:val="auto"/>
                <w:sz w:val="22"/>
                <w:lang w:eastAsia="ru-RU"/>
              </w:rPr>
              <w:tab/>
            </w:r>
            <w:r w:rsidRPr="00A32856">
              <w:rPr>
                <w:rStyle w:val="Hyperlink"/>
                <w:noProof/>
              </w:rPr>
              <w:t>Сумматор конструкции Уилкинсона и физика его работы</w:t>
            </w:r>
            <w:r>
              <w:rPr>
                <w:noProof/>
                <w:webHidden/>
              </w:rPr>
              <w:tab/>
            </w:r>
            <w:r>
              <w:rPr>
                <w:noProof/>
                <w:webHidden/>
              </w:rPr>
              <w:fldChar w:fldCharType="begin"/>
            </w:r>
            <w:r>
              <w:rPr>
                <w:noProof/>
                <w:webHidden/>
              </w:rPr>
              <w:instrText xml:space="preserve"> PAGEREF _Toc167190202 \h </w:instrText>
            </w:r>
            <w:r>
              <w:rPr>
                <w:noProof/>
                <w:webHidden/>
              </w:rPr>
            </w:r>
            <w:r>
              <w:rPr>
                <w:noProof/>
                <w:webHidden/>
              </w:rPr>
              <w:fldChar w:fldCharType="separate"/>
            </w:r>
            <w:r>
              <w:rPr>
                <w:noProof/>
                <w:webHidden/>
              </w:rPr>
              <w:t>6</w:t>
            </w:r>
            <w:r>
              <w:rPr>
                <w:noProof/>
                <w:webHidden/>
              </w:rPr>
              <w:fldChar w:fldCharType="end"/>
            </w:r>
          </w:hyperlink>
        </w:p>
        <w:p w14:paraId="513596F0" w14:textId="49D6AFD8"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Pr="00A32856">
              <w:rPr>
                <w:rStyle w:val="Hyperlink"/>
                <w:noProof/>
              </w:rPr>
              <w:t>2.2</w:t>
            </w:r>
            <w:r>
              <w:rPr>
                <w:rFonts w:asciiTheme="minorHAnsi" w:eastAsiaTheme="minorEastAsia" w:hAnsiTheme="minorHAnsi" w:cstheme="minorBidi"/>
                <w:noProof/>
                <w:color w:val="auto"/>
                <w:sz w:val="22"/>
                <w:lang w:eastAsia="ru-RU"/>
              </w:rPr>
              <w:tab/>
            </w:r>
            <w:r w:rsidRPr="00A32856">
              <w:rPr>
                <w:rStyle w:val="Hyperlink"/>
                <w:noProof/>
              </w:rPr>
              <w:t>Многоступенчатые сумматоры конструкции Уилкинсона</w:t>
            </w:r>
            <w:r>
              <w:rPr>
                <w:noProof/>
                <w:webHidden/>
              </w:rPr>
              <w:tab/>
            </w:r>
            <w:r>
              <w:rPr>
                <w:noProof/>
                <w:webHidden/>
              </w:rPr>
              <w:fldChar w:fldCharType="begin"/>
            </w:r>
            <w:r>
              <w:rPr>
                <w:noProof/>
                <w:webHidden/>
              </w:rPr>
              <w:instrText xml:space="preserve"> PAGEREF _Toc167190203 \h </w:instrText>
            </w:r>
            <w:r>
              <w:rPr>
                <w:noProof/>
                <w:webHidden/>
              </w:rPr>
            </w:r>
            <w:r>
              <w:rPr>
                <w:noProof/>
                <w:webHidden/>
              </w:rPr>
              <w:fldChar w:fldCharType="separate"/>
            </w:r>
            <w:r>
              <w:rPr>
                <w:noProof/>
                <w:webHidden/>
              </w:rPr>
              <w:t>10</w:t>
            </w:r>
            <w:r>
              <w:rPr>
                <w:noProof/>
                <w:webHidden/>
              </w:rPr>
              <w:fldChar w:fldCharType="end"/>
            </w:r>
          </w:hyperlink>
        </w:p>
        <w:p w14:paraId="0FEC5B51" w14:textId="7276E256"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Pr="00A32856">
              <w:rPr>
                <w:rStyle w:val="Hyperlink"/>
                <w:noProof/>
              </w:rPr>
              <w:t>2.3</w:t>
            </w:r>
            <w:r>
              <w:rPr>
                <w:rFonts w:asciiTheme="minorHAnsi" w:eastAsiaTheme="minorEastAsia" w:hAnsiTheme="minorHAnsi" w:cstheme="minorBidi"/>
                <w:noProof/>
                <w:color w:val="auto"/>
                <w:sz w:val="22"/>
                <w:lang w:eastAsia="ru-RU"/>
              </w:rPr>
              <w:tab/>
            </w:r>
            <w:r w:rsidRPr="00A32856">
              <w:rPr>
                <w:rStyle w:val="Hyperlink"/>
                <w:noProof/>
              </w:rPr>
              <w:t>Моделирование многоступенчатого сумматора конструкции Уилкинсона</w:t>
            </w:r>
            <w:r>
              <w:rPr>
                <w:noProof/>
                <w:webHidden/>
              </w:rPr>
              <w:tab/>
            </w:r>
            <w:r>
              <w:rPr>
                <w:noProof/>
                <w:webHidden/>
              </w:rPr>
              <w:fldChar w:fldCharType="begin"/>
            </w:r>
            <w:r>
              <w:rPr>
                <w:noProof/>
                <w:webHidden/>
              </w:rPr>
              <w:instrText xml:space="preserve"> PAGEREF _Toc167190204 \h </w:instrText>
            </w:r>
            <w:r>
              <w:rPr>
                <w:noProof/>
                <w:webHidden/>
              </w:rPr>
            </w:r>
            <w:r>
              <w:rPr>
                <w:noProof/>
                <w:webHidden/>
              </w:rPr>
              <w:fldChar w:fldCharType="separate"/>
            </w:r>
            <w:r>
              <w:rPr>
                <w:noProof/>
                <w:webHidden/>
              </w:rPr>
              <w:t>10</w:t>
            </w:r>
            <w:r>
              <w:rPr>
                <w:noProof/>
                <w:webHidden/>
              </w:rPr>
              <w:fldChar w:fldCharType="end"/>
            </w:r>
          </w:hyperlink>
        </w:p>
        <w:p w14:paraId="7977FC01" w14:textId="2D6EF73F" w:rsidR="00E00B8E" w:rsidRDefault="00E00B8E" w:rsidP="00813AC7">
          <w:pPr>
            <w:pStyle w:val="TOC3"/>
            <w:rPr>
              <w:rFonts w:asciiTheme="minorHAnsi" w:eastAsiaTheme="minorEastAsia" w:hAnsiTheme="minorHAnsi" w:cstheme="minorBidi"/>
              <w:noProof/>
              <w:color w:val="auto"/>
              <w:sz w:val="22"/>
              <w:lang w:eastAsia="ru-RU"/>
            </w:rPr>
          </w:pPr>
          <w:hyperlink w:anchor="_Toc167190205" w:history="1">
            <w:r w:rsidRPr="00A32856">
              <w:rPr>
                <w:rStyle w:val="Hyperlink"/>
                <w:noProof/>
              </w:rPr>
              <w:t>2.3.1</w:t>
            </w:r>
            <w:r>
              <w:rPr>
                <w:rFonts w:asciiTheme="minorHAnsi" w:eastAsiaTheme="minorEastAsia" w:hAnsiTheme="minorHAnsi" w:cstheme="minorBidi"/>
                <w:noProof/>
                <w:color w:val="auto"/>
                <w:sz w:val="22"/>
                <w:lang w:eastAsia="ru-RU"/>
              </w:rPr>
              <w:tab/>
            </w:r>
            <w:r w:rsidRPr="00A32856">
              <w:rPr>
                <w:rStyle w:val="Hyperlink"/>
                <w:noProof/>
              </w:rPr>
              <w:t>Итерационный подход к расчету параметров многоступенчатого сумматора</w:t>
            </w:r>
            <w:r>
              <w:rPr>
                <w:noProof/>
                <w:webHidden/>
              </w:rPr>
              <w:tab/>
            </w:r>
            <w:r>
              <w:rPr>
                <w:noProof/>
                <w:webHidden/>
              </w:rPr>
              <w:fldChar w:fldCharType="begin"/>
            </w:r>
            <w:r>
              <w:rPr>
                <w:noProof/>
                <w:webHidden/>
              </w:rPr>
              <w:instrText xml:space="preserve"> PAGEREF _Toc167190205 \h </w:instrText>
            </w:r>
            <w:r>
              <w:rPr>
                <w:noProof/>
                <w:webHidden/>
              </w:rPr>
            </w:r>
            <w:r>
              <w:rPr>
                <w:noProof/>
                <w:webHidden/>
              </w:rPr>
              <w:fldChar w:fldCharType="separate"/>
            </w:r>
            <w:r>
              <w:rPr>
                <w:noProof/>
                <w:webHidden/>
              </w:rPr>
              <w:t>10</w:t>
            </w:r>
            <w:r>
              <w:rPr>
                <w:noProof/>
                <w:webHidden/>
              </w:rPr>
              <w:fldChar w:fldCharType="end"/>
            </w:r>
          </w:hyperlink>
        </w:p>
        <w:p w14:paraId="0B0B9A71" w14:textId="704B125C" w:rsidR="00E00B8E" w:rsidRDefault="00E00B8E" w:rsidP="00813AC7">
          <w:pPr>
            <w:pStyle w:val="TOC3"/>
            <w:rPr>
              <w:rFonts w:asciiTheme="minorHAnsi" w:eastAsiaTheme="minorEastAsia" w:hAnsiTheme="minorHAnsi" w:cstheme="minorBidi"/>
              <w:noProof/>
              <w:color w:val="auto"/>
              <w:sz w:val="22"/>
              <w:lang w:eastAsia="ru-RU"/>
            </w:rPr>
          </w:pPr>
          <w:hyperlink w:anchor="_Toc167190206" w:history="1">
            <w:r w:rsidRPr="00A32856">
              <w:rPr>
                <w:rStyle w:val="Hyperlink"/>
                <w:noProof/>
                <w:lang w:val="en-US"/>
              </w:rPr>
              <w:t>2.3.2</w:t>
            </w:r>
            <w:r>
              <w:rPr>
                <w:rFonts w:asciiTheme="minorHAnsi" w:eastAsiaTheme="minorEastAsia" w:hAnsiTheme="minorHAnsi" w:cstheme="minorBidi"/>
                <w:noProof/>
                <w:color w:val="auto"/>
                <w:sz w:val="22"/>
                <w:lang w:eastAsia="ru-RU"/>
              </w:rPr>
              <w:tab/>
            </w:r>
            <w:r w:rsidRPr="00A32856">
              <w:rPr>
                <w:rStyle w:val="Hyperlink"/>
                <w:noProof/>
              </w:rPr>
              <w:t>Электродинамическое моделирование многоступенчатого сумматора</w:t>
            </w:r>
            <w:r>
              <w:rPr>
                <w:noProof/>
                <w:webHidden/>
              </w:rPr>
              <w:tab/>
            </w:r>
            <w:r>
              <w:rPr>
                <w:noProof/>
                <w:webHidden/>
              </w:rPr>
              <w:fldChar w:fldCharType="begin"/>
            </w:r>
            <w:r>
              <w:rPr>
                <w:noProof/>
                <w:webHidden/>
              </w:rPr>
              <w:instrText xml:space="preserve"> PAGEREF _Toc167190206 \h </w:instrText>
            </w:r>
            <w:r>
              <w:rPr>
                <w:noProof/>
                <w:webHidden/>
              </w:rPr>
            </w:r>
            <w:r>
              <w:rPr>
                <w:noProof/>
                <w:webHidden/>
              </w:rPr>
              <w:fldChar w:fldCharType="separate"/>
            </w:r>
            <w:r>
              <w:rPr>
                <w:noProof/>
                <w:webHidden/>
              </w:rPr>
              <w:t>17</w:t>
            </w:r>
            <w:r>
              <w:rPr>
                <w:noProof/>
                <w:webHidden/>
              </w:rPr>
              <w:fldChar w:fldCharType="end"/>
            </w:r>
          </w:hyperlink>
        </w:p>
        <w:p w14:paraId="5730A010" w14:textId="2CCE6800"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Pr="00A32856">
              <w:rPr>
                <w:rStyle w:val="Hyperlink"/>
                <w:noProof/>
                <w:lang w:eastAsia="ru-RU"/>
              </w:rPr>
              <w:t>2.4</w:t>
            </w:r>
            <w:r>
              <w:rPr>
                <w:rFonts w:asciiTheme="minorHAnsi" w:eastAsiaTheme="minorEastAsia" w:hAnsiTheme="minorHAnsi" w:cstheme="minorBidi"/>
                <w:noProof/>
                <w:color w:val="auto"/>
                <w:sz w:val="22"/>
                <w:lang w:eastAsia="ru-RU"/>
              </w:rPr>
              <w:tab/>
            </w:r>
            <w:r w:rsidRPr="00A32856">
              <w:rPr>
                <w:rStyle w:val="Hyperlink"/>
                <w:noProof/>
                <w:lang w:eastAsia="ru-RU"/>
              </w:rPr>
              <w:t>Пятипортовый сумматор конструкции Уилкинсона</w:t>
            </w:r>
            <w:r>
              <w:rPr>
                <w:noProof/>
                <w:webHidden/>
              </w:rPr>
              <w:tab/>
            </w:r>
            <w:r>
              <w:rPr>
                <w:noProof/>
                <w:webHidden/>
              </w:rPr>
              <w:fldChar w:fldCharType="begin"/>
            </w:r>
            <w:r>
              <w:rPr>
                <w:noProof/>
                <w:webHidden/>
              </w:rPr>
              <w:instrText xml:space="preserve"> PAGEREF _Toc167190207 \h </w:instrText>
            </w:r>
            <w:r>
              <w:rPr>
                <w:noProof/>
                <w:webHidden/>
              </w:rPr>
            </w:r>
            <w:r>
              <w:rPr>
                <w:noProof/>
                <w:webHidden/>
              </w:rPr>
              <w:fldChar w:fldCharType="separate"/>
            </w:r>
            <w:r>
              <w:rPr>
                <w:noProof/>
                <w:webHidden/>
              </w:rPr>
              <w:t>21</w:t>
            </w:r>
            <w:r>
              <w:rPr>
                <w:noProof/>
                <w:webHidden/>
              </w:rPr>
              <w:fldChar w:fldCharType="end"/>
            </w:r>
          </w:hyperlink>
        </w:p>
        <w:p w14:paraId="7F797CCC" w14:textId="4F34338C" w:rsidR="00E00B8E" w:rsidRDefault="00E00B8E">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Pr="00A32856">
              <w:rPr>
                <w:rStyle w:val="Hyperlink"/>
                <w:noProof/>
              </w:rPr>
              <w:t>3</w:t>
            </w:r>
            <w:r>
              <w:rPr>
                <w:rFonts w:asciiTheme="minorHAnsi" w:eastAsiaTheme="minorEastAsia" w:hAnsiTheme="minorHAnsi" w:cstheme="minorBidi"/>
                <w:noProof/>
                <w:color w:val="auto"/>
                <w:sz w:val="22"/>
                <w:lang w:eastAsia="ru-RU"/>
              </w:rPr>
              <w:tab/>
            </w:r>
            <w:r w:rsidRPr="00A32856">
              <w:rPr>
                <w:rStyle w:val="Hyperlink"/>
                <w:noProof/>
              </w:rPr>
              <w:t>Генераторы СКИ на основе ДНЗ</w:t>
            </w:r>
            <w:r>
              <w:rPr>
                <w:noProof/>
                <w:webHidden/>
              </w:rPr>
              <w:tab/>
            </w:r>
            <w:r>
              <w:rPr>
                <w:noProof/>
                <w:webHidden/>
              </w:rPr>
              <w:fldChar w:fldCharType="begin"/>
            </w:r>
            <w:r>
              <w:rPr>
                <w:noProof/>
                <w:webHidden/>
              </w:rPr>
              <w:instrText xml:space="preserve"> PAGEREF _Toc167190208 \h </w:instrText>
            </w:r>
            <w:r>
              <w:rPr>
                <w:noProof/>
                <w:webHidden/>
              </w:rPr>
            </w:r>
            <w:r>
              <w:rPr>
                <w:noProof/>
                <w:webHidden/>
              </w:rPr>
              <w:fldChar w:fldCharType="separate"/>
            </w:r>
            <w:r>
              <w:rPr>
                <w:noProof/>
                <w:webHidden/>
              </w:rPr>
              <w:t>25</w:t>
            </w:r>
            <w:r>
              <w:rPr>
                <w:noProof/>
                <w:webHidden/>
              </w:rPr>
              <w:fldChar w:fldCharType="end"/>
            </w:r>
          </w:hyperlink>
        </w:p>
        <w:p w14:paraId="72B58907" w14:textId="4A186132" w:rsidR="00E00B8E" w:rsidRDefault="00E00B8E">
          <w:pPr>
            <w:pStyle w:val="TOC2"/>
            <w:tabs>
              <w:tab w:val="right" w:leader="dot" w:pos="9345"/>
            </w:tabs>
            <w:rPr>
              <w:rFonts w:asciiTheme="minorHAnsi" w:eastAsiaTheme="minorEastAsia" w:hAnsiTheme="minorHAnsi" w:cstheme="minorBidi"/>
              <w:noProof/>
              <w:color w:val="auto"/>
              <w:sz w:val="22"/>
              <w:lang w:eastAsia="ru-RU"/>
            </w:rPr>
          </w:pPr>
          <w:hyperlink w:anchor="_Toc167190209" w:history="1">
            <w:r w:rsidRPr="00A32856">
              <w:rPr>
                <w:rStyle w:val="Hyperlink"/>
                <w:noProof/>
              </w:rPr>
              <w:t>3.1. Генератор СКИ импульсного типа с одним запускающим импульсом и последовательно соединенными ДНЗ</w:t>
            </w:r>
            <w:r>
              <w:rPr>
                <w:noProof/>
                <w:webHidden/>
              </w:rPr>
              <w:tab/>
            </w:r>
            <w:r>
              <w:rPr>
                <w:noProof/>
                <w:webHidden/>
              </w:rPr>
              <w:fldChar w:fldCharType="begin"/>
            </w:r>
            <w:r>
              <w:rPr>
                <w:noProof/>
                <w:webHidden/>
              </w:rPr>
              <w:instrText xml:space="preserve"> PAGEREF _Toc167190209 \h </w:instrText>
            </w:r>
            <w:r>
              <w:rPr>
                <w:noProof/>
                <w:webHidden/>
              </w:rPr>
            </w:r>
            <w:r>
              <w:rPr>
                <w:noProof/>
                <w:webHidden/>
              </w:rPr>
              <w:fldChar w:fldCharType="separate"/>
            </w:r>
            <w:r>
              <w:rPr>
                <w:noProof/>
                <w:webHidden/>
              </w:rPr>
              <w:t>25</w:t>
            </w:r>
            <w:r>
              <w:rPr>
                <w:noProof/>
                <w:webHidden/>
              </w:rPr>
              <w:fldChar w:fldCharType="end"/>
            </w:r>
          </w:hyperlink>
        </w:p>
        <w:p w14:paraId="3956D98A" w14:textId="101CEA97" w:rsidR="00E00B8E" w:rsidRDefault="00E00B8E" w:rsidP="00813AC7">
          <w:pPr>
            <w:pStyle w:val="TOC3"/>
            <w:rPr>
              <w:rFonts w:asciiTheme="minorHAnsi" w:eastAsiaTheme="minorEastAsia" w:hAnsiTheme="minorHAnsi" w:cstheme="minorBidi"/>
              <w:noProof/>
              <w:color w:val="auto"/>
              <w:sz w:val="22"/>
              <w:lang w:eastAsia="ru-RU"/>
            </w:rPr>
          </w:pPr>
          <w:hyperlink w:anchor="_Toc167190210" w:history="1">
            <w:r w:rsidRPr="00A32856">
              <w:rPr>
                <w:rStyle w:val="Hyperlink"/>
                <w:noProof/>
              </w:rPr>
              <w:t>3.1.1</w:t>
            </w:r>
            <w:r>
              <w:rPr>
                <w:rFonts w:asciiTheme="minorHAnsi" w:eastAsiaTheme="minorEastAsia" w:hAnsiTheme="minorHAnsi" w:cstheme="minorBidi"/>
                <w:noProof/>
                <w:color w:val="auto"/>
                <w:sz w:val="22"/>
                <w:lang w:eastAsia="ru-RU"/>
              </w:rPr>
              <w:tab/>
            </w:r>
            <w:r w:rsidRPr="00A32856">
              <w:rPr>
                <w:rStyle w:val="Hyperlink"/>
                <w:noProof/>
              </w:rPr>
              <w:t>Физика работы генераторов в импульсном режиме</w:t>
            </w:r>
            <w:r>
              <w:rPr>
                <w:noProof/>
                <w:webHidden/>
              </w:rPr>
              <w:tab/>
            </w:r>
            <w:r>
              <w:rPr>
                <w:noProof/>
                <w:webHidden/>
              </w:rPr>
              <w:fldChar w:fldCharType="begin"/>
            </w:r>
            <w:r>
              <w:rPr>
                <w:noProof/>
                <w:webHidden/>
              </w:rPr>
              <w:instrText xml:space="preserve"> PAGEREF _Toc167190210 \h </w:instrText>
            </w:r>
            <w:r>
              <w:rPr>
                <w:noProof/>
                <w:webHidden/>
              </w:rPr>
            </w:r>
            <w:r>
              <w:rPr>
                <w:noProof/>
                <w:webHidden/>
              </w:rPr>
              <w:fldChar w:fldCharType="separate"/>
            </w:r>
            <w:r>
              <w:rPr>
                <w:noProof/>
                <w:webHidden/>
              </w:rPr>
              <w:t>25</w:t>
            </w:r>
            <w:r>
              <w:rPr>
                <w:noProof/>
                <w:webHidden/>
              </w:rPr>
              <w:fldChar w:fldCharType="end"/>
            </w:r>
          </w:hyperlink>
        </w:p>
        <w:p w14:paraId="53E450AF" w14:textId="027C0155" w:rsidR="00E00B8E" w:rsidRDefault="00E00B8E" w:rsidP="00813AC7">
          <w:pPr>
            <w:pStyle w:val="TOC3"/>
            <w:rPr>
              <w:rFonts w:asciiTheme="minorHAnsi" w:eastAsiaTheme="minorEastAsia" w:hAnsiTheme="minorHAnsi" w:cstheme="minorBidi"/>
              <w:noProof/>
              <w:color w:val="auto"/>
              <w:sz w:val="22"/>
              <w:lang w:eastAsia="ru-RU"/>
            </w:rPr>
          </w:pPr>
          <w:hyperlink w:anchor="_Toc167190211" w:history="1">
            <w:r w:rsidRPr="00A32856">
              <w:rPr>
                <w:rStyle w:val="Hyperlink"/>
                <w:noProof/>
              </w:rPr>
              <w:t>3.1.2</w:t>
            </w:r>
            <w:r>
              <w:rPr>
                <w:rFonts w:asciiTheme="minorHAnsi" w:eastAsiaTheme="minorEastAsia" w:hAnsiTheme="minorHAnsi" w:cstheme="minorBidi"/>
                <w:noProof/>
                <w:color w:val="auto"/>
                <w:sz w:val="22"/>
                <w:lang w:eastAsia="ru-RU"/>
              </w:rPr>
              <w:tab/>
            </w:r>
            <w:r w:rsidRPr="00A32856">
              <w:rPr>
                <w:rStyle w:val="Hyperlink"/>
                <w:noProof/>
              </w:rPr>
              <w:t>Экспериментальные результаты</w:t>
            </w:r>
            <w:r>
              <w:rPr>
                <w:noProof/>
                <w:webHidden/>
              </w:rPr>
              <w:tab/>
            </w:r>
            <w:r>
              <w:rPr>
                <w:noProof/>
                <w:webHidden/>
              </w:rPr>
              <w:fldChar w:fldCharType="begin"/>
            </w:r>
            <w:r>
              <w:rPr>
                <w:noProof/>
                <w:webHidden/>
              </w:rPr>
              <w:instrText xml:space="preserve"> PAGEREF _Toc167190211 \h </w:instrText>
            </w:r>
            <w:r>
              <w:rPr>
                <w:noProof/>
                <w:webHidden/>
              </w:rPr>
            </w:r>
            <w:r>
              <w:rPr>
                <w:noProof/>
                <w:webHidden/>
              </w:rPr>
              <w:fldChar w:fldCharType="separate"/>
            </w:r>
            <w:r>
              <w:rPr>
                <w:noProof/>
                <w:webHidden/>
              </w:rPr>
              <w:t>31</w:t>
            </w:r>
            <w:r>
              <w:rPr>
                <w:noProof/>
                <w:webHidden/>
              </w:rPr>
              <w:fldChar w:fldCharType="end"/>
            </w:r>
          </w:hyperlink>
        </w:p>
        <w:p w14:paraId="78F82356" w14:textId="1B0CF568" w:rsidR="00E00B8E" w:rsidRDefault="00E00B8E">
          <w:pPr>
            <w:pStyle w:val="TOC2"/>
            <w:tabs>
              <w:tab w:val="right" w:leader="dot" w:pos="9345"/>
            </w:tabs>
            <w:rPr>
              <w:rFonts w:asciiTheme="minorHAnsi" w:eastAsiaTheme="minorEastAsia" w:hAnsiTheme="minorHAnsi" w:cstheme="minorBidi"/>
              <w:noProof/>
              <w:color w:val="auto"/>
              <w:sz w:val="22"/>
              <w:lang w:eastAsia="ru-RU"/>
            </w:rPr>
          </w:pPr>
          <w:hyperlink w:anchor="_Toc167190212" w:history="1">
            <w:r w:rsidRPr="00A32856">
              <w:rPr>
                <w:rStyle w:val="Hyperlink"/>
                <w:noProof/>
              </w:rPr>
              <w:t>3.2. Генератор СКИ импульсного типа с двумя запускающими импульсами</w:t>
            </w:r>
            <w:r>
              <w:rPr>
                <w:noProof/>
                <w:webHidden/>
              </w:rPr>
              <w:tab/>
            </w:r>
            <w:r>
              <w:rPr>
                <w:noProof/>
                <w:webHidden/>
              </w:rPr>
              <w:fldChar w:fldCharType="begin"/>
            </w:r>
            <w:r>
              <w:rPr>
                <w:noProof/>
                <w:webHidden/>
              </w:rPr>
              <w:instrText xml:space="preserve"> PAGEREF _Toc167190212 \h </w:instrText>
            </w:r>
            <w:r>
              <w:rPr>
                <w:noProof/>
                <w:webHidden/>
              </w:rPr>
            </w:r>
            <w:r>
              <w:rPr>
                <w:noProof/>
                <w:webHidden/>
              </w:rPr>
              <w:fldChar w:fldCharType="separate"/>
            </w:r>
            <w:r>
              <w:rPr>
                <w:noProof/>
                <w:webHidden/>
              </w:rPr>
              <w:t>31</w:t>
            </w:r>
            <w:r>
              <w:rPr>
                <w:noProof/>
                <w:webHidden/>
              </w:rPr>
              <w:fldChar w:fldCharType="end"/>
            </w:r>
          </w:hyperlink>
        </w:p>
        <w:p w14:paraId="62708B4F" w14:textId="1BAD273C" w:rsidR="00E00B8E" w:rsidRDefault="00E00B8E" w:rsidP="00813AC7">
          <w:pPr>
            <w:pStyle w:val="TOC3"/>
            <w:rPr>
              <w:rFonts w:asciiTheme="minorHAnsi" w:eastAsiaTheme="minorEastAsia" w:hAnsiTheme="minorHAnsi" w:cstheme="minorBidi"/>
              <w:noProof/>
              <w:color w:val="auto"/>
              <w:sz w:val="22"/>
              <w:lang w:eastAsia="ru-RU"/>
            </w:rPr>
          </w:pPr>
          <w:hyperlink w:anchor="_Toc167190213" w:history="1">
            <w:r w:rsidRPr="00A32856">
              <w:rPr>
                <w:rStyle w:val="Hyperlink"/>
                <w:noProof/>
              </w:rPr>
              <w:t>3.2.1. Модель генератора СКИ с двумя запускающими импульсами</w:t>
            </w:r>
            <w:r>
              <w:rPr>
                <w:noProof/>
                <w:webHidden/>
              </w:rPr>
              <w:tab/>
            </w:r>
            <w:r>
              <w:rPr>
                <w:noProof/>
                <w:webHidden/>
              </w:rPr>
              <w:fldChar w:fldCharType="begin"/>
            </w:r>
            <w:r>
              <w:rPr>
                <w:noProof/>
                <w:webHidden/>
              </w:rPr>
              <w:instrText xml:space="preserve"> PAGEREF _Toc167190213 \h </w:instrText>
            </w:r>
            <w:r>
              <w:rPr>
                <w:noProof/>
                <w:webHidden/>
              </w:rPr>
            </w:r>
            <w:r>
              <w:rPr>
                <w:noProof/>
                <w:webHidden/>
              </w:rPr>
              <w:fldChar w:fldCharType="separate"/>
            </w:r>
            <w:r>
              <w:rPr>
                <w:noProof/>
                <w:webHidden/>
              </w:rPr>
              <w:t>32</w:t>
            </w:r>
            <w:r>
              <w:rPr>
                <w:noProof/>
                <w:webHidden/>
              </w:rPr>
              <w:fldChar w:fldCharType="end"/>
            </w:r>
          </w:hyperlink>
        </w:p>
        <w:p w14:paraId="129D334A" w14:textId="0B5FC0C0" w:rsidR="00E00B8E" w:rsidRDefault="00E00B8E" w:rsidP="00813AC7">
          <w:pPr>
            <w:pStyle w:val="TOC3"/>
            <w:rPr>
              <w:rFonts w:asciiTheme="minorHAnsi" w:eastAsiaTheme="minorEastAsia" w:hAnsiTheme="minorHAnsi" w:cstheme="minorBidi"/>
              <w:noProof/>
              <w:color w:val="auto"/>
              <w:sz w:val="22"/>
              <w:lang w:eastAsia="ru-RU"/>
            </w:rPr>
          </w:pPr>
          <w:hyperlink w:anchor="_Toc167190214" w:history="1">
            <w:r w:rsidRPr="00A32856">
              <w:rPr>
                <w:rStyle w:val="Hyperlink"/>
                <w:noProof/>
              </w:rPr>
              <w:t>3.1.3</w:t>
            </w:r>
            <w:r>
              <w:rPr>
                <w:rFonts w:asciiTheme="minorHAnsi" w:eastAsiaTheme="minorEastAsia" w:hAnsiTheme="minorHAnsi" w:cstheme="minorBidi"/>
                <w:noProof/>
                <w:color w:val="auto"/>
                <w:sz w:val="22"/>
                <w:lang w:eastAsia="ru-RU"/>
              </w:rPr>
              <w:tab/>
            </w:r>
            <w:r w:rsidRPr="00A32856">
              <w:rPr>
                <w:rStyle w:val="Hyperlink"/>
                <w:noProof/>
              </w:rPr>
              <w:t>Экспериментальное исследование генератора СКИ с двумя запускаюшими импульсами</w:t>
            </w:r>
            <w:r>
              <w:rPr>
                <w:noProof/>
                <w:webHidden/>
              </w:rPr>
              <w:tab/>
            </w:r>
            <w:r>
              <w:rPr>
                <w:noProof/>
                <w:webHidden/>
              </w:rPr>
              <w:fldChar w:fldCharType="begin"/>
            </w:r>
            <w:r>
              <w:rPr>
                <w:noProof/>
                <w:webHidden/>
              </w:rPr>
              <w:instrText xml:space="preserve"> PAGEREF _Toc167190214 \h </w:instrText>
            </w:r>
            <w:r>
              <w:rPr>
                <w:noProof/>
                <w:webHidden/>
              </w:rPr>
            </w:r>
            <w:r>
              <w:rPr>
                <w:noProof/>
                <w:webHidden/>
              </w:rPr>
              <w:fldChar w:fldCharType="separate"/>
            </w:r>
            <w:r>
              <w:rPr>
                <w:noProof/>
                <w:webHidden/>
              </w:rPr>
              <w:t>35</w:t>
            </w:r>
            <w:r>
              <w:rPr>
                <w:noProof/>
                <w:webHidden/>
              </w:rPr>
              <w:fldChar w:fldCharType="end"/>
            </w:r>
          </w:hyperlink>
        </w:p>
        <w:p w14:paraId="33C54C57" w14:textId="02EDC64E" w:rsidR="00E00B8E" w:rsidRDefault="00E00B8E">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Pr="00A32856">
              <w:rPr>
                <w:rStyle w:val="Hyperlink"/>
                <w:noProof/>
              </w:rPr>
              <w:t>4</w:t>
            </w:r>
            <w:r>
              <w:rPr>
                <w:rFonts w:asciiTheme="minorHAnsi" w:eastAsiaTheme="minorEastAsia" w:hAnsiTheme="minorHAnsi" w:cstheme="minorBidi"/>
                <w:noProof/>
                <w:color w:val="auto"/>
                <w:sz w:val="22"/>
                <w:lang w:eastAsia="ru-RU"/>
              </w:rPr>
              <w:tab/>
            </w:r>
            <w:r w:rsidRPr="00A32856">
              <w:rPr>
                <w:rStyle w:val="Hyperlink"/>
                <w:noProof/>
              </w:rPr>
              <w:t>Программно-аппаратный комплекс по автоматизированному исследованию параметров сверхкоротких импульсов</w:t>
            </w:r>
            <w:r>
              <w:rPr>
                <w:noProof/>
                <w:webHidden/>
              </w:rPr>
              <w:tab/>
            </w:r>
            <w:r>
              <w:rPr>
                <w:noProof/>
                <w:webHidden/>
              </w:rPr>
              <w:fldChar w:fldCharType="begin"/>
            </w:r>
            <w:r>
              <w:rPr>
                <w:noProof/>
                <w:webHidden/>
              </w:rPr>
              <w:instrText xml:space="preserve"> PAGEREF _Toc167190215 \h </w:instrText>
            </w:r>
            <w:r>
              <w:rPr>
                <w:noProof/>
                <w:webHidden/>
              </w:rPr>
            </w:r>
            <w:r>
              <w:rPr>
                <w:noProof/>
                <w:webHidden/>
              </w:rPr>
              <w:fldChar w:fldCharType="separate"/>
            </w:r>
            <w:r>
              <w:rPr>
                <w:noProof/>
                <w:webHidden/>
              </w:rPr>
              <w:t>42</w:t>
            </w:r>
            <w:r>
              <w:rPr>
                <w:noProof/>
                <w:webHidden/>
              </w:rPr>
              <w:fldChar w:fldCharType="end"/>
            </w:r>
          </w:hyperlink>
        </w:p>
        <w:p w14:paraId="330E70C2" w14:textId="2DDC0774" w:rsidR="00E00B8E" w:rsidRDefault="00E00B8E">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Pr="00A32856">
              <w:rPr>
                <w:rStyle w:val="Hyperlink"/>
                <w:noProof/>
              </w:rPr>
              <w:t>4.1.</w:t>
            </w:r>
            <w:r>
              <w:rPr>
                <w:rFonts w:asciiTheme="minorHAnsi" w:eastAsiaTheme="minorEastAsia" w:hAnsiTheme="minorHAnsi" w:cstheme="minorBidi"/>
                <w:noProof/>
                <w:color w:val="auto"/>
                <w:sz w:val="22"/>
                <w:lang w:eastAsia="ru-RU"/>
              </w:rPr>
              <w:tab/>
            </w:r>
            <w:r w:rsidRPr="00A32856">
              <w:rPr>
                <w:rStyle w:val="Hyperlink"/>
                <w:noProof/>
              </w:rPr>
              <w:t>Архитектура программно-аппаратного комплекса</w:t>
            </w:r>
            <w:r>
              <w:rPr>
                <w:noProof/>
                <w:webHidden/>
              </w:rPr>
              <w:tab/>
            </w:r>
            <w:r>
              <w:rPr>
                <w:noProof/>
                <w:webHidden/>
              </w:rPr>
              <w:fldChar w:fldCharType="begin"/>
            </w:r>
            <w:r>
              <w:rPr>
                <w:noProof/>
                <w:webHidden/>
              </w:rPr>
              <w:instrText xml:space="preserve"> PAGEREF _Toc167190216 \h </w:instrText>
            </w:r>
            <w:r>
              <w:rPr>
                <w:noProof/>
                <w:webHidden/>
              </w:rPr>
            </w:r>
            <w:r>
              <w:rPr>
                <w:noProof/>
                <w:webHidden/>
              </w:rPr>
              <w:fldChar w:fldCharType="separate"/>
            </w:r>
            <w:r>
              <w:rPr>
                <w:noProof/>
                <w:webHidden/>
              </w:rPr>
              <w:t>43</w:t>
            </w:r>
            <w:r>
              <w:rPr>
                <w:noProof/>
                <w:webHidden/>
              </w:rPr>
              <w:fldChar w:fldCharType="end"/>
            </w:r>
          </w:hyperlink>
        </w:p>
        <w:p w14:paraId="4C08A36F" w14:textId="04C85BE0"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Pr="00A32856">
              <w:rPr>
                <w:rStyle w:val="Hyperlink"/>
                <w:noProof/>
              </w:rPr>
              <w:t>4.1</w:t>
            </w:r>
            <w:r>
              <w:rPr>
                <w:rFonts w:asciiTheme="minorHAnsi" w:eastAsiaTheme="minorEastAsia" w:hAnsiTheme="minorHAnsi" w:cstheme="minorBidi"/>
                <w:noProof/>
                <w:color w:val="auto"/>
                <w:sz w:val="22"/>
                <w:lang w:eastAsia="ru-RU"/>
              </w:rPr>
              <w:tab/>
            </w:r>
            <w:r w:rsidRPr="00A32856">
              <w:rPr>
                <w:rStyle w:val="Hyperlink"/>
                <w:noProof/>
              </w:rPr>
              <w:t>Экспериментальные результаты применения программно-аппаратного комплекса</w:t>
            </w:r>
            <w:r>
              <w:rPr>
                <w:noProof/>
                <w:webHidden/>
              </w:rPr>
              <w:tab/>
            </w:r>
            <w:r>
              <w:rPr>
                <w:noProof/>
                <w:webHidden/>
              </w:rPr>
              <w:fldChar w:fldCharType="begin"/>
            </w:r>
            <w:r>
              <w:rPr>
                <w:noProof/>
                <w:webHidden/>
              </w:rPr>
              <w:instrText xml:space="preserve"> PAGEREF _Toc167190217 \h </w:instrText>
            </w:r>
            <w:r>
              <w:rPr>
                <w:noProof/>
                <w:webHidden/>
              </w:rPr>
            </w:r>
            <w:r>
              <w:rPr>
                <w:noProof/>
                <w:webHidden/>
              </w:rPr>
              <w:fldChar w:fldCharType="separate"/>
            </w:r>
            <w:r>
              <w:rPr>
                <w:noProof/>
                <w:webHidden/>
              </w:rPr>
              <w:t>48</w:t>
            </w:r>
            <w:r>
              <w:rPr>
                <w:noProof/>
                <w:webHidden/>
              </w:rPr>
              <w:fldChar w:fldCharType="end"/>
            </w:r>
          </w:hyperlink>
        </w:p>
        <w:p w14:paraId="0272B4D1" w14:textId="303A44E8"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Pr="00A32856">
              <w:rPr>
                <w:rStyle w:val="Hyperlink"/>
                <w:noProof/>
              </w:rPr>
              <w:t>4.2</w:t>
            </w:r>
            <w:r>
              <w:rPr>
                <w:rFonts w:asciiTheme="minorHAnsi" w:eastAsiaTheme="minorEastAsia" w:hAnsiTheme="minorHAnsi" w:cstheme="minorBidi"/>
                <w:noProof/>
                <w:color w:val="auto"/>
                <w:sz w:val="22"/>
                <w:lang w:eastAsia="ru-RU"/>
              </w:rPr>
              <w:tab/>
            </w:r>
            <w:r w:rsidRPr="00A32856">
              <w:rPr>
                <w:rStyle w:val="Hyperlink"/>
                <w:noProof/>
              </w:rPr>
              <w:t xml:space="preserve">Оценка импульсов методом </w:t>
            </w:r>
            <w:r w:rsidRPr="00A32856">
              <w:rPr>
                <w:rStyle w:val="Hyperlink"/>
                <w:noProof/>
                <w:lang w:val="en-US"/>
              </w:rPr>
              <w:t>NMSE</w:t>
            </w:r>
            <w:r>
              <w:rPr>
                <w:noProof/>
                <w:webHidden/>
              </w:rPr>
              <w:tab/>
            </w:r>
            <w:r>
              <w:rPr>
                <w:noProof/>
                <w:webHidden/>
              </w:rPr>
              <w:fldChar w:fldCharType="begin"/>
            </w:r>
            <w:r>
              <w:rPr>
                <w:noProof/>
                <w:webHidden/>
              </w:rPr>
              <w:instrText xml:space="preserve"> PAGEREF _Toc167190218 \h </w:instrText>
            </w:r>
            <w:r>
              <w:rPr>
                <w:noProof/>
                <w:webHidden/>
              </w:rPr>
            </w:r>
            <w:r>
              <w:rPr>
                <w:noProof/>
                <w:webHidden/>
              </w:rPr>
              <w:fldChar w:fldCharType="separate"/>
            </w:r>
            <w:r>
              <w:rPr>
                <w:noProof/>
                <w:webHidden/>
              </w:rPr>
              <w:t>50</w:t>
            </w:r>
            <w:r>
              <w:rPr>
                <w:noProof/>
                <w:webHidden/>
              </w:rPr>
              <w:fldChar w:fldCharType="end"/>
            </w:r>
          </w:hyperlink>
        </w:p>
        <w:p w14:paraId="058F6117" w14:textId="511EFABA"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Pr="00A32856">
              <w:rPr>
                <w:rStyle w:val="Hyperlink"/>
                <w:noProof/>
              </w:rPr>
              <w:t>5.</w:t>
            </w:r>
            <w:r>
              <w:rPr>
                <w:rFonts w:asciiTheme="minorHAnsi" w:eastAsiaTheme="minorEastAsia" w:hAnsiTheme="minorHAnsi" w:cstheme="minorBidi"/>
                <w:noProof/>
                <w:color w:val="auto"/>
                <w:sz w:val="22"/>
                <w:lang w:eastAsia="ru-RU"/>
              </w:rPr>
              <w:tab/>
            </w:r>
            <w:r w:rsidRPr="00A32856">
              <w:rPr>
                <w:rStyle w:val="Hyperlink"/>
                <w:noProof/>
              </w:rPr>
              <w:t>Формирование импульсов в форме первой и второй производной от Гауссовой кривой</w:t>
            </w:r>
            <w:r>
              <w:rPr>
                <w:noProof/>
                <w:webHidden/>
              </w:rPr>
              <w:tab/>
            </w:r>
            <w:r>
              <w:rPr>
                <w:noProof/>
                <w:webHidden/>
              </w:rPr>
              <w:fldChar w:fldCharType="begin"/>
            </w:r>
            <w:r>
              <w:rPr>
                <w:noProof/>
                <w:webHidden/>
              </w:rPr>
              <w:instrText xml:space="preserve"> PAGEREF _Toc167190219 \h </w:instrText>
            </w:r>
            <w:r>
              <w:rPr>
                <w:noProof/>
                <w:webHidden/>
              </w:rPr>
            </w:r>
            <w:r>
              <w:rPr>
                <w:noProof/>
                <w:webHidden/>
              </w:rPr>
              <w:fldChar w:fldCharType="separate"/>
            </w:r>
            <w:r>
              <w:rPr>
                <w:noProof/>
                <w:webHidden/>
              </w:rPr>
              <w:t>55</w:t>
            </w:r>
            <w:r>
              <w:rPr>
                <w:noProof/>
                <w:webHidden/>
              </w:rPr>
              <w:fldChar w:fldCharType="end"/>
            </w:r>
          </w:hyperlink>
        </w:p>
        <w:p w14:paraId="688C5472" w14:textId="52750470"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Pr="00A32856">
              <w:rPr>
                <w:rStyle w:val="Hyperlink"/>
                <w:noProof/>
                <w:lang w:eastAsia="ru-RU"/>
              </w:rPr>
              <w:t>5.1</w:t>
            </w:r>
            <w:r>
              <w:rPr>
                <w:rFonts w:asciiTheme="minorHAnsi" w:eastAsiaTheme="minorEastAsia" w:hAnsiTheme="minorHAnsi" w:cstheme="minorBidi"/>
                <w:noProof/>
                <w:color w:val="auto"/>
                <w:sz w:val="22"/>
                <w:lang w:eastAsia="ru-RU"/>
              </w:rPr>
              <w:tab/>
            </w:r>
            <w:r w:rsidRPr="00A32856">
              <w:rPr>
                <w:rStyle w:val="Hyperlink"/>
                <w:noProof/>
                <w:lang w:eastAsia="ru-RU"/>
              </w:rPr>
              <w:t>.Экспериментальное формирование импульса в форме моноцикла Гаусса</w:t>
            </w:r>
            <w:r>
              <w:rPr>
                <w:noProof/>
                <w:webHidden/>
              </w:rPr>
              <w:tab/>
            </w:r>
            <w:r>
              <w:rPr>
                <w:noProof/>
                <w:webHidden/>
              </w:rPr>
              <w:fldChar w:fldCharType="begin"/>
            </w:r>
            <w:r>
              <w:rPr>
                <w:noProof/>
                <w:webHidden/>
              </w:rPr>
              <w:instrText xml:space="preserve"> PAGEREF _Toc167190220 \h </w:instrText>
            </w:r>
            <w:r>
              <w:rPr>
                <w:noProof/>
                <w:webHidden/>
              </w:rPr>
            </w:r>
            <w:r>
              <w:rPr>
                <w:noProof/>
                <w:webHidden/>
              </w:rPr>
              <w:fldChar w:fldCharType="separate"/>
            </w:r>
            <w:r>
              <w:rPr>
                <w:noProof/>
                <w:webHidden/>
              </w:rPr>
              <w:t>55</w:t>
            </w:r>
            <w:r>
              <w:rPr>
                <w:noProof/>
                <w:webHidden/>
              </w:rPr>
              <w:fldChar w:fldCharType="end"/>
            </w:r>
          </w:hyperlink>
        </w:p>
        <w:p w14:paraId="6A9086DF" w14:textId="2E401E80"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Pr="00A32856">
              <w:rPr>
                <w:rStyle w:val="Hyperlink"/>
                <w:noProof/>
              </w:rPr>
              <w:t>5.2</w:t>
            </w:r>
            <w:r>
              <w:rPr>
                <w:rFonts w:asciiTheme="minorHAnsi" w:eastAsiaTheme="minorEastAsia" w:hAnsiTheme="minorHAnsi" w:cstheme="minorBidi"/>
                <w:noProof/>
                <w:color w:val="auto"/>
                <w:sz w:val="22"/>
                <w:lang w:eastAsia="ru-RU"/>
              </w:rPr>
              <w:tab/>
            </w:r>
            <w:r w:rsidRPr="00A32856">
              <w:rPr>
                <w:rStyle w:val="Hyperlink"/>
                <w:noProof/>
              </w:rPr>
              <w:t>. Экспериментальное формирование СКИ различной формы с помощью пятипортового сумматора</w:t>
            </w:r>
            <w:r>
              <w:rPr>
                <w:noProof/>
                <w:webHidden/>
              </w:rPr>
              <w:tab/>
            </w:r>
            <w:r>
              <w:rPr>
                <w:noProof/>
                <w:webHidden/>
              </w:rPr>
              <w:fldChar w:fldCharType="begin"/>
            </w:r>
            <w:r>
              <w:rPr>
                <w:noProof/>
                <w:webHidden/>
              </w:rPr>
              <w:instrText xml:space="preserve"> PAGEREF _Toc167190221 \h </w:instrText>
            </w:r>
            <w:r>
              <w:rPr>
                <w:noProof/>
                <w:webHidden/>
              </w:rPr>
            </w:r>
            <w:r>
              <w:rPr>
                <w:noProof/>
                <w:webHidden/>
              </w:rPr>
              <w:fldChar w:fldCharType="separate"/>
            </w:r>
            <w:r>
              <w:rPr>
                <w:noProof/>
                <w:webHidden/>
              </w:rPr>
              <w:t>59</w:t>
            </w:r>
            <w:r>
              <w:rPr>
                <w:noProof/>
                <w:webHidden/>
              </w:rPr>
              <w:fldChar w:fldCharType="end"/>
            </w:r>
          </w:hyperlink>
        </w:p>
        <w:p w14:paraId="45931864" w14:textId="797D5A22" w:rsidR="00E00B8E" w:rsidRDefault="00E00B8E">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Pr="00A32856">
              <w:rPr>
                <w:rStyle w:val="Hyperlink"/>
                <w:noProof/>
              </w:rPr>
              <w:t>5.3</w:t>
            </w:r>
            <w:r>
              <w:rPr>
                <w:rFonts w:asciiTheme="minorHAnsi" w:eastAsiaTheme="minorEastAsia" w:hAnsiTheme="minorHAnsi" w:cstheme="minorBidi"/>
                <w:noProof/>
                <w:color w:val="auto"/>
                <w:sz w:val="22"/>
                <w:lang w:eastAsia="ru-RU"/>
              </w:rPr>
              <w:tab/>
            </w:r>
            <w:r w:rsidRPr="00A32856">
              <w:rPr>
                <w:rStyle w:val="Hyperlink"/>
                <w:noProof/>
              </w:rPr>
              <w:t>. Анализ полученных результатов и сравнение</w:t>
            </w:r>
            <w:r>
              <w:rPr>
                <w:noProof/>
                <w:webHidden/>
              </w:rPr>
              <w:tab/>
            </w:r>
            <w:r>
              <w:rPr>
                <w:noProof/>
                <w:webHidden/>
              </w:rPr>
              <w:fldChar w:fldCharType="begin"/>
            </w:r>
            <w:r>
              <w:rPr>
                <w:noProof/>
                <w:webHidden/>
              </w:rPr>
              <w:instrText xml:space="preserve"> PAGEREF _Toc167190222 \h </w:instrText>
            </w:r>
            <w:r>
              <w:rPr>
                <w:noProof/>
                <w:webHidden/>
              </w:rPr>
            </w:r>
            <w:r>
              <w:rPr>
                <w:noProof/>
                <w:webHidden/>
              </w:rPr>
              <w:fldChar w:fldCharType="separate"/>
            </w:r>
            <w:r>
              <w:rPr>
                <w:noProof/>
                <w:webHidden/>
              </w:rPr>
              <w:t>63</w:t>
            </w:r>
            <w:r>
              <w:rPr>
                <w:noProof/>
                <w:webHidden/>
              </w:rPr>
              <w:fldChar w:fldCharType="end"/>
            </w:r>
          </w:hyperlink>
        </w:p>
        <w:p w14:paraId="371B8613" w14:textId="2A0780F0" w:rsidR="00E00B8E" w:rsidRDefault="00E00B8E">
          <w:pPr>
            <w:pStyle w:val="TOC2"/>
            <w:tabs>
              <w:tab w:val="right" w:leader="dot" w:pos="9345"/>
            </w:tabs>
            <w:rPr>
              <w:rFonts w:asciiTheme="minorHAnsi" w:eastAsiaTheme="minorEastAsia" w:hAnsiTheme="minorHAnsi" w:cstheme="minorBidi"/>
              <w:noProof/>
              <w:color w:val="auto"/>
              <w:sz w:val="22"/>
              <w:lang w:eastAsia="ru-RU"/>
            </w:rPr>
          </w:pPr>
          <w:hyperlink w:anchor="_Toc167190223" w:history="1">
            <w:r w:rsidRPr="00A32856">
              <w:rPr>
                <w:rStyle w:val="Hyperlink"/>
                <w:noProof/>
              </w:rPr>
              <w:t>Заключение</w:t>
            </w:r>
            <w:r>
              <w:rPr>
                <w:noProof/>
                <w:webHidden/>
              </w:rPr>
              <w:tab/>
            </w:r>
            <w:r>
              <w:rPr>
                <w:noProof/>
                <w:webHidden/>
              </w:rPr>
              <w:fldChar w:fldCharType="begin"/>
            </w:r>
            <w:r>
              <w:rPr>
                <w:noProof/>
                <w:webHidden/>
              </w:rPr>
              <w:instrText xml:space="preserve"> PAGEREF _Toc167190223 \h </w:instrText>
            </w:r>
            <w:r>
              <w:rPr>
                <w:noProof/>
                <w:webHidden/>
              </w:rPr>
            </w:r>
            <w:r>
              <w:rPr>
                <w:noProof/>
                <w:webHidden/>
              </w:rPr>
              <w:fldChar w:fldCharType="separate"/>
            </w:r>
            <w:r>
              <w:rPr>
                <w:noProof/>
                <w:webHidden/>
              </w:rPr>
              <w:t>66</w:t>
            </w:r>
            <w:r>
              <w:rPr>
                <w:noProof/>
                <w:webHidden/>
              </w:rPr>
              <w:fldChar w:fldCharType="end"/>
            </w:r>
          </w:hyperlink>
        </w:p>
        <w:p w14:paraId="35F36743" w14:textId="433A6E4E" w:rsidR="00E00B8E" w:rsidRDefault="00E00B8E">
          <w:pPr>
            <w:pStyle w:val="TOC2"/>
            <w:tabs>
              <w:tab w:val="right" w:leader="dot" w:pos="9345"/>
            </w:tabs>
            <w:rPr>
              <w:rFonts w:asciiTheme="minorHAnsi" w:eastAsiaTheme="minorEastAsia" w:hAnsiTheme="minorHAnsi" w:cstheme="minorBidi"/>
              <w:noProof/>
              <w:color w:val="auto"/>
              <w:sz w:val="22"/>
              <w:lang w:eastAsia="ru-RU"/>
            </w:rPr>
          </w:pPr>
          <w:hyperlink w:anchor="_Toc167190224" w:history="1">
            <w:r w:rsidRPr="00A32856">
              <w:rPr>
                <w:rStyle w:val="Hyperlink"/>
                <w:noProof/>
              </w:rPr>
              <w:t>Литература</w:t>
            </w:r>
            <w:r>
              <w:rPr>
                <w:noProof/>
                <w:webHidden/>
              </w:rPr>
              <w:tab/>
            </w:r>
            <w:r>
              <w:rPr>
                <w:noProof/>
                <w:webHidden/>
              </w:rPr>
              <w:fldChar w:fldCharType="begin"/>
            </w:r>
            <w:r>
              <w:rPr>
                <w:noProof/>
                <w:webHidden/>
              </w:rPr>
              <w:instrText xml:space="preserve"> PAGEREF _Toc167190224 \h </w:instrText>
            </w:r>
            <w:r>
              <w:rPr>
                <w:noProof/>
                <w:webHidden/>
              </w:rPr>
            </w:r>
            <w:r>
              <w:rPr>
                <w:noProof/>
                <w:webHidden/>
              </w:rPr>
              <w:fldChar w:fldCharType="separate"/>
            </w:r>
            <w:r>
              <w:rPr>
                <w:noProof/>
                <w:webHidden/>
              </w:rPr>
              <w:t>67</w:t>
            </w:r>
            <w:r>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190199"/>
      <w:r>
        <w:lastRenderedPageBreak/>
        <w:t>Введение</w:t>
      </w:r>
      <w:bookmarkEnd w:id="0"/>
    </w:p>
    <w:p w14:paraId="6205A588" w14:textId="77777777" w:rsidR="007F66A1" w:rsidRDefault="007F66A1" w:rsidP="007F66A1">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0DAC438D" w14:textId="77777777" w:rsidR="007F66A1" w:rsidRDefault="007F66A1" w:rsidP="007F66A1">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[6].</w:t>
      </w:r>
    </w:p>
    <w:p w14:paraId="24A83657" w14:textId="77777777" w:rsidR="007F66A1" w:rsidRDefault="007F66A1" w:rsidP="007F66A1">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64397155" w14:textId="77777777" w:rsidR="007F66A1" w:rsidRPr="00486468" w:rsidRDefault="007F66A1" w:rsidP="007F66A1">
      <w:pPr>
        <w:rPr>
          <w:highlight w:val="yellow"/>
        </w:rPr>
      </w:pPr>
      <w:r w:rsidRPr="00486468">
        <w:rPr>
          <w:highlight w:val="yellow"/>
        </w:rP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0ABDBFE5" w14:textId="77777777" w:rsidR="007F66A1" w:rsidRPr="00486468" w:rsidRDefault="007F66A1" w:rsidP="007F66A1">
      <w:pPr>
        <w:rPr>
          <w:highlight w:val="yellow"/>
        </w:rPr>
      </w:pPr>
      <w:r w:rsidRPr="00486468">
        <w:rPr>
          <w:highlight w:val="yellow"/>
        </w:rPr>
        <w:t>Для выполнения поставленной цели были поставлены и решены следующие задачи:</w:t>
      </w:r>
    </w:p>
    <w:p w14:paraId="2C776AE4" w14:textId="77777777" w:rsidR="007F66A1" w:rsidRPr="00486468" w:rsidRDefault="007F66A1" w:rsidP="007F66A1">
      <w:pPr>
        <w:pStyle w:val="ListParagraph"/>
        <w:numPr>
          <w:ilvl w:val="0"/>
          <w:numId w:val="2"/>
        </w:numPr>
        <w:ind w:left="0" w:firstLine="1134"/>
        <w:rPr>
          <w:highlight w:val="yellow"/>
        </w:rPr>
      </w:pPr>
      <w:r w:rsidRPr="00486468">
        <w:rPr>
          <w:highlight w:val="yellow"/>
        </w:rPr>
        <w:t>анализ различных подходов к формированию импульсов и реализация наиболее оптимального решения наиболее подходящего для решения поставленной задачи способа генерации сверхкоротких гауссовских импульсов;</w:t>
      </w:r>
    </w:p>
    <w:p w14:paraId="7C4C773B" w14:textId="77777777" w:rsidR="007F66A1" w:rsidRPr="00486468" w:rsidRDefault="007F66A1" w:rsidP="007F66A1">
      <w:pPr>
        <w:pStyle w:val="ListParagraph"/>
        <w:numPr>
          <w:ilvl w:val="0"/>
          <w:numId w:val="2"/>
        </w:numPr>
        <w:ind w:left="0" w:firstLine="1134"/>
        <w:rPr>
          <w:highlight w:val="yellow"/>
        </w:rPr>
      </w:pPr>
      <w:r w:rsidRPr="00486468">
        <w:rPr>
          <w:highlight w:val="yellow"/>
        </w:rP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1C86FA70" w14:textId="3AF7FC9A" w:rsidR="007F66A1" w:rsidRPr="00486468" w:rsidRDefault="007F66A1" w:rsidP="007F66A1">
      <w:pPr>
        <w:pStyle w:val="ListParagraph"/>
        <w:numPr>
          <w:ilvl w:val="0"/>
          <w:numId w:val="2"/>
        </w:numPr>
        <w:ind w:left="0" w:firstLine="1134"/>
        <w:rPr>
          <w:highlight w:val="yellow"/>
        </w:rPr>
      </w:pPr>
      <w:r w:rsidRPr="00486468">
        <w:rPr>
          <w:highlight w:val="yellow"/>
        </w:rPr>
        <w:t>формирование СКИ различных форм и изучение их характеристик во временной и частотной областях.</w:t>
      </w: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1" w:name="_Toc167190200"/>
      <w:r>
        <w:lastRenderedPageBreak/>
        <w:t xml:space="preserve">Существующие методы формирования </w:t>
      </w:r>
      <w:r w:rsidR="003F36B1">
        <w:t xml:space="preserve">субнаносекундных </w:t>
      </w:r>
      <w:r>
        <w:t>СШП-импульсов</w:t>
      </w:r>
      <w:bookmarkEnd w:id="1"/>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77777777" w:rsidR="00DD4C3B" w:rsidRDefault="00DD4C3B" w:rsidP="003F36B1">
      <w:pPr>
        <w:pStyle w:val="ListParagraph"/>
        <w:numPr>
          <w:ilvl w:val="1"/>
          <w:numId w:val="5"/>
        </w:numPr>
      </w:pP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2" w:name="_Toc125035521"/>
      <w:bookmarkStart w:id="3" w:name="_Toc167190201"/>
      <w:r>
        <w:lastRenderedPageBreak/>
        <w:t>Формирование импульсов в форме моноцикла и дуплета Гаусса</w:t>
      </w:r>
      <w:bookmarkEnd w:id="2"/>
      <w:bookmarkEnd w:id="3"/>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Heading2"/>
        <w:numPr>
          <w:ilvl w:val="1"/>
          <w:numId w:val="24"/>
        </w:numPr>
      </w:pPr>
      <w:bookmarkStart w:id="4" w:name="_Toc125035522"/>
      <w:bookmarkStart w:id="5" w:name="_Toc167190202"/>
      <w:r>
        <w:t>Сумматор конструкции Уилкинсона и физика его работы</w:t>
      </w:r>
      <w:bookmarkEnd w:id="4"/>
      <w:bookmarkEnd w:id="5"/>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486468"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486468"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486468"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486468"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486468"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486468"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486468"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Heading2"/>
        <w:numPr>
          <w:ilvl w:val="1"/>
          <w:numId w:val="24"/>
        </w:numPr>
      </w:pPr>
      <w:bookmarkStart w:id="6" w:name="_Toc125035523"/>
      <w:bookmarkStart w:id="7" w:name="_Toc167190203"/>
      <w:r>
        <w:t>Многоступенчатые сумматоры конструкции Уилкинсона</w:t>
      </w:r>
      <w:bookmarkEnd w:id="6"/>
      <w:bookmarkEnd w:id="7"/>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Heading2"/>
        <w:numPr>
          <w:ilvl w:val="1"/>
          <w:numId w:val="24"/>
        </w:numPr>
        <w:ind w:left="0" w:firstLine="0"/>
      </w:pPr>
      <w:bookmarkStart w:id="8" w:name="_Toc125035524"/>
      <w:bookmarkStart w:id="9" w:name="_Toc167190204"/>
      <w:r>
        <w:t>Моделирование многоступенчатого сумматора конструкции Уилкинсона</w:t>
      </w:r>
      <w:bookmarkEnd w:id="8"/>
      <w:bookmarkEnd w:id="9"/>
    </w:p>
    <w:p w14:paraId="598E8B4C" w14:textId="08CB1143" w:rsidR="0054606D" w:rsidRPr="00B50D56" w:rsidRDefault="0054606D" w:rsidP="00843AA3">
      <w:pPr>
        <w:pStyle w:val="Heading3"/>
        <w:numPr>
          <w:ilvl w:val="2"/>
          <w:numId w:val="24"/>
        </w:numPr>
        <w:ind w:left="0" w:firstLine="0"/>
      </w:pPr>
      <w:bookmarkStart w:id="10" w:name="_Toc167190205"/>
      <w:r w:rsidRPr="00B50D56">
        <w:t>Итерационный подход к расчету параметров многоступенчатого сумматора</w:t>
      </w:r>
      <w:bookmarkEnd w:id="10"/>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3D980808" w:rsidR="00B50D56" w:rsidRDefault="00B50D56" w:rsidP="00B50D56">
      <w:pPr>
        <w:pStyle w:val="a4"/>
      </w:pPr>
      <w:commentRangeStart w:id="11"/>
      <w:r>
        <w:t xml:space="preserve">Рисунок </w:t>
      </w:r>
      <w:commentRangeEnd w:id="11"/>
      <w:r>
        <w:rPr>
          <w:rStyle w:val="CommentReference"/>
          <w:kern w:val="2"/>
          <w14:ligatures w14:val="standardContextual"/>
        </w:rPr>
        <w:commentReference w:id="11"/>
      </w:r>
      <w:fldSimple w:instr=" SEQ Рисунок \* ARABIC ">
        <w:r w:rsidR="002D6ECE">
          <w:rPr>
            <w:noProof/>
          </w:rPr>
          <w:t>1</w:t>
        </w:r>
      </w:fldSimple>
    </w:p>
    <w:p w14:paraId="53FBE1DF" w14:textId="77777777" w:rsidR="00B50D56" w:rsidRDefault="00B50D56" w:rsidP="00B50D56">
      <w:pPr>
        <w:pStyle w:val="a4"/>
      </w:pPr>
    </w:p>
    <w:p w14:paraId="01150467" w14:textId="77777777" w:rsidR="00B50D56" w:rsidRDefault="00B50D56" w:rsidP="00B50D56">
      <w:bookmarkStart w:id="12" w:name="_Hlk156032697"/>
      <w:r>
        <w:t>использования этой концепции гарантирует, что полоса пропускания представляется через формулу</w:t>
      </w:r>
    </w:p>
    <w:bookmarkEnd w:id="12"/>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3"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40B73C16" w:rsidR="00B50D56" w:rsidRDefault="00B50D56">
            <w:pPr>
              <w:ind w:firstLine="0"/>
              <w:jc w:val="center"/>
            </w:pPr>
            <w:r>
              <w:t>(</w:t>
            </w:r>
            <w:fldSimple w:instr=" SEQ Формула \* ARABIC ">
              <w:r w:rsidR="002D6ECE">
                <w:rPr>
                  <w:noProof/>
                </w:rPr>
                <w:t>1</w:t>
              </w:r>
            </w:fldSimple>
            <w:r>
              <w:t>)</w:t>
            </w:r>
          </w:p>
        </w:tc>
      </w:tr>
      <w:bookmarkEnd w:id="13"/>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4"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4"/>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658361A2" w:rsidR="00B50D56" w:rsidRDefault="00B50D56" w:rsidP="00B50D56">
      <w:pPr>
        <w:pStyle w:val="a4"/>
      </w:pPr>
      <w:r>
        <w:t xml:space="preserve">Рисунок </w:t>
      </w:r>
      <w:fldSimple w:instr=" SEQ Рисунок \* ARABIC ">
        <w:r w:rsidR="002D6ECE">
          <w:rPr>
            <w:noProof/>
          </w:rPr>
          <w:t>2</w:t>
        </w:r>
      </w:fldSimple>
    </w:p>
    <w:p w14:paraId="6E9A5504" w14:textId="77777777" w:rsidR="00B50D56" w:rsidRDefault="00B50D56" w:rsidP="00B50D56">
      <w:bookmarkStart w:id="15"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proofErr w:type="spellStart"/>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6" w:name="_Hlk156033518"/>
      <w:bookmarkEnd w:id="15"/>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6"/>
    <w:p w14:paraId="0FC345A7" w14:textId="77777777" w:rsidR="00B50D56" w:rsidRDefault="00B50D56" w:rsidP="00B50D56"/>
    <w:p w14:paraId="5153BF74" w14:textId="350C44A0" w:rsidR="00B50D56" w:rsidRDefault="00B50D56" w:rsidP="00B50D56">
      <w:pPr>
        <w:pStyle w:val="a2"/>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66201D4A" w:rsidR="00B50D56" w:rsidRDefault="00B50D56" w:rsidP="00B50D56">
      <w:pPr>
        <w:pStyle w:val="a4"/>
      </w:pPr>
      <w:r>
        <w:t xml:space="preserve">Рисунок </w:t>
      </w:r>
      <w:fldSimple w:instr=" SEQ Рисунок \* ARABIC ">
        <w:r w:rsidR="002D6ECE">
          <w:rPr>
            <w:noProof/>
          </w:rPr>
          <w:t>3</w:t>
        </w:r>
      </w:fldSimple>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17"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486468">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5E381F75" w:rsidR="00B50D56" w:rsidRDefault="00B50D56">
            <w:pPr>
              <w:ind w:firstLine="0"/>
              <w:jc w:val="center"/>
            </w:pPr>
            <w:r>
              <w:t>(</w:t>
            </w:r>
            <w:fldSimple w:instr=" SEQ Формула \* ARABIC ">
              <w:r w:rsidR="002D6ECE">
                <w:rPr>
                  <w:noProof/>
                </w:rPr>
                <w:t>2</w:t>
              </w:r>
            </w:fldSimple>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486468">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4CE837FA" w:rsidR="00B50D56" w:rsidRDefault="00B50D56">
            <w:pPr>
              <w:ind w:firstLine="0"/>
              <w:jc w:val="center"/>
            </w:pPr>
            <w:r>
              <w:t>(</w:t>
            </w:r>
            <w:fldSimple w:instr=" SEQ Формула \* ARABIC ">
              <w:r w:rsidR="002D6ECE">
                <w:rPr>
                  <w:noProof/>
                </w:rPr>
                <w:t>3</w:t>
              </w:r>
            </w:fldSimple>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466506DC" w:rsidR="00B50D56" w:rsidRDefault="00B50D56">
            <w:pPr>
              <w:ind w:firstLine="0"/>
              <w:jc w:val="center"/>
            </w:pPr>
            <w:r>
              <w:t>(</w:t>
            </w:r>
            <w:fldSimple w:instr=" SEQ Формула \* ARABIC ">
              <w:r w:rsidR="002D6ECE">
                <w:rPr>
                  <w:noProof/>
                </w:rPr>
                <w:t>4</w:t>
              </w:r>
            </w:fldSimple>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2745FBBD" w:rsidR="00B50D56" w:rsidRDefault="00B50D56">
            <w:pPr>
              <w:ind w:firstLine="0"/>
              <w:jc w:val="center"/>
            </w:pPr>
            <w:r>
              <w:t>(</w:t>
            </w:r>
            <w:fldSimple w:instr=" SEQ Формула \* ARABIC ">
              <w:r w:rsidR="002D6ECE">
                <w:rPr>
                  <w:noProof/>
                </w:rPr>
                <w:t>5</w:t>
              </w:r>
            </w:fldSimple>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6A5767DD" w:rsidR="00B50D56" w:rsidRDefault="00B50D56">
            <w:pPr>
              <w:ind w:firstLine="0"/>
              <w:jc w:val="center"/>
            </w:pPr>
            <w:r>
              <w:t>(</w:t>
            </w:r>
            <w:fldSimple w:instr=" SEQ Формула \* ARABIC ">
              <w:r w:rsidR="002D6ECE">
                <w:rPr>
                  <w:noProof/>
                </w:rPr>
                <w:t>6</w:t>
              </w:r>
            </w:fldSimple>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17"/>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18"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18"/>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3E68D2CB" w:rsidR="00B50D56" w:rsidRDefault="00B50D56" w:rsidP="00B50D56">
      <w:pPr>
        <w:pStyle w:val="a4"/>
      </w:pPr>
      <w:r>
        <w:t xml:space="preserve">Рисунок </w:t>
      </w:r>
      <w:fldSimple w:instr=" SEQ Рисунок \* ARABIC ">
        <w:r w:rsidR="002D6ECE">
          <w:rPr>
            <w:noProof/>
          </w:rPr>
          <w:t>4</w:t>
        </w:r>
      </w:fldSimple>
    </w:p>
    <w:p w14:paraId="355F1BC9" w14:textId="77777777" w:rsidR="00B50D56" w:rsidRDefault="00B50D56" w:rsidP="00B50D56"/>
    <w:p w14:paraId="1CB9ACD0" w14:textId="77777777" w:rsidR="00B50D56" w:rsidRDefault="00B50D56" w:rsidP="00B50D56">
      <w:bookmarkStart w:id="19"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0" w:name="_Hlk156034974"/>
    </w:p>
    <w:bookmarkEnd w:id="19"/>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6FD8956F" w:rsidR="00B50D56" w:rsidRDefault="00B50D56">
            <w:pPr>
              <w:ind w:firstLine="0"/>
              <w:jc w:val="center"/>
            </w:pPr>
            <w:r>
              <w:t>(</w:t>
            </w:r>
            <w:fldSimple w:instr=" SEQ Формула \* ARABIC ">
              <w:r w:rsidR="002D6ECE">
                <w:rPr>
                  <w:noProof/>
                </w:rPr>
                <w:t>7</w:t>
              </w:r>
            </w:fldSimple>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1" w:name="_Hlk156035043"/>
      <w:bookmarkEnd w:id="20"/>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0E1915CC" w:rsidR="00B50D56" w:rsidRDefault="00B50D56">
            <w:pPr>
              <w:ind w:firstLine="0"/>
              <w:jc w:val="center"/>
            </w:pPr>
            <w:bookmarkStart w:id="22" w:name="_Ref138405543"/>
            <w:r>
              <w:t>(</w:t>
            </w:r>
            <w:fldSimple w:instr=" SEQ Формула \* ARABIC ">
              <w:r w:rsidR="002D6ECE">
                <w:rPr>
                  <w:noProof/>
                </w:rPr>
                <w:t>8</w:t>
              </w:r>
            </w:fldSimple>
            <w:r>
              <w:t>)</w:t>
            </w:r>
            <w:bookmarkEnd w:id="22"/>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6BFBCED0" w:rsidR="00B50D56" w:rsidRDefault="00B50D56">
            <w:pPr>
              <w:ind w:firstLine="0"/>
              <w:jc w:val="center"/>
            </w:pPr>
            <w:bookmarkStart w:id="23" w:name="_Ref138405545"/>
            <w:r>
              <w:t>(</w:t>
            </w:r>
            <w:fldSimple w:instr=" SEQ Формула \* ARABIC ">
              <w:r w:rsidR="002D6ECE">
                <w:rPr>
                  <w:noProof/>
                </w:rPr>
                <w:t>9</w:t>
              </w:r>
            </w:fldSimple>
            <w:r>
              <w:t>)</w:t>
            </w:r>
            <w:bookmarkEnd w:id="23"/>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1"/>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4" w:name="_Hlk156035092"/>
          <w:p w14:paraId="00219990"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D3612E7" w:rsidR="00B50D56" w:rsidRDefault="00B50D56">
            <w:pPr>
              <w:ind w:firstLine="0"/>
              <w:jc w:val="center"/>
            </w:pPr>
            <w:bookmarkStart w:id="25" w:name="_Ref138406346"/>
            <w:r>
              <w:t>(</w:t>
            </w:r>
            <w:fldSimple w:instr=" SEQ Формула \* ARABIC ">
              <w:r w:rsidR="002D6ECE">
                <w:rPr>
                  <w:noProof/>
                </w:rPr>
                <w:t>10</w:t>
              </w:r>
            </w:fldSimple>
            <w:r>
              <w:t>)</w:t>
            </w:r>
            <w:bookmarkEnd w:id="25"/>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41012AF7" w:rsidR="00B50D56" w:rsidRDefault="00B50D56">
            <w:pPr>
              <w:ind w:firstLine="0"/>
              <w:jc w:val="center"/>
            </w:pPr>
            <w:bookmarkStart w:id="26" w:name="_Ref138406347"/>
            <w:r>
              <w:t>(</w:t>
            </w:r>
            <w:fldSimple w:instr=" SEQ Формула \* ARABIC ">
              <w:r w:rsidR="002D6ECE">
                <w:rPr>
                  <w:noProof/>
                </w:rPr>
                <w:t>11</w:t>
              </w:r>
            </w:fldSimple>
            <w:r>
              <w:t>)</w:t>
            </w:r>
            <w:bookmarkEnd w:id="26"/>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3F137BE" w:rsidR="00B50D56" w:rsidRDefault="00B50D56" w:rsidP="00B50D56">
      <w:r>
        <w:t xml:space="preserve">Решим уравнения </w:t>
      </w:r>
      <w:r>
        <w:fldChar w:fldCharType="begin"/>
      </w:r>
      <w:r>
        <w:instrText xml:space="preserve"> REF _Ref138406346 \h </w:instrText>
      </w:r>
      <w:r>
        <w:fldChar w:fldCharType="separate"/>
      </w:r>
      <w:r w:rsidR="002D6ECE">
        <w:t>(</w:t>
      </w:r>
      <w:r w:rsidR="002D6ECE">
        <w:rPr>
          <w:noProof/>
        </w:rPr>
        <w:t>10</w:t>
      </w:r>
      <w:r w:rsidR="002D6ECE">
        <w:t>)</w:t>
      </w:r>
      <w:r>
        <w:fldChar w:fldCharType="end"/>
      </w:r>
      <w:r>
        <w:t xml:space="preserve">, </w:t>
      </w:r>
      <w:r>
        <w:fldChar w:fldCharType="begin"/>
      </w:r>
      <w:r>
        <w:instrText xml:space="preserve"> REF _Ref138406347 \h </w:instrText>
      </w:r>
      <w:r>
        <w:fldChar w:fldCharType="separate"/>
      </w:r>
      <w:r w:rsidR="002D6ECE">
        <w:t>(</w:t>
      </w:r>
      <w:r w:rsidR="002D6ECE">
        <w:rPr>
          <w:noProof/>
        </w:rPr>
        <w:t>11</w:t>
      </w:r>
      <w:r w:rsidR="002D6ECE">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27" w:name="_Hlk156035149"/>
          <w:bookmarkEnd w:id="24"/>
          <w:p w14:paraId="20AB7B04"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338AED07" w:rsidR="00B50D56" w:rsidRDefault="00B50D56">
            <w:pPr>
              <w:ind w:firstLine="0"/>
              <w:jc w:val="center"/>
            </w:pPr>
            <w:r>
              <w:t>(</w:t>
            </w:r>
            <w:fldSimple w:instr=" SEQ Формула \* ARABIC ">
              <w:r w:rsidR="002D6ECE">
                <w:rPr>
                  <w:noProof/>
                </w:rPr>
                <w:t>12</w:t>
              </w:r>
            </w:fldSimple>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13413CA5" w:rsidR="00B50D56" w:rsidRDefault="00B50D56">
            <w:pPr>
              <w:ind w:firstLine="0"/>
              <w:jc w:val="center"/>
            </w:pPr>
            <w:r>
              <w:t>(</w:t>
            </w:r>
            <w:fldSimple w:instr=" SEQ Формула \* ARABIC ">
              <w:r w:rsidR="002D6ECE">
                <w:rPr>
                  <w:noProof/>
                </w:rPr>
                <w:t>13</w:t>
              </w:r>
            </w:fldSimple>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28" w:name="_Hlk156035203"/>
            <w:bookmarkEnd w:id="27"/>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486468">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3732D0BD" w:rsidR="00B50D56" w:rsidRDefault="00B50D56">
            <w:pPr>
              <w:ind w:firstLine="0"/>
              <w:jc w:val="center"/>
            </w:pPr>
            <w:r>
              <w:t>(</w:t>
            </w:r>
            <w:fldSimple w:instr=" SEQ Формула \* ARABIC ">
              <w:r w:rsidR="002D6ECE">
                <w:rPr>
                  <w:noProof/>
                </w:rPr>
                <w:t>14</w:t>
              </w:r>
            </w:fldSimple>
            <w:r>
              <w:t>)</w:t>
            </w:r>
          </w:p>
        </w:tc>
      </w:tr>
      <w:bookmarkEnd w:id="28"/>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29"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29"/>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Heading3"/>
        <w:numPr>
          <w:ilvl w:val="2"/>
          <w:numId w:val="24"/>
        </w:numPr>
        <w:rPr>
          <w:lang w:val="en-US"/>
        </w:rPr>
      </w:pPr>
      <w:bookmarkStart w:id="30" w:name="_Toc167190206"/>
      <w:r>
        <w:t>Электродинамическое моделирование многоступенчатого сумматора</w:t>
      </w:r>
      <w:bookmarkEnd w:id="30"/>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[2</w:t>
      </w:r>
      <w:r w:rsidR="00BA47A8">
        <w:t>5</w:t>
      </w:r>
      <w:r>
        <w:t xml:space="preserve">].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w:t>
      </w:r>
      <w:proofErr w:type="gramStart"/>
      <w:r>
        <w:t>рис. ?</w:t>
      </w:r>
      <w:proofErr w:type="gramEnd"/>
      <w:r>
        <w:t xml:space="preserve">??.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Subtitle"/>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5"/>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7"/>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8"/>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Heading2"/>
        <w:numPr>
          <w:ilvl w:val="1"/>
          <w:numId w:val="24"/>
        </w:numPr>
        <w:ind w:left="0" w:firstLine="0"/>
        <w:rPr>
          <w:lang w:eastAsia="ru-RU"/>
        </w:rPr>
      </w:pPr>
      <w:bookmarkStart w:id="31" w:name="_Toc125035526"/>
      <w:bookmarkStart w:id="32" w:name="_Toc167190207"/>
      <w:r>
        <w:rPr>
          <w:lang w:eastAsia="ru-RU"/>
        </w:rPr>
        <w:t>Пятипортовый сумматор конструкции Уилкинсона</w:t>
      </w:r>
      <w:bookmarkEnd w:id="31"/>
      <w:bookmarkEnd w:id="32"/>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9"/>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0"/>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 xml:space="preserve">-параметры реального устройства в сравнении с результатами моделирования представлены на </w:t>
      </w:r>
      <w:proofErr w:type="gramStart"/>
      <w:r>
        <w:t>рис.</w:t>
      </w:r>
      <w:r>
        <w:rPr>
          <w:i/>
          <w:iCs/>
        </w:rPr>
        <w:t xml:space="preserve"> </w:t>
      </w:r>
      <w:r>
        <w:t>?</w:t>
      </w:r>
      <w:proofErr w:type="gramEnd"/>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1"/>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843AA3">
      <w:pPr>
        <w:pStyle w:val="Heading2"/>
        <w:numPr>
          <w:ilvl w:val="0"/>
          <w:numId w:val="24"/>
        </w:numPr>
        <w:tabs>
          <w:tab w:val="left" w:pos="426"/>
        </w:tabs>
        <w:ind w:left="0" w:firstLine="0"/>
      </w:pPr>
      <w:bookmarkStart w:id="33" w:name="_Toc167190208"/>
      <w:r>
        <w:lastRenderedPageBreak/>
        <w:t>Генераторы СКИ на основе ДНЗ</w:t>
      </w:r>
      <w:bookmarkEnd w:id="33"/>
    </w:p>
    <w:p w14:paraId="2B60BB9B" w14:textId="3A7FEC3B" w:rsidR="00DD4C3B" w:rsidRDefault="00DD4C3B" w:rsidP="00DD4C3B">
      <w:pPr>
        <w:pStyle w:val="Heading2"/>
        <w:numPr>
          <w:ilvl w:val="0"/>
          <w:numId w:val="0"/>
        </w:numPr>
        <w:ind w:left="360"/>
      </w:pPr>
      <w:bookmarkStart w:id="34" w:name="_Toc167190209"/>
      <w:r>
        <w:t>3.1. Генератор СКИ импульсного типа с одним запускающим импульсом и последовательно соединенными ДНЗ</w:t>
      </w:r>
      <w:bookmarkEnd w:id="34"/>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5" w:name="_Toc125035519"/>
      <w:bookmarkStart w:id="36" w:name="_Toc167190210"/>
      <w:r>
        <w:t>Физика работы генераторов в импульсном режиме</w:t>
      </w:r>
      <w:bookmarkEnd w:id="35"/>
      <w:bookmarkEnd w:id="36"/>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5"/>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37" w:name="_Toc125035520"/>
      <w:bookmarkStart w:id="38" w:name="_Toc167190211"/>
      <w:r>
        <w:lastRenderedPageBreak/>
        <w:t>Экспериментальные результаты</w:t>
      </w:r>
      <w:bookmarkEnd w:id="37"/>
      <w:bookmarkEnd w:id="38"/>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39" w:name="_Toc167190212"/>
      <w:r>
        <w:t>3.2. Генератор СКИ импульсного типа с двумя запускающими импульсами</w:t>
      </w:r>
      <w:bookmarkEnd w:id="39"/>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0" w:name="_Toc167190213"/>
      <w:r>
        <w:t>3.2.1. Модель генератора СКИ с двумя запускающими импульсами</w:t>
      </w:r>
      <w:bookmarkEnd w:id="40"/>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7"/>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8"/>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41" w:name="_Toc167190214"/>
      <w:r>
        <w:t>Экспериментальное исследование генератора СКИ с двумя запускаюшими импульсами</w:t>
      </w:r>
      <w:bookmarkEnd w:id="41"/>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2" w:name="_Hlk159050825"/>
      <w:r w:rsidRPr="007F6CFA">
        <w:rPr>
          <w:szCs w:val="28"/>
        </w:rPr>
        <w:t xml:space="preserve">стробоскопического осциллографа Agilent DCA-X 86100D </w:t>
      </w:r>
      <w:bookmarkEnd w:id="42"/>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3" w:name="_Hlk159050933"/>
      <w:bookmarkStart w:id="44" w:name="_Hlk159050614"/>
      <w:r w:rsidRPr="007F6CFA">
        <w:rPr>
          <w:szCs w:val="28"/>
        </w:rPr>
        <w:t xml:space="preserve">диапазон перестройки длительности составил 160-315 нс, а диапазон перестройки амплитуд 36-52,7 В. </w:t>
      </w:r>
      <w:bookmarkEnd w:id="43"/>
      <w:r w:rsidRPr="007F6CFA">
        <w:rPr>
          <w:szCs w:val="28"/>
        </w:rPr>
        <w:t>Таким образом возможный диапазон перестройки по длительности 97%, по амплитуде 46%.</w:t>
      </w:r>
    </w:p>
    <w:bookmarkEnd w:id="44"/>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5" w:name="_Hlk159050990"/>
      <w:r w:rsidRPr="007F6CFA">
        <w:rPr>
          <w:szCs w:val="28"/>
        </w:rPr>
        <w:t xml:space="preserve">колокольный импульс амплитудой 38 В и длительностью по полувысоте равной 200 пс. </w:t>
      </w:r>
      <w:bookmarkEnd w:id="45"/>
    </w:p>
    <w:p w14:paraId="1ED6FECD" w14:textId="699BDA23" w:rsidR="00B6748F" w:rsidRDefault="00B6748F" w:rsidP="00B6748F">
      <w:pPr>
        <w:rPr>
          <w:szCs w:val="28"/>
        </w:rPr>
      </w:pPr>
      <w:bookmarkStart w:id="46"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Caption"/>
        <w:keepNext/>
        <w:jc w:val="right"/>
      </w:pPr>
      <w:bookmarkStart w:id="47" w:name="_Ref138078701"/>
      <w:r>
        <w:t xml:space="preserve">Таблица </w:t>
      </w:r>
      <w:r w:rsidR="00486468">
        <w:fldChar w:fldCharType="begin"/>
      </w:r>
      <w:r w:rsidR="00486468">
        <w:instrText xml:space="preserve"> SEQ Таблица \* ARABIC </w:instrText>
      </w:r>
      <w:r w:rsidR="00486468">
        <w:fldChar w:fldCharType="separate"/>
      </w:r>
      <w:r w:rsidR="002D6ECE">
        <w:rPr>
          <w:noProof/>
        </w:rPr>
        <w:t>1</w:t>
      </w:r>
      <w:r w:rsidR="00486468">
        <w:rPr>
          <w:noProof/>
        </w:rPr>
        <w:fldChar w:fldCharType="end"/>
      </w:r>
      <w:bookmarkEnd w:id="47"/>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FC5BAE2" w14:textId="77777777" w:rsidR="0047377B" w:rsidRPr="00D27F7A" w:rsidRDefault="0047377B" w:rsidP="0047377B">
      <w:pPr>
        <w:pStyle w:val="Caption"/>
      </w:pPr>
      <w:bookmarkStart w:id="48" w:name="_Toc138075204"/>
      <w:r w:rsidRPr="003C62CC">
        <w:rPr>
          <w:highlight w:val="yellow"/>
        </w:rPr>
        <w:t>Рис. 9. График зависимости амплитуды СКИ от длительности запускающего импульса</w:t>
      </w:r>
      <w:bookmarkEnd w:id="48"/>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717965" w14:textId="77777777" w:rsidR="0047377B" w:rsidRDefault="0047377B" w:rsidP="0047377B">
      <w:pPr>
        <w:pStyle w:val="Caption"/>
      </w:pPr>
      <w:bookmarkStart w:id="49" w:name="_Toc138075205"/>
      <w:r w:rsidRPr="003C62CC">
        <w:rPr>
          <w:highlight w:val="yellow"/>
        </w:rPr>
        <w:t>Рис. 10. График зависимости длительности СКИ от длительности запускающего импульса</w:t>
      </w:r>
      <w:bookmarkEnd w:id="49"/>
    </w:p>
    <w:p w14:paraId="1B0C4F34" w14:textId="77777777" w:rsidR="0047377B" w:rsidRPr="007F6CFA" w:rsidRDefault="0047377B" w:rsidP="00B6748F">
      <w:pPr>
        <w:rPr>
          <w:szCs w:val="28"/>
        </w:rPr>
      </w:pPr>
    </w:p>
    <w:bookmarkEnd w:id="46"/>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50" w:name="_Toc125035528"/>
      <w:bookmarkStart w:id="51" w:name="_Toc167190215"/>
      <w:r>
        <w:lastRenderedPageBreak/>
        <w:t>Программно-аппаратный комплекс по автоматизированному исследованию параметров сверхкоротких импульсов</w:t>
      </w:r>
      <w:bookmarkEnd w:id="50"/>
      <w:bookmarkEnd w:id="51"/>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2"/>
      <w:r>
        <w:t>При определенных значениях этих напряжений импульсы имеют лучшие амплитуды и длительности</w:t>
      </w:r>
      <w:commentRangeEnd w:id="52"/>
      <w:r>
        <w:commentReference w:id="52"/>
      </w:r>
      <w:r>
        <w:t xml:space="preserve">. Соответственно, для определения наиболее </w:t>
      </w:r>
      <w:commentRangeStart w:id="53"/>
      <w:r>
        <w:t xml:space="preserve">оптимального </w:t>
      </w:r>
      <w:commentRangeEnd w:id="53"/>
      <w:r>
        <w:commentReference w:id="53"/>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4"/>
      <w:r>
        <w:t xml:space="preserve">генераторе </w:t>
      </w:r>
      <w:commentRangeEnd w:id="54"/>
      <w:r>
        <w:commentReference w:id="54"/>
      </w:r>
      <w:r>
        <w:t xml:space="preserve">начинается при напряжении накачки порядка 5 В и напряжения рассасывания порядка -5 В. Максимальные допустимые для </w:t>
      </w:r>
      <w:commentRangeStart w:id="55"/>
      <w:r>
        <w:t>корректной работы диодов</w:t>
      </w:r>
      <w:commentRangeEnd w:id="55"/>
      <w:r>
        <w:commentReference w:id="55"/>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56" w:name="_Toc125035529"/>
      <w:bookmarkStart w:id="57" w:name="_Toc167190216"/>
      <w:r>
        <w:lastRenderedPageBreak/>
        <w:t>Архитектура программно-аппаратного комплекса</w:t>
      </w:r>
      <w:bookmarkEnd w:id="56"/>
      <w:bookmarkEnd w:id="57"/>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1"/>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58"/>
      <w:r>
        <w:t>звездообразной архитектурой</w:t>
      </w:r>
      <w:commentRangeEnd w:id="58"/>
      <w:r>
        <w:commentReference w:id="58"/>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59" w:author="Алексей Елфимов" w:date="2023-01-17T12:47:00Z">
        <w:r>
          <w:t xml:space="preserve"> </w:t>
        </w:r>
      </w:ins>
      <w:r>
        <w:t xml:space="preserve">[23]: библиотека, позволяющая </w:t>
      </w:r>
      <w:proofErr w:type="gramStart"/>
      <w:r>
        <w:t>использовать  синтаксис</w:t>
      </w:r>
      <w:proofErr w:type="gramEnd"/>
      <w:r>
        <w:t xml:space="preserve">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y (</w:t>
      </w:r>
      <w:proofErr w:type="gramStart"/>
      <w:r>
        <w:t>v.1.23)[</w:t>
      </w:r>
      <w:proofErr w:type="gramEnd"/>
      <w:r>
        <w:t xml:space="preserve">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proofErr w:type="gramStart"/>
      <w:r>
        <w:rPr>
          <w:lang w:val="en-US"/>
        </w:rPr>
        <w:t>v</w:t>
      </w:r>
      <w:r>
        <w:t>3.6.3)[</w:t>
      </w:r>
      <w:proofErr w:type="gramEnd"/>
      <w:r>
        <w:t>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0"/>
      <w:r>
        <w:t xml:space="preserve">Также данный подход </w:t>
      </w:r>
      <w:commentRangeEnd w:id="60"/>
      <w:r>
        <w:commentReference w:id="60"/>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2"/>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61" w:name="_Toc125035530"/>
      <w:bookmarkStart w:id="62" w:name="_Toc167190217"/>
      <w:r>
        <w:lastRenderedPageBreak/>
        <w:t>Экспериментальные результаты применения программно-аппаратного комплекса</w:t>
      </w:r>
      <w:bookmarkEnd w:id="61"/>
      <w:bookmarkEnd w:id="62"/>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63" w:name="_Toc138416963"/>
      <w:bookmarkStart w:id="64" w:name="_Toc167190218"/>
      <w:r>
        <w:t>Оценка импульсов</w:t>
      </w:r>
      <w:bookmarkEnd w:id="63"/>
      <w:r w:rsidR="00473DEA">
        <w:t xml:space="preserve"> методом </w:t>
      </w:r>
      <w:r w:rsidR="00473DEA">
        <w:rPr>
          <w:lang w:val="en-US"/>
        </w:rPr>
        <w:t>NMSE</w:t>
      </w:r>
      <w:bookmarkEnd w:id="64"/>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486468"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486468"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486468"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proofErr w:type="gramStart"/>
      <w:r>
        <w:rPr>
          <w:lang w:val="en-US"/>
        </w:rPr>
        <w:t>PyVISA</w:t>
      </w:r>
      <w:proofErr w:type="spellEnd"/>
      <w:r w:rsidRPr="00392599">
        <w:t>[</w:t>
      </w:r>
      <w:proofErr w:type="gramEnd"/>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6FC9C15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fldSimple w:instr=" SEQ Рис. \* ARABIC ">
        <w:r w:rsidR="002D6ECE">
          <w:rPr>
            <w:noProof/>
          </w:rPr>
          <w:t>1</w:t>
        </w:r>
      </w:fldSimple>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5">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240B3284" w:rsidR="008748CC" w:rsidRDefault="008748CC" w:rsidP="008748CC">
      <w:pPr>
        <w:pStyle w:val="Caption"/>
      </w:pPr>
      <w:bookmarkStart w:id="65" w:name="_Toc138075206"/>
      <w:r>
        <w:t xml:space="preserve">Рис. </w:t>
      </w:r>
      <w:fldSimple w:instr=" SEQ Рис. \* ARABIC ">
        <w:r w:rsidR="002D6ECE">
          <w:rPr>
            <w:noProof/>
          </w:rPr>
          <w:t>2</w:t>
        </w:r>
      </w:fldSimple>
      <w:r>
        <w:t xml:space="preserve">. «Идеальный» и реальный импульсы, построенные с помощью </w:t>
      </w:r>
      <w:bookmarkEnd w:id="65"/>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6">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7">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Heading2"/>
        <w:numPr>
          <w:ilvl w:val="0"/>
          <w:numId w:val="25"/>
        </w:numPr>
      </w:pPr>
      <w:bookmarkStart w:id="66" w:name="_Toc167190219"/>
      <w:r>
        <w:lastRenderedPageBreak/>
        <w:t>Формирование импульсов в форме первой и второй производной от Гауссовой кривой</w:t>
      </w:r>
      <w:bookmarkEnd w:id="66"/>
    </w:p>
    <w:p w14:paraId="5CA1EA44" w14:textId="32E26BC7" w:rsidR="00682E14" w:rsidRDefault="009E448C" w:rsidP="002C5411">
      <w:pPr>
        <w:pStyle w:val="Heading2"/>
        <w:numPr>
          <w:ilvl w:val="1"/>
          <w:numId w:val="25"/>
        </w:numPr>
        <w:rPr>
          <w:lang w:eastAsia="ru-RU"/>
        </w:rPr>
      </w:pPr>
      <w:bookmarkStart w:id="67" w:name="_Toc124863584"/>
      <w:bookmarkStart w:id="68" w:name="_Toc125035525"/>
      <w:bookmarkStart w:id="69" w:name="_Toc167190220"/>
      <w:r>
        <w:rPr>
          <w:lang w:eastAsia="ru-RU"/>
        </w:rPr>
        <w:t>.</w:t>
      </w:r>
      <w:r w:rsidR="00682E14">
        <w:rPr>
          <w:lang w:eastAsia="ru-RU"/>
        </w:rPr>
        <w:t>Экспериментальное формирование импульса в форме моноцикла Гаусса</w:t>
      </w:r>
      <w:bookmarkEnd w:id="67"/>
      <w:bookmarkEnd w:id="68"/>
      <w:bookmarkEnd w:id="69"/>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8"/>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9"/>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2"/>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70" w:name="_Toc125035527"/>
      <w:bookmarkStart w:id="71"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0"/>
      <w:bookmarkEnd w:id="71"/>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3"/>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4"/>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5"/>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7"/>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8"/>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9"/>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Heading2"/>
        <w:numPr>
          <w:ilvl w:val="1"/>
          <w:numId w:val="25"/>
        </w:numPr>
      </w:pPr>
      <w:bookmarkStart w:id="72" w:name="_Toc167190222"/>
      <w:r>
        <w:t xml:space="preserve">. </w:t>
      </w:r>
      <w:r w:rsidR="00AF33E1">
        <w:t>Анализ полученных результатов и сравнение</w:t>
      </w:r>
      <w:bookmarkEnd w:id="72"/>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Heading2"/>
        <w:numPr>
          <w:ilvl w:val="0"/>
          <w:numId w:val="0"/>
        </w:numPr>
        <w:ind w:left="360"/>
      </w:pPr>
      <w:bookmarkStart w:id="73" w:name="_Toc167190223"/>
      <w:r>
        <w:lastRenderedPageBreak/>
        <w:t>Заключение</w:t>
      </w:r>
      <w:bookmarkEnd w:id="73"/>
    </w:p>
    <w:p w14:paraId="1628508C" w14:textId="77777777" w:rsidR="00486468" w:rsidRPr="00486468" w:rsidRDefault="00486468" w:rsidP="00486468">
      <w:pPr>
        <w:rPr>
          <w:highlight w:val="yellow"/>
        </w:rPr>
      </w:pPr>
      <w:r w:rsidRPr="00486468">
        <w:rPr>
          <w:highlight w:val="yellow"/>
        </w:rPr>
        <w:t xml:space="preserve">Цель настоящей работы – изучение особенностей формирования электрических импульсов пикосекундной и наносекундной длительности различных форм, улучшение их параметров, таких как амплитуда, длительность и уровень звона заднего фронта, и изучение возможностей их применения в различных практических приложениях, включающих системы локации и связи. В работе приведены результаты моделирования систем формирования СКИ и практические результаты. </w:t>
      </w:r>
    </w:p>
    <w:p w14:paraId="23A6BF76" w14:textId="77777777" w:rsidR="00486468" w:rsidRPr="00486468" w:rsidRDefault="00486468" w:rsidP="00486468">
      <w:pPr>
        <w:rPr>
          <w:highlight w:val="yellow"/>
        </w:rPr>
      </w:pPr>
      <w:r w:rsidRPr="00486468">
        <w:rPr>
          <w:highlight w:val="yellow"/>
        </w:rPr>
        <w:t>Для выполнения поставленной цели были поставлены и решены следующие задачи:</w:t>
      </w:r>
    </w:p>
    <w:p w14:paraId="4F0BD8F9" w14:textId="77777777" w:rsidR="00486468" w:rsidRPr="00486468" w:rsidRDefault="00486468" w:rsidP="00486468">
      <w:pPr>
        <w:pStyle w:val="ListParagraph"/>
        <w:numPr>
          <w:ilvl w:val="0"/>
          <w:numId w:val="25"/>
        </w:numPr>
        <w:rPr>
          <w:highlight w:val="yellow"/>
        </w:rPr>
      </w:pPr>
      <w:r w:rsidRPr="00486468">
        <w:rPr>
          <w:highlight w:val="yellow"/>
        </w:rPr>
        <w:t>анализ различных подходов к формированию импульсов и реализация наиболее оптимального решения наиболее подходящего для решения поставленной задачи способа генерации сверхкоротких гауссовских импульсов;</w:t>
      </w:r>
    </w:p>
    <w:p w14:paraId="148FB0C3" w14:textId="77777777" w:rsidR="00486468" w:rsidRPr="00486468" w:rsidRDefault="00486468" w:rsidP="00486468">
      <w:pPr>
        <w:pStyle w:val="ListParagraph"/>
        <w:numPr>
          <w:ilvl w:val="0"/>
          <w:numId w:val="25"/>
        </w:numPr>
        <w:rPr>
          <w:highlight w:val="yellow"/>
        </w:rPr>
      </w:pPr>
      <w:r w:rsidRPr="00486468">
        <w:rPr>
          <w:highlight w:val="yellow"/>
        </w:rP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677CD652" w14:textId="77777777" w:rsidR="00486468" w:rsidRPr="00486468" w:rsidRDefault="00486468" w:rsidP="00486468">
      <w:pPr>
        <w:pStyle w:val="ListParagraph"/>
        <w:numPr>
          <w:ilvl w:val="0"/>
          <w:numId w:val="25"/>
        </w:numPr>
        <w:rPr>
          <w:highlight w:val="yellow"/>
        </w:rPr>
      </w:pPr>
      <w:r w:rsidRPr="00486468">
        <w:rPr>
          <w:highlight w:val="yellow"/>
        </w:rPr>
        <w:t>формирование СКИ различных форм и изучение их характеристик во временной и частотной областях.</w:t>
      </w:r>
    </w:p>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74" w:name="_Toc167190224"/>
      <w:r>
        <w:lastRenderedPageBreak/>
        <w:t>Литература</w:t>
      </w:r>
      <w:bookmarkEnd w:id="74"/>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t>
      </w:r>
      <w:proofErr w:type="gramStart"/>
      <w:r>
        <w:rPr>
          <w:lang w:val="en-US"/>
        </w:rPr>
        <w:t>With</w:t>
      </w:r>
      <w:proofErr w:type="gramEnd"/>
      <w:r>
        <w:rPr>
          <w:lang w:val="en-US"/>
        </w:rPr>
        <w:t xml:space="preserve">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proofErr w:type="gramStart"/>
      <w:r>
        <w:rPr>
          <w:lang w:val="en-US"/>
        </w:rPr>
        <w:t>Samsonov</w:t>
      </w:r>
      <w:proofErr w:type="spellEnd"/>
      <w:r>
        <w:rPr>
          <w:lang w:val="en-US"/>
        </w:rPr>
        <w:t xml:space="preserve"> ,</w:t>
      </w:r>
      <w:proofErr w:type="gramEnd"/>
      <w:r>
        <w:rPr>
          <w:lang w:val="en-US"/>
        </w:rPr>
        <w:t xml:space="preserve">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ListParagraph"/>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ListParagraph"/>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ListParagraph"/>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ListParagraph"/>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ListParagraph"/>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ListParagraph"/>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ListParagraph"/>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ListParagraph"/>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w:t>
      </w:r>
      <w:proofErr w:type="gramStart"/>
      <w:r>
        <w:rPr>
          <w:lang w:val="en-US"/>
        </w:rPr>
        <w:t>In</w:t>
      </w:r>
      <w:proofErr w:type="gramEnd"/>
      <w:r>
        <w:rPr>
          <w:lang w:val="en-US"/>
        </w:rPr>
        <w:t xml:space="preserve"> Electromagnetics Research B — 2017 — Vol. 73, — p.31–48.</w:t>
      </w:r>
    </w:p>
    <w:p w14:paraId="45064EA2" w14:textId="0E888AE0" w:rsidR="006C35CA" w:rsidRDefault="006C35CA" w:rsidP="006C35CA">
      <w:pPr>
        <w:pStyle w:val="ListParagraph"/>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ListParagraph"/>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ListParagraph"/>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ListParagraph"/>
        <w:numPr>
          <w:ilvl w:val="0"/>
          <w:numId w:val="3"/>
        </w:numPr>
        <w:ind w:left="0" w:firstLine="851"/>
        <w:rPr>
          <w:lang w:val="en-US"/>
        </w:rPr>
      </w:pPr>
      <w:r>
        <w:rPr>
          <w:lang w:val="en-US"/>
        </w:rPr>
        <w:t xml:space="preserve">Markus Clemens Thomas </w:t>
      </w:r>
      <w:proofErr w:type="gramStart"/>
      <w:r>
        <w:rPr>
          <w:lang w:val="en-US"/>
        </w:rPr>
        <w:t>Weiland ,</w:t>
      </w:r>
      <w:proofErr w:type="gramEnd"/>
      <w:r>
        <w:rPr>
          <w:lang w:val="en-US"/>
        </w:rPr>
        <w:t xml:space="preserve"> "Discrete Electromagnetism with the Finite Integration Technique," , Vol. 32, 65-87, 2001.</w:t>
      </w:r>
    </w:p>
    <w:p w14:paraId="12F01AF6" w14:textId="77777777" w:rsidR="00BA47A8" w:rsidRDefault="00BA47A8" w:rsidP="00BA47A8">
      <w:pPr>
        <w:pStyle w:val="ListParagraph"/>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ListParagraph"/>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ListParagraph"/>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52"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3"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4"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5"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58"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0"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B8CF" w15:done="0"/>
  <w15:commentEx w15:paraId="26696667" w15:done="0"/>
  <w15:commentEx w15:paraId="5CBC4536"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5CB25"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B8CF" w16cid:durableId="29F5CB25"/>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8"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0"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1"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4"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19"/>
  </w:num>
  <w:num w:numId="3">
    <w:abstractNumId w:val="20"/>
  </w:num>
  <w:num w:numId="4">
    <w:abstractNumId w:val="11"/>
  </w:num>
  <w:num w:numId="5">
    <w:abstractNumId w:val="13"/>
  </w:num>
  <w:num w:numId="6">
    <w:abstractNumId w:val="1"/>
  </w:num>
  <w:num w:numId="7">
    <w:abstractNumId w:val="8"/>
  </w:num>
  <w:num w:numId="8">
    <w:abstractNumId w:val="24"/>
  </w:num>
  <w:num w:numId="9">
    <w:abstractNumId w:val="0"/>
  </w:num>
  <w:num w:numId="10">
    <w:abstractNumId w:val="0"/>
  </w:num>
  <w:num w:numId="11">
    <w:abstractNumId w:val="23"/>
  </w:num>
  <w:num w:numId="12">
    <w:abstractNumId w:val="21"/>
  </w:num>
  <w:num w:numId="13">
    <w:abstractNumId w:val="2"/>
  </w:num>
  <w:num w:numId="14">
    <w:abstractNumId w:val="7"/>
  </w:num>
  <w:num w:numId="15">
    <w:abstractNumId w:val="18"/>
  </w:num>
  <w:num w:numId="16">
    <w:abstractNumId w:val="10"/>
  </w:num>
  <w:num w:numId="17">
    <w:abstractNumId w:val="6"/>
  </w:num>
  <w:num w:numId="18">
    <w:abstractNumId w:val="4"/>
  </w:num>
  <w:num w:numId="19">
    <w:abstractNumId w:val="14"/>
  </w:num>
  <w:num w:numId="20">
    <w:abstractNumId w:val="22"/>
  </w:num>
  <w:num w:numId="21">
    <w:abstractNumId w:val="9"/>
  </w:num>
  <w:num w:numId="22">
    <w:abstractNumId w:val="17"/>
  </w:num>
  <w:num w:numId="23">
    <w:abstractNumId w:val="12"/>
  </w:num>
  <w:num w:numId="24">
    <w:abstractNumId w:val="15"/>
  </w:num>
  <w:num w:numId="25">
    <w:abstractNumId w:val="16"/>
  </w:num>
  <w:num w:numId="2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2C5411"/>
    <w:rsid w:val="002D6ECE"/>
    <w:rsid w:val="002F3FBC"/>
    <w:rsid w:val="00316C6C"/>
    <w:rsid w:val="00365F8D"/>
    <w:rsid w:val="003A4B21"/>
    <w:rsid w:val="003C62CC"/>
    <w:rsid w:val="003F36B1"/>
    <w:rsid w:val="00456FEF"/>
    <w:rsid w:val="0047377B"/>
    <w:rsid w:val="00473DDA"/>
    <w:rsid w:val="00473DEA"/>
    <w:rsid w:val="00486468"/>
    <w:rsid w:val="00510585"/>
    <w:rsid w:val="0054606D"/>
    <w:rsid w:val="00682E14"/>
    <w:rsid w:val="006C35CA"/>
    <w:rsid w:val="007D6F7E"/>
    <w:rsid w:val="007F66A1"/>
    <w:rsid w:val="007F6CFA"/>
    <w:rsid w:val="00813AC7"/>
    <w:rsid w:val="00816B13"/>
    <w:rsid w:val="00843AA3"/>
    <w:rsid w:val="008748CC"/>
    <w:rsid w:val="008C1A3C"/>
    <w:rsid w:val="008D293C"/>
    <w:rsid w:val="009672C9"/>
    <w:rsid w:val="009E448C"/>
    <w:rsid w:val="009F7D30"/>
    <w:rsid w:val="00AF33E1"/>
    <w:rsid w:val="00B1650D"/>
    <w:rsid w:val="00B50D56"/>
    <w:rsid w:val="00B6748F"/>
    <w:rsid w:val="00BA47A8"/>
    <w:rsid w:val="00BF0F0E"/>
    <w:rsid w:val="00C3630F"/>
    <w:rsid w:val="00CB6D88"/>
    <w:rsid w:val="00CF2130"/>
    <w:rsid w:val="00D14412"/>
    <w:rsid w:val="00D244DB"/>
    <w:rsid w:val="00D748C5"/>
    <w:rsid w:val="00DD4C3B"/>
    <w:rsid w:val="00E00B8E"/>
    <w:rsid w:val="00E13600"/>
    <w:rsid w:val="00F01905"/>
    <w:rsid w:val="00F34001"/>
    <w:rsid w:val="00F43BFB"/>
    <w:rsid w:val="00FA7A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468"/>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3.xml"/><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chart" Target="charts/chart2.xml"/><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chart" Target="charts/chart4.xm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jp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5.jpg"/><Relationship Id="rId57" Type="http://schemas.openxmlformats.org/officeDocument/2006/relationships/image" Target="media/image43.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146</TotalTime>
  <Pages>70</Pages>
  <Words>10910</Words>
  <Characters>62191</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cp:revision>
  <cp:lastPrinted>2024-05-21T10:14:00Z</cp:lastPrinted>
  <dcterms:created xsi:type="dcterms:W3CDTF">2024-05-20T09:51:00Z</dcterms:created>
  <dcterms:modified xsi:type="dcterms:W3CDTF">2024-05-21T10:26:00Z</dcterms:modified>
</cp:coreProperties>
</file>