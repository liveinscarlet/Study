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a6"/>
            <w:rPr>
              <w:sz w:val="28"/>
              <w:szCs w:val="28"/>
            </w:rPr>
          </w:pPr>
          <w:r>
            <w:rPr>
              <w:sz w:val="28"/>
              <w:szCs w:val="28"/>
            </w:rPr>
            <w:t>Содержание</w:t>
          </w:r>
        </w:p>
        <w:p w14:paraId="23E1E385" w14:textId="2DF5283D" w:rsidR="00E00B8E" w:rsidRDefault="007F66A1">
          <w:pPr>
            <w:pStyle w:val="21"/>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a5"/>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E00B8E">
              <w:rPr>
                <w:noProof/>
                <w:webHidden/>
              </w:rPr>
              <w:t>3</w:t>
            </w:r>
            <w:r w:rsidR="00E00B8E">
              <w:rPr>
                <w:noProof/>
                <w:webHidden/>
              </w:rPr>
              <w:fldChar w:fldCharType="end"/>
            </w:r>
          </w:hyperlink>
        </w:p>
        <w:p w14:paraId="2BE2332B" w14:textId="2D326B6A" w:rsidR="00E00B8E" w:rsidRDefault="000C4DF2"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00E00B8E" w:rsidRPr="00A32856">
              <w:rPr>
                <w:rStyle w:val="a5"/>
                <w:noProof/>
              </w:rPr>
              <w:t>1.</w:t>
            </w:r>
            <w:r w:rsidR="00E00B8E">
              <w:rPr>
                <w:rFonts w:asciiTheme="minorHAnsi" w:eastAsiaTheme="minorEastAsia" w:hAnsiTheme="minorHAnsi" w:cstheme="minorBidi"/>
                <w:noProof/>
                <w:color w:val="auto"/>
                <w:sz w:val="22"/>
                <w:lang w:eastAsia="ru-RU"/>
              </w:rPr>
              <w:tab/>
            </w:r>
            <w:r w:rsidR="00E00B8E" w:rsidRPr="00A32856">
              <w:rPr>
                <w:rStyle w:val="a5"/>
                <w:noProof/>
              </w:rPr>
              <w:t>Существующие методы формирования субнаносекундных СШП-импульсов</w:t>
            </w:r>
            <w:r w:rsidR="00E00B8E">
              <w:rPr>
                <w:noProof/>
                <w:webHidden/>
              </w:rPr>
              <w:tab/>
            </w:r>
            <w:r w:rsidR="00E00B8E">
              <w:rPr>
                <w:noProof/>
                <w:webHidden/>
              </w:rPr>
              <w:fldChar w:fldCharType="begin"/>
            </w:r>
            <w:r w:rsidR="00E00B8E">
              <w:rPr>
                <w:noProof/>
                <w:webHidden/>
              </w:rPr>
              <w:instrText xml:space="preserve"> PAGEREF _Toc167190200 \h </w:instrText>
            </w:r>
            <w:r w:rsidR="00E00B8E">
              <w:rPr>
                <w:noProof/>
                <w:webHidden/>
              </w:rPr>
            </w:r>
            <w:r w:rsidR="00E00B8E">
              <w:rPr>
                <w:noProof/>
                <w:webHidden/>
              </w:rPr>
              <w:fldChar w:fldCharType="separate"/>
            </w:r>
            <w:r w:rsidR="00E00B8E">
              <w:rPr>
                <w:noProof/>
                <w:webHidden/>
              </w:rPr>
              <w:t>5</w:t>
            </w:r>
            <w:r w:rsidR="00E00B8E">
              <w:rPr>
                <w:noProof/>
                <w:webHidden/>
              </w:rPr>
              <w:fldChar w:fldCharType="end"/>
            </w:r>
          </w:hyperlink>
        </w:p>
        <w:p w14:paraId="1FD1C7E6" w14:textId="27BA7A02" w:rsidR="00E00B8E" w:rsidRDefault="000C4DF2"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00E00B8E" w:rsidRPr="00A32856">
              <w:rPr>
                <w:rStyle w:val="a5"/>
                <w:noProof/>
              </w:rPr>
              <w:t>2.</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моноцикла и дуплета Гаусса</w:t>
            </w:r>
            <w:r w:rsidR="00E00B8E">
              <w:rPr>
                <w:noProof/>
                <w:webHidden/>
              </w:rPr>
              <w:tab/>
            </w:r>
            <w:r w:rsidR="00E00B8E">
              <w:rPr>
                <w:noProof/>
                <w:webHidden/>
              </w:rPr>
              <w:fldChar w:fldCharType="begin"/>
            </w:r>
            <w:r w:rsidR="00E00B8E">
              <w:rPr>
                <w:noProof/>
                <w:webHidden/>
              </w:rPr>
              <w:instrText xml:space="preserve"> PAGEREF _Toc167190201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4DEE7CC6" w14:textId="6C529A2E"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00E00B8E" w:rsidRPr="00A32856">
              <w:rPr>
                <w:rStyle w:val="a5"/>
                <w:noProof/>
              </w:rPr>
              <w:t>2.1</w:t>
            </w:r>
            <w:r w:rsidR="00E00B8E">
              <w:rPr>
                <w:rFonts w:asciiTheme="minorHAnsi" w:eastAsiaTheme="minorEastAsia" w:hAnsiTheme="minorHAnsi" w:cstheme="minorBidi"/>
                <w:noProof/>
                <w:color w:val="auto"/>
                <w:sz w:val="22"/>
                <w:lang w:eastAsia="ru-RU"/>
              </w:rPr>
              <w:tab/>
            </w:r>
            <w:r w:rsidR="00E00B8E" w:rsidRPr="00A32856">
              <w:rPr>
                <w:rStyle w:val="a5"/>
                <w:noProof/>
              </w:rPr>
              <w:t>Сумматор конструкции Уилкинсона и физика его работы</w:t>
            </w:r>
            <w:r w:rsidR="00E00B8E">
              <w:rPr>
                <w:noProof/>
                <w:webHidden/>
              </w:rPr>
              <w:tab/>
            </w:r>
            <w:r w:rsidR="00E00B8E">
              <w:rPr>
                <w:noProof/>
                <w:webHidden/>
              </w:rPr>
              <w:fldChar w:fldCharType="begin"/>
            </w:r>
            <w:r w:rsidR="00E00B8E">
              <w:rPr>
                <w:noProof/>
                <w:webHidden/>
              </w:rPr>
              <w:instrText xml:space="preserve"> PAGEREF _Toc167190202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513596F0" w14:textId="49D6AFD8"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00E00B8E" w:rsidRPr="00A32856">
              <w:rPr>
                <w:rStyle w:val="a5"/>
                <w:noProof/>
              </w:rPr>
              <w:t>2.2</w:t>
            </w:r>
            <w:r w:rsidR="00E00B8E">
              <w:rPr>
                <w:rFonts w:asciiTheme="minorHAnsi" w:eastAsiaTheme="minorEastAsia" w:hAnsiTheme="minorHAnsi" w:cstheme="minorBidi"/>
                <w:noProof/>
                <w:color w:val="auto"/>
                <w:sz w:val="22"/>
                <w:lang w:eastAsia="ru-RU"/>
              </w:rPr>
              <w:tab/>
            </w:r>
            <w:r w:rsidR="00E00B8E" w:rsidRPr="00A32856">
              <w:rPr>
                <w:rStyle w:val="a5"/>
                <w:noProof/>
              </w:rPr>
              <w:t>Многоступенчатые сумматоры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_Toc167190203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FEC5B51" w14:textId="7276E256"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00E00B8E" w:rsidRPr="00A32856">
              <w:rPr>
                <w:rStyle w:val="a5"/>
                <w:noProof/>
              </w:rPr>
              <w:t>2.3</w:t>
            </w:r>
            <w:r w:rsidR="00E00B8E">
              <w:rPr>
                <w:rFonts w:asciiTheme="minorHAnsi" w:eastAsiaTheme="minorEastAsia" w:hAnsiTheme="minorHAnsi" w:cstheme="minorBidi"/>
                <w:noProof/>
                <w:color w:val="auto"/>
                <w:sz w:val="22"/>
                <w:lang w:eastAsia="ru-RU"/>
              </w:rPr>
              <w:tab/>
            </w:r>
            <w:r w:rsidR="00E00B8E" w:rsidRPr="00A32856">
              <w:rPr>
                <w:rStyle w:val="a5"/>
                <w:noProof/>
              </w:rPr>
              <w:t>Моделирование многоступенчатого сумматора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_Toc167190204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7977FC01" w14:textId="2D6EF73F" w:rsidR="00E00B8E" w:rsidRDefault="000C4DF2" w:rsidP="00813AC7">
          <w:pPr>
            <w:pStyle w:val="31"/>
            <w:rPr>
              <w:rFonts w:asciiTheme="minorHAnsi" w:eastAsiaTheme="minorEastAsia" w:hAnsiTheme="minorHAnsi" w:cstheme="minorBidi"/>
              <w:noProof/>
              <w:color w:val="auto"/>
              <w:sz w:val="22"/>
              <w:lang w:eastAsia="ru-RU"/>
            </w:rPr>
          </w:pPr>
          <w:hyperlink w:anchor="_Toc167190205" w:history="1">
            <w:r w:rsidR="00E00B8E" w:rsidRPr="00A32856">
              <w:rPr>
                <w:rStyle w:val="a5"/>
                <w:noProof/>
              </w:rPr>
              <w:t>2.3.1</w:t>
            </w:r>
            <w:r w:rsidR="00E00B8E">
              <w:rPr>
                <w:rFonts w:asciiTheme="minorHAnsi" w:eastAsiaTheme="minorEastAsia" w:hAnsiTheme="minorHAnsi" w:cstheme="minorBidi"/>
                <w:noProof/>
                <w:color w:val="auto"/>
                <w:sz w:val="22"/>
                <w:lang w:eastAsia="ru-RU"/>
              </w:rPr>
              <w:tab/>
            </w:r>
            <w:r w:rsidR="00E00B8E" w:rsidRPr="00A32856">
              <w:rPr>
                <w:rStyle w:val="a5"/>
                <w:noProof/>
              </w:rPr>
              <w:t>Итерационный подход к расчету параметров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_Toc167190205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B0B9A71" w14:textId="704B125C" w:rsidR="00E00B8E" w:rsidRDefault="000C4DF2" w:rsidP="00813AC7">
          <w:pPr>
            <w:pStyle w:val="31"/>
            <w:rPr>
              <w:rFonts w:asciiTheme="minorHAnsi" w:eastAsiaTheme="minorEastAsia" w:hAnsiTheme="minorHAnsi" w:cstheme="minorBidi"/>
              <w:noProof/>
              <w:color w:val="auto"/>
              <w:sz w:val="22"/>
              <w:lang w:eastAsia="ru-RU"/>
            </w:rPr>
          </w:pPr>
          <w:hyperlink w:anchor="_Toc167190206" w:history="1">
            <w:r w:rsidR="00E00B8E" w:rsidRPr="00A32856">
              <w:rPr>
                <w:rStyle w:val="a5"/>
                <w:noProof/>
                <w:lang w:val="en-US"/>
              </w:rPr>
              <w:t>2.3.2</w:t>
            </w:r>
            <w:r w:rsidR="00E00B8E">
              <w:rPr>
                <w:rFonts w:asciiTheme="minorHAnsi" w:eastAsiaTheme="minorEastAsia" w:hAnsiTheme="minorHAnsi" w:cstheme="minorBidi"/>
                <w:noProof/>
                <w:color w:val="auto"/>
                <w:sz w:val="22"/>
                <w:lang w:eastAsia="ru-RU"/>
              </w:rPr>
              <w:tab/>
            </w:r>
            <w:r w:rsidR="00E00B8E" w:rsidRPr="00A32856">
              <w:rPr>
                <w:rStyle w:val="a5"/>
                <w:noProof/>
              </w:rPr>
              <w:t>Электродинамическое моделирование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_Toc167190206 \h </w:instrText>
            </w:r>
            <w:r w:rsidR="00E00B8E">
              <w:rPr>
                <w:noProof/>
                <w:webHidden/>
              </w:rPr>
            </w:r>
            <w:r w:rsidR="00E00B8E">
              <w:rPr>
                <w:noProof/>
                <w:webHidden/>
              </w:rPr>
              <w:fldChar w:fldCharType="separate"/>
            </w:r>
            <w:r w:rsidR="00E00B8E">
              <w:rPr>
                <w:noProof/>
                <w:webHidden/>
              </w:rPr>
              <w:t>17</w:t>
            </w:r>
            <w:r w:rsidR="00E00B8E">
              <w:rPr>
                <w:noProof/>
                <w:webHidden/>
              </w:rPr>
              <w:fldChar w:fldCharType="end"/>
            </w:r>
          </w:hyperlink>
        </w:p>
        <w:p w14:paraId="5730A010" w14:textId="2CCE6800"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00E00B8E" w:rsidRPr="00A32856">
              <w:rPr>
                <w:rStyle w:val="a5"/>
                <w:noProof/>
                <w:lang w:eastAsia="ru-RU"/>
              </w:rPr>
              <w:t>2.4</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Пятипортовый сумматор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_Toc167190207 \h </w:instrText>
            </w:r>
            <w:r w:rsidR="00E00B8E">
              <w:rPr>
                <w:noProof/>
                <w:webHidden/>
              </w:rPr>
            </w:r>
            <w:r w:rsidR="00E00B8E">
              <w:rPr>
                <w:noProof/>
                <w:webHidden/>
              </w:rPr>
              <w:fldChar w:fldCharType="separate"/>
            </w:r>
            <w:r w:rsidR="00E00B8E">
              <w:rPr>
                <w:noProof/>
                <w:webHidden/>
              </w:rPr>
              <w:t>21</w:t>
            </w:r>
            <w:r w:rsidR="00E00B8E">
              <w:rPr>
                <w:noProof/>
                <w:webHidden/>
              </w:rPr>
              <w:fldChar w:fldCharType="end"/>
            </w:r>
          </w:hyperlink>
        </w:p>
        <w:p w14:paraId="7F797CCC" w14:textId="4F34338C" w:rsidR="00E00B8E" w:rsidRDefault="000C4DF2">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00E00B8E" w:rsidRPr="00A32856">
              <w:rPr>
                <w:rStyle w:val="a5"/>
                <w:noProof/>
              </w:rPr>
              <w:t>3</w:t>
            </w:r>
            <w:r w:rsidR="00E00B8E">
              <w:rPr>
                <w:rFonts w:asciiTheme="minorHAnsi" w:eastAsiaTheme="minorEastAsia" w:hAnsiTheme="minorHAnsi" w:cstheme="minorBidi"/>
                <w:noProof/>
                <w:color w:val="auto"/>
                <w:sz w:val="22"/>
                <w:lang w:eastAsia="ru-RU"/>
              </w:rPr>
              <w:tab/>
            </w:r>
            <w:r w:rsidR="00E00B8E" w:rsidRPr="00A32856">
              <w:rPr>
                <w:rStyle w:val="a5"/>
                <w:noProof/>
              </w:rPr>
              <w:t>Генераторы СКИ на основе ДНЗ</w:t>
            </w:r>
            <w:r w:rsidR="00E00B8E">
              <w:rPr>
                <w:noProof/>
                <w:webHidden/>
              </w:rPr>
              <w:tab/>
            </w:r>
            <w:r w:rsidR="00E00B8E">
              <w:rPr>
                <w:noProof/>
                <w:webHidden/>
              </w:rPr>
              <w:fldChar w:fldCharType="begin"/>
            </w:r>
            <w:r w:rsidR="00E00B8E">
              <w:rPr>
                <w:noProof/>
                <w:webHidden/>
              </w:rPr>
              <w:instrText xml:space="preserve"> PAGEREF _Toc167190208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72B58907" w14:textId="4A186132" w:rsidR="00E00B8E" w:rsidRDefault="000C4DF2">
          <w:pPr>
            <w:pStyle w:val="21"/>
            <w:tabs>
              <w:tab w:val="right" w:leader="dot" w:pos="9345"/>
            </w:tabs>
            <w:rPr>
              <w:rFonts w:asciiTheme="minorHAnsi" w:eastAsiaTheme="minorEastAsia" w:hAnsiTheme="minorHAnsi" w:cstheme="minorBidi"/>
              <w:noProof/>
              <w:color w:val="auto"/>
              <w:sz w:val="22"/>
              <w:lang w:eastAsia="ru-RU"/>
            </w:rPr>
          </w:pPr>
          <w:hyperlink w:anchor="_Toc167190209" w:history="1">
            <w:r w:rsidR="00E00B8E" w:rsidRPr="00A32856">
              <w:rPr>
                <w:rStyle w:val="a5"/>
                <w:noProof/>
              </w:rPr>
              <w:t>3.1. Генератор СКИ импульсного типа с одним запускающим импульсом и последовательно соединенными ДНЗ</w:t>
            </w:r>
            <w:r w:rsidR="00E00B8E">
              <w:rPr>
                <w:noProof/>
                <w:webHidden/>
              </w:rPr>
              <w:tab/>
            </w:r>
            <w:r w:rsidR="00E00B8E">
              <w:rPr>
                <w:noProof/>
                <w:webHidden/>
              </w:rPr>
              <w:fldChar w:fldCharType="begin"/>
            </w:r>
            <w:r w:rsidR="00E00B8E">
              <w:rPr>
                <w:noProof/>
                <w:webHidden/>
              </w:rPr>
              <w:instrText xml:space="preserve"> PAGEREF _Toc167190209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3956D98A" w14:textId="101CEA97" w:rsidR="00E00B8E" w:rsidRDefault="000C4DF2" w:rsidP="00813AC7">
          <w:pPr>
            <w:pStyle w:val="31"/>
            <w:rPr>
              <w:rFonts w:asciiTheme="minorHAnsi" w:eastAsiaTheme="minorEastAsia" w:hAnsiTheme="minorHAnsi" w:cstheme="minorBidi"/>
              <w:noProof/>
              <w:color w:val="auto"/>
              <w:sz w:val="22"/>
              <w:lang w:eastAsia="ru-RU"/>
            </w:rPr>
          </w:pPr>
          <w:hyperlink w:anchor="_Toc167190210" w:history="1">
            <w:r w:rsidR="00E00B8E" w:rsidRPr="00A32856">
              <w:rPr>
                <w:rStyle w:val="a5"/>
                <w:noProof/>
              </w:rPr>
              <w:t>3.1.1</w:t>
            </w:r>
            <w:r w:rsidR="00E00B8E">
              <w:rPr>
                <w:rFonts w:asciiTheme="minorHAnsi" w:eastAsiaTheme="minorEastAsia" w:hAnsiTheme="minorHAnsi" w:cstheme="minorBidi"/>
                <w:noProof/>
                <w:color w:val="auto"/>
                <w:sz w:val="22"/>
                <w:lang w:eastAsia="ru-RU"/>
              </w:rPr>
              <w:tab/>
            </w:r>
            <w:r w:rsidR="00E00B8E" w:rsidRPr="00A32856">
              <w:rPr>
                <w:rStyle w:val="a5"/>
                <w:noProof/>
              </w:rPr>
              <w:t>Физика работы генераторов в импульсном режиме</w:t>
            </w:r>
            <w:r w:rsidR="00E00B8E">
              <w:rPr>
                <w:noProof/>
                <w:webHidden/>
              </w:rPr>
              <w:tab/>
            </w:r>
            <w:r w:rsidR="00E00B8E">
              <w:rPr>
                <w:noProof/>
                <w:webHidden/>
              </w:rPr>
              <w:fldChar w:fldCharType="begin"/>
            </w:r>
            <w:r w:rsidR="00E00B8E">
              <w:rPr>
                <w:noProof/>
                <w:webHidden/>
              </w:rPr>
              <w:instrText xml:space="preserve"> PAGEREF _Toc167190210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53E450AF" w14:textId="027C0155" w:rsidR="00E00B8E" w:rsidRDefault="000C4DF2" w:rsidP="00813AC7">
          <w:pPr>
            <w:pStyle w:val="31"/>
            <w:rPr>
              <w:rFonts w:asciiTheme="minorHAnsi" w:eastAsiaTheme="minorEastAsia" w:hAnsiTheme="minorHAnsi" w:cstheme="minorBidi"/>
              <w:noProof/>
              <w:color w:val="auto"/>
              <w:sz w:val="22"/>
              <w:lang w:eastAsia="ru-RU"/>
            </w:rPr>
          </w:pPr>
          <w:hyperlink w:anchor="_Toc167190211" w:history="1">
            <w:r w:rsidR="00E00B8E" w:rsidRPr="00A32856">
              <w:rPr>
                <w:rStyle w:val="a5"/>
                <w:noProof/>
              </w:rPr>
              <w:t>3.1.2</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w:t>
            </w:r>
            <w:r w:rsidR="00E00B8E">
              <w:rPr>
                <w:noProof/>
                <w:webHidden/>
              </w:rPr>
              <w:tab/>
            </w:r>
            <w:r w:rsidR="00E00B8E">
              <w:rPr>
                <w:noProof/>
                <w:webHidden/>
              </w:rPr>
              <w:fldChar w:fldCharType="begin"/>
            </w:r>
            <w:r w:rsidR="00E00B8E">
              <w:rPr>
                <w:noProof/>
                <w:webHidden/>
              </w:rPr>
              <w:instrText xml:space="preserve"> PAGEREF _Toc167190211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78F82356" w14:textId="1B0CF568" w:rsidR="00E00B8E" w:rsidRDefault="000C4DF2">
          <w:pPr>
            <w:pStyle w:val="21"/>
            <w:tabs>
              <w:tab w:val="right" w:leader="dot" w:pos="9345"/>
            </w:tabs>
            <w:rPr>
              <w:rFonts w:asciiTheme="minorHAnsi" w:eastAsiaTheme="minorEastAsia" w:hAnsiTheme="minorHAnsi" w:cstheme="minorBidi"/>
              <w:noProof/>
              <w:color w:val="auto"/>
              <w:sz w:val="22"/>
              <w:lang w:eastAsia="ru-RU"/>
            </w:rPr>
          </w:pPr>
          <w:hyperlink w:anchor="_Toc167190212" w:history="1">
            <w:r w:rsidR="00E00B8E" w:rsidRPr="00A32856">
              <w:rPr>
                <w:rStyle w:val="a5"/>
                <w:noProof/>
              </w:rPr>
              <w:t>3.2. Генератор СКИ импульсного типа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_Toc167190212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62708B4F" w14:textId="1BAD273C" w:rsidR="00E00B8E" w:rsidRDefault="000C4DF2" w:rsidP="00813AC7">
          <w:pPr>
            <w:pStyle w:val="31"/>
            <w:rPr>
              <w:rFonts w:asciiTheme="minorHAnsi" w:eastAsiaTheme="minorEastAsia" w:hAnsiTheme="minorHAnsi" w:cstheme="minorBidi"/>
              <w:noProof/>
              <w:color w:val="auto"/>
              <w:sz w:val="22"/>
              <w:lang w:eastAsia="ru-RU"/>
            </w:rPr>
          </w:pPr>
          <w:hyperlink w:anchor="_Toc167190213" w:history="1">
            <w:r w:rsidR="00E00B8E" w:rsidRPr="00A32856">
              <w:rPr>
                <w:rStyle w:val="a5"/>
                <w:noProof/>
              </w:rPr>
              <w:t>3.2.1. Модель генератора СКИ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_Toc167190213 \h </w:instrText>
            </w:r>
            <w:r w:rsidR="00E00B8E">
              <w:rPr>
                <w:noProof/>
                <w:webHidden/>
              </w:rPr>
            </w:r>
            <w:r w:rsidR="00E00B8E">
              <w:rPr>
                <w:noProof/>
                <w:webHidden/>
              </w:rPr>
              <w:fldChar w:fldCharType="separate"/>
            </w:r>
            <w:r w:rsidR="00E00B8E">
              <w:rPr>
                <w:noProof/>
                <w:webHidden/>
              </w:rPr>
              <w:t>32</w:t>
            </w:r>
            <w:r w:rsidR="00E00B8E">
              <w:rPr>
                <w:noProof/>
                <w:webHidden/>
              </w:rPr>
              <w:fldChar w:fldCharType="end"/>
            </w:r>
          </w:hyperlink>
        </w:p>
        <w:p w14:paraId="129D334A" w14:textId="0B5FC0C0" w:rsidR="00E00B8E" w:rsidRDefault="000C4DF2" w:rsidP="00813AC7">
          <w:pPr>
            <w:pStyle w:val="31"/>
            <w:rPr>
              <w:rFonts w:asciiTheme="minorHAnsi" w:eastAsiaTheme="minorEastAsia" w:hAnsiTheme="minorHAnsi" w:cstheme="minorBidi"/>
              <w:noProof/>
              <w:color w:val="auto"/>
              <w:sz w:val="22"/>
              <w:lang w:eastAsia="ru-RU"/>
            </w:rPr>
          </w:pPr>
          <w:hyperlink w:anchor="_Toc167190214" w:history="1">
            <w:r w:rsidR="00E00B8E" w:rsidRPr="00A32856">
              <w:rPr>
                <w:rStyle w:val="a5"/>
                <w:noProof/>
              </w:rPr>
              <w:t>3.1.3</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Экспериментальное исследование генератора СКИ с двумя запускаюшими импульсами</w:t>
            </w:r>
            <w:r w:rsidR="00E00B8E">
              <w:rPr>
                <w:noProof/>
                <w:webHidden/>
              </w:rPr>
              <w:tab/>
            </w:r>
            <w:r w:rsidR="00E00B8E">
              <w:rPr>
                <w:noProof/>
                <w:webHidden/>
              </w:rPr>
              <w:fldChar w:fldCharType="begin"/>
            </w:r>
            <w:r w:rsidR="00E00B8E">
              <w:rPr>
                <w:noProof/>
                <w:webHidden/>
              </w:rPr>
              <w:instrText xml:space="preserve"> PAGEREF _Toc167190214 \h </w:instrText>
            </w:r>
            <w:r w:rsidR="00E00B8E">
              <w:rPr>
                <w:noProof/>
                <w:webHidden/>
              </w:rPr>
            </w:r>
            <w:r w:rsidR="00E00B8E">
              <w:rPr>
                <w:noProof/>
                <w:webHidden/>
              </w:rPr>
              <w:fldChar w:fldCharType="separate"/>
            </w:r>
            <w:r w:rsidR="00E00B8E">
              <w:rPr>
                <w:noProof/>
                <w:webHidden/>
              </w:rPr>
              <w:t>35</w:t>
            </w:r>
            <w:r w:rsidR="00E00B8E">
              <w:rPr>
                <w:noProof/>
                <w:webHidden/>
              </w:rPr>
              <w:fldChar w:fldCharType="end"/>
            </w:r>
          </w:hyperlink>
        </w:p>
        <w:p w14:paraId="33C54C57" w14:textId="02EDC64E" w:rsidR="00E00B8E" w:rsidRDefault="000C4DF2">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00E00B8E" w:rsidRPr="00A32856">
              <w:rPr>
                <w:rStyle w:val="a5"/>
                <w:noProof/>
              </w:rPr>
              <w:t>4</w:t>
            </w:r>
            <w:r w:rsidR="00E00B8E">
              <w:rPr>
                <w:rFonts w:asciiTheme="minorHAnsi" w:eastAsiaTheme="minorEastAsia" w:hAnsiTheme="minorHAnsi" w:cstheme="minorBidi"/>
                <w:noProof/>
                <w:color w:val="auto"/>
                <w:sz w:val="22"/>
                <w:lang w:eastAsia="ru-RU"/>
              </w:rPr>
              <w:tab/>
            </w:r>
            <w:r w:rsidR="00E00B8E" w:rsidRPr="00A32856">
              <w:rPr>
                <w:rStyle w:val="a5"/>
                <w:noProof/>
              </w:rPr>
              <w:t>Программно-аппаратный комплекс по автоматизированному исследованию параметров сверхкоротких импульсов</w:t>
            </w:r>
            <w:r w:rsidR="00E00B8E">
              <w:rPr>
                <w:noProof/>
                <w:webHidden/>
              </w:rPr>
              <w:tab/>
            </w:r>
            <w:r w:rsidR="00E00B8E">
              <w:rPr>
                <w:noProof/>
                <w:webHidden/>
              </w:rPr>
              <w:fldChar w:fldCharType="begin"/>
            </w:r>
            <w:r w:rsidR="00E00B8E">
              <w:rPr>
                <w:noProof/>
                <w:webHidden/>
              </w:rPr>
              <w:instrText xml:space="preserve"> PAGEREF _Toc167190215 \h </w:instrText>
            </w:r>
            <w:r w:rsidR="00E00B8E">
              <w:rPr>
                <w:noProof/>
                <w:webHidden/>
              </w:rPr>
            </w:r>
            <w:r w:rsidR="00E00B8E">
              <w:rPr>
                <w:noProof/>
                <w:webHidden/>
              </w:rPr>
              <w:fldChar w:fldCharType="separate"/>
            </w:r>
            <w:r w:rsidR="00E00B8E">
              <w:rPr>
                <w:noProof/>
                <w:webHidden/>
              </w:rPr>
              <w:t>42</w:t>
            </w:r>
            <w:r w:rsidR="00E00B8E">
              <w:rPr>
                <w:noProof/>
                <w:webHidden/>
              </w:rPr>
              <w:fldChar w:fldCharType="end"/>
            </w:r>
          </w:hyperlink>
        </w:p>
        <w:p w14:paraId="330E70C2" w14:textId="2DDC0774" w:rsidR="00E00B8E" w:rsidRDefault="000C4DF2">
          <w:pPr>
            <w:pStyle w:val="21"/>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Архитектура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_Toc167190216 \h </w:instrText>
            </w:r>
            <w:r w:rsidR="00E00B8E">
              <w:rPr>
                <w:noProof/>
                <w:webHidden/>
              </w:rPr>
            </w:r>
            <w:r w:rsidR="00E00B8E">
              <w:rPr>
                <w:noProof/>
                <w:webHidden/>
              </w:rPr>
              <w:fldChar w:fldCharType="separate"/>
            </w:r>
            <w:r w:rsidR="00E00B8E">
              <w:rPr>
                <w:noProof/>
                <w:webHidden/>
              </w:rPr>
              <w:t>43</w:t>
            </w:r>
            <w:r w:rsidR="00E00B8E">
              <w:rPr>
                <w:noProof/>
                <w:webHidden/>
              </w:rPr>
              <w:fldChar w:fldCharType="end"/>
            </w:r>
          </w:hyperlink>
        </w:p>
        <w:p w14:paraId="4C08A36F" w14:textId="04C85BE0"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 применения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_Toc167190217 \h </w:instrText>
            </w:r>
            <w:r w:rsidR="00E00B8E">
              <w:rPr>
                <w:noProof/>
                <w:webHidden/>
              </w:rPr>
            </w:r>
            <w:r w:rsidR="00E00B8E">
              <w:rPr>
                <w:noProof/>
                <w:webHidden/>
              </w:rPr>
              <w:fldChar w:fldCharType="separate"/>
            </w:r>
            <w:r w:rsidR="00E00B8E">
              <w:rPr>
                <w:noProof/>
                <w:webHidden/>
              </w:rPr>
              <w:t>48</w:t>
            </w:r>
            <w:r w:rsidR="00E00B8E">
              <w:rPr>
                <w:noProof/>
                <w:webHidden/>
              </w:rPr>
              <w:fldChar w:fldCharType="end"/>
            </w:r>
          </w:hyperlink>
        </w:p>
        <w:p w14:paraId="0272B4D1" w14:textId="303A44E8"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00E00B8E" w:rsidRPr="00A32856">
              <w:rPr>
                <w:rStyle w:val="a5"/>
                <w:noProof/>
              </w:rPr>
              <w:t>4.2</w:t>
            </w:r>
            <w:r w:rsidR="00E00B8E">
              <w:rPr>
                <w:rFonts w:asciiTheme="minorHAnsi" w:eastAsiaTheme="minorEastAsia" w:hAnsiTheme="minorHAnsi" w:cstheme="minorBidi"/>
                <w:noProof/>
                <w:color w:val="auto"/>
                <w:sz w:val="22"/>
                <w:lang w:eastAsia="ru-RU"/>
              </w:rPr>
              <w:tab/>
            </w:r>
            <w:r w:rsidR="00E00B8E" w:rsidRPr="00A32856">
              <w:rPr>
                <w:rStyle w:val="a5"/>
                <w:noProof/>
              </w:rPr>
              <w:t xml:space="preserve">Оценка импульсов методом </w:t>
            </w:r>
            <w:r w:rsidR="00E00B8E" w:rsidRPr="00A32856">
              <w:rPr>
                <w:rStyle w:val="a5"/>
                <w:noProof/>
                <w:lang w:val="en-US"/>
              </w:rPr>
              <w:t>NMSE</w:t>
            </w:r>
            <w:r w:rsidR="00E00B8E">
              <w:rPr>
                <w:noProof/>
                <w:webHidden/>
              </w:rPr>
              <w:tab/>
            </w:r>
            <w:r w:rsidR="00E00B8E">
              <w:rPr>
                <w:noProof/>
                <w:webHidden/>
              </w:rPr>
              <w:fldChar w:fldCharType="begin"/>
            </w:r>
            <w:r w:rsidR="00E00B8E">
              <w:rPr>
                <w:noProof/>
                <w:webHidden/>
              </w:rPr>
              <w:instrText xml:space="preserve"> PAGEREF _Toc167190218 \h </w:instrText>
            </w:r>
            <w:r w:rsidR="00E00B8E">
              <w:rPr>
                <w:noProof/>
                <w:webHidden/>
              </w:rPr>
            </w:r>
            <w:r w:rsidR="00E00B8E">
              <w:rPr>
                <w:noProof/>
                <w:webHidden/>
              </w:rPr>
              <w:fldChar w:fldCharType="separate"/>
            </w:r>
            <w:r w:rsidR="00E00B8E">
              <w:rPr>
                <w:noProof/>
                <w:webHidden/>
              </w:rPr>
              <w:t>50</w:t>
            </w:r>
            <w:r w:rsidR="00E00B8E">
              <w:rPr>
                <w:noProof/>
                <w:webHidden/>
              </w:rPr>
              <w:fldChar w:fldCharType="end"/>
            </w:r>
          </w:hyperlink>
        </w:p>
        <w:p w14:paraId="058F6117" w14:textId="511EFABA"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00E00B8E" w:rsidRPr="00A32856">
              <w:rPr>
                <w:rStyle w:val="a5"/>
                <w:noProof/>
              </w:rPr>
              <w:t>5.</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первой и второй производной от Гауссовой кривой</w:t>
            </w:r>
            <w:r w:rsidR="00E00B8E">
              <w:rPr>
                <w:noProof/>
                <w:webHidden/>
              </w:rPr>
              <w:tab/>
            </w:r>
            <w:r w:rsidR="00E00B8E">
              <w:rPr>
                <w:noProof/>
                <w:webHidden/>
              </w:rPr>
              <w:fldChar w:fldCharType="begin"/>
            </w:r>
            <w:r w:rsidR="00E00B8E">
              <w:rPr>
                <w:noProof/>
                <w:webHidden/>
              </w:rPr>
              <w:instrText xml:space="preserve"> PAGEREF _Toc167190219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88C5472" w14:textId="52750470"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00E00B8E" w:rsidRPr="00A32856">
              <w:rPr>
                <w:rStyle w:val="a5"/>
                <w:noProof/>
                <w:lang w:eastAsia="ru-RU"/>
              </w:rPr>
              <w:t>5.1</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.Экспериментальное формирование импульса в форме моноцикла Гаусса</w:t>
            </w:r>
            <w:r w:rsidR="00E00B8E">
              <w:rPr>
                <w:noProof/>
                <w:webHidden/>
              </w:rPr>
              <w:tab/>
            </w:r>
            <w:r w:rsidR="00E00B8E">
              <w:rPr>
                <w:noProof/>
                <w:webHidden/>
              </w:rPr>
              <w:fldChar w:fldCharType="begin"/>
            </w:r>
            <w:r w:rsidR="00E00B8E">
              <w:rPr>
                <w:noProof/>
                <w:webHidden/>
              </w:rPr>
              <w:instrText xml:space="preserve"> PAGEREF _Toc167190220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A9086DF" w14:textId="2E401E80"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00E00B8E" w:rsidRPr="00A32856">
              <w:rPr>
                <w:rStyle w:val="a5"/>
                <w:noProof/>
              </w:rPr>
              <w:t>5.2</w:t>
            </w:r>
            <w:r w:rsidR="00E00B8E">
              <w:rPr>
                <w:rFonts w:asciiTheme="minorHAnsi" w:eastAsiaTheme="minorEastAsia" w:hAnsiTheme="minorHAnsi" w:cstheme="minorBidi"/>
                <w:noProof/>
                <w:color w:val="auto"/>
                <w:sz w:val="22"/>
                <w:lang w:eastAsia="ru-RU"/>
              </w:rPr>
              <w:tab/>
            </w:r>
            <w:r w:rsidR="00E00B8E" w:rsidRPr="00A32856">
              <w:rPr>
                <w:rStyle w:val="a5"/>
                <w:noProof/>
              </w:rPr>
              <w:t>. Экспериментальное формирование СКИ различной формы с помощью пятипортового сумматора</w:t>
            </w:r>
            <w:r w:rsidR="00E00B8E">
              <w:rPr>
                <w:noProof/>
                <w:webHidden/>
              </w:rPr>
              <w:tab/>
            </w:r>
            <w:r w:rsidR="00E00B8E">
              <w:rPr>
                <w:noProof/>
                <w:webHidden/>
              </w:rPr>
              <w:fldChar w:fldCharType="begin"/>
            </w:r>
            <w:r w:rsidR="00E00B8E">
              <w:rPr>
                <w:noProof/>
                <w:webHidden/>
              </w:rPr>
              <w:instrText xml:space="preserve"> PAGEREF _Toc167190221 \h </w:instrText>
            </w:r>
            <w:r w:rsidR="00E00B8E">
              <w:rPr>
                <w:noProof/>
                <w:webHidden/>
              </w:rPr>
            </w:r>
            <w:r w:rsidR="00E00B8E">
              <w:rPr>
                <w:noProof/>
                <w:webHidden/>
              </w:rPr>
              <w:fldChar w:fldCharType="separate"/>
            </w:r>
            <w:r w:rsidR="00E00B8E">
              <w:rPr>
                <w:noProof/>
                <w:webHidden/>
              </w:rPr>
              <w:t>59</w:t>
            </w:r>
            <w:r w:rsidR="00E00B8E">
              <w:rPr>
                <w:noProof/>
                <w:webHidden/>
              </w:rPr>
              <w:fldChar w:fldCharType="end"/>
            </w:r>
          </w:hyperlink>
        </w:p>
        <w:p w14:paraId="45931864" w14:textId="797D5A22" w:rsidR="00E00B8E" w:rsidRDefault="000C4DF2">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00E00B8E" w:rsidRPr="00A32856">
              <w:rPr>
                <w:rStyle w:val="a5"/>
                <w:noProof/>
              </w:rPr>
              <w:t>5.3</w:t>
            </w:r>
            <w:r w:rsidR="00E00B8E">
              <w:rPr>
                <w:rFonts w:asciiTheme="minorHAnsi" w:eastAsiaTheme="minorEastAsia" w:hAnsiTheme="minorHAnsi" w:cstheme="minorBidi"/>
                <w:noProof/>
                <w:color w:val="auto"/>
                <w:sz w:val="22"/>
                <w:lang w:eastAsia="ru-RU"/>
              </w:rPr>
              <w:tab/>
            </w:r>
            <w:r w:rsidR="00E00B8E" w:rsidRPr="00A32856">
              <w:rPr>
                <w:rStyle w:val="a5"/>
                <w:noProof/>
              </w:rPr>
              <w:t>. Анализ полученных результатов и сравнение</w:t>
            </w:r>
            <w:r w:rsidR="00E00B8E">
              <w:rPr>
                <w:noProof/>
                <w:webHidden/>
              </w:rPr>
              <w:tab/>
            </w:r>
            <w:r w:rsidR="00E00B8E">
              <w:rPr>
                <w:noProof/>
                <w:webHidden/>
              </w:rPr>
              <w:fldChar w:fldCharType="begin"/>
            </w:r>
            <w:r w:rsidR="00E00B8E">
              <w:rPr>
                <w:noProof/>
                <w:webHidden/>
              </w:rPr>
              <w:instrText xml:space="preserve"> PAGEREF _Toc167190222 \h </w:instrText>
            </w:r>
            <w:r w:rsidR="00E00B8E">
              <w:rPr>
                <w:noProof/>
                <w:webHidden/>
              </w:rPr>
            </w:r>
            <w:r w:rsidR="00E00B8E">
              <w:rPr>
                <w:noProof/>
                <w:webHidden/>
              </w:rPr>
              <w:fldChar w:fldCharType="separate"/>
            </w:r>
            <w:r w:rsidR="00E00B8E">
              <w:rPr>
                <w:noProof/>
                <w:webHidden/>
              </w:rPr>
              <w:t>63</w:t>
            </w:r>
            <w:r w:rsidR="00E00B8E">
              <w:rPr>
                <w:noProof/>
                <w:webHidden/>
              </w:rPr>
              <w:fldChar w:fldCharType="end"/>
            </w:r>
          </w:hyperlink>
        </w:p>
        <w:p w14:paraId="371B8613" w14:textId="2A0780F0" w:rsidR="00E00B8E" w:rsidRDefault="000C4DF2">
          <w:pPr>
            <w:pStyle w:val="21"/>
            <w:tabs>
              <w:tab w:val="right" w:leader="dot" w:pos="9345"/>
            </w:tabs>
            <w:rPr>
              <w:rFonts w:asciiTheme="minorHAnsi" w:eastAsiaTheme="minorEastAsia" w:hAnsiTheme="minorHAnsi" w:cstheme="minorBidi"/>
              <w:noProof/>
              <w:color w:val="auto"/>
              <w:sz w:val="22"/>
              <w:lang w:eastAsia="ru-RU"/>
            </w:rPr>
          </w:pPr>
          <w:hyperlink w:anchor="_Toc167190223" w:history="1">
            <w:r w:rsidR="00E00B8E" w:rsidRPr="00A32856">
              <w:rPr>
                <w:rStyle w:val="a5"/>
                <w:noProof/>
              </w:rPr>
              <w:t>Заключение</w:t>
            </w:r>
            <w:r w:rsidR="00E00B8E">
              <w:rPr>
                <w:noProof/>
                <w:webHidden/>
              </w:rPr>
              <w:tab/>
            </w:r>
            <w:r w:rsidR="00E00B8E">
              <w:rPr>
                <w:noProof/>
                <w:webHidden/>
              </w:rPr>
              <w:fldChar w:fldCharType="begin"/>
            </w:r>
            <w:r w:rsidR="00E00B8E">
              <w:rPr>
                <w:noProof/>
                <w:webHidden/>
              </w:rPr>
              <w:instrText xml:space="preserve"> PAGEREF _Toc167190223 \h </w:instrText>
            </w:r>
            <w:r w:rsidR="00E00B8E">
              <w:rPr>
                <w:noProof/>
                <w:webHidden/>
              </w:rPr>
            </w:r>
            <w:r w:rsidR="00E00B8E">
              <w:rPr>
                <w:noProof/>
                <w:webHidden/>
              </w:rPr>
              <w:fldChar w:fldCharType="separate"/>
            </w:r>
            <w:r w:rsidR="00E00B8E">
              <w:rPr>
                <w:noProof/>
                <w:webHidden/>
              </w:rPr>
              <w:t>66</w:t>
            </w:r>
            <w:r w:rsidR="00E00B8E">
              <w:rPr>
                <w:noProof/>
                <w:webHidden/>
              </w:rPr>
              <w:fldChar w:fldCharType="end"/>
            </w:r>
          </w:hyperlink>
        </w:p>
        <w:p w14:paraId="35F36743" w14:textId="433A6E4E" w:rsidR="00E00B8E" w:rsidRDefault="000C4DF2">
          <w:pPr>
            <w:pStyle w:val="21"/>
            <w:tabs>
              <w:tab w:val="right" w:leader="dot" w:pos="9345"/>
            </w:tabs>
            <w:rPr>
              <w:rFonts w:asciiTheme="minorHAnsi" w:eastAsiaTheme="minorEastAsia" w:hAnsiTheme="minorHAnsi" w:cstheme="minorBidi"/>
              <w:noProof/>
              <w:color w:val="auto"/>
              <w:sz w:val="22"/>
              <w:lang w:eastAsia="ru-RU"/>
            </w:rPr>
          </w:pPr>
          <w:hyperlink w:anchor="_Toc167190224" w:history="1">
            <w:r w:rsidR="00E00B8E" w:rsidRPr="00A32856">
              <w:rPr>
                <w:rStyle w:val="a5"/>
                <w:noProof/>
              </w:rPr>
              <w:t>Литература</w:t>
            </w:r>
            <w:r w:rsidR="00E00B8E">
              <w:rPr>
                <w:noProof/>
                <w:webHidden/>
              </w:rPr>
              <w:tab/>
            </w:r>
            <w:r w:rsidR="00E00B8E">
              <w:rPr>
                <w:noProof/>
                <w:webHidden/>
              </w:rPr>
              <w:fldChar w:fldCharType="begin"/>
            </w:r>
            <w:r w:rsidR="00E00B8E">
              <w:rPr>
                <w:noProof/>
                <w:webHidden/>
              </w:rPr>
              <w:instrText xml:space="preserve"> PAGEREF _Toc167190224 \h </w:instrText>
            </w:r>
            <w:r w:rsidR="00E00B8E">
              <w:rPr>
                <w:noProof/>
                <w:webHidden/>
              </w:rPr>
            </w:r>
            <w:r w:rsidR="00E00B8E">
              <w:rPr>
                <w:noProof/>
                <w:webHidden/>
              </w:rPr>
              <w:fldChar w:fldCharType="separate"/>
            </w:r>
            <w:r w:rsidR="00E00B8E">
              <w:rPr>
                <w:noProof/>
                <w:webHidden/>
              </w:rPr>
              <w:t>67</w:t>
            </w:r>
            <w:r w:rsidR="00E00B8E">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2"/>
        <w:numPr>
          <w:ilvl w:val="0"/>
          <w:numId w:val="0"/>
        </w:numPr>
      </w:pPr>
      <w:bookmarkStart w:id="0" w:name="_Toc167190199"/>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w:t>
      </w:r>
      <w:commentRangeStart w:id="1"/>
      <w:commentRangeStart w:id="2"/>
      <w:r>
        <w:t xml:space="preserve">высокоточные измерения </w:t>
      </w:r>
      <w:commentRangeEnd w:id="1"/>
      <w:r w:rsidR="00B50B76">
        <w:rPr>
          <w:rStyle w:val="af7"/>
          <w:rFonts w:cstheme="minorBidi"/>
          <w:color w:val="auto"/>
          <w:kern w:val="2"/>
          <w14:ligatures w14:val="standardContextual"/>
        </w:rPr>
        <w:commentReference w:id="1"/>
      </w:r>
      <w:commentRangeEnd w:id="2"/>
      <w:r w:rsidR="00D16B0C">
        <w:rPr>
          <w:rStyle w:val="af7"/>
          <w:rFonts w:cstheme="minorBidi"/>
          <w:color w:val="auto"/>
          <w:kern w:val="2"/>
          <w14:ligatures w14:val="standardContextual"/>
        </w:rPr>
        <w:commentReference w:id="2"/>
      </w:r>
      <w:r>
        <w:t xml:space="preserve">[1].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 xml:space="preserve">Схемы генерации сверхширокополосных (СШП) импульсов </w:t>
      </w:r>
      <w:proofErr w:type="spellStart"/>
      <w:r>
        <w:t>квазигауссовой</w:t>
      </w:r>
      <w:proofErr w:type="spellEnd"/>
      <w:r>
        <w:t xml:space="preserve">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3" w:author="Anastasia" w:date="2024-05-24T14:24:00Z">
        <w:r w:rsidR="007F66A1" w:rsidDel="00B94822">
          <w:delText xml:space="preserve"> </w:delText>
        </w:r>
      </w:del>
    </w:p>
    <w:p w14:paraId="5071FD0F" w14:textId="1B15BE69" w:rsidR="00C25C80" w:rsidRPr="00576DA5" w:rsidRDefault="00C25C80" w:rsidP="007F66A1">
      <w:r w:rsidRPr="00576DA5">
        <w:t>Цель настоящей работы – разработка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lastRenderedPageBreak/>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7F66A1">
      <w:pPr>
        <w:pStyle w:val="a1"/>
        <w:numPr>
          <w:ilvl w:val="0"/>
          <w:numId w:val="2"/>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формирования сверхкоротких электрических импульсов (СКИ) с заданными требованями</w:t>
      </w:r>
      <w:r w:rsidRPr="00576DA5">
        <w:t>;</w:t>
      </w:r>
    </w:p>
    <w:p w14:paraId="7C4C773B" w14:textId="13AFFA62" w:rsidR="007F66A1" w:rsidRPr="00576DA5" w:rsidRDefault="007F66A1" w:rsidP="007F66A1">
      <w:pPr>
        <w:pStyle w:val="a1"/>
        <w:numPr>
          <w:ilvl w:val="0"/>
          <w:numId w:val="2"/>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7F66A1">
      <w:pPr>
        <w:pStyle w:val="a1"/>
        <w:numPr>
          <w:ilvl w:val="0"/>
          <w:numId w:val="2"/>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7F66A1">
      <w:pPr>
        <w:pStyle w:val="a1"/>
        <w:numPr>
          <w:ilvl w:val="0"/>
          <w:numId w:val="2"/>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7F66A1">
      <w:pPr>
        <w:pStyle w:val="a1"/>
        <w:numPr>
          <w:ilvl w:val="0"/>
          <w:numId w:val="2"/>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2"/>
        <w:numPr>
          <w:ilvl w:val="0"/>
          <w:numId w:val="4"/>
        </w:numPr>
      </w:pPr>
      <w:bookmarkStart w:id="4" w:name="_Toc167190200"/>
      <w:r>
        <w:lastRenderedPageBreak/>
        <w:t xml:space="preserve">Существующие методы формирования </w:t>
      </w:r>
      <w:r w:rsidR="003F36B1">
        <w:t xml:space="preserve">субнаносекундных </w:t>
      </w:r>
      <w:r>
        <w:t>СШП-импульсов</w:t>
      </w:r>
      <w:bookmarkEnd w:id="4"/>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a1"/>
        <w:numPr>
          <w:ilvl w:val="0"/>
          <w:numId w:val="5"/>
        </w:numPr>
      </w:pPr>
      <w:r>
        <w:t xml:space="preserve">Формирование импульсов в форме гауссовой кривой: </w:t>
      </w:r>
    </w:p>
    <w:p w14:paraId="1B093BAA" w14:textId="3FDBAC2E" w:rsidR="003F36B1" w:rsidRDefault="00FA7ADB" w:rsidP="003F36B1">
      <w:pPr>
        <w:pStyle w:val="a1"/>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2"/>
        <w:numPr>
          <w:ilvl w:val="0"/>
          <w:numId w:val="5"/>
        </w:numPr>
      </w:pPr>
      <w:bookmarkStart w:id="5" w:name="_Toc125035521"/>
      <w:bookmarkStart w:id="6" w:name="_Toc167190201"/>
      <w:r>
        <w:lastRenderedPageBreak/>
        <w:t>Формирование импульсов в форме моноцикла и дуплета Гаусса</w:t>
      </w:r>
      <w:bookmarkEnd w:id="5"/>
      <w:bookmarkEnd w:id="6"/>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2"/>
        <w:numPr>
          <w:ilvl w:val="1"/>
          <w:numId w:val="24"/>
        </w:numPr>
      </w:pPr>
      <w:bookmarkStart w:id="7" w:name="_Toc125035522"/>
      <w:bookmarkStart w:id="8" w:name="_Toc167190202"/>
      <w:r>
        <w:t>Сумматор конструкции Уилкинсона и физика его работы</w:t>
      </w:r>
      <w:bookmarkEnd w:id="7"/>
      <w:bookmarkEnd w:id="8"/>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 xml:space="preserve">Классическая конструкция имеет одно звено или ступень и ее изображение приведено на </w:t>
      </w:r>
      <w:proofErr w:type="gramStart"/>
      <w:r>
        <w:t>рис. ?</w:t>
      </w:r>
      <w:proofErr w:type="gramEnd"/>
      <w:r>
        <w:t>??.</w:t>
      </w:r>
    </w:p>
    <w:p w14:paraId="002DF37C" w14:textId="77777777" w:rsidR="0054606D" w:rsidRDefault="0054606D" w:rsidP="0054606D">
      <w:pPr>
        <w:pStyle w:val="a9"/>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9"/>
      </w:pPr>
      <w:r>
        <w:t xml:space="preserve">Рис. </w:t>
      </w:r>
      <w:r w:rsidR="006C35CA">
        <w:t>1</w:t>
      </w:r>
      <w:r>
        <w:t>.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a1"/>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a1"/>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0C4DF2"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0C4DF2"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w:t>
      </w:r>
      <w:proofErr w:type="gramStart"/>
      <w:r>
        <w:t>предполагаем</w:t>
      </w:r>
      <w:proofErr w:type="gramEnd"/>
      <w:r>
        <w:t xml:space="preserve">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0C4DF2"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0C4DF2"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0C4DF2"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9"/>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0C4DF2"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0C4DF2"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9"/>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2"/>
        <w:numPr>
          <w:ilvl w:val="1"/>
          <w:numId w:val="24"/>
        </w:numPr>
      </w:pPr>
      <w:bookmarkStart w:id="9" w:name="_Toc125035523"/>
      <w:bookmarkStart w:id="10" w:name="_Toc167190203"/>
      <w:r>
        <w:t>Многоступенчатые сумматоры конструкции Уилкинсона</w:t>
      </w:r>
      <w:bookmarkEnd w:id="9"/>
      <w:bookmarkEnd w:id="10"/>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w:t>
      </w:r>
      <w:proofErr w:type="gramStart"/>
      <w:r>
        <w:t>диапазонах[</w:t>
      </w:r>
      <w:proofErr w:type="gramEnd"/>
      <w:r>
        <w:t xml:space="preserve">]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2"/>
        <w:numPr>
          <w:ilvl w:val="1"/>
          <w:numId w:val="24"/>
        </w:numPr>
        <w:ind w:left="0" w:firstLine="0"/>
      </w:pPr>
      <w:bookmarkStart w:id="11" w:name="_Toc125035524"/>
      <w:bookmarkStart w:id="12" w:name="_Toc167190204"/>
      <w:r>
        <w:t>Моделирование многоступенчатого сумматора конструкции Уилкинсона</w:t>
      </w:r>
      <w:bookmarkEnd w:id="11"/>
      <w:bookmarkEnd w:id="12"/>
    </w:p>
    <w:p w14:paraId="598E8B4C" w14:textId="08CB1143" w:rsidR="0054606D" w:rsidRPr="00B50D56" w:rsidRDefault="0054606D" w:rsidP="00843AA3">
      <w:pPr>
        <w:pStyle w:val="3"/>
        <w:numPr>
          <w:ilvl w:val="2"/>
          <w:numId w:val="24"/>
        </w:numPr>
        <w:ind w:left="0" w:firstLine="0"/>
      </w:pPr>
      <w:bookmarkStart w:id="13" w:name="_Toc167190205"/>
      <w:r w:rsidRPr="00B50D56">
        <w:t>Итерационный подход к расчету параметров многоступенчатого сумматора</w:t>
      </w:r>
      <w:bookmarkEnd w:id="13"/>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f4"/>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3D980808" w:rsidR="00B50D56" w:rsidRDefault="00B50D56" w:rsidP="00B50D56">
      <w:pPr>
        <w:pStyle w:val="af6"/>
      </w:pPr>
      <w:commentRangeStart w:id="14"/>
      <w:r>
        <w:t xml:space="preserve">Рисунок </w:t>
      </w:r>
      <w:commentRangeEnd w:id="14"/>
      <w:r>
        <w:rPr>
          <w:rStyle w:val="af7"/>
          <w:kern w:val="2"/>
          <w14:ligatures w14:val="standardContextual"/>
        </w:rPr>
        <w:commentReference w:id="14"/>
      </w:r>
      <w:r w:rsidR="000C4DF2">
        <w:fldChar w:fldCharType="begin"/>
      </w:r>
      <w:r w:rsidR="000C4DF2">
        <w:instrText xml:space="preserve"> SEQ </w:instrText>
      </w:r>
      <w:r w:rsidR="000C4DF2">
        <w:instrText xml:space="preserve">Рисунок \* ARABIC </w:instrText>
      </w:r>
      <w:r w:rsidR="000C4DF2">
        <w:fldChar w:fldCharType="separate"/>
      </w:r>
      <w:r w:rsidR="002D6ECE">
        <w:rPr>
          <w:noProof/>
        </w:rPr>
        <w:t>1</w:t>
      </w:r>
      <w:r w:rsidR="000C4DF2">
        <w:rPr>
          <w:noProof/>
        </w:rPr>
        <w:fldChar w:fldCharType="end"/>
      </w:r>
    </w:p>
    <w:p w14:paraId="53FBE1DF" w14:textId="77777777" w:rsidR="00B50D56" w:rsidRDefault="00B50D56" w:rsidP="00B50D56">
      <w:pPr>
        <w:pStyle w:val="af6"/>
      </w:pPr>
    </w:p>
    <w:p w14:paraId="01150467" w14:textId="77777777" w:rsidR="00B50D56" w:rsidRDefault="00B50D56" w:rsidP="00B50D56">
      <w:bookmarkStart w:id="15" w:name="_Hlk156032697"/>
      <w:r>
        <w:t>использования этой концепции гарантирует, что полоса пропускания представляется через формулу</w:t>
      </w:r>
    </w:p>
    <w:bookmarkEnd w:id="15"/>
    <w:p w14:paraId="1E569579"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6"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40B73C16"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1</w:t>
            </w:r>
            <w:r w:rsidR="000C4DF2">
              <w:rPr>
                <w:noProof/>
              </w:rPr>
              <w:fldChar w:fldCharType="end"/>
            </w:r>
            <w:r>
              <w:t>)</w:t>
            </w:r>
          </w:p>
        </w:tc>
      </w:tr>
      <w:bookmarkEnd w:id="16"/>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7" w:name="_Hlk156033264"/>
      <w:r>
        <w:rPr>
          <w:i/>
          <w:iCs/>
        </w:rPr>
        <w:t>2</w:t>
      </w:r>
      <w:r>
        <w:rPr>
          <w:i/>
          <w:iCs/>
          <w:lang w:val="en-US"/>
        </w:rPr>
        <w:t>f</w:t>
      </w:r>
      <w:r>
        <w:rPr>
          <w:i/>
          <w:iCs/>
          <w:vertAlign w:val="subscript"/>
          <w:lang w:val="en-US"/>
        </w:rPr>
        <w:t>ex</w:t>
      </w:r>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r>
        <w:rPr>
          <w:i/>
          <w:iCs/>
          <w:lang w:val="en-US"/>
        </w:rPr>
        <w:t>f</w:t>
      </w:r>
      <w:r>
        <w:rPr>
          <w:i/>
          <w:iCs/>
          <w:vertAlign w:val="subscript"/>
          <w:lang w:val="en-US"/>
        </w:rPr>
        <w:t>ex</w:t>
      </w:r>
      <w:r w:rsidRPr="00B50D56">
        <w:rPr>
          <w:i/>
          <w:iCs/>
        </w:rPr>
        <w:t xml:space="preserve"> </w:t>
      </w:r>
      <w:r>
        <w:t>для обеспечения запаса и нивелирования различных ошибок и погрешностей проектирования.</w:t>
      </w:r>
    </w:p>
    <w:bookmarkEnd w:id="17"/>
    <w:p w14:paraId="64B126AD" w14:textId="3A88FC38" w:rsidR="00B50D56" w:rsidRDefault="00B50D56" w:rsidP="00B50D56">
      <w:pPr>
        <w:pStyle w:val="af4"/>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658361A2" w:rsidR="00B50D56" w:rsidRDefault="00B50D56" w:rsidP="00B50D56">
      <w:pPr>
        <w:pStyle w:val="af6"/>
      </w:pPr>
      <w:r>
        <w:t xml:space="preserve">Рисунок </w:t>
      </w:r>
      <w:r w:rsidR="000C4DF2">
        <w:fldChar w:fldCharType="begin"/>
      </w:r>
      <w:r w:rsidR="000C4DF2">
        <w:instrText xml:space="preserve"> SEQ Рисунок \* ARABIC </w:instrText>
      </w:r>
      <w:r w:rsidR="000C4DF2">
        <w:fldChar w:fldCharType="separate"/>
      </w:r>
      <w:r w:rsidR="002D6ECE">
        <w:rPr>
          <w:noProof/>
        </w:rPr>
        <w:t>2</w:t>
      </w:r>
      <w:r w:rsidR="000C4DF2">
        <w:rPr>
          <w:noProof/>
        </w:rPr>
        <w:fldChar w:fldCharType="end"/>
      </w:r>
    </w:p>
    <w:p w14:paraId="6E9A5504" w14:textId="77777777" w:rsidR="00B50D56" w:rsidRDefault="00B50D56" w:rsidP="00B50D56">
      <w:bookmarkStart w:id="18"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a1"/>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9" w:name="_Hlk156033518"/>
      <w:bookmarkEnd w:id="18"/>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9"/>
    <w:p w14:paraId="0FC345A7" w14:textId="77777777" w:rsidR="00B50D56" w:rsidRDefault="00B50D56" w:rsidP="00B50D56"/>
    <w:p w14:paraId="5153BF74" w14:textId="350C44A0" w:rsidR="00B50D56" w:rsidRDefault="00B50D56" w:rsidP="00B50D56">
      <w:pPr>
        <w:pStyle w:val="af4"/>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66201D4A" w:rsidR="00B50D56" w:rsidRDefault="00B50D56" w:rsidP="00B50D56">
      <w:pPr>
        <w:pStyle w:val="af6"/>
      </w:pPr>
      <w:r>
        <w:t xml:space="preserve">Рисунок </w:t>
      </w:r>
      <w:r w:rsidR="000C4DF2">
        <w:fldChar w:fldCharType="begin"/>
      </w:r>
      <w:r w:rsidR="000C4DF2">
        <w:instrText xml:space="preserve"> SEQ Рисунок \* ARABIC </w:instrText>
      </w:r>
      <w:r w:rsidR="000C4DF2">
        <w:fldChar w:fldCharType="separate"/>
      </w:r>
      <w:r w:rsidR="002D6ECE">
        <w:rPr>
          <w:noProof/>
        </w:rPr>
        <w:t>3</w:t>
      </w:r>
      <w:r w:rsidR="000C4DF2">
        <w:rPr>
          <w:noProof/>
        </w:rPr>
        <w:fldChar w:fldCharType="end"/>
      </w:r>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20"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0C4DF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5E381F75"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2</w:t>
            </w:r>
            <w:r w:rsidR="000C4DF2">
              <w:rPr>
                <w:noProof/>
              </w:rPr>
              <w:fldChar w:fldCharType="end"/>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ab"/>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0C4DF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4CE837FA"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3</w:t>
            </w:r>
            <w:r w:rsidR="000C4DF2">
              <w:rPr>
                <w:noProof/>
              </w:rPr>
              <w:fldChar w:fldCharType="end"/>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466506DC"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4</w:t>
            </w:r>
            <w:r w:rsidR="000C4DF2">
              <w:rPr>
                <w:noProof/>
              </w:rPr>
              <w:fldChar w:fldCharType="end"/>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2745FBBD"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5</w:t>
            </w:r>
            <w:r w:rsidR="000C4DF2">
              <w:rPr>
                <w:noProof/>
              </w:rPr>
              <w:fldChar w:fldCharType="end"/>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 xml:space="preserve">𝜃 можно использовать </w:t>
      </w:r>
      <w:proofErr w:type="gramStart"/>
      <w:r>
        <w:rPr>
          <w:rFonts w:ascii="Cambria Math" w:hAnsi="Cambria Math" w:cs="Cambria Math"/>
          <w:szCs w:val="28"/>
          <w:shd w:val="clear" w:color="auto" w:fill="FFFFFF"/>
        </w:rPr>
        <w:t>формулу[</w:t>
      </w:r>
      <w:proofErr w:type="gramEnd"/>
      <w:r>
        <w:rPr>
          <w:rFonts w:ascii="Cambria Math" w:hAnsi="Cambria Math" w:cs="Cambria Math"/>
          <w:szCs w:val="28"/>
          <w:shd w:val="clear" w:color="auto" w:fill="FFFFFF"/>
        </w:rPr>
        <w:t>]:</w:t>
      </w:r>
    </w:p>
    <w:p w14:paraId="73D75EDB" w14:textId="77777777" w:rsidR="00B50D56" w:rsidRDefault="00B50D56" w:rsidP="00B50D56">
      <w:pPr>
        <w:rPr>
          <w:rFonts w:cstheme="minorBidi"/>
          <w:color w:val="auto"/>
        </w:rPr>
      </w:pPr>
    </w:p>
    <w:tbl>
      <w:tblPr>
        <w:tblStyle w:val="ab"/>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6A5767DD"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6</w:t>
            </w:r>
            <w:r w:rsidR="000C4DF2">
              <w:rPr>
                <w:noProof/>
              </w:rPr>
              <w:fldChar w:fldCharType="end"/>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20"/>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21"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21"/>
    <w:p w14:paraId="66CA82FC" w14:textId="2EF0AEF0" w:rsidR="00B50D56" w:rsidRDefault="00B50D56" w:rsidP="00B50D56">
      <w:pPr>
        <w:pStyle w:val="af4"/>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3E68D2CB" w:rsidR="00B50D56" w:rsidRDefault="00B50D56" w:rsidP="00B50D56">
      <w:pPr>
        <w:pStyle w:val="af6"/>
      </w:pPr>
      <w:r>
        <w:t xml:space="preserve">Рисунок </w:t>
      </w:r>
      <w:r w:rsidR="000C4DF2">
        <w:fldChar w:fldCharType="begin"/>
      </w:r>
      <w:r w:rsidR="000C4DF2">
        <w:instrText xml:space="preserve"> SEQ Рисунок \* ARABIC </w:instrText>
      </w:r>
      <w:r w:rsidR="000C4DF2">
        <w:fldChar w:fldCharType="separate"/>
      </w:r>
      <w:r w:rsidR="002D6ECE">
        <w:rPr>
          <w:noProof/>
        </w:rPr>
        <w:t>4</w:t>
      </w:r>
      <w:r w:rsidR="000C4DF2">
        <w:rPr>
          <w:noProof/>
        </w:rPr>
        <w:fldChar w:fldCharType="end"/>
      </w:r>
    </w:p>
    <w:p w14:paraId="355F1BC9" w14:textId="77777777" w:rsidR="00B50D56" w:rsidRDefault="00B50D56" w:rsidP="00B50D56"/>
    <w:p w14:paraId="1CB9ACD0" w14:textId="77777777" w:rsidR="00B50D56" w:rsidRDefault="00B50D56" w:rsidP="00B50D56">
      <w:bookmarkStart w:id="22"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23" w:name="_Hlk156034974"/>
    </w:p>
    <w:bookmarkEnd w:id="22"/>
    <w:p w14:paraId="778B0A5F"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6FD8956F"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7</w:t>
            </w:r>
            <w:r w:rsidR="000C4DF2">
              <w:rPr>
                <w:noProof/>
              </w:rPr>
              <w:fldChar w:fldCharType="end"/>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4" w:name="_Hlk156035043"/>
      <w:bookmarkEnd w:id="23"/>
    </w:p>
    <w:tbl>
      <w:tblPr>
        <w:tblStyle w:val="ab"/>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0E1915CC" w:rsidR="00B50D56" w:rsidRDefault="00B50D56">
            <w:pPr>
              <w:ind w:firstLine="0"/>
              <w:jc w:val="center"/>
            </w:pPr>
            <w:bookmarkStart w:id="25" w:name="_Ref138405543"/>
            <w:r>
              <w:t>(</w:t>
            </w:r>
            <w:r w:rsidR="000C4DF2">
              <w:fldChar w:fldCharType="begin"/>
            </w:r>
            <w:r w:rsidR="000C4DF2">
              <w:instrText xml:space="preserve"> SEQ Формула \* ARABIC </w:instrText>
            </w:r>
            <w:r w:rsidR="000C4DF2">
              <w:fldChar w:fldCharType="separate"/>
            </w:r>
            <w:r w:rsidR="002D6ECE">
              <w:rPr>
                <w:noProof/>
              </w:rPr>
              <w:t>8</w:t>
            </w:r>
            <w:r w:rsidR="000C4DF2">
              <w:rPr>
                <w:noProof/>
              </w:rPr>
              <w:fldChar w:fldCharType="end"/>
            </w:r>
            <w:r>
              <w:t>)</w:t>
            </w:r>
            <w:bookmarkEnd w:id="25"/>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6BFBCED0" w:rsidR="00B50D56" w:rsidRDefault="00B50D56">
            <w:pPr>
              <w:ind w:firstLine="0"/>
              <w:jc w:val="center"/>
            </w:pPr>
            <w:bookmarkStart w:id="26" w:name="_Ref138405545"/>
            <w:r>
              <w:t>(</w:t>
            </w:r>
            <w:r w:rsidR="000C4DF2">
              <w:fldChar w:fldCharType="begin"/>
            </w:r>
            <w:r w:rsidR="000C4DF2">
              <w:instrText xml:space="preserve"> SEQ Формула \* ARABIC </w:instrText>
            </w:r>
            <w:r w:rsidR="000C4DF2">
              <w:fldChar w:fldCharType="separate"/>
            </w:r>
            <w:r w:rsidR="002D6ECE">
              <w:rPr>
                <w:noProof/>
              </w:rPr>
              <w:t>9</w:t>
            </w:r>
            <w:r w:rsidR="000C4DF2">
              <w:rPr>
                <w:noProof/>
              </w:rPr>
              <w:fldChar w:fldCharType="end"/>
            </w:r>
            <w:r>
              <w:t>)</w:t>
            </w:r>
            <w:bookmarkEnd w:id="26"/>
          </w:p>
        </w:tc>
      </w:tr>
    </w:tbl>
    <w:p w14:paraId="6EF3AAEB" w14:textId="77777777" w:rsidR="00B50D56" w:rsidRDefault="00B50D56" w:rsidP="00B50D56">
      <w:pPr>
        <w:rPr>
          <w:rFonts w:cstheme="minorBidi"/>
          <w:kern w:val="2"/>
          <w14:ligatures w14:val="standardContextual"/>
        </w:rPr>
      </w:pPr>
    </w:p>
    <w:p w14:paraId="14F0E187" w14:textId="407A5184"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2D6ECE">
        <w:t>(</w:t>
      </w:r>
      <w:r w:rsidR="002D6ECE">
        <w:rPr>
          <w:noProof/>
        </w:rPr>
        <w:t>8</w:t>
      </w:r>
      <w:r w:rsidR="002D6ECE">
        <w:t>)</w:t>
      </w:r>
      <w:r>
        <w:fldChar w:fldCharType="end"/>
      </w:r>
      <w:r>
        <w:t xml:space="preserve"> и </w:t>
      </w:r>
      <w:r>
        <w:fldChar w:fldCharType="begin"/>
      </w:r>
      <w:r>
        <w:instrText xml:space="preserve"> REF _Ref138405545 \h </w:instrText>
      </w:r>
      <w:r>
        <w:fldChar w:fldCharType="separate"/>
      </w:r>
      <w:r w:rsidR="002D6ECE">
        <w:t>(</w:t>
      </w:r>
      <w:r w:rsidR="002D6ECE">
        <w:rPr>
          <w:noProof/>
        </w:rPr>
        <w:t>9</w:t>
      </w:r>
      <w:r w:rsidR="002D6ECE">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4"/>
    <w:p w14:paraId="7808AEAA"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7" w:name="_Hlk156035092"/>
          <w:p w14:paraId="00219990"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D3612E7" w:rsidR="00B50D56" w:rsidRDefault="00B50D56">
            <w:pPr>
              <w:ind w:firstLine="0"/>
              <w:jc w:val="center"/>
            </w:pPr>
            <w:bookmarkStart w:id="28" w:name="_Ref138406346"/>
            <w:r>
              <w:t>(</w:t>
            </w:r>
            <w:r w:rsidR="000C4DF2">
              <w:fldChar w:fldCharType="begin"/>
            </w:r>
            <w:r w:rsidR="000C4DF2">
              <w:instrText xml:space="preserve"> SEQ Формула \* ARABIC </w:instrText>
            </w:r>
            <w:r w:rsidR="000C4DF2">
              <w:fldChar w:fldCharType="separate"/>
            </w:r>
            <w:r w:rsidR="002D6ECE">
              <w:rPr>
                <w:noProof/>
              </w:rPr>
              <w:t>10</w:t>
            </w:r>
            <w:r w:rsidR="000C4DF2">
              <w:rPr>
                <w:noProof/>
              </w:rPr>
              <w:fldChar w:fldCharType="end"/>
            </w:r>
            <w:r>
              <w:t>)</w:t>
            </w:r>
            <w:bookmarkEnd w:id="28"/>
          </w:p>
        </w:tc>
      </w:tr>
    </w:tbl>
    <w:p w14:paraId="17AD4C60"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41012AF7" w:rsidR="00B50D56" w:rsidRDefault="00B50D56">
            <w:pPr>
              <w:ind w:firstLine="0"/>
              <w:jc w:val="center"/>
            </w:pPr>
            <w:bookmarkStart w:id="29" w:name="_Ref138406347"/>
            <w:r>
              <w:t>(</w:t>
            </w:r>
            <w:r w:rsidR="000C4DF2">
              <w:fldChar w:fldCharType="begin"/>
            </w:r>
            <w:r w:rsidR="000C4DF2">
              <w:instrText xml:space="preserve"> SEQ Формула \* ARABIC </w:instrText>
            </w:r>
            <w:r w:rsidR="000C4DF2">
              <w:fldChar w:fldCharType="separate"/>
            </w:r>
            <w:r w:rsidR="002D6ECE">
              <w:rPr>
                <w:noProof/>
              </w:rPr>
              <w:t>11</w:t>
            </w:r>
            <w:r w:rsidR="000C4DF2">
              <w:rPr>
                <w:noProof/>
              </w:rPr>
              <w:fldChar w:fldCharType="end"/>
            </w:r>
            <w:r>
              <w:t>)</w:t>
            </w:r>
            <w:bookmarkEnd w:id="29"/>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3F137BE" w:rsidR="00B50D56" w:rsidRDefault="00B50D56" w:rsidP="00B50D56">
      <w:r>
        <w:t xml:space="preserve">Решим уравнения </w:t>
      </w:r>
      <w:r>
        <w:fldChar w:fldCharType="begin"/>
      </w:r>
      <w:r>
        <w:instrText xml:space="preserve"> REF _Ref138406346 \h </w:instrText>
      </w:r>
      <w:r>
        <w:fldChar w:fldCharType="separate"/>
      </w:r>
      <w:r w:rsidR="002D6ECE">
        <w:t>(</w:t>
      </w:r>
      <w:r w:rsidR="002D6ECE">
        <w:rPr>
          <w:noProof/>
        </w:rPr>
        <w:t>10</w:t>
      </w:r>
      <w:r w:rsidR="002D6ECE">
        <w:t>)</w:t>
      </w:r>
      <w:r>
        <w:fldChar w:fldCharType="end"/>
      </w:r>
      <w:r>
        <w:t xml:space="preserve">, </w:t>
      </w:r>
      <w:r>
        <w:fldChar w:fldCharType="begin"/>
      </w:r>
      <w:r>
        <w:instrText xml:space="preserve"> REF _Ref138406347 \h </w:instrText>
      </w:r>
      <w:r>
        <w:fldChar w:fldCharType="separate"/>
      </w:r>
      <w:r w:rsidR="002D6ECE">
        <w:t>(</w:t>
      </w:r>
      <w:r w:rsidR="002D6ECE">
        <w:rPr>
          <w:noProof/>
        </w:rPr>
        <w:t>11</w:t>
      </w:r>
      <w:r w:rsidR="002D6ECE">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b"/>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30" w:name="_Hlk156035149"/>
          <w:bookmarkEnd w:id="27"/>
          <w:p w14:paraId="20AB7B04"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338AED07"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12</w:t>
            </w:r>
            <w:r w:rsidR="000C4DF2">
              <w:rPr>
                <w:noProof/>
              </w:rPr>
              <w:fldChar w:fldCharType="end"/>
            </w:r>
            <w:r>
              <w:t>)</w:t>
            </w:r>
          </w:p>
        </w:tc>
      </w:tr>
    </w:tbl>
    <w:p w14:paraId="05CEA5BA"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13413CA5"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13</w:t>
            </w:r>
            <w:r w:rsidR="000C4DF2">
              <w:rPr>
                <w:noProof/>
              </w:rPr>
              <w:fldChar w:fldCharType="end"/>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ab"/>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31" w:name="_Hlk156035203"/>
            <w:bookmarkEnd w:id="30"/>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0C4DF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3732D0BD" w:rsidR="00B50D56" w:rsidRDefault="00B50D56">
            <w:pPr>
              <w:ind w:firstLine="0"/>
              <w:jc w:val="center"/>
            </w:pPr>
            <w:r>
              <w:t>(</w:t>
            </w:r>
            <w:r w:rsidR="000C4DF2">
              <w:fldChar w:fldCharType="begin"/>
            </w:r>
            <w:r w:rsidR="000C4DF2">
              <w:instrText xml:space="preserve"> SEQ Формула \* ARABIC </w:instrText>
            </w:r>
            <w:r w:rsidR="000C4DF2">
              <w:fldChar w:fldCharType="separate"/>
            </w:r>
            <w:r w:rsidR="002D6ECE">
              <w:rPr>
                <w:noProof/>
              </w:rPr>
              <w:t>14</w:t>
            </w:r>
            <w:r w:rsidR="000C4DF2">
              <w:rPr>
                <w:noProof/>
              </w:rPr>
              <w:fldChar w:fldCharType="end"/>
            </w:r>
            <w:r>
              <w:t>)</w:t>
            </w:r>
          </w:p>
        </w:tc>
      </w:tr>
      <w:bookmarkEnd w:id="31"/>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32"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w:t>
      </w:r>
      <w:proofErr w:type="gramStart"/>
      <w:r>
        <w:t xml:space="preserve">&lt; </w:t>
      </w:r>
      <w:proofErr w:type="spellStart"/>
      <w:r>
        <w:rPr>
          <w:lang w:val="en-US"/>
        </w:rPr>
        <w:t>jS</w:t>
      </w:r>
      <w:proofErr w:type="spellEnd"/>
      <w:proofErr w:type="gram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2"/>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3"/>
        <w:numPr>
          <w:ilvl w:val="2"/>
          <w:numId w:val="24"/>
        </w:numPr>
        <w:rPr>
          <w:lang w:val="en-US"/>
        </w:rPr>
      </w:pPr>
      <w:bookmarkStart w:id="33" w:name="_Toc167190206"/>
      <w:r>
        <w:t>Электродинамическое моделирование многоступенчатого сумматора</w:t>
      </w:r>
      <w:bookmarkEnd w:id="33"/>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proofErr w:type="gramStart"/>
      <w:r>
        <w:rPr>
          <w:lang w:val="en-US"/>
        </w:rPr>
        <w:t>Technique</w:t>
      </w:r>
      <w:r>
        <w:t>[</w:t>
      </w:r>
      <w:proofErr w:type="gramEnd"/>
      <w:r>
        <w:t>2</w:t>
      </w:r>
      <w:r w:rsidR="00BA47A8">
        <w:t>5</w:t>
      </w:r>
      <w:r>
        <w:t xml:space="preserve">]. При этом ставились следующие цели: </w:t>
      </w:r>
    </w:p>
    <w:p w14:paraId="04E1E22F" w14:textId="77777777" w:rsidR="0054606D" w:rsidRDefault="0054606D" w:rsidP="0054606D">
      <w:pPr>
        <w:pStyle w:val="a"/>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не менее 5 </w:t>
      </w:r>
      <w:r>
        <w:rPr>
          <w:sz w:val="28"/>
          <w:szCs w:val="28"/>
        </w:rPr>
        <w:t>дБ</w:t>
      </w:r>
      <w:r>
        <w:rPr>
          <w:sz w:val="28"/>
          <w:szCs w:val="28"/>
          <w:lang w:val="en-US"/>
        </w:rPr>
        <w:t>;</w:t>
      </w:r>
    </w:p>
    <w:p w14:paraId="175D236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не менее 15 </w:t>
      </w:r>
      <w:r>
        <w:rPr>
          <w:sz w:val="28"/>
          <w:szCs w:val="28"/>
        </w:rPr>
        <w:t>дБ</w:t>
      </w:r>
      <w:r>
        <w:rPr>
          <w:sz w:val="28"/>
          <w:szCs w:val="28"/>
          <w:lang w:val="en-US"/>
        </w:rPr>
        <w:t>.</w:t>
      </w:r>
    </w:p>
    <w:p w14:paraId="6B23AA3D" w14:textId="77777777" w:rsidR="0054606D" w:rsidRDefault="0054606D" w:rsidP="0054606D">
      <w:pPr>
        <w:pStyle w:val="a"/>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proofErr w:type="gramStart"/>
      <w:r>
        <w:t>рис. ?</w:t>
      </w:r>
      <w:proofErr w:type="gramEnd"/>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9"/>
      </w:pPr>
      <w:proofErr w:type="gramStart"/>
      <w:r>
        <w:t>Рис. ?</w:t>
      </w:r>
      <w:proofErr w:type="gramEnd"/>
      <w:r>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a7"/>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9"/>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6"/>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9"/>
        <w:rPr>
          <w:lang w:eastAsia="ru-RU"/>
        </w:rPr>
      </w:pPr>
      <w:proofErr w:type="gramStart"/>
      <w:r>
        <w:rPr>
          <w:lang w:eastAsia="ru-RU"/>
        </w:rPr>
        <w:t>Рис. ?</w:t>
      </w:r>
      <w:proofErr w:type="gramEnd"/>
      <w:r>
        <w:rPr>
          <w:lang w:eastAsia="ru-RU"/>
        </w:rPr>
        <w:t xml:space="preserve">??.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w:t>
      </w:r>
      <w:proofErr w:type="gramStart"/>
      <w:r>
        <w:rPr>
          <w:lang w:eastAsia="ru-RU"/>
        </w:rPr>
        <w:t>рис. ?</w:t>
      </w:r>
      <w:proofErr w:type="gramEnd"/>
      <w:r>
        <w:rPr>
          <w:lang w:eastAsia="ru-RU"/>
        </w:rPr>
        <w:t xml:space="preserve">??.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proofErr w:type="gramStart"/>
      <w:r>
        <w:rPr>
          <w:highlight w:val="yellow"/>
        </w:rPr>
        <w:t>Рис. ???</w:t>
      </w:r>
      <w:proofErr w:type="gramEnd"/>
      <w:r>
        <w:rPr>
          <w:highlight w:val="yellow"/>
        </w:rPr>
        <w:t xml:space="preserve">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2"/>
        <w:numPr>
          <w:ilvl w:val="1"/>
          <w:numId w:val="24"/>
        </w:numPr>
        <w:ind w:left="0" w:firstLine="0"/>
        <w:rPr>
          <w:lang w:eastAsia="ru-RU"/>
        </w:rPr>
      </w:pPr>
      <w:bookmarkStart w:id="34" w:name="_Toc125035526"/>
      <w:bookmarkStart w:id="35" w:name="_Toc167190207"/>
      <w:r>
        <w:rPr>
          <w:lang w:eastAsia="ru-RU"/>
        </w:rPr>
        <w:t>Пятипортовый сумматор конструкции Уилкинсона</w:t>
      </w:r>
      <w:bookmarkEnd w:id="34"/>
      <w:bookmarkEnd w:id="35"/>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w:t>
      </w:r>
      <w:proofErr w:type="gramStart"/>
      <w:r>
        <w:rPr>
          <w:lang w:eastAsia="ru-RU"/>
        </w:rPr>
        <w:t>рис. ?</w:t>
      </w:r>
      <w:proofErr w:type="gramEnd"/>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9"/>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9"/>
        <w:rPr>
          <w:lang w:eastAsia="ru-RU"/>
        </w:rPr>
      </w:pPr>
      <w:proofErr w:type="gramStart"/>
      <w:r>
        <w:rPr>
          <w:lang w:eastAsia="ru-RU"/>
        </w:rPr>
        <w:t>Рис. ?</w:t>
      </w:r>
      <w:proofErr w:type="gramEnd"/>
      <w:r>
        <w:rPr>
          <w:lang w:eastAsia="ru-RU"/>
        </w:rPr>
        <w:t xml:space="preserve">??.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w:t>
      </w:r>
      <w:proofErr w:type="gramStart"/>
      <w:r>
        <w:t>рис. ?</w:t>
      </w:r>
      <w:proofErr w:type="gramEnd"/>
      <w:r>
        <w:t xml:space="preserve">??.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9"/>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9"/>
      </w:pPr>
      <w:proofErr w:type="gramStart"/>
      <w:r>
        <w:t>Рис. ?</w:t>
      </w:r>
      <w:proofErr w:type="gramEnd"/>
      <w:r>
        <w:t>??. Пятипортовый сумматор конструкции Уилкинсона.</w:t>
      </w:r>
    </w:p>
    <w:p w14:paraId="354A8C71" w14:textId="77777777" w:rsidR="007D6F7E" w:rsidRDefault="007D6F7E" w:rsidP="007D6F7E">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9"/>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9"/>
      </w:pPr>
      <w:proofErr w:type="gramStart"/>
      <w:r>
        <w:t>Рис. ?</w:t>
      </w:r>
      <w:proofErr w:type="gramEnd"/>
      <w:r>
        <w:t>??.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843AA3">
      <w:pPr>
        <w:pStyle w:val="2"/>
        <w:numPr>
          <w:ilvl w:val="0"/>
          <w:numId w:val="24"/>
        </w:numPr>
        <w:tabs>
          <w:tab w:val="left" w:pos="426"/>
        </w:tabs>
        <w:ind w:left="0" w:firstLine="0"/>
      </w:pPr>
      <w:bookmarkStart w:id="36" w:name="_Toc167190208"/>
      <w:r>
        <w:lastRenderedPageBreak/>
        <w:t>Генераторы СКИ на основе ДНЗ</w:t>
      </w:r>
      <w:bookmarkEnd w:id="36"/>
    </w:p>
    <w:p w14:paraId="2B60BB9B" w14:textId="3A7FEC3B" w:rsidR="00DD4C3B" w:rsidRDefault="00DD4C3B" w:rsidP="00DD4C3B">
      <w:pPr>
        <w:pStyle w:val="2"/>
        <w:numPr>
          <w:ilvl w:val="0"/>
          <w:numId w:val="0"/>
        </w:numPr>
        <w:ind w:left="360"/>
      </w:pPr>
      <w:bookmarkStart w:id="37" w:name="_Toc167190209"/>
      <w:r>
        <w:t>3.1. Генератор СКИ импульсного типа с одним запускающим импульсом и последовательно соединенными ДНЗ</w:t>
      </w:r>
      <w:bookmarkEnd w:id="37"/>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3"/>
        <w:numPr>
          <w:ilvl w:val="2"/>
          <w:numId w:val="14"/>
        </w:numPr>
      </w:pPr>
      <w:bookmarkStart w:id="38" w:name="_Toc125035519"/>
      <w:bookmarkStart w:id="39" w:name="_Toc167190210"/>
      <w:r>
        <w:t>Физика работы генераторов в импульсном режиме</w:t>
      </w:r>
      <w:bookmarkEnd w:id="38"/>
      <w:bookmarkEnd w:id="39"/>
    </w:p>
    <w:p w14:paraId="09576E39" w14:textId="77777777" w:rsidR="00DD4C3B" w:rsidRDefault="00DD4C3B" w:rsidP="00DD4C3B">
      <w:r>
        <w:t>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77777777"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2F5FBC05" w14:textId="77777777" w:rsidR="00DD4C3B" w:rsidRDefault="00DD4C3B" w:rsidP="00DD4C3B">
      <w:r>
        <w:t xml:space="preserve">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w:t>
      </w:r>
      <w:proofErr w:type="gramStart"/>
      <w:r>
        <w:t>обратный ток</w:t>
      </w:r>
      <w:proofErr w:type="gramEnd"/>
      <w:r>
        <w:t xml:space="preserve">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w:t>
      </w:r>
      <w:r w:rsidRPr="003C62CC">
        <w:rPr>
          <w:highlight w:val="yellow"/>
        </w:rPr>
        <w:t>области [73, 31].</w:t>
      </w:r>
      <w:r>
        <w:t xml:space="preserve"> В результате этого накапливается так называемый «паразитный заряд» </w:t>
      </w:r>
      <w:r w:rsidRPr="003C62CC">
        <w:rPr>
          <w:highlight w:val="yellow"/>
        </w:rPr>
        <w:t>[45, 112, 113].</w:t>
      </w:r>
      <w:r>
        <w:t xml:space="preserve">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w:t>
      </w:r>
      <w:r w:rsidRPr="003C62CC">
        <w:rPr>
          <w:highlight w:val="yellow"/>
        </w:rPr>
        <w:t>2.3(б),</w:t>
      </w:r>
      <w:r>
        <w:t xml:space="preserve"> была построена модель генератора. Для моделирования ДНЗ в режиме переключения была использована SPICE-модель на основе результатов работы </w:t>
      </w:r>
      <w:r w:rsidRPr="003C62CC">
        <w:rPr>
          <w:highlight w:val="yellow"/>
        </w:rPr>
        <w:t>[31].</w:t>
      </w:r>
      <w:r>
        <w:t xml:space="preserve">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w:t>
      </w:r>
      <w:r w:rsidRPr="003C62CC">
        <w:rPr>
          <w:highlight w:val="yellow"/>
        </w:rPr>
        <w:t>[83]</w:t>
      </w:r>
      <w:r>
        <w:t xml:space="preserve">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 xml:space="preserve">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w:t>
      </w:r>
      <w:r w:rsidRPr="003C62CC">
        <w:rPr>
          <w:highlight w:val="yellow"/>
        </w:rPr>
        <w:t>[31].</w:t>
      </w:r>
      <w:r>
        <w:t xml:space="preserve">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a1"/>
        <w:numPr>
          <w:ilvl w:val="0"/>
          <w:numId w:val="13"/>
        </w:numPr>
      </w:pPr>
      <w:r>
        <w:t>длительность: 7 нс;</w:t>
      </w:r>
    </w:p>
    <w:p w14:paraId="07D504DD" w14:textId="77777777" w:rsidR="00DD4C3B" w:rsidRDefault="00DD4C3B" w:rsidP="00DD4C3B">
      <w:pPr>
        <w:pStyle w:val="a1"/>
        <w:numPr>
          <w:ilvl w:val="0"/>
          <w:numId w:val="13"/>
        </w:numPr>
      </w:pPr>
      <w:r>
        <w:t>амплитуда: 6 В;</w:t>
      </w:r>
    </w:p>
    <w:p w14:paraId="12283C79" w14:textId="77777777" w:rsidR="00DD4C3B" w:rsidRDefault="00DD4C3B" w:rsidP="00DD4C3B">
      <w:pPr>
        <w:pStyle w:val="a1"/>
        <w:numPr>
          <w:ilvl w:val="0"/>
          <w:numId w:val="13"/>
        </w:numPr>
      </w:pPr>
      <w:r>
        <w:t>длительность фронтов: 3 нс;</w:t>
      </w:r>
    </w:p>
    <w:p w14:paraId="2CA4AB8D" w14:textId="77777777" w:rsidR="00DD4C3B" w:rsidRDefault="00DD4C3B" w:rsidP="00DD4C3B">
      <w:pPr>
        <w:pStyle w:val="a1"/>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9"/>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511550"/>
                    </a:xfrm>
                    <a:prstGeom prst="rect">
                      <a:avLst/>
                    </a:prstGeom>
                  </pic:spPr>
                </pic:pic>
              </a:graphicData>
            </a:graphic>
          </wp:inline>
        </w:drawing>
      </w:r>
    </w:p>
    <w:p w14:paraId="2EB23523" w14:textId="532D13E6" w:rsidR="00DD4C3B" w:rsidRDefault="00DD4C3B" w:rsidP="00DD4C3B">
      <w:pPr>
        <w:pStyle w:val="a9"/>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2D6ECE">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9"/>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9"/>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B63494C"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xml:space="preserve">]. Разводка генератора была выполнена в пакете автоматизированного проектирования и представлена на </w:t>
      </w:r>
      <w:proofErr w:type="gramStart"/>
      <w:r>
        <w:t>рис. ?</w:t>
      </w:r>
      <w:proofErr w:type="gramEnd"/>
      <w:r>
        <w:t xml:space="preserve">??. </w:t>
      </w:r>
    </w:p>
    <w:p w14:paraId="5061CE31" w14:textId="77777777" w:rsidR="00DD4C3B" w:rsidRDefault="00DD4C3B" w:rsidP="00DD4C3B">
      <w:pPr>
        <w:pStyle w:val="a9"/>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9"/>
      </w:pPr>
      <w:proofErr w:type="gramStart"/>
      <w:r w:rsidRPr="003C62CC">
        <w:rPr>
          <w:highlight w:val="yellow"/>
        </w:rPr>
        <w:t>Рис. ?</w:t>
      </w:r>
      <w:proofErr w:type="gramEnd"/>
      <w:r w:rsidRPr="003C62CC">
        <w:rPr>
          <w:highlight w:val="yellow"/>
        </w:rPr>
        <w:t>??. Разводка генератора СКИ на ДНЗ.</w:t>
      </w:r>
    </w:p>
    <w:p w14:paraId="76F7D559" w14:textId="77777777" w:rsidR="00DD4C3B" w:rsidRDefault="00DD4C3B" w:rsidP="00DD4C3B">
      <w:pPr>
        <w:pStyle w:val="a9"/>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6"/>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9"/>
      </w:pPr>
      <w:proofErr w:type="gramStart"/>
      <w:r w:rsidRPr="003C62CC">
        <w:rPr>
          <w:highlight w:val="yellow"/>
        </w:rPr>
        <w:t>Рис. ?</w:t>
      </w:r>
      <w:proofErr w:type="gramEnd"/>
      <w:r w:rsidRPr="003C62CC">
        <w:rPr>
          <w:highlight w:val="yellow"/>
        </w:rPr>
        <w:t>??. Изображение платы генератора СКИ на основе ДНЗ.</w:t>
      </w:r>
    </w:p>
    <w:p w14:paraId="2642AC0E" w14:textId="5B436063" w:rsidR="00DD4C3B" w:rsidRDefault="00DD4C3B" w:rsidP="00DD4C3B">
      <w:pPr>
        <w:pStyle w:val="3"/>
        <w:numPr>
          <w:ilvl w:val="2"/>
          <w:numId w:val="14"/>
        </w:numPr>
      </w:pPr>
      <w:bookmarkStart w:id="40" w:name="_Toc125035520"/>
      <w:bookmarkStart w:id="41" w:name="_Toc167190211"/>
      <w:r>
        <w:lastRenderedPageBreak/>
        <w:t>Экспериментальные результаты</w:t>
      </w:r>
      <w:bookmarkEnd w:id="40"/>
      <w:bookmarkEnd w:id="41"/>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 xml:space="preserve">Осциллограммы импульсов, полученных в ходе эксперимента, показаны на </w:t>
      </w:r>
      <w:proofErr w:type="gramStart"/>
      <w:r>
        <w:rPr>
          <w:lang w:eastAsia="ru-RU"/>
        </w:rPr>
        <w:t>рис. ?</w:t>
      </w:r>
      <w:proofErr w:type="gramEnd"/>
      <w:r>
        <w:rPr>
          <w:lang w:eastAsia="ru-RU"/>
        </w:rPr>
        <w:t>??.</w:t>
      </w:r>
    </w:p>
    <w:p w14:paraId="7E157796" w14:textId="77777777" w:rsidR="00DD4C3B" w:rsidRDefault="00DD4C3B" w:rsidP="00DD4C3B">
      <w:pPr>
        <w:pStyle w:val="a9"/>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7"/>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9"/>
      </w:pPr>
      <w:proofErr w:type="gramStart"/>
      <w:r>
        <w:t>Рис. ?</w:t>
      </w:r>
      <w:proofErr w:type="gramEnd"/>
      <w:r>
        <w:t>??.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2"/>
        <w:numPr>
          <w:ilvl w:val="0"/>
          <w:numId w:val="0"/>
        </w:numPr>
        <w:ind w:left="792"/>
      </w:pPr>
      <w:bookmarkStart w:id="42" w:name="_Toc167190212"/>
      <w:r>
        <w:t>3.2. Генератор СКИ импульсного типа с двумя запускающими импульсами</w:t>
      </w:r>
      <w:bookmarkEnd w:id="42"/>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3"/>
        <w:numPr>
          <w:ilvl w:val="0"/>
          <w:numId w:val="0"/>
        </w:numPr>
        <w:ind w:left="720"/>
      </w:pPr>
      <w:bookmarkStart w:id="43" w:name="_Toc167190213"/>
      <w:r>
        <w:t>3.2.1. Модель генератора СКИ с двумя запускающими импульсами</w:t>
      </w:r>
      <w:bookmarkEnd w:id="43"/>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8"/>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fb"/>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af9"/>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9"/>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fb"/>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fb"/>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0BBDE12" w14:textId="77777777" w:rsidR="00B6748F" w:rsidRPr="007F6CFA" w:rsidRDefault="00B6748F" w:rsidP="00B6748F">
      <w:pPr>
        <w:pStyle w:val="afb"/>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3"/>
        <w:numPr>
          <w:ilvl w:val="2"/>
          <w:numId w:val="14"/>
        </w:numPr>
      </w:pPr>
      <w:bookmarkStart w:id="44" w:name="_Toc167190214"/>
      <w:r>
        <w:t>Экспериментальное исследование генератора СКИ с двумя запускаюшими импульсами</w:t>
      </w:r>
      <w:bookmarkEnd w:id="44"/>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w:t>
      </w:r>
      <w:proofErr w:type="spellStart"/>
      <w:r w:rsidRPr="007F6CFA">
        <w:rPr>
          <w:szCs w:val="28"/>
        </w:rPr>
        <w:t>бескорпусные</w:t>
      </w:r>
      <w:proofErr w:type="spellEnd"/>
      <w:r w:rsidRPr="007F6CFA">
        <w:rPr>
          <w:szCs w:val="28"/>
        </w:rPr>
        <w:t xml:space="preserve">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lastRenderedPageBreak/>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afc"/>
        <w:jc w:val="center"/>
        <w:rPr>
          <w:sz w:val="28"/>
          <w:szCs w:val="28"/>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5" w:name="_Hlk159050825"/>
      <w:r w:rsidRPr="007F6CFA">
        <w:rPr>
          <w:szCs w:val="28"/>
        </w:rPr>
        <w:t xml:space="preserve">стробоскопического осциллографа Agilent DCA-X 86100D </w:t>
      </w:r>
      <w:bookmarkEnd w:id="45"/>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6" w:name="_Hlk159050933"/>
      <w:bookmarkStart w:id="47" w:name="_Hlk159050614"/>
      <w:r w:rsidRPr="007F6CFA">
        <w:rPr>
          <w:szCs w:val="28"/>
        </w:rPr>
        <w:t xml:space="preserve">диапазон перестройки длительности составил 160-315 нс, а диапазон перестройки амплитуд 36-52,7 В. </w:t>
      </w:r>
      <w:bookmarkEnd w:id="46"/>
      <w:r w:rsidRPr="007F6CFA">
        <w:rPr>
          <w:szCs w:val="28"/>
        </w:rPr>
        <w:t>Таким образом возможный диапазон перестройки по длительности 97%, по амплитуде 46%.</w:t>
      </w:r>
    </w:p>
    <w:bookmarkEnd w:id="47"/>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8" w:name="_Hlk159050990"/>
      <w:r w:rsidRPr="007F6CFA">
        <w:rPr>
          <w:szCs w:val="28"/>
        </w:rPr>
        <w:t xml:space="preserve">колокольный импульс амплитудой 38 В и длительностью по полувысоте равной 200 пс. </w:t>
      </w:r>
      <w:bookmarkEnd w:id="48"/>
    </w:p>
    <w:p w14:paraId="1ED6FECD" w14:textId="699BDA23" w:rsidR="00B6748F" w:rsidRDefault="00B6748F" w:rsidP="00B6748F">
      <w:pPr>
        <w:rPr>
          <w:szCs w:val="28"/>
        </w:rPr>
      </w:pPr>
      <w:bookmarkStart w:id="49"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9"/>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9"/>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a1"/>
        <w:numPr>
          <w:ilvl w:val="0"/>
          <w:numId w:val="23"/>
        </w:numPr>
        <w:tabs>
          <w:tab w:val="left" w:pos="1134"/>
        </w:tabs>
      </w:pPr>
      <w:r>
        <w:t>фронты запускающих импульсов: 3 нс;</w:t>
      </w:r>
    </w:p>
    <w:p w14:paraId="40BF0B3E" w14:textId="77777777" w:rsidR="0047377B" w:rsidRDefault="0047377B" w:rsidP="0047377B">
      <w:pPr>
        <w:pStyle w:val="a1"/>
        <w:numPr>
          <w:ilvl w:val="0"/>
          <w:numId w:val="23"/>
        </w:numPr>
        <w:tabs>
          <w:tab w:val="left" w:pos="1134"/>
        </w:tabs>
      </w:pPr>
      <w:r>
        <w:t>амплитуды запускающих импульсов: 6 В;</w:t>
      </w:r>
    </w:p>
    <w:p w14:paraId="7C1F15F2" w14:textId="77777777" w:rsidR="0047377B" w:rsidRDefault="0047377B" w:rsidP="0047377B">
      <w:pPr>
        <w:pStyle w:val="a1"/>
        <w:numPr>
          <w:ilvl w:val="0"/>
          <w:numId w:val="23"/>
        </w:numPr>
        <w:tabs>
          <w:tab w:val="left" w:pos="1134"/>
        </w:tabs>
      </w:pPr>
      <w:r>
        <w:t>напряжения питания: 5 В и – 3 В.</w:t>
      </w:r>
    </w:p>
    <w:p w14:paraId="4F99EF9B" w14:textId="753747FF"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2D6ECE">
        <w:t xml:space="preserve">Таблица </w:t>
      </w:r>
      <w:r w:rsidR="002D6ECE">
        <w:rPr>
          <w:noProof/>
        </w:rPr>
        <w:t>1</w:t>
      </w:r>
      <w:r>
        <w:fldChar w:fldCharType="end"/>
      </w:r>
      <w:r>
        <w:t>.</w:t>
      </w:r>
    </w:p>
    <w:p w14:paraId="5F89EF8A" w14:textId="1B7ABD9D" w:rsidR="0047377B" w:rsidRDefault="0047377B" w:rsidP="0047377B">
      <w:pPr>
        <w:pStyle w:val="af0"/>
        <w:keepNext/>
        <w:jc w:val="right"/>
      </w:pPr>
      <w:bookmarkStart w:id="50" w:name="_Ref138078701"/>
      <w:r>
        <w:t xml:space="preserve">Таблица </w:t>
      </w:r>
      <w:fldSimple w:instr=" SEQ Таблица \* ARABIC ">
        <w:r w:rsidR="002D6ECE">
          <w:rPr>
            <w:noProof/>
          </w:rPr>
          <w:t>1</w:t>
        </w:r>
      </w:fldSimple>
      <w:bookmarkEnd w:id="50"/>
      <w:r>
        <w:t>. Экспериментальные данные</w:t>
      </w:r>
    </w:p>
    <w:tbl>
      <w:tblPr>
        <w:tblStyle w:val="ab"/>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9"/>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9"/>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9"/>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9"/>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9"/>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9"/>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9"/>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9"/>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9"/>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9"/>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9"/>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9"/>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9"/>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9"/>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9"/>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9"/>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9"/>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9"/>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9"/>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9"/>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9"/>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9"/>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9"/>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9"/>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9"/>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9"/>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9"/>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9"/>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9"/>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9"/>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9"/>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9"/>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9"/>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9"/>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9"/>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9"/>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9"/>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9"/>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9"/>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9"/>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9"/>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9"/>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9"/>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9"/>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9"/>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9"/>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9"/>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9"/>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9"/>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9"/>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9"/>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9"/>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9"/>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9"/>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9"/>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9"/>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9"/>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9"/>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9"/>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9"/>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9"/>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9"/>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9"/>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9"/>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9"/>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9"/>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9"/>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9"/>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9"/>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9"/>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9"/>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9"/>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9"/>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9"/>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9"/>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9"/>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9"/>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9"/>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9"/>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9"/>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9"/>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9"/>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9"/>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9"/>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9"/>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9"/>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9"/>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9"/>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9"/>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9"/>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9"/>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9"/>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9"/>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9"/>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9"/>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9"/>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9"/>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9"/>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9"/>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9"/>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9"/>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9"/>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9"/>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9"/>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9"/>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9"/>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9"/>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9"/>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9"/>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9"/>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9"/>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FC5BAE2" w14:textId="77777777" w:rsidR="0047377B" w:rsidRPr="00D27F7A" w:rsidRDefault="0047377B" w:rsidP="0047377B">
      <w:pPr>
        <w:pStyle w:val="af0"/>
      </w:pPr>
      <w:bookmarkStart w:id="51" w:name="_Toc138075204"/>
      <w:r w:rsidRPr="003C62CC">
        <w:rPr>
          <w:highlight w:val="yellow"/>
        </w:rPr>
        <w:t>Рис. 9. График зависимости амплитуды СКИ от длительности запускающего импульса</w:t>
      </w:r>
      <w:bookmarkEnd w:id="51"/>
    </w:p>
    <w:p w14:paraId="3F9F46F2" w14:textId="77777777" w:rsidR="0047377B" w:rsidRDefault="0047377B" w:rsidP="0047377B">
      <w:pPr>
        <w:pStyle w:val="a9"/>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C717965" w14:textId="77777777" w:rsidR="0047377B" w:rsidRDefault="0047377B" w:rsidP="0047377B">
      <w:pPr>
        <w:pStyle w:val="af0"/>
      </w:pPr>
      <w:bookmarkStart w:id="52" w:name="_Toc138075205"/>
      <w:r w:rsidRPr="003C62CC">
        <w:rPr>
          <w:highlight w:val="yellow"/>
        </w:rPr>
        <w:t>Рис. 10. График зависимости длительности СКИ от длительности запускающего импульса</w:t>
      </w:r>
      <w:bookmarkEnd w:id="52"/>
    </w:p>
    <w:p w14:paraId="1B0C4F34" w14:textId="77777777" w:rsidR="0047377B" w:rsidRPr="007F6CFA" w:rsidRDefault="0047377B" w:rsidP="00B6748F">
      <w:pPr>
        <w:rPr>
          <w:szCs w:val="28"/>
        </w:rPr>
      </w:pPr>
    </w:p>
    <w:bookmarkEnd w:id="49"/>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w:t>
      </w:r>
      <w:r w:rsidRPr="007F6CFA">
        <w:rPr>
          <w:szCs w:val="28"/>
        </w:rPr>
        <w:lastRenderedPageBreak/>
        <w:t>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2"/>
        <w:numPr>
          <w:ilvl w:val="0"/>
          <w:numId w:val="14"/>
        </w:numPr>
        <w:ind w:left="1069"/>
      </w:pPr>
      <w:bookmarkStart w:id="53" w:name="_Toc125035528"/>
      <w:bookmarkStart w:id="54" w:name="_Toc167190215"/>
      <w:r>
        <w:lastRenderedPageBreak/>
        <w:t>Программно-аппаратный комплекс по автоматизированному исследованию параметров сверхкоротких импульсов</w:t>
      </w:r>
      <w:bookmarkEnd w:id="53"/>
      <w:bookmarkEnd w:id="54"/>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5"/>
      <w:r>
        <w:t>При определенных значениях этих напряжений импульсы имеют лучшие амплитуды и длительности</w:t>
      </w:r>
      <w:commentRangeEnd w:id="55"/>
      <w:r>
        <w:commentReference w:id="55"/>
      </w:r>
      <w:r>
        <w:t xml:space="preserve">.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6"/>
      <w:r>
        <w:t xml:space="preserve">генераторе </w:t>
      </w:r>
      <w:commentRangeEnd w:id="56"/>
      <w:r>
        <w:commentReference w:id="56"/>
      </w:r>
      <w:r>
        <w:t xml:space="preserve">начинается при напряжении накачки порядка 5 В и напряжения рассасывания порядка -5 В. Максимальные допустимые для </w:t>
      </w:r>
      <w:commentRangeStart w:id="57"/>
      <w:r>
        <w:t>корректной работы диодов</w:t>
      </w:r>
      <w:commentRangeEnd w:id="57"/>
      <w:r>
        <w:commentReference w:id="57"/>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2"/>
        <w:numPr>
          <w:ilvl w:val="1"/>
          <w:numId w:val="26"/>
        </w:numPr>
      </w:pPr>
      <w:bookmarkStart w:id="58" w:name="_Toc125035529"/>
      <w:bookmarkStart w:id="59" w:name="_Toc167190216"/>
      <w:r>
        <w:t>Архитектура программно-аппаратного комплекса</w:t>
      </w:r>
      <w:bookmarkEnd w:id="58"/>
      <w:bookmarkEnd w:id="59"/>
    </w:p>
    <w:p w14:paraId="2743F27D" w14:textId="77777777" w:rsidR="003A4B21" w:rsidRDefault="003A4B21" w:rsidP="003A4B21">
      <w:r>
        <w:lastRenderedPageBreak/>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w:t>
      </w:r>
      <w:proofErr w:type="gramStart"/>
      <w:r>
        <w:t xml:space="preserve">рис. </w:t>
      </w:r>
      <w:r>
        <w:rPr>
          <w:highlight w:val="yellow"/>
        </w:rPr>
        <w:t>?</w:t>
      </w:r>
      <w:proofErr w:type="gramEnd"/>
      <w:r>
        <w:rPr>
          <w:highlight w:val="yellow"/>
        </w:rPr>
        <w:t>??.</w:t>
      </w:r>
    </w:p>
    <w:p w14:paraId="2FDC0101" w14:textId="77777777" w:rsidR="003A4B21" w:rsidRDefault="003A4B21" w:rsidP="003A4B21">
      <w:pPr>
        <w:pStyle w:val="a9"/>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9"/>
      </w:pPr>
      <w:proofErr w:type="gramStart"/>
      <w:r>
        <w:t xml:space="preserve">Рис. </w:t>
      </w:r>
      <w:r>
        <w:rPr>
          <w:highlight w:val="yellow"/>
        </w:rPr>
        <w:t>?</w:t>
      </w:r>
      <w:proofErr w:type="gramEnd"/>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a1"/>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a1"/>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a1"/>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a1"/>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a1"/>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a1"/>
        <w:numPr>
          <w:ilvl w:val="0"/>
          <w:numId w:val="16"/>
        </w:numPr>
      </w:pPr>
      <w:r>
        <w:t xml:space="preserve">ЭВМ с программой для управления комплексом. </w:t>
      </w:r>
    </w:p>
    <w:p w14:paraId="349675E2" w14:textId="77777777" w:rsidR="003A4B21" w:rsidRDefault="003A4B21" w:rsidP="003A4B21">
      <w:r>
        <w:t xml:space="preserve">Для одновременного управления несколькими установками была организована локальная сеть со </w:t>
      </w:r>
      <w:commentRangeStart w:id="60"/>
      <w:r>
        <w:t>звездообразной архитектурой</w:t>
      </w:r>
      <w:commentRangeEnd w:id="60"/>
      <w:r>
        <w:commentReference w:id="60"/>
      </w:r>
      <w:r>
        <w:t xml:space="preserve">. В центре сети </w:t>
      </w:r>
      <w:r>
        <w:lastRenderedPageBreak/>
        <w:t xml:space="preserve">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a1"/>
        <w:numPr>
          <w:ilvl w:val="0"/>
          <w:numId w:val="17"/>
        </w:numPr>
      </w:pPr>
      <w:proofErr w:type="spellStart"/>
      <w:r>
        <w:rPr>
          <w:lang w:val="en-US"/>
        </w:rPr>
        <w:t>PyVISA</w:t>
      </w:r>
      <w:proofErr w:type="spellEnd"/>
      <w:r>
        <w:t xml:space="preserve"> (</w:t>
      </w:r>
      <w:r>
        <w:rPr>
          <w:lang w:val="en-US"/>
        </w:rPr>
        <w:t>v</w:t>
      </w:r>
      <w:r>
        <w:t>.1.12.0)</w:t>
      </w:r>
      <w:ins w:id="61"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77777777" w:rsidR="003A4B21" w:rsidRDefault="003A4B21" w:rsidP="003A4B21">
      <w:pPr>
        <w:pStyle w:val="a1"/>
        <w:numPr>
          <w:ilvl w:val="0"/>
          <w:numId w:val="17"/>
        </w:numPr>
      </w:pPr>
      <w:r>
        <w:rPr>
          <w:lang w:val="en-US"/>
        </w:rPr>
        <w:t>N</w:t>
      </w:r>
      <w:r>
        <w:t>um</w:t>
      </w:r>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a1"/>
        <w:numPr>
          <w:ilvl w:val="0"/>
          <w:numId w:val="17"/>
        </w:numPr>
      </w:pPr>
      <w:r>
        <w:rPr>
          <w:lang w:val="en-US"/>
        </w:rPr>
        <w:t>Matplotlib</w:t>
      </w:r>
      <w:r>
        <w:t xml:space="preserve"> (</w:t>
      </w:r>
      <w:proofErr w:type="gramStart"/>
      <w:r>
        <w:rPr>
          <w:lang w:val="en-US"/>
        </w:rPr>
        <w:t>v</w:t>
      </w:r>
      <w:r>
        <w:t>3.6.3)[</w:t>
      </w:r>
      <w:proofErr w:type="gramEnd"/>
      <w:r>
        <w:t>25]: пакет для визуализации данных и построений графиков;</w:t>
      </w:r>
    </w:p>
    <w:p w14:paraId="67D21399" w14:textId="77777777" w:rsidR="003A4B21" w:rsidRDefault="003A4B21" w:rsidP="003A4B21">
      <w:r>
        <w:lastRenderedPageBreak/>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w:t>
      </w:r>
      <w:proofErr w:type="gramStart"/>
      <w:r>
        <w:t>рис. ?</w:t>
      </w:r>
      <w:proofErr w:type="gramEnd"/>
      <w:r>
        <w:t xml:space="preserve">??. </w:t>
      </w:r>
    </w:p>
    <w:p w14:paraId="0FFD12A4" w14:textId="77777777" w:rsidR="003A4B21" w:rsidRDefault="003A4B21" w:rsidP="003A4B21">
      <w:pPr>
        <w:pStyle w:val="a9"/>
      </w:pPr>
      <w:r>
        <w:rPr>
          <w:noProof/>
        </w:rPr>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9"/>
      </w:pPr>
      <w:proofErr w:type="gramStart"/>
      <w:r>
        <w:lastRenderedPageBreak/>
        <w:t>Рис. ?</w:t>
      </w:r>
      <w:proofErr w:type="gramEnd"/>
      <w:r>
        <w:t>??.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w:t>
      </w:r>
      <w:r>
        <w:lastRenderedPageBreak/>
        <w:t xml:space="preserve">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2"/>
        <w:numPr>
          <w:ilvl w:val="1"/>
          <w:numId w:val="14"/>
        </w:numPr>
        <w:ind w:left="0" w:firstLine="0"/>
      </w:pPr>
      <w:bookmarkStart w:id="63" w:name="_Toc125035530"/>
      <w:bookmarkStart w:id="64" w:name="_Toc167190217"/>
      <w:r>
        <w:lastRenderedPageBreak/>
        <w:t>Экспериментальные результаты применения программно-аппаратного комплекса</w:t>
      </w:r>
      <w:bookmarkEnd w:id="63"/>
      <w:bookmarkEnd w:id="64"/>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9"/>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proofErr w:type="gramStart"/>
      <w:r>
        <w:t xml:space="preserve">Рис. </w:t>
      </w:r>
      <w:r>
        <w:rPr>
          <w:highlight w:val="yellow"/>
        </w:rPr>
        <w:t>?</w:t>
      </w:r>
      <w:proofErr w:type="gramEnd"/>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9"/>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9"/>
      </w:pPr>
      <w:proofErr w:type="gramStart"/>
      <w:r>
        <w:t xml:space="preserve">Рис. </w:t>
      </w:r>
      <w:r>
        <w:rPr>
          <w:highlight w:val="yellow"/>
        </w:rPr>
        <w:t>?</w:t>
      </w:r>
      <w:proofErr w:type="gramEnd"/>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2"/>
        <w:numPr>
          <w:ilvl w:val="1"/>
          <w:numId w:val="14"/>
        </w:numPr>
      </w:pPr>
      <w:bookmarkStart w:id="65" w:name="_Toc138416963"/>
      <w:bookmarkStart w:id="66" w:name="_Toc167190218"/>
      <w:r>
        <w:t>Оценка импульсов</w:t>
      </w:r>
      <w:bookmarkEnd w:id="65"/>
      <w:r w:rsidR="00473DEA">
        <w:t xml:space="preserve"> методом </w:t>
      </w:r>
      <w:r w:rsidR="00473DEA">
        <w:rPr>
          <w:lang w:val="en-US"/>
        </w:rPr>
        <w:t>NMSE</w:t>
      </w:r>
      <w:bookmarkEnd w:id="66"/>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0C4DF2"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0C4DF2"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0C4DF2"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BB2F532" w:rsidR="008748CC" w:rsidRDefault="008748CC" w:rsidP="008748CC">
      <w:pPr>
        <w:rPr>
          <w:highlight w:val="yellow"/>
        </w:rPr>
      </w:pPr>
      <w:r w:rsidRPr="00603216">
        <w:t xml:space="preserve">Алгоритм </w:t>
      </w:r>
      <w:proofErr w:type="gramStart"/>
      <w:r w:rsidRPr="00603216">
        <w:t>был  реализован</w:t>
      </w:r>
      <w:proofErr w:type="gramEnd"/>
      <w:r w:rsidRPr="00603216">
        <w:t xml:space="preserve">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proofErr w:type="gramStart"/>
      <w:r>
        <w:rPr>
          <w:lang w:val="en-US"/>
        </w:rPr>
        <w:t>PyVISA</w:t>
      </w:r>
      <w:proofErr w:type="spellEnd"/>
      <w:r w:rsidRPr="00392599">
        <w:t>[</w:t>
      </w:r>
      <w:proofErr w:type="gramEnd"/>
      <w:r>
        <w:fldChar w:fldCharType="begin"/>
      </w:r>
      <w:r>
        <w:instrText xml:space="preserve"> REF _Ref138410436 \r \h </w:instrText>
      </w:r>
      <w:r>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fldChar w:fldCharType="end"/>
      </w:r>
      <w:r w:rsidRPr="00392599">
        <w:t>]</w:t>
      </w:r>
      <w:r w:rsidRPr="00FB1E77">
        <w:t>.</w:t>
      </w:r>
    </w:p>
    <w:p w14:paraId="6701D340" w14:textId="6FC9C154"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0C4DF2">
        <w:fldChar w:fldCharType="begin"/>
      </w:r>
      <w:r w:rsidR="000C4DF2">
        <w:instrText xml:space="preserve"> SEQ Рис. \* ARABIC </w:instrText>
      </w:r>
      <w:r w:rsidR="000C4DF2">
        <w:fldChar w:fldCharType="separate"/>
      </w:r>
      <w:r w:rsidR="002D6ECE">
        <w:rPr>
          <w:noProof/>
        </w:rPr>
        <w:t>1</w:t>
      </w:r>
      <w:r w:rsidR="000C4DF2">
        <w:rPr>
          <w:noProof/>
        </w:rPr>
        <w:fldChar w:fldCharType="end"/>
      </w:r>
      <w:r>
        <w:t>.</w:t>
      </w:r>
    </w:p>
    <w:p w14:paraId="4C121E28" w14:textId="77777777" w:rsidR="008748CC" w:rsidRDefault="008748CC" w:rsidP="008748CC">
      <w:pPr>
        <w:pStyle w:val="a9"/>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240B3284" w:rsidR="008748CC" w:rsidRDefault="008748CC" w:rsidP="008748CC">
      <w:pPr>
        <w:pStyle w:val="af0"/>
      </w:pPr>
      <w:bookmarkStart w:id="67" w:name="_Toc138075206"/>
      <w:r>
        <w:t xml:space="preserve">Рис. </w:t>
      </w:r>
      <w:r w:rsidR="000C4DF2">
        <w:fldChar w:fldCharType="begin"/>
      </w:r>
      <w:r w:rsidR="000C4DF2">
        <w:instrText xml:space="preserve"> SEQ Ри</w:instrText>
      </w:r>
      <w:r w:rsidR="000C4DF2">
        <w:instrText xml:space="preserve">с. \* ARABIC </w:instrText>
      </w:r>
      <w:r w:rsidR="000C4DF2">
        <w:fldChar w:fldCharType="separate"/>
      </w:r>
      <w:r w:rsidR="002D6ECE">
        <w:rPr>
          <w:noProof/>
        </w:rPr>
        <w:t>2</w:t>
      </w:r>
      <w:r w:rsidR="000C4DF2">
        <w:rPr>
          <w:noProof/>
        </w:rPr>
        <w:fldChar w:fldCharType="end"/>
      </w:r>
      <w:r>
        <w:t xml:space="preserve">. «Идеальный» и реальный импульсы, построенные с помощью </w:t>
      </w:r>
      <w:bookmarkEnd w:id="67"/>
      <w:r>
        <w:t>ПАИК</w:t>
      </w:r>
    </w:p>
    <w:p w14:paraId="3C42F314" w14:textId="77777777" w:rsidR="008748CC" w:rsidRPr="005D2661" w:rsidRDefault="008748CC" w:rsidP="008748CC">
      <w:pPr>
        <w:rPr>
          <w:color w:val="auto"/>
        </w:rPr>
      </w:pPr>
      <w:r w:rsidRPr="005D2661">
        <w:rPr>
          <w:color w:val="auto"/>
        </w:rPr>
        <w:t xml:space="preserve">Уровень отклонения от идеальных значений составил </w:t>
      </w:r>
      <w:proofErr w:type="gramStart"/>
      <w:r w:rsidRPr="005D2661">
        <w:rPr>
          <w:color w:val="auto"/>
        </w:rPr>
        <w:t>порядка .</w:t>
      </w:r>
      <w:proofErr w:type="gramEnd"/>
    </w:p>
    <w:p w14:paraId="6F740C9F"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9"/>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a1"/>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a1"/>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2"/>
        <w:numPr>
          <w:ilvl w:val="0"/>
          <w:numId w:val="25"/>
        </w:numPr>
      </w:pPr>
      <w:bookmarkStart w:id="68" w:name="_Toc167190219"/>
      <w:r>
        <w:lastRenderedPageBreak/>
        <w:t>Формирование импульсов в форме первой и второй производной от Гауссовой кривой</w:t>
      </w:r>
      <w:bookmarkEnd w:id="68"/>
    </w:p>
    <w:p w14:paraId="5CA1EA44" w14:textId="32E26BC7" w:rsidR="00682E14" w:rsidRDefault="009E448C" w:rsidP="002C5411">
      <w:pPr>
        <w:pStyle w:val="2"/>
        <w:numPr>
          <w:ilvl w:val="1"/>
          <w:numId w:val="25"/>
        </w:numPr>
        <w:rPr>
          <w:lang w:eastAsia="ru-RU"/>
        </w:rPr>
      </w:pPr>
      <w:bookmarkStart w:id="69" w:name="_Toc124863584"/>
      <w:bookmarkStart w:id="70" w:name="_Toc125035525"/>
      <w:bookmarkStart w:id="71" w:name="_Toc167190220"/>
      <w:proofErr w:type="gramStart"/>
      <w:r>
        <w:rPr>
          <w:lang w:eastAsia="ru-RU"/>
        </w:rPr>
        <w:t>.</w:t>
      </w:r>
      <w:r w:rsidR="00682E14">
        <w:rPr>
          <w:lang w:eastAsia="ru-RU"/>
        </w:rPr>
        <w:t>Экспериментальное</w:t>
      </w:r>
      <w:proofErr w:type="gramEnd"/>
      <w:r w:rsidR="00682E14">
        <w:rPr>
          <w:lang w:eastAsia="ru-RU"/>
        </w:rPr>
        <w:t xml:space="preserve"> формирование импульса в форме моноцикла Гаусса</w:t>
      </w:r>
      <w:bookmarkEnd w:id="69"/>
      <w:bookmarkEnd w:id="70"/>
      <w:bookmarkEnd w:id="71"/>
    </w:p>
    <w:p w14:paraId="4AA51C94" w14:textId="77777777" w:rsidR="00682E14" w:rsidRDefault="00682E14" w:rsidP="00682E14">
      <w:pPr>
        <w:rPr>
          <w:lang w:eastAsia="ru-RU"/>
        </w:rPr>
      </w:pPr>
      <w:r>
        <w:rPr>
          <w:lang w:eastAsia="ru-RU"/>
        </w:rPr>
        <w:t xml:space="preserve">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w:t>
      </w:r>
      <w:proofErr w:type="gramStart"/>
      <w:r>
        <w:rPr>
          <w:lang w:eastAsia="ru-RU"/>
        </w:rPr>
        <w:t>рис. ?</w:t>
      </w:r>
      <w:proofErr w:type="gramEnd"/>
      <w:r>
        <w:rPr>
          <w:lang w:eastAsia="ru-RU"/>
        </w:rPr>
        <w:t xml:space="preserve">??. Фотография части экспериментальной установки, состоящая из генераторов СКИ и сумматора приведена на </w:t>
      </w:r>
      <w:proofErr w:type="gramStart"/>
      <w:r>
        <w:rPr>
          <w:lang w:eastAsia="ru-RU"/>
        </w:rPr>
        <w:t>рис. ?</w:t>
      </w:r>
      <w:proofErr w:type="gramEnd"/>
      <w:r>
        <w:rPr>
          <w:lang w:eastAsia="ru-RU"/>
        </w:rPr>
        <w:t>??.</w:t>
      </w:r>
    </w:p>
    <w:p w14:paraId="3B46267E" w14:textId="77777777" w:rsidR="00682E14" w:rsidRDefault="00682E14" w:rsidP="00682E14">
      <w:pPr>
        <w:pStyle w:val="a9"/>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9"/>
        <w:rPr>
          <w:lang w:eastAsia="ru-RU"/>
        </w:rPr>
      </w:pPr>
      <w:proofErr w:type="gramStart"/>
      <w:r>
        <w:rPr>
          <w:lang w:eastAsia="ru-RU"/>
        </w:rPr>
        <w:t>Рис. ?</w:t>
      </w:r>
      <w:proofErr w:type="gramEnd"/>
      <w:r>
        <w:rPr>
          <w:lang w:eastAsia="ru-RU"/>
        </w:rPr>
        <w:t>??. Схема проведения эксперимента по формированию импульса в форме моноцикла Гаусса.</w:t>
      </w:r>
    </w:p>
    <w:p w14:paraId="598F1DB5" w14:textId="77777777" w:rsidR="00682E14" w:rsidRDefault="00682E14" w:rsidP="00682E14">
      <w:pPr>
        <w:pStyle w:val="a9"/>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9"/>
        <w:rPr>
          <w:lang w:eastAsia="ru-RU"/>
        </w:rPr>
      </w:pPr>
      <w:proofErr w:type="gramStart"/>
      <w:r>
        <w:rPr>
          <w:lang w:eastAsia="ru-RU"/>
        </w:rPr>
        <w:t>Рис. ?</w:t>
      </w:r>
      <w:proofErr w:type="gramEnd"/>
      <w:r>
        <w:rPr>
          <w:lang w:eastAsia="ru-RU"/>
        </w:rPr>
        <w:t>??.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w:t>
      </w:r>
      <w:proofErr w:type="gramStart"/>
      <w:r>
        <w:rPr>
          <w:lang w:eastAsia="ru-RU"/>
        </w:rPr>
        <w:t>рис. ?</w:t>
      </w:r>
      <w:proofErr w:type="gramEnd"/>
      <w:r>
        <w:rPr>
          <w:lang w:eastAsia="ru-RU"/>
        </w:rPr>
        <w:t xml:space="preserve">??.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9"/>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9"/>
        <w:rPr>
          <w:lang w:eastAsia="ru-RU"/>
        </w:rPr>
      </w:pPr>
      <w:proofErr w:type="gramStart"/>
      <w:r>
        <w:rPr>
          <w:lang w:eastAsia="ru-RU"/>
        </w:rPr>
        <w:t>Рис. ?</w:t>
      </w:r>
      <w:proofErr w:type="gramEnd"/>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9"/>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9"/>
        <w:rPr>
          <w:lang w:eastAsia="ru-RU"/>
        </w:rPr>
      </w:pPr>
      <w:proofErr w:type="gramStart"/>
      <w:r>
        <w:rPr>
          <w:lang w:eastAsia="ru-RU"/>
        </w:rPr>
        <w:t>Рис. ?</w:t>
      </w:r>
      <w:proofErr w:type="gramEnd"/>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w:t>
      </w:r>
      <w:proofErr w:type="gramStart"/>
      <w:r>
        <w:rPr>
          <w:lang w:eastAsia="ru-RU"/>
        </w:rPr>
        <w:t>рис. ?</w:t>
      </w:r>
      <w:proofErr w:type="gramEnd"/>
      <w:r>
        <w:rPr>
          <w:lang w:eastAsia="ru-RU"/>
        </w:rPr>
        <w:t xml:space="preserve">??. </w:t>
      </w:r>
    </w:p>
    <w:p w14:paraId="2D581D17" w14:textId="77777777" w:rsidR="00682E14" w:rsidRDefault="00682E14" w:rsidP="00682E14">
      <w:pPr>
        <w:pStyle w:val="a9"/>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9"/>
        <w:rPr>
          <w:lang w:eastAsia="ru-RU"/>
        </w:rPr>
      </w:pPr>
      <w:proofErr w:type="gramStart"/>
      <w:r>
        <w:rPr>
          <w:lang w:eastAsia="ru-RU"/>
        </w:rPr>
        <w:t>Рис. ?</w:t>
      </w:r>
      <w:proofErr w:type="gramEnd"/>
      <w:r>
        <w:rPr>
          <w:lang w:eastAsia="ru-RU"/>
        </w:rPr>
        <w:t>??.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2"/>
        <w:numPr>
          <w:ilvl w:val="1"/>
          <w:numId w:val="25"/>
        </w:numPr>
      </w:pPr>
      <w:bookmarkStart w:id="72" w:name="_Toc125035527"/>
      <w:bookmarkStart w:id="73"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72"/>
      <w:bookmarkEnd w:id="73"/>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w:t>
      </w:r>
      <w:proofErr w:type="gramStart"/>
      <w:r>
        <w:t>рис. ?</w:t>
      </w:r>
      <w:proofErr w:type="gramEnd"/>
      <w:r>
        <w:t xml:space="preserve">??. Часть экспериментальной установки, содержащая пятипортовый сумматор и генераторы СКИ приведена на </w:t>
      </w:r>
      <w:proofErr w:type="gramStart"/>
      <w:r>
        <w:t>рис. ?</w:t>
      </w:r>
      <w:proofErr w:type="gramEnd"/>
      <w:r>
        <w:t xml:space="preserve">??. </w:t>
      </w:r>
    </w:p>
    <w:p w14:paraId="0EE52F07" w14:textId="77777777" w:rsidR="00682E14" w:rsidRDefault="00682E14" w:rsidP="00682E14">
      <w:pPr>
        <w:pStyle w:val="a9"/>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9"/>
      </w:pPr>
      <w:proofErr w:type="gramStart"/>
      <w:r>
        <w:t>Рис. ?</w:t>
      </w:r>
      <w:proofErr w:type="gramEnd"/>
      <w:r>
        <w:t xml:space="preserve">??.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9"/>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9"/>
      </w:pPr>
      <w:proofErr w:type="gramStart"/>
      <w:r>
        <w:t>Рис. ?</w:t>
      </w:r>
      <w:proofErr w:type="gramEnd"/>
      <w:r>
        <w:t>??.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 xml:space="preserve">Импульсы различных форм, сформированные в результате эксперимента, показаны на </w:t>
      </w:r>
      <w:proofErr w:type="gramStart"/>
      <w:r>
        <w:rPr>
          <w:lang w:eastAsia="ru-RU"/>
        </w:rPr>
        <w:t>рис. ?</w:t>
      </w:r>
      <w:proofErr w:type="gramEnd"/>
      <w:r>
        <w:rPr>
          <w:lang w:eastAsia="ru-RU"/>
        </w:rPr>
        <w:t>??.</w:t>
      </w:r>
    </w:p>
    <w:p w14:paraId="0D48D90B" w14:textId="77777777" w:rsidR="00682E14" w:rsidRDefault="00682E14" w:rsidP="00682E14">
      <w:pPr>
        <w:pStyle w:val="a9"/>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9"/>
        <w:rPr>
          <w:lang w:eastAsia="ru-RU"/>
        </w:rPr>
      </w:pPr>
      <w:r>
        <w:rPr>
          <w:lang w:eastAsia="ru-RU"/>
        </w:rPr>
        <w:t>(а)</w:t>
      </w:r>
    </w:p>
    <w:p w14:paraId="2C745AD5" w14:textId="77777777" w:rsidR="00682E14" w:rsidRDefault="00682E14" w:rsidP="00682E14">
      <w:pPr>
        <w:pStyle w:val="a9"/>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9"/>
      </w:pPr>
      <w:r>
        <w:t>(б)</w:t>
      </w:r>
    </w:p>
    <w:p w14:paraId="0F390100" w14:textId="77777777" w:rsidR="00682E14" w:rsidRDefault="00682E14" w:rsidP="00682E14">
      <w:pPr>
        <w:pStyle w:val="a9"/>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9"/>
      </w:pPr>
      <w:r>
        <w:t>(в)</w:t>
      </w:r>
    </w:p>
    <w:p w14:paraId="18E41478" w14:textId="77777777" w:rsidR="00682E14" w:rsidRDefault="00682E14" w:rsidP="00682E14">
      <w:pPr>
        <w:pStyle w:val="a9"/>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9"/>
      </w:pPr>
      <w:r>
        <w:t>(г)</w:t>
      </w:r>
    </w:p>
    <w:p w14:paraId="60FD7D8F" w14:textId="77777777" w:rsidR="00682E14" w:rsidRDefault="00682E14" w:rsidP="00682E14">
      <w:pPr>
        <w:pStyle w:val="a9"/>
        <w:rPr>
          <w:lang w:eastAsia="ru-RU"/>
        </w:rPr>
      </w:pPr>
      <w:proofErr w:type="gramStart"/>
      <w:r>
        <w:rPr>
          <w:lang w:eastAsia="ru-RU"/>
        </w:rPr>
        <w:t>Рис. ?</w:t>
      </w:r>
      <w:proofErr w:type="gramEnd"/>
      <w:r>
        <w:rPr>
          <w:lang w:eastAsia="ru-RU"/>
        </w:rPr>
        <w:t>??.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a1"/>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a1"/>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a1"/>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w:t>
      </w:r>
      <w:proofErr w:type="gramStart"/>
      <w:r>
        <w:rPr>
          <w:lang w:eastAsia="ru-RU"/>
        </w:rPr>
        <w:t>рис. ?</w:t>
      </w:r>
      <w:proofErr w:type="gramEnd"/>
      <w:r>
        <w:rPr>
          <w:lang w:eastAsia="ru-RU"/>
        </w:rPr>
        <w:t xml:space="preserve">??. </w:t>
      </w:r>
    </w:p>
    <w:p w14:paraId="0028356C" w14:textId="77777777" w:rsidR="00682E14" w:rsidRDefault="00682E14" w:rsidP="00682E14">
      <w:pPr>
        <w:pStyle w:val="a9"/>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proofErr w:type="gramStart"/>
      <w:r>
        <w:rPr>
          <w:lang w:eastAsia="ru-RU"/>
        </w:rPr>
        <w:t>Рис ?</w:t>
      </w:r>
      <w:proofErr w:type="gramEnd"/>
      <w:r>
        <w:rPr>
          <w:lang w:eastAsia="ru-RU"/>
        </w:rPr>
        <w:t>??. Спектры СКИ до суммирования и спектр дуплета Гаусса.</w:t>
      </w:r>
    </w:p>
    <w:p w14:paraId="178ECED8" w14:textId="454CEB0F" w:rsidR="00682E14" w:rsidRDefault="009E448C" w:rsidP="002C5411">
      <w:pPr>
        <w:pStyle w:val="2"/>
        <w:numPr>
          <w:ilvl w:val="1"/>
          <w:numId w:val="25"/>
        </w:numPr>
      </w:pPr>
      <w:bookmarkStart w:id="74" w:name="_Toc167190222"/>
      <w:r>
        <w:t xml:space="preserve">. </w:t>
      </w:r>
      <w:r w:rsidR="00AF33E1">
        <w:t>Анализ полученных результатов и сравнение</w:t>
      </w:r>
      <w:bookmarkEnd w:id="74"/>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2"/>
        <w:numPr>
          <w:ilvl w:val="0"/>
          <w:numId w:val="0"/>
        </w:numPr>
        <w:ind w:left="360"/>
      </w:pPr>
      <w:bookmarkStart w:id="75" w:name="_Toc167190223"/>
      <w:r>
        <w:lastRenderedPageBreak/>
        <w:t>Заключение</w:t>
      </w:r>
      <w:bookmarkEnd w:id="75"/>
    </w:p>
    <w:p w14:paraId="29F51DFF" w14:textId="667DB4B3" w:rsidR="007F66A1" w:rsidRDefault="007F66A1" w:rsidP="002C5411">
      <w:pPr>
        <w:pStyle w:val="2"/>
        <w:numPr>
          <w:ilvl w:val="1"/>
          <w:numId w:val="25"/>
        </w:numPr>
      </w:pPr>
      <w:r>
        <w:br w:type="page"/>
      </w:r>
    </w:p>
    <w:p w14:paraId="2AEC289D" w14:textId="528F59EE" w:rsidR="007F66A1" w:rsidRDefault="007F66A1" w:rsidP="007F66A1">
      <w:pPr>
        <w:pStyle w:val="2"/>
        <w:numPr>
          <w:ilvl w:val="0"/>
          <w:numId w:val="0"/>
        </w:numPr>
      </w:pPr>
      <w:bookmarkStart w:id="76" w:name="_Toc167190224"/>
      <w:r>
        <w:lastRenderedPageBreak/>
        <w:t>Литература</w:t>
      </w:r>
      <w:bookmarkEnd w:id="76"/>
    </w:p>
    <w:p w14:paraId="7FA150E8" w14:textId="0BB49CB3" w:rsidR="007F66A1" w:rsidRDefault="007F66A1" w:rsidP="007F66A1">
      <w:pPr>
        <w:pStyle w:val="a1"/>
        <w:numPr>
          <w:ilvl w:val="0"/>
          <w:numId w:val="3"/>
        </w:numPr>
        <w:ind w:left="0" w:firstLine="709"/>
      </w:pPr>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p>
    <w:p w14:paraId="6AA9D262"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a1"/>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a1"/>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a1"/>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a1"/>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a1"/>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a1"/>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a1"/>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a1"/>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a1"/>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a1"/>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a1"/>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a1"/>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a1"/>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a1"/>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45064EA2" w14:textId="0E888AE0" w:rsidR="006C35CA" w:rsidRDefault="006C35CA" w:rsidP="006C35CA">
      <w:pPr>
        <w:pStyle w:val="a1"/>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a1"/>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a1"/>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a1"/>
        <w:numPr>
          <w:ilvl w:val="0"/>
          <w:numId w:val="3"/>
        </w:numPr>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12F01AF6" w14:textId="77777777" w:rsidR="00BA47A8" w:rsidRDefault="00BA47A8" w:rsidP="00BA47A8">
      <w:pPr>
        <w:pStyle w:val="a1"/>
        <w:numPr>
          <w:ilvl w:val="0"/>
          <w:numId w:val="3"/>
        </w:numPr>
        <w:ind w:left="0" w:firstLine="851"/>
        <w:rPr>
          <w:lang w:val="en-US"/>
        </w:rPr>
      </w:pPr>
      <w:r>
        <w:rPr>
          <w:lang w:val="en-US"/>
        </w:rPr>
        <w:t>Powell, Michael J. D. "On Search Directions for Minimization Algorithms", 1973. Mathematical Programming. 4: 193–201</w:t>
      </w:r>
      <w:r>
        <w:t>.</w:t>
      </w:r>
    </w:p>
    <w:p w14:paraId="7DD210FA" w14:textId="0CCB5312" w:rsidR="003C62CC" w:rsidRDefault="003C62CC" w:rsidP="003C62CC">
      <w:pPr>
        <w:pStyle w:val="a1"/>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a1"/>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Алексей Елфимов" w:date="2024-05-22T11:01:00Z" w:initials="АЕ">
    <w:p w14:paraId="5C1F2438" w14:textId="0D39D80D" w:rsidR="00B50B76" w:rsidRDefault="00B50B76">
      <w:pPr>
        <w:pStyle w:val="ad"/>
      </w:pPr>
      <w:r>
        <w:rPr>
          <w:rStyle w:val="af7"/>
        </w:rPr>
        <w:annotationRef/>
      </w:r>
      <w:r>
        <w:rPr>
          <w:rStyle w:val="af7"/>
        </w:rPr>
        <w:t>Размеров объектов наверное?</w:t>
      </w:r>
    </w:p>
  </w:comment>
  <w:comment w:id="2" w:author="Anastasia" w:date="2024-05-23T12:38:00Z" w:initials="A">
    <w:p w14:paraId="743A17AD" w14:textId="77777777" w:rsidR="00D16B0C" w:rsidRDefault="00D16B0C">
      <w:pPr>
        <w:pStyle w:val="ad"/>
      </w:pPr>
      <w:r>
        <w:rPr>
          <w:rStyle w:val="af7"/>
        </w:rPr>
        <w:annotationRef/>
      </w:r>
      <w:r>
        <w:t>Не только, там еще регистрация быстропротекающих процессов и иная дичь</w:t>
      </w:r>
    </w:p>
    <w:p w14:paraId="6F8B5469" w14:textId="4A13CA06" w:rsidR="00D16B0C" w:rsidRDefault="00D16B0C">
      <w:pPr>
        <w:pStyle w:val="ad"/>
      </w:pPr>
    </w:p>
  </w:comment>
  <w:comment w:id="14" w:author="Alexey Elfimov" w:date="2023-06-22T16:34:00Z" w:initials="AE">
    <w:p w14:paraId="4EBBB8CF" w14:textId="77777777" w:rsidR="00B50D56" w:rsidRDefault="00B50D56" w:rsidP="00B50D56">
      <w:pPr>
        <w:pStyle w:val="ad"/>
        <w:ind w:firstLine="0"/>
        <w:jc w:val="left"/>
      </w:pPr>
      <w:r>
        <w:rPr>
          <w:rStyle w:val="af7"/>
        </w:rPr>
        <w:annotationRef/>
      </w:r>
      <w:r>
        <w:t>Перерисовать и оставить только рисунок справа</w:t>
      </w:r>
    </w:p>
  </w:comment>
  <w:comment w:id="55"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6"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7"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0"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2"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 xml:space="preserve">с </w:t>
      </w:r>
      <w:proofErr w:type="gramStart"/>
      <w:r>
        <w:rPr>
          <w:rFonts w:ascii="Arial" w:eastAsia="Arial" w:hAnsi="Arial" w:cs="Arial"/>
          <w:sz w:val="22"/>
        </w:rPr>
        <w:t>натяжкой конечно</w:t>
      </w:r>
      <w:proofErr w:type="gramEnd"/>
      <w:r>
        <w:rPr>
          <w:rFonts w:ascii="Arial" w:eastAsia="Arial" w:hAnsi="Arial" w:cs="Arial"/>
          <w:sz w:val="22"/>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1F2438" w15:done="0"/>
  <w15:commentEx w15:paraId="6F8B5469" w15:paraIdParent="5C1F2438" w15:done="0"/>
  <w15:commentEx w15:paraId="4EBBB8CF" w15:done="0"/>
  <w15:commentEx w15:paraId="26696667"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4F00" w16cex:dateUtc="2024-05-22T08:01:00Z"/>
  <w16cex:commentExtensible w16cex:durableId="29F9B73E" w16cex:dateUtc="2024-05-23T09:38:00Z"/>
  <w16cex:commentExtensible w16cex:durableId="29F5CB25" w16cex:dateUtc="2024-05-20T10:14:00Z"/>
  <w16cex:commentExtensible w16cex:durableId="2F72BFD0" w16cex:dateUtc="2023-01-20T11:39: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1F2438" w16cid:durableId="29F84F00"/>
  <w16cid:commentId w16cid:paraId="6F8B5469" w16cid:durableId="29F9B73E"/>
  <w16cid:commentId w16cid:paraId="4EBBB8CF" w16cid:durableId="29F5CB25"/>
  <w16cid:commentId w16cid:paraId="26696667" w16cid:durableId="2F72BFD0"/>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pStyle w:val="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9"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2"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5"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20"/>
  </w:num>
  <w:num w:numId="3">
    <w:abstractNumId w:val="21"/>
  </w:num>
  <w:num w:numId="4">
    <w:abstractNumId w:val="11"/>
  </w:num>
  <w:num w:numId="5">
    <w:abstractNumId w:val="14"/>
  </w:num>
  <w:num w:numId="6">
    <w:abstractNumId w:val="1"/>
  </w:num>
  <w:num w:numId="7">
    <w:abstractNumId w:val="8"/>
  </w:num>
  <w:num w:numId="8">
    <w:abstractNumId w:val="25"/>
  </w:num>
  <w:num w:numId="9">
    <w:abstractNumId w:val="0"/>
  </w:num>
  <w:num w:numId="10">
    <w:abstractNumId w:val="0"/>
  </w:num>
  <w:num w:numId="11">
    <w:abstractNumId w:val="24"/>
  </w:num>
  <w:num w:numId="12">
    <w:abstractNumId w:val="22"/>
  </w:num>
  <w:num w:numId="13">
    <w:abstractNumId w:val="2"/>
  </w:num>
  <w:num w:numId="14">
    <w:abstractNumId w:val="7"/>
  </w:num>
  <w:num w:numId="15">
    <w:abstractNumId w:val="19"/>
  </w:num>
  <w:num w:numId="16">
    <w:abstractNumId w:val="10"/>
  </w:num>
  <w:num w:numId="17">
    <w:abstractNumId w:val="6"/>
  </w:num>
  <w:num w:numId="18">
    <w:abstractNumId w:val="4"/>
  </w:num>
  <w:num w:numId="19">
    <w:abstractNumId w:val="15"/>
  </w:num>
  <w:num w:numId="20">
    <w:abstractNumId w:val="23"/>
  </w:num>
  <w:num w:numId="21">
    <w:abstractNumId w:val="9"/>
  </w:num>
  <w:num w:numId="22">
    <w:abstractNumId w:val="18"/>
  </w:num>
  <w:num w:numId="23">
    <w:abstractNumId w:val="13"/>
  </w:num>
  <w:num w:numId="24">
    <w:abstractNumId w:val="16"/>
  </w:num>
  <w:num w:numId="25">
    <w:abstractNumId w:val="17"/>
  </w:num>
  <w:num w:numId="26">
    <w:abstractNumId w:val="5"/>
  </w:num>
  <w:num w:numId="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лексей Елфимов">
    <w15:presenceInfo w15:providerId="None" w15:userId="Алексей Елфимов"/>
  </w15:person>
  <w15:person w15:author="Anastasia">
    <w15:presenceInfo w15:providerId="None" w15:userId="Anastasia"/>
  </w15:person>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C4DF2"/>
    <w:rsid w:val="000D187E"/>
    <w:rsid w:val="00171977"/>
    <w:rsid w:val="00212644"/>
    <w:rsid w:val="002C5411"/>
    <w:rsid w:val="002D6ECE"/>
    <w:rsid w:val="002F3FBC"/>
    <w:rsid w:val="00316C6C"/>
    <w:rsid w:val="00365F8D"/>
    <w:rsid w:val="003A4B21"/>
    <w:rsid w:val="003B6459"/>
    <w:rsid w:val="003C62CC"/>
    <w:rsid w:val="003F36B1"/>
    <w:rsid w:val="00456FEF"/>
    <w:rsid w:val="0047377B"/>
    <w:rsid w:val="00473DDA"/>
    <w:rsid w:val="00473DEA"/>
    <w:rsid w:val="00486468"/>
    <w:rsid w:val="00493A33"/>
    <w:rsid w:val="004B7E2B"/>
    <w:rsid w:val="00510585"/>
    <w:rsid w:val="0054606D"/>
    <w:rsid w:val="00576DA5"/>
    <w:rsid w:val="00682E14"/>
    <w:rsid w:val="00692986"/>
    <w:rsid w:val="00694D7D"/>
    <w:rsid w:val="006C35CA"/>
    <w:rsid w:val="00763149"/>
    <w:rsid w:val="007A0449"/>
    <w:rsid w:val="007D6F7E"/>
    <w:rsid w:val="007F66A1"/>
    <w:rsid w:val="007F6CFA"/>
    <w:rsid w:val="00813AC7"/>
    <w:rsid w:val="00816B13"/>
    <w:rsid w:val="00830945"/>
    <w:rsid w:val="00843AA3"/>
    <w:rsid w:val="008748CC"/>
    <w:rsid w:val="008C1A3C"/>
    <w:rsid w:val="008D293C"/>
    <w:rsid w:val="008D3BAB"/>
    <w:rsid w:val="009672C9"/>
    <w:rsid w:val="009E448C"/>
    <w:rsid w:val="009F7D30"/>
    <w:rsid w:val="00AF33E1"/>
    <w:rsid w:val="00B1650D"/>
    <w:rsid w:val="00B50B76"/>
    <w:rsid w:val="00B50D56"/>
    <w:rsid w:val="00B6748F"/>
    <w:rsid w:val="00B7392B"/>
    <w:rsid w:val="00B94822"/>
    <w:rsid w:val="00B971A4"/>
    <w:rsid w:val="00BA47A8"/>
    <w:rsid w:val="00BB7BA7"/>
    <w:rsid w:val="00BF0F0E"/>
    <w:rsid w:val="00C25C80"/>
    <w:rsid w:val="00C3630F"/>
    <w:rsid w:val="00C5084B"/>
    <w:rsid w:val="00C83C31"/>
    <w:rsid w:val="00CB6D88"/>
    <w:rsid w:val="00CD1459"/>
    <w:rsid w:val="00CF2130"/>
    <w:rsid w:val="00D14412"/>
    <w:rsid w:val="00D16B0C"/>
    <w:rsid w:val="00D244DB"/>
    <w:rsid w:val="00D426D6"/>
    <w:rsid w:val="00D748C5"/>
    <w:rsid w:val="00DD4C3B"/>
    <w:rsid w:val="00E00B8E"/>
    <w:rsid w:val="00E13600"/>
    <w:rsid w:val="00E61558"/>
    <w:rsid w:val="00EA42F2"/>
    <w:rsid w:val="00EB1637"/>
    <w:rsid w:val="00F01905"/>
    <w:rsid w:val="00F34001"/>
    <w:rsid w:val="00F43BFB"/>
    <w:rsid w:val="00FA7ADB"/>
    <w:rsid w:val="00FE00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86468"/>
    <w:pPr>
      <w:spacing w:after="0" w:line="360" w:lineRule="auto"/>
      <w:ind w:firstLine="709"/>
      <w:jc w:val="both"/>
    </w:pPr>
    <w:rPr>
      <w:rFonts w:ascii="Times New Roman" w:hAnsi="Times New Roman" w:cs="Times New Roman"/>
      <w:color w:val="222222"/>
      <w:sz w:val="28"/>
    </w:rPr>
  </w:style>
  <w:style w:type="paragraph" w:styleId="1">
    <w:name w:val="heading 1"/>
    <w:basedOn w:val="a0"/>
    <w:next w:val="a0"/>
    <w:link w:val="10"/>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0"/>
    <w:link w:val="20"/>
    <w:uiPriority w:val="9"/>
    <w:unhideWhenUsed/>
    <w:qFormat/>
    <w:rsid w:val="007F66A1"/>
    <w:pPr>
      <w:numPr>
        <w:ilvl w:val="1"/>
        <w:numId w:val="1"/>
      </w:numPr>
      <w:spacing w:after="240"/>
      <w:jc w:val="center"/>
      <w:outlineLvl w:val="1"/>
    </w:pPr>
    <w:rPr>
      <w:b/>
      <w:bCs/>
    </w:rPr>
  </w:style>
  <w:style w:type="paragraph" w:styleId="3">
    <w:name w:val="heading 3"/>
    <w:basedOn w:val="a0"/>
    <w:next w:val="a0"/>
    <w:link w:val="30"/>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2Char">
    <w:name w:val="Heading 2 Char"/>
    <w:basedOn w:val="a2"/>
    <w:uiPriority w:val="9"/>
    <w:semiHidden/>
    <w:rsid w:val="007F66A1"/>
    <w:rPr>
      <w:rFonts w:asciiTheme="majorHAnsi" w:eastAsiaTheme="majorEastAsia" w:hAnsiTheme="majorHAnsi" w:cstheme="majorBidi"/>
      <w:color w:val="2F5496" w:themeColor="accent1" w:themeShade="BF"/>
      <w:sz w:val="26"/>
      <w:szCs w:val="26"/>
    </w:rPr>
  </w:style>
  <w:style w:type="paragraph" w:styleId="a1">
    <w:name w:val="List Paragraph"/>
    <w:aliases w:val="Литература"/>
    <w:basedOn w:val="a0"/>
    <w:uiPriority w:val="34"/>
    <w:qFormat/>
    <w:rsid w:val="007F66A1"/>
    <w:pPr>
      <w:ind w:left="720"/>
      <w:contextualSpacing/>
    </w:pPr>
  </w:style>
  <w:style w:type="character" w:customStyle="1" w:styleId="20">
    <w:name w:val="Заголовок 2 Знак"/>
    <w:basedOn w:val="a2"/>
    <w:link w:val="2"/>
    <w:uiPriority w:val="9"/>
    <w:rsid w:val="007F66A1"/>
    <w:rPr>
      <w:rFonts w:ascii="Times New Roman" w:hAnsi="Times New Roman" w:cs="Times New Roman"/>
      <w:b/>
      <w:bCs/>
      <w:color w:val="222222"/>
      <w:sz w:val="28"/>
    </w:rPr>
  </w:style>
  <w:style w:type="character" w:styleId="a5">
    <w:name w:val="Hyperlink"/>
    <w:uiPriority w:val="99"/>
    <w:unhideWhenUsed/>
    <w:rsid w:val="007F66A1"/>
    <w:rPr>
      <w:color w:val="0563C1" w:themeColor="hyperlink"/>
      <w:u w:val="single"/>
    </w:rPr>
  </w:style>
  <w:style w:type="paragraph" w:styleId="21">
    <w:name w:val="toc 2"/>
    <w:basedOn w:val="a0"/>
    <w:next w:val="a0"/>
    <w:uiPriority w:val="39"/>
    <w:unhideWhenUsed/>
    <w:rsid w:val="007F66A1"/>
    <w:pPr>
      <w:spacing w:after="57"/>
      <w:ind w:left="283" w:firstLine="0"/>
    </w:pPr>
  </w:style>
  <w:style w:type="character" w:customStyle="1" w:styleId="10">
    <w:name w:val="Заголовок 1 Знак"/>
    <w:basedOn w:val="a2"/>
    <w:link w:val="1"/>
    <w:uiPriority w:val="9"/>
    <w:rsid w:val="007F66A1"/>
    <w:rPr>
      <w:rFonts w:asciiTheme="majorHAnsi" w:eastAsiaTheme="majorEastAsia" w:hAnsiTheme="majorHAnsi" w:cstheme="majorBidi"/>
      <w:color w:val="2F5496" w:themeColor="accent1" w:themeShade="BF"/>
      <w:sz w:val="32"/>
      <w:szCs w:val="32"/>
    </w:rPr>
  </w:style>
  <w:style w:type="paragraph" w:styleId="a6">
    <w:name w:val="TOC Heading"/>
    <w:uiPriority w:val="39"/>
    <w:unhideWhenUsed/>
    <w:qFormat/>
    <w:rsid w:val="007F66A1"/>
    <w:rPr>
      <w:rFonts w:ascii="Times New Roman" w:hAnsi="Times New Roman" w:cs="Times New Roman"/>
      <w:color w:val="222222"/>
    </w:rPr>
  </w:style>
  <w:style w:type="paragraph" w:styleId="a7">
    <w:name w:val="Subtitle"/>
    <w:basedOn w:val="a0"/>
    <w:next w:val="a0"/>
    <w:link w:val="a8"/>
    <w:qFormat/>
    <w:rsid w:val="0054606D"/>
    <w:pPr>
      <w:spacing w:before="200" w:after="200"/>
    </w:pPr>
    <w:rPr>
      <w:sz w:val="24"/>
      <w:szCs w:val="24"/>
    </w:rPr>
  </w:style>
  <w:style w:type="character" w:customStyle="1" w:styleId="SubtitleChar">
    <w:name w:val="Subtitle Char"/>
    <w:basedOn w:val="a2"/>
    <w:uiPriority w:val="11"/>
    <w:rsid w:val="0054606D"/>
    <w:rPr>
      <w:rFonts w:eastAsiaTheme="minorEastAsia"/>
      <w:color w:val="5A5A5A" w:themeColor="text1" w:themeTint="A5"/>
      <w:spacing w:val="15"/>
    </w:rPr>
  </w:style>
  <w:style w:type="character" w:customStyle="1" w:styleId="a8">
    <w:name w:val="Подзаголовок Знак"/>
    <w:basedOn w:val="a2"/>
    <w:link w:val="a7"/>
    <w:rsid w:val="0054606D"/>
    <w:rPr>
      <w:rFonts w:ascii="Times New Roman" w:hAnsi="Times New Roman" w:cs="Times New Roman"/>
      <w:color w:val="222222"/>
      <w:sz w:val="24"/>
      <w:szCs w:val="24"/>
    </w:rPr>
  </w:style>
  <w:style w:type="paragraph" w:customStyle="1" w:styleId="a9">
    <w:name w:val="Рисунки"/>
    <w:basedOn w:val="a0"/>
    <w:next w:val="a0"/>
    <w:link w:val="aa"/>
    <w:qFormat/>
    <w:rsid w:val="0054606D"/>
    <w:pPr>
      <w:spacing w:after="240" w:line="240" w:lineRule="auto"/>
      <w:ind w:firstLine="0"/>
      <w:jc w:val="center"/>
    </w:pPr>
  </w:style>
  <w:style w:type="character" w:customStyle="1" w:styleId="aa">
    <w:name w:val="Рисунки Знак"/>
    <w:basedOn w:val="a2"/>
    <w:link w:val="a9"/>
    <w:rsid w:val="0054606D"/>
    <w:rPr>
      <w:rFonts w:ascii="Times New Roman" w:hAnsi="Times New Roman" w:cs="Times New Roman"/>
      <w:color w:val="222222"/>
      <w:sz w:val="28"/>
    </w:rPr>
  </w:style>
  <w:style w:type="table" w:styleId="ab">
    <w:name w:val="Table Grid"/>
    <w:basedOn w:val="a3"/>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
    <w:name w:val="List Bullet"/>
    <w:basedOn w:val="a0"/>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30">
    <w:name w:val="Заголовок 3 Знак"/>
    <w:basedOn w:val="a2"/>
    <w:link w:val="3"/>
    <w:uiPriority w:val="9"/>
    <w:rsid w:val="00B50D56"/>
    <w:rPr>
      <w:rFonts w:ascii="Times New Roman" w:eastAsiaTheme="majorEastAsia" w:hAnsi="Times New Roman" w:cs="Times New Roman"/>
      <w:b/>
      <w:bCs/>
      <w:sz w:val="28"/>
      <w:szCs w:val="28"/>
    </w:rPr>
  </w:style>
  <w:style w:type="character" w:styleId="ac">
    <w:name w:val="FollowedHyperlink"/>
    <w:basedOn w:val="a2"/>
    <w:uiPriority w:val="99"/>
    <w:semiHidden/>
    <w:unhideWhenUsed/>
    <w:rsid w:val="00B50D56"/>
    <w:rPr>
      <w:color w:val="954F72" w:themeColor="followedHyperlink"/>
      <w:u w:val="single"/>
    </w:rPr>
  </w:style>
  <w:style w:type="paragraph" w:customStyle="1" w:styleId="msonormal0">
    <w:name w:val="msonormal"/>
    <w:basedOn w:val="a0"/>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d">
    <w:name w:val="annotation text"/>
    <w:basedOn w:val="a0"/>
    <w:link w:val="ae"/>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e">
    <w:name w:val="Текст примечания Знак"/>
    <w:basedOn w:val="a2"/>
    <w:link w:val="ad"/>
    <w:uiPriority w:val="99"/>
    <w:semiHidden/>
    <w:rsid w:val="00B50D56"/>
    <w:rPr>
      <w:rFonts w:ascii="Times New Roman" w:hAnsi="Times New Roman"/>
      <w:kern w:val="2"/>
      <w:sz w:val="20"/>
      <w:szCs w:val="20"/>
      <w14:ligatures w14:val="standardContextual"/>
    </w:rPr>
  </w:style>
  <w:style w:type="character" w:customStyle="1" w:styleId="af">
    <w:name w:val="Название объекта Знак"/>
    <w:basedOn w:val="a2"/>
    <w:link w:val="af0"/>
    <w:uiPriority w:val="35"/>
    <w:semiHidden/>
    <w:locked/>
    <w:rsid w:val="00B50D56"/>
    <w:rPr>
      <w:rFonts w:ascii="Times New Roman" w:hAnsi="Times New Roman" w:cs="Times New Roman"/>
      <w:i/>
      <w:iCs/>
      <w:color w:val="44546A" w:themeColor="text2"/>
      <w:sz w:val="18"/>
      <w:szCs w:val="18"/>
    </w:rPr>
  </w:style>
  <w:style w:type="paragraph" w:styleId="af0">
    <w:name w:val="caption"/>
    <w:basedOn w:val="a0"/>
    <w:next w:val="a0"/>
    <w:link w:val="af"/>
    <w:uiPriority w:val="35"/>
    <w:unhideWhenUsed/>
    <w:qFormat/>
    <w:rsid w:val="00B50D56"/>
    <w:pPr>
      <w:spacing w:after="200" w:line="240" w:lineRule="auto"/>
      <w:contextualSpacing/>
    </w:pPr>
    <w:rPr>
      <w:i/>
      <w:iCs/>
      <w:color w:val="44546A" w:themeColor="text2"/>
      <w:sz w:val="18"/>
      <w:szCs w:val="18"/>
    </w:rPr>
  </w:style>
  <w:style w:type="paragraph" w:styleId="af1">
    <w:name w:val="annotation subject"/>
    <w:basedOn w:val="ad"/>
    <w:next w:val="ad"/>
    <w:link w:val="af2"/>
    <w:uiPriority w:val="99"/>
    <w:semiHidden/>
    <w:unhideWhenUsed/>
    <w:rsid w:val="00B50D56"/>
    <w:rPr>
      <w:b/>
      <w:bCs/>
    </w:rPr>
  </w:style>
  <w:style w:type="character" w:customStyle="1" w:styleId="af2">
    <w:name w:val="Тема примечания Знак"/>
    <w:basedOn w:val="ae"/>
    <w:link w:val="af1"/>
    <w:uiPriority w:val="99"/>
    <w:semiHidden/>
    <w:rsid w:val="00B50D56"/>
    <w:rPr>
      <w:rFonts w:ascii="Times New Roman" w:hAnsi="Times New Roman"/>
      <w:b/>
      <w:bCs/>
      <w:kern w:val="2"/>
      <w:sz w:val="20"/>
      <w:szCs w:val="20"/>
      <w14:ligatures w14:val="standardContextual"/>
    </w:rPr>
  </w:style>
  <w:style w:type="character" w:customStyle="1" w:styleId="af3">
    <w:name w:val="Рисунок Знак"/>
    <w:basedOn w:val="a2"/>
    <w:link w:val="af4"/>
    <w:locked/>
    <w:rsid w:val="00B50D56"/>
    <w:rPr>
      <w:rFonts w:ascii="Times New Roman" w:hAnsi="Times New Roman" w:cs="Times New Roman"/>
      <w:noProof/>
      <w:sz w:val="28"/>
    </w:rPr>
  </w:style>
  <w:style w:type="paragraph" w:customStyle="1" w:styleId="af4">
    <w:name w:val="Рисунок"/>
    <w:basedOn w:val="a0"/>
    <w:link w:val="af3"/>
    <w:qFormat/>
    <w:rsid w:val="00B50D56"/>
    <w:pPr>
      <w:keepNext/>
      <w:ind w:firstLine="0"/>
      <w:contextualSpacing/>
      <w:jc w:val="center"/>
    </w:pPr>
    <w:rPr>
      <w:noProof/>
      <w:color w:val="auto"/>
    </w:rPr>
  </w:style>
  <w:style w:type="character" w:customStyle="1" w:styleId="af5">
    <w:name w:val="Подпись к рисунку Знак"/>
    <w:basedOn w:val="af"/>
    <w:link w:val="af6"/>
    <w:locked/>
    <w:rsid w:val="00B50D56"/>
    <w:rPr>
      <w:rFonts w:ascii="Times New Roman" w:hAnsi="Times New Roman" w:cs="Times New Roman"/>
      <w:i w:val="0"/>
      <w:iCs w:val="0"/>
      <w:color w:val="44546A" w:themeColor="text2"/>
      <w:sz w:val="28"/>
      <w:szCs w:val="28"/>
    </w:rPr>
  </w:style>
  <w:style w:type="paragraph" w:customStyle="1" w:styleId="af6">
    <w:name w:val="Подпись к рисунку"/>
    <w:basedOn w:val="af0"/>
    <w:link w:val="af5"/>
    <w:qFormat/>
    <w:rsid w:val="00B50D56"/>
    <w:pPr>
      <w:jc w:val="center"/>
    </w:pPr>
    <w:rPr>
      <w:i w:val="0"/>
      <w:iCs w:val="0"/>
      <w:sz w:val="28"/>
      <w:szCs w:val="28"/>
    </w:rPr>
  </w:style>
  <w:style w:type="character" w:styleId="af7">
    <w:name w:val="annotation reference"/>
    <w:basedOn w:val="a2"/>
    <w:uiPriority w:val="99"/>
    <w:semiHidden/>
    <w:unhideWhenUsed/>
    <w:rsid w:val="00B50D56"/>
    <w:rPr>
      <w:sz w:val="16"/>
      <w:szCs w:val="16"/>
    </w:rPr>
  </w:style>
  <w:style w:type="character" w:styleId="af8">
    <w:name w:val="Placeholder Text"/>
    <w:basedOn w:val="a2"/>
    <w:uiPriority w:val="99"/>
    <w:semiHidden/>
    <w:rsid w:val="00B50D56"/>
    <w:rPr>
      <w:color w:val="808080"/>
    </w:rPr>
  </w:style>
  <w:style w:type="paragraph" w:styleId="31">
    <w:name w:val="toc 3"/>
    <w:basedOn w:val="a0"/>
    <w:next w:val="a0"/>
    <w:autoRedefine/>
    <w:uiPriority w:val="39"/>
    <w:unhideWhenUsed/>
    <w:rsid w:val="00813AC7"/>
    <w:pPr>
      <w:tabs>
        <w:tab w:val="left" w:pos="993"/>
        <w:tab w:val="right" w:leader="dot" w:pos="9345"/>
      </w:tabs>
      <w:spacing w:after="100"/>
      <w:ind w:left="284" w:firstLine="0"/>
    </w:pPr>
  </w:style>
  <w:style w:type="paragraph" w:styleId="af9">
    <w:name w:val="Body Text"/>
    <w:basedOn w:val="a0"/>
    <w:link w:val="afa"/>
    <w:uiPriority w:val="99"/>
    <w:unhideWhenUsed/>
    <w:rsid w:val="00B6748F"/>
    <w:pPr>
      <w:spacing w:line="240" w:lineRule="auto"/>
      <w:ind w:firstLine="567"/>
    </w:pPr>
    <w:rPr>
      <w:rFonts w:eastAsia="SimSun"/>
      <w:color w:val="auto"/>
      <w:spacing w:val="-1"/>
      <w:sz w:val="24"/>
      <w:szCs w:val="20"/>
    </w:rPr>
  </w:style>
  <w:style w:type="character" w:customStyle="1" w:styleId="afa">
    <w:name w:val="Основной текст Знак"/>
    <w:basedOn w:val="a2"/>
    <w:link w:val="af9"/>
    <w:uiPriority w:val="99"/>
    <w:rsid w:val="00B6748F"/>
    <w:rPr>
      <w:rFonts w:ascii="Times New Roman" w:eastAsia="SimSun" w:hAnsi="Times New Roman" w:cs="Times New Roman"/>
      <w:spacing w:val="-1"/>
      <w:sz w:val="24"/>
      <w:szCs w:val="20"/>
    </w:rPr>
  </w:style>
  <w:style w:type="paragraph" w:customStyle="1" w:styleId="afb">
    <w:name w:val="Подрисуночная подпись"/>
    <w:next w:val="af9"/>
    <w:rsid w:val="00B6748F"/>
    <w:pPr>
      <w:spacing w:after="0" w:line="240" w:lineRule="auto"/>
      <w:jc w:val="center"/>
    </w:pPr>
    <w:rPr>
      <w:rFonts w:ascii="Times New Roman" w:eastAsia="SimSun" w:hAnsi="Times New Roman" w:cs="Times New Roman"/>
      <w:color w:val="000000"/>
      <w:spacing w:val="-1"/>
      <w:sz w:val="24"/>
    </w:rPr>
  </w:style>
  <w:style w:type="paragraph" w:styleId="afc">
    <w:name w:val="Normal (Web)"/>
    <w:basedOn w:val="a0"/>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1">
    <w:name w:val="toc 1"/>
    <w:basedOn w:val="a0"/>
    <w:next w:val="a0"/>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chart" Target="charts/chart3.xm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sv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2.xml"/><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chart" Target="charts/chart1.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70</Pages>
  <Words>10660</Words>
  <Characters>60762</Characters>
  <Application>Microsoft Office Word</Application>
  <DocSecurity>0</DocSecurity>
  <Lines>506</Lines>
  <Paragraphs>142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Anastasia</cp:lastModifiedBy>
  <cp:revision>56</cp:revision>
  <cp:lastPrinted>2024-05-21T10:14:00Z</cp:lastPrinted>
  <dcterms:created xsi:type="dcterms:W3CDTF">2024-05-20T09:51:00Z</dcterms:created>
  <dcterms:modified xsi:type="dcterms:W3CDTF">2024-05-24T12:09:00Z</dcterms:modified>
</cp:coreProperties>
</file>