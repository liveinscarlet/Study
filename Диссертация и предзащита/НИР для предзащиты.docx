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23E1E385" w14:textId="148BAF40" w:rsidR="00E00B8E"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Hyperlink"/>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F54EA6">
              <w:rPr>
                <w:noProof/>
                <w:webHidden/>
              </w:rPr>
              <w:t>3</w:t>
            </w:r>
            <w:r w:rsidR="00E00B8E">
              <w:rPr>
                <w:noProof/>
                <w:webHidden/>
              </w:rPr>
              <w:fldChar w:fldCharType="end"/>
            </w:r>
          </w:hyperlink>
        </w:p>
        <w:p w14:paraId="2BE2332B" w14:textId="5594A3EE" w:rsidR="00E00B8E" w:rsidRDefault="003245D6"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Hyperlink"/>
                <w:noProof/>
              </w:rPr>
              <w:t>1.</w:t>
            </w:r>
            <w:r w:rsidR="00E00B8E">
              <w:rPr>
                <w:rFonts w:asciiTheme="minorHAnsi" w:eastAsiaTheme="minorEastAsia" w:hAnsiTheme="minorHAnsi" w:cstheme="minorBidi"/>
                <w:noProof/>
                <w:color w:val="auto"/>
                <w:sz w:val="22"/>
                <w:lang w:eastAsia="ru-RU"/>
              </w:rPr>
              <w:tab/>
            </w:r>
            <w:r w:rsidR="00E00B8E" w:rsidRPr="00A32856">
              <w:rPr>
                <w:rStyle w:val="Hyperlink"/>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F54EA6">
              <w:rPr>
                <w:noProof/>
                <w:webHidden/>
              </w:rPr>
              <w:t>5</w:t>
            </w:r>
            <w:r w:rsidR="00E00B8E">
              <w:rPr>
                <w:noProof/>
                <w:webHidden/>
              </w:rPr>
              <w:fldChar w:fldCharType="end"/>
            </w:r>
          </w:hyperlink>
        </w:p>
        <w:p w14:paraId="1FD1C7E6" w14:textId="3AF683A9" w:rsidR="00E00B8E" w:rsidRDefault="003245D6"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Hyperlink"/>
                <w:noProof/>
              </w:rPr>
              <w:t>2.</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4DEE7CC6" w14:textId="2AF9F70E"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Hyperlink"/>
                <w:noProof/>
              </w:rPr>
              <w:t>2.1</w:t>
            </w:r>
            <w:r w:rsidR="00E00B8E">
              <w:rPr>
                <w:rFonts w:asciiTheme="minorHAnsi" w:eastAsiaTheme="minorEastAsia" w:hAnsiTheme="minorHAnsi" w:cstheme="minorBidi"/>
                <w:noProof/>
                <w:color w:val="auto"/>
                <w:sz w:val="22"/>
                <w:lang w:eastAsia="ru-RU"/>
              </w:rPr>
              <w:tab/>
            </w:r>
            <w:r w:rsidR="00E00B8E" w:rsidRPr="00A32856">
              <w:rPr>
                <w:rStyle w:val="Hyperlink"/>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513596F0" w14:textId="384B043D"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Hyperlink"/>
                <w:noProof/>
              </w:rPr>
              <w:t>2.2</w:t>
            </w:r>
            <w:r w:rsidR="00E00B8E">
              <w:rPr>
                <w:rFonts w:asciiTheme="minorHAnsi" w:eastAsiaTheme="minorEastAsia" w:hAnsiTheme="minorHAnsi" w:cstheme="minorBidi"/>
                <w:noProof/>
                <w:color w:val="auto"/>
                <w:sz w:val="22"/>
                <w:lang w:eastAsia="ru-RU"/>
              </w:rPr>
              <w:tab/>
            </w:r>
            <w:r w:rsidR="00E00B8E" w:rsidRPr="00A32856">
              <w:rPr>
                <w:rStyle w:val="Hyperlink"/>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FEC5B51" w14:textId="458FC792"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Hyperlink"/>
                <w:noProof/>
              </w:rPr>
              <w:t>2.3</w:t>
            </w:r>
            <w:r w:rsidR="00E00B8E">
              <w:rPr>
                <w:rFonts w:asciiTheme="minorHAnsi" w:eastAsiaTheme="minorEastAsia" w:hAnsiTheme="minorHAnsi" w:cstheme="minorBidi"/>
                <w:noProof/>
                <w:color w:val="auto"/>
                <w:sz w:val="22"/>
                <w:lang w:eastAsia="ru-RU"/>
              </w:rPr>
              <w:tab/>
            </w:r>
            <w:r w:rsidR="00E00B8E" w:rsidRPr="00A32856">
              <w:rPr>
                <w:rStyle w:val="Hyperlink"/>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7977FC01" w14:textId="5A78A2F2" w:rsidR="00E00B8E" w:rsidRDefault="003245D6" w:rsidP="00813AC7">
          <w:pPr>
            <w:pStyle w:val="TOC3"/>
            <w:rPr>
              <w:rFonts w:asciiTheme="minorHAnsi" w:eastAsiaTheme="minorEastAsia" w:hAnsiTheme="minorHAnsi" w:cstheme="minorBidi"/>
              <w:noProof/>
              <w:color w:val="auto"/>
              <w:sz w:val="22"/>
              <w:lang w:eastAsia="ru-RU"/>
            </w:rPr>
          </w:pPr>
          <w:hyperlink w:anchor="_Toc167190205" w:history="1">
            <w:r w:rsidR="00E00B8E" w:rsidRPr="00A32856">
              <w:rPr>
                <w:rStyle w:val="Hyperlink"/>
                <w:noProof/>
              </w:rPr>
              <w:t>2.3.1</w:t>
            </w:r>
            <w:r w:rsidR="00E00B8E">
              <w:rPr>
                <w:rFonts w:asciiTheme="minorHAnsi" w:eastAsiaTheme="minorEastAsia" w:hAnsiTheme="minorHAnsi" w:cstheme="minorBidi"/>
                <w:noProof/>
                <w:color w:val="auto"/>
                <w:sz w:val="22"/>
                <w:lang w:eastAsia="ru-RU"/>
              </w:rPr>
              <w:tab/>
            </w:r>
            <w:r w:rsidR="00E00B8E" w:rsidRPr="00A32856">
              <w:rPr>
                <w:rStyle w:val="Hyperlink"/>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B0B9A71" w14:textId="3D13739D" w:rsidR="00E00B8E" w:rsidRDefault="003245D6" w:rsidP="00813AC7">
          <w:pPr>
            <w:pStyle w:val="TOC3"/>
            <w:rPr>
              <w:rFonts w:asciiTheme="minorHAnsi" w:eastAsiaTheme="minorEastAsia" w:hAnsiTheme="minorHAnsi" w:cstheme="minorBidi"/>
              <w:noProof/>
              <w:color w:val="auto"/>
              <w:sz w:val="22"/>
              <w:lang w:eastAsia="ru-RU"/>
            </w:rPr>
          </w:pPr>
          <w:hyperlink w:anchor="_Toc167190206" w:history="1">
            <w:r w:rsidR="00E00B8E" w:rsidRPr="00A32856">
              <w:rPr>
                <w:rStyle w:val="Hyperlink"/>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Hyperlink"/>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F54EA6">
              <w:rPr>
                <w:noProof/>
                <w:webHidden/>
              </w:rPr>
              <w:t>17</w:t>
            </w:r>
            <w:r w:rsidR="00E00B8E">
              <w:rPr>
                <w:noProof/>
                <w:webHidden/>
              </w:rPr>
              <w:fldChar w:fldCharType="end"/>
            </w:r>
          </w:hyperlink>
        </w:p>
        <w:p w14:paraId="5730A010" w14:textId="790B627A"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Hyperlink"/>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F54EA6">
              <w:rPr>
                <w:noProof/>
                <w:webHidden/>
              </w:rPr>
              <w:t>21</w:t>
            </w:r>
            <w:r w:rsidR="00E00B8E">
              <w:rPr>
                <w:noProof/>
                <w:webHidden/>
              </w:rPr>
              <w:fldChar w:fldCharType="end"/>
            </w:r>
          </w:hyperlink>
        </w:p>
        <w:p w14:paraId="7F797CCC" w14:textId="293E8304" w:rsidR="00E00B8E" w:rsidRDefault="003245D6">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Hyperlink"/>
                <w:noProof/>
              </w:rPr>
              <w:t>3</w:t>
            </w:r>
            <w:r w:rsidR="00E00B8E">
              <w:rPr>
                <w:rFonts w:asciiTheme="minorHAnsi" w:eastAsiaTheme="minorEastAsia" w:hAnsiTheme="minorHAnsi" w:cstheme="minorBidi"/>
                <w:noProof/>
                <w:color w:val="auto"/>
                <w:sz w:val="22"/>
                <w:lang w:eastAsia="ru-RU"/>
              </w:rPr>
              <w:tab/>
            </w:r>
            <w:r w:rsidR="00E00B8E" w:rsidRPr="00A32856">
              <w:rPr>
                <w:rStyle w:val="Hyperlink"/>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72B58907" w14:textId="2FED7E0E" w:rsidR="00E00B8E" w:rsidRDefault="003245D6">
          <w:pPr>
            <w:pStyle w:val="TOC2"/>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Hyperlink"/>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3956D98A" w14:textId="1E08B04D" w:rsidR="00E00B8E" w:rsidRDefault="003245D6" w:rsidP="00813AC7">
          <w:pPr>
            <w:pStyle w:val="TOC3"/>
            <w:rPr>
              <w:rFonts w:asciiTheme="minorHAnsi" w:eastAsiaTheme="minorEastAsia" w:hAnsiTheme="minorHAnsi" w:cstheme="minorBidi"/>
              <w:noProof/>
              <w:color w:val="auto"/>
              <w:sz w:val="22"/>
              <w:lang w:eastAsia="ru-RU"/>
            </w:rPr>
          </w:pPr>
          <w:hyperlink w:anchor="_Toc167190210" w:history="1">
            <w:r w:rsidR="00E00B8E" w:rsidRPr="00A32856">
              <w:rPr>
                <w:rStyle w:val="Hyperlink"/>
                <w:noProof/>
              </w:rPr>
              <w:t>3.1.1</w:t>
            </w:r>
            <w:r w:rsidR="00E00B8E">
              <w:rPr>
                <w:rFonts w:asciiTheme="minorHAnsi" w:eastAsiaTheme="minorEastAsia" w:hAnsiTheme="minorHAnsi" w:cstheme="minorBidi"/>
                <w:noProof/>
                <w:color w:val="auto"/>
                <w:sz w:val="22"/>
                <w:lang w:eastAsia="ru-RU"/>
              </w:rPr>
              <w:tab/>
            </w:r>
            <w:r w:rsidR="00E00B8E" w:rsidRPr="00A32856">
              <w:rPr>
                <w:rStyle w:val="Hyperlink"/>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53E450AF" w14:textId="5E965A17" w:rsidR="00E00B8E" w:rsidRDefault="003245D6" w:rsidP="00813AC7">
          <w:pPr>
            <w:pStyle w:val="TOC3"/>
            <w:rPr>
              <w:rFonts w:asciiTheme="minorHAnsi" w:eastAsiaTheme="minorEastAsia" w:hAnsiTheme="minorHAnsi" w:cstheme="minorBidi"/>
              <w:noProof/>
              <w:color w:val="auto"/>
              <w:sz w:val="22"/>
              <w:lang w:eastAsia="ru-RU"/>
            </w:rPr>
          </w:pPr>
          <w:hyperlink w:anchor="_Toc167190211" w:history="1">
            <w:r w:rsidR="00E00B8E" w:rsidRPr="00A32856">
              <w:rPr>
                <w:rStyle w:val="Hyperlink"/>
                <w:noProof/>
              </w:rPr>
              <w:t>3.1.2</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F54EA6">
              <w:rPr>
                <w:noProof/>
                <w:webHidden/>
              </w:rPr>
              <w:t>30</w:t>
            </w:r>
            <w:r w:rsidR="00E00B8E">
              <w:rPr>
                <w:noProof/>
                <w:webHidden/>
              </w:rPr>
              <w:fldChar w:fldCharType="end"/>
            </w:r>
          </w:hyperlink>
        </w:p>
        <w:p w14:paraId="78F82356" w14:textId="46986C65" w:rsidR="00E00B8E" w:rsidRDefault="003245D6">
          <w:pPr>
            <w:pStyle w:val="TOC2"/>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Hyperlink"/>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F54EA6">
              <w:rPr>
                <w:noProof/>
                <w:webHidden/>
              </w:rPr>
              <w:t>31</w:t>
            </w:r>
            <w:r w:rsidR="00E00B8E">
              <w:rPr>
                <w:noProof/>
                <w:webHidden/>
              </w:rPr>
              <w:fldChar w:fldCharType="end"/>
            </w:r>
          </w:hyperlink>
        </w:p>
        <w:p w14:paraId="62708B4F" w14:textId="25F42161" w:rsidR="00E00B8E" w:rsidRDefault="003245D6" w:rsidP="00813AC7">
          <w:pPr>
            <w:pStyle w:val="TOC3"/>
            <w:rPr>
              <w:rFonts w:asciiTheme="minorHAnsi" w:eastAsiaTheme="minorEastAsia" w:hAnsiTheme="minorHAnsi" w:cstheme="minorBidi"/>
              <w:noProof/>
              <w:color w:val="auto"/>
              <w:sz w:val="22"/>
              <w:lang w:eastAsia="ru-RU"/>
            </w:rPr>
          </w:pPr>
          <w:hyperlink w:anchor="_Toc167190213" w:history="1">
            <w:r w:rsidR="00E00B8E" w:rsidRPr="00A32856">
              <w:rPr>
                <w:rStyle w:val="Hyperlink"/>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F54EA6">
              <w:rPr>
                <w:noProof/>
                <w:webHidden/>
              </w:rPr>
              <w:t>32</w:t>
            </w:r>
            <w:r w:rsidR="00E00B8E">
              <w:rPr>
                <w:noProof/>
                <w:webHidden/>
              </w:rPr>
              <w:fldChar w:fldCharType="end"/>
            </w:r>
          </w:hyperlink>
        </w:p>
        <w:p w14:paraId="129D334A" w14:textId="2C5B1577" w:rsidR="00E00B8E" w:rsidRDefault="003245D6" w:rsidP="00813AC7">
          <w:pPr>
            <w:pStyle w:val="TOC3"/>
            <w:rPr>
              <w:rFonts w:asciiTheme="minorHAnsi" w:eastAsiaTheme="minorEastAsia" w:hAnsiTheme="minorHAnsi" w:cstheme="minorBidi"/>
              <w:noProof/>
              <w:color w:val="auto"/>
              <w:sz w:val="22"/>
              <w:lang w:eastAsia="ru-RU"/>
            </w:rPr>
          </w:pPr>
          <w:hyperlink w:anchor="_Toc167190214" w:history="1">
            <w:r w:rsidR="00E00B8E" w:rsidRPr="00A32856">
              <w:rPr>
                <w:rStyle w:val="Hyperlink"/>
                <w:noProof/>
              </w:rPr>
              <w:t>3.1.3</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F54EA6">
              <w:rPr>
                <w:noProof/>
                <w:webHidden/>
              </w:rPr>
              <w:t>35</w:t>
            </w:r>
            <w:r w:rsidR="00E00B8E">
              <w:rPr>
                <w:noProof/>
                <w:webHidden/>
              </w:rPr>
              <w:fldChar w:fldCharType="end"/>
            </w:r>
          </w:hyperlink>
        </w:p>
        <w:p w14:paraId="33C54C57" w14:textId="3EC0C4E5" w:rsidR="00E00B8E" w:rsidRDefault="003245D6">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Hyperlink"/>
                <w:noProof/>
              </w:rPr>
              <w:t>4</w:t>
            </w:r>
            <w:r w:rsidR="00E00B8E">
              <w:rPr>
                <w:rFonts w:asciiTheme="minorHAnsi" w:eastAsiaTheme="minorEastAsia" w:hAnsiTheme="minorHAnsi" w:cstheme="minorBidi"/>
                <w:noProof/>
                <w:color w:val="auto"/>
                <w:sz w:val="22"/>
                <w:lang w:eastAsia="ru-RU"/>
              </w:rPr>
              <w:tab/>
            </w:r>
            <w:r w:rsidR="00E00B8E" w:rsidRPr="00A32856">
              <w:rPr>
                <w:rStyle w:val="Hyperlink"/>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330E70C2" w14:textId="4CBD71CB" w:rsidR="00E00B8E" w:rsidRDefault="003245D6">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4C08A36F" w14:textId="54FE96BD"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F54EA6">
              <w:rPr>
                <w:noProof/>
                <w:webHidden/>
              </w:rPr>
              <w:t>48</w:t>
            </w:r>
            <w:r w:rsidR="00E00B8E">
              <w:rPr>
                <w:noProof/>
                <w:webHidden/>
              </w:rPr>
              <w:fldChar w:fldCharType="end"/>
            </w:r>
          </w:hyperlink>
        </w:p>
        <w:p w14:paraId="0272B4D1" w14:textId="2F9529CE"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Hyperlink"/>
                <w:noProof/>
              </w:rPr>
              <w:t>4.2</w:t>
            </w:r>
            <w:r w:rsidR="00E00B8E">
              <w:rPr>
                <w:rFonts w:asciiTheme="minorHAnsi" w:eastAsiaTheme="minorEastAsia" w:hAnsiTheme="minorHAnsi" w:cstheme="minorBidi"/>
                <w:noProof/>
                <w:color w:val="auto"/>
                <w:sz w:val="22"/>
                <w:lang w:eastAsia="ru-RU"/>
              </w:rPr>
              <w:tab/>
            </w:r>
            <w:r w:rsidR="00E00B8E" w:rsidRPr="00A32856">
              <w:rPr>
                <w:rStyle w:val="Hyperlink"/>
                <w:noProof/>
              </w:rPr>
              <w:t xml:space="preserve">Оценка импульсов методом </w:t>
            </w:r>
            <w:r w:rsidR="00E00B8E" w:rsidRPr="00A32856">
              <w:rPr>
                <w:rStyle w:val="Hyperlink"/>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F54EA6">
              <w:rPr>
                <w:noProof/>
                <w:webHidden/>
              </w:rPr>
              <w:t>50</w:t>
            </w:r>
            <w:r w:rsidR="00E00B8E">
              <w:rPr>
                <w:noProof/>
                <w:webHidden/>
              </w:rPr>
              <w:fldChar w:fldCharType="end"/>
            </w:r>
          </w:hyperlink>
        </w:p>
        <w:p w14:paraId="058F6117" w14:textId="05DB1424"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Hyperlink"/>
                <w:noProof/>
              </w:rPr>
              <w:t>5.</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88C5472" w14:textId="63536206"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Hyperlink"/>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A9086DF" w14:textId="251BCF72"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Hyperlink"/>
                <w:noProof/>
              </w:rPr>
              <w:t>5.2</w:t>
            </w:r>
            <w:r w:rsidR="00E00B8E">
              <w:rPr>
                <w:rFonts w:asciiTheme="minorHAnsi" w:eastAsiaTheme="minorEastAsia" w:hAnsiTheme="minorHAnsi" w:cstheme="minorBidi"/>
                <w:noProof/>
                <w:color w:val="auto"/>
                <w:sz w:val="22"/>
                <w:lang w:eastAsia="ru-RU"/>
              </w:rPr>
              <w:tab/>
            </w:r>
            <w:r w:rsidR="00E00B8E" w:rsidRPr="00A32856">
              <w:rPr>
                <w:rStyle w:val="Hyperlink"/>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F54EA6">
              <w:rPr>
                <w:noProof/>
                <w:webHidden/>
              </w:rPr>
              <w:t>59</w:t>
            </w:r>
            <w:r w:rsidR="00E00B8E">
              <w:rPr>
                <w:noProof/>
                <w:webHidden/>
              </w:rPr>
              <w:fldChar w:fldCharType="end"/>
            </w:r>
          </w:hyperlink>
        </w:p>
        <w:p w14:paraId="45931864" w14:textId="7E4A7520" w:rsidR="00E00B8E" w:rsidRDefault="003245D6">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Hyperlink"/>
                <w:noProof/>
              </w:rPr>
              <w:t>5.3</w:t>
            </w:r>
            <w:r w:rsidR="00E00B8E">
              <w:rPr>
                <w:rFonts w:asciiTheme="minorHAnsi" w:eastAsiaTheme="minorEastAsia" w:hAnsiTheme="minorHAnsi" w:cstheme="minorBidi"/>
                <w:noProof/>
                <w:color w:val="auto"/>
                <w:sz w:val="22"/>
                <w:lang w:eastAsia="ru-RU"/>
              </w:rPr>
              <w:tab/>
            </w:r>
            <w:r w:rsidR="00E00B8E" w:rsidRPr="00A32856">
              <w:rPr>
                <w:rStyle w:val="Hyperlink"/>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F54EA6">
              <w:rPr>
                <w:noProof/>
                <w:webHidden/>
              </w:rPr>
              <w:t>63</w:t>
            </w:r>
            <w:r w:rsidR="00E00B8E">
              <w:rPr>
                <w:noProof/>
                <w:webHidden/>
              </w:rPr>
              <w:fldChar w:fldCharType="end"/>
            </w:r>
          </w:hyperlink>
        </w:p>
        <w:p w14:paraId="371B8613" w14:textId="7D2F7A47" w:rsidR="00E00B8E" w:rsidRDefault="003245D6">
          <w:pPr>
            <w:pStyle w:val="TOC2"/>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Hyperlink"/>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F54EA6">
              <w:rPr>
                <w:noProof/>
                <w:webHidden/>
              </w:rPr>
              <w:t>66</w:t>
            </w:r>
            <w:r w:rsidR="00E00B8E">
              <w:rPr>
                <w:noProof/>
                <w:webHidden/>
              </w:rPr>
              <w:fldChar w:fldCharType="end"/>
            </w:r>
          </w:hyperlink>
        </w:p>
        <w:p w14:paraId="35F36743" w14:textId="52FDA1D4" w:rsidR="00E00B8E" w:rsidRDefault="003245D6">
          <w:pPr>
            <w:pStyle w:val="TOC2"/>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Hyperlink"/>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F54EA6">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19019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CommentReference"/>
          <w:rFonts w:cstheme="minorBidi"/>
          <w:color w:val="auto"/>
          <w:kern w:val="2"/>
          <w14:ligatures w14:val="standardContextual"/>
        </w:rPr>
        <w:commentReference w:id="1"/>
      </w:r>
      <w:commentRangeEnd w:id="2"/>
      <w:r w:rsidR="00D16B0C">
        <w:rPr>
          <w:rStyle w:val="CommentReference"/>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Схемы генерации сверхширокополосных (СШП) импульсов квазигауссовой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ListParagraph"/>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ListParagraph"/>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ListParagraph"/>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ListParagraph"/>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ListParagraph"/>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4" w:name="_Toc167190200"/>
      <w:r>
        <w:lastRenderedPageBreak/>
        <w:t xml:space="preserve">Существующие методы формирования </w:t>
      </w:r>
      <w:r w:rsidR="003F36B1">
        <w:t xml:space="preserve">субнаносекундных </w:t>
      </w:r>
      <w:r>
        <w:t>СШП-импульсов</w:t>
      </w:r>
      <w:bookmarkEnd w:id="4"/>
    </w:p>
    <w:p w14:paraId="0E689A6D" w14:textId="2F2CE1F4"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 xml:space="preserve">Подходы к формированию собственно квазигауссовых импульсов и сигналов в форме их производных могут быть принципиально разными. Рассмотрим, сначала, методы формирования квазигауссовых однополярных импульсов. </w:t>
      </w:r>
      <w:r w:rsidR="009672C9">
        <w:t xml:space="preserve">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5" w:name="_Toc125035521"/>
      <w:bookmarkStart w:id="6" w:name="_Toc167190201"/>
      <w:r>
        <w:lastRenderedPageBreak/>
        <w:t>Формирование импульсов в форме моноцикла и дуплета Гаусса</w:t>
      </w:r>
      <w:bookmarkEnd w:id="5"/>
      <w:bookmarkEnd w:id="6"/>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Heading2"/>
        <w:numPr>
          <w:ilvl w:val="1"/>
          <w:numId w:val="24"/>
        </w:numPr>
      </w:pPr>
      <w:bookmarkStart w:id="7" w:name="_Toc125035522"/>
      <w:bookmarkStart w:id="8" w:name="_Toc167190202"/>
      <w:r>
        <w:t>Сумматор конструкции Уилкинсона и физика его работы</w:t>
      </w:r>
      <w:bookmarkEnd w:id="7"/>
      <w:bookmarkEnd w:id="8"/>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0E229DE9" w:rsidR="0054606D" w:rsidRDefault="0054606D" w:rsidP="0054606D">
      <w:r>
        <w:t>Классическая конструкция имеет одно звено или ступень и ее изображение приведено на рис. ???.</w:t>
      </w:r>
    </w:p>
    <w:p w14:paraId="6110BA4D" w14:textId="77777777" w:rsidR="006241C8" w:rsidRDefault="006241C8" w:rsidP="0054606D"/>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
      </w:pPr>
      <w:r>
        <w:t xml:space="preserve">Рис. </w:t>
      </w:r>
      <w:r w:rsidR="006C35CA">
        <w:t>1</w:t>
      </w:r>
      <w:r>
        <w:t>. Электрическая схема (а) и топология (б) одноступенчатого сумматора конструкции Уилкинсона.</w:t>
      </w:r>
    </w:p>
    <w:p w14:paraId="781EB40C" w14:textId="66D4D600" w:rsidR="0054606D" w:rsidRDefault="0054606D" w:rsidP="0054606D">
      <w:r>
        <w:t xml:space="preserve">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lastRenderedPageBreak/>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3245D6"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3245D6"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3245D6"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3245D6"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3245D6"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3245D6"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3245D6"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Heading2"/>
        <w:numPr>
          <w:ilvl w:val="1"/>
          <w:numId w:val="24"/>
        </w:numPr>
      </w:pPr>
      <w:bookmarkStart w:id="9" w:name="_Toc125035523"/>
      <w:bookmarkStart w:id="10" w:name="_Toc167190203"/>
      <w:r>
        <w:t>Многоступенчатые сумматоры конструкции Уилкинсона</w:t>
      </w:r>
      <w:bookmarkEnd w:id="9"/>
      <w:bookmarkEnd w:id="10"/>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w:t>
      </w:r>
      <w:r>
        <w:lastRenderedPageBreak/>
        <w:t xml:space="preserve">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Heading2"/>
        <w:numPr>
          <w:ilvl w:val="1"/>
          <w:numId w:val="24"/>
        </w:numPr>
        <w:ind w:left="0" w:firstLine="0"/>
      </w:pPr>
      <w:bookmarkStart w:id="11" w:name="_Toc125035524"/>
      <w:bookmarkStart w:id="12" w:name="_Toc167190204"/>
      <w:r>
        <w:t>Моделирование многоступенчатого сумматора конструкции Уилкинсона</w:t>
      </w:r>
      <w:bookmarkEnd w:id="11"/>
      <w:bookmarkEnd w:id="12"/>
    </w:p>
    <w:p w14:paraId="598E8B4C" w14:textId="08CB1143" w:rsidR="0054606D" w:rsidRPr="00B50D56" w:rsidRDefault="0054606D" w:rsidP="00843AA3">
      <w:pPr>
        <w:pStyle w:val="Heading3"/>
        <w:numPr>
          <w:ilvl w:val="2"/>
          <w:numId w:val="24"/>
        </w:numPr>
        <w:ind w:left="0" w:firstLine="0"/>
      </w:pPr>
      <w:bookmarkStart w:id="13" w:name="_Toc167190205"/>
      <w:r w:rsidRPr="00B50D56">
        <w:t>Итерационный подход к расчету параметров многоступенчатого сумматора</w:t>
      </w:r>
      <w:bookmarkEnd w:id="13"/>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5D001417" w:rsidR="00B50D56" w:rsidRDefault="00B50D56" w:rsidP="00B50D56">
      <w:pPr>
        <w:pStyle w:val="a4"/>
      </w:pPr>
      <w:commentRangeStart w:id="14"/>
      <w:r>
        <w:t xml:space="preserve">Рисунок </w:t>
      </w:r>
      <w:commentRangeEnd w:id="14"/>
      <w:r>
        <w:rPr>
          <w:rStyle w:val="CommentReference"/>
          <w:kern w:val="2"/>
          <w14:ligatures w14:val="standardContextual"/>
        </w:rPr>
        <w:commentReference w:id="14"/>
      </w:r>
      <w:r w:rsidR="003245D6">
        <w:fldChar w:fldCharType="begin"/>
      </w:r>
      <w:r w:rsidR="003245D6">
        <w:instrText xml:space="preserve"> SE</w:instrText>
      </w:r>
      <w:r w:rsidR="003245D6">
        <w:instrText xml:space="preserve">Q Рисунок \* ARABIC </w:instrText>
      </w:r>
      <w:r w:rsidR="003245D6">
        <w:fldChar w:fldCharType="separate"/>
      </w:r>
      <w:r w:rsidR="00F54EA6">
        <w:rPr>
          <w:noProof/>
        </w:rPr>
        <w:t>1</w:t>
      </w:r>
      <w:r w:rsidR="003245D6">
        <w:rPr>
          <w:noProof/>
        </w:rPr>
        <w:fldChar w:fldCharType="end"/>
      </w:r>
    </w:p>
    <w:p w14:paraId="53FBE1DF" w14:textId="77777777" w:rsidR="00B50D56" w:rsidRDefault="00B50D56" w:rsidP="00B50D56">
      <w:pPr>
        <w:pStyle w:val="a4"/>
      </w:pPr>
    </w:p>
    <w:p w14:paraId="01150467" w14:textId="77777777" w:rsidR="00B50D56" w:rsidRDefault="00B50D56" w:rsidP="00B50D56">
      <w:bookmarkStart w:id="15" w:name="_Hlk156032697"/>
      <w:r>
        <w:t>использования этой концепции гарантирует, что полоса пропускания представляется через формулу</w:t>
      </w:r>
    </w:p>
    <w:bookmarkEnd w:id="15"/>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6" w:name="_Hlk156032716"/>
            <m:oMathPara>
              <m:oMath>
                <m:r>
                  <m:rPr>
                    <m:sty m:val="p"/>
                  </m:rPr>
                  <w:rPr>
                    <w:rFonts w:ascii="Cambria Math" w:hAnsi="Cambria Math"/>
                  </w:rPr>
                  <w:lastRenderedPageBreak/>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7C5C0047"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w:t>
            </w:r>
            <w:r w:rsidR="003245D6">
              <w:rPr>
                <w:noProof/>
              </w:rPr>
              <w:fldChar w:fldCharType="end"/>
            </w:r>
            <w:r>
              <w:t>)</w:t>
            </w:r>
          </w:p>
        </w:tc>
      </w:tr>
      <w:bookmarkEnd w:id="16"/>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7"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7"/>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2ACA7003" w:rsidR="00B50D56" w:rsidRDefault="00B50D56" w:rsidP="00B50D56">
      <w:pPr>
        <w:pStyle w:val="a4"/>
      </w:pPr>
      <w:r>
        <w:t xml:space="preserve">Рисунок </w:t>
      </w:r>
      <w:r w:rsidR="003245D6">
        <w:fldChar w:fldCharType="begin"/>
      </w:r>
      <w:r w:rsidR="003245D6">
        <w:instrText xml:space="preserve"> SEQ Рисунок \* ARABIC </w:instrText>
      </w:r>
      <w:r w:rsidR="003245D6">
        <w:fldChar w:fldCharType="separate"/>
      </w:r>
      <w:r w:rsidR="00F54EA6">
        <w:rPr>
          <w:noProof/>
        </w:rPr>
        <w:t>2</w:t>
      </w:r>
      <w:r w:rsidR="003245D6">
        <w:rPr>
          <w:noProof/>
        </w:rPr>
        <w:fldChar w:fldCharType="end"/>
      </w:r>
    </w:p>
    <w:p w14:paraId="6E9A5504" w14:textId="77777777" w:rsidR="00B50D56" w:rsidRDefault="00B50D56" w:rsidP="00B50D56">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9" w:name="_Hlk156033518"/>
      <w:bookmarkEnd w:id="18"/>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9"/>
    <w:p w14:paraId="0FC345A7" w14:textId="77777777" w:rsidR="00B50D56" w:rsidRDefault="00B50D56" w:rsidP="00B50D56"/>
    <w:p w14:paraId="5153BF74" w14:textId="350C44A0" w:rsidR="00B50D56" w:rsidRDefault="00B50D56" w:rsidP="00B50D56">
      <w:pPr>
        <w:pStyle w:val="a2"/>
      </w:pPr>
      <w:r>
        <w:lastRenderedPageBreak/>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0831D660" w:rsidR="00B50D56" w:rsidRDefault="00B50D56" w:rsidP="00B50D56">
      <w:pPr>
        <w:pStyle w:val="a4"/>
      </w:pPr>
      <w:r>
        <w:t xml:space="preserve">Рисунок </w:t>
      </w:r>
      <w:r w:rsidR="003245D6">
        <w:fldChar w:fldCharType="begin"/>
      </w:r>
      <w:r w:rsidR="003245D6">
        <w:instrText xml:space="preserve"> SEQ Рисунок \* ARABIC </w:instrText>
      </w:r>
      <w:r w:rsidR="003245D6">
        <w:fldChar w:fldCharType="separate"/>
      </w:r>
      <w:r w:rsidR="00F54EA6">
        <w:rPr>
          <w:noProof/>
        </w:rPr>
        <w:t>3</w:t>
      </w:r>
      <w:r w:rsidR="003245D6">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20"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3245D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05A1CA44"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2</w:t>
            </w:r>
            <w:r w:rsidR="003245D6">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3245D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5373213F"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3</w:t>
            </w:r>
            <w:r w:rsidR="003245D6">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693AFD16"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4</w:t>
            </w:r>
            <w:r w:rsidR="003245D6">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w:lastRenderedPageBreak/>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381F917C"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5</w:t>
            </w:r>
            <w:r w:rsidR="003245D6">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lastRenderedPageBreak/>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730D5C9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6</w:t>
            </w:r>
            <w:r w:rsidR="003245D6">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20"/>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21"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21"/>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42A5237E" w:rsidR="00B50D56" w:rsidRDefault="00B50D56" w:rsidP="00B50D56">
      <w:pPr>
        <w:pStyle w:val="a4"/>
      </w:pPr>
      <w:r>
        <w:t xml:space="preserve">Рисунок </w:t>
      </w:r>
      <w:r w:rsidR="003245D6">
        <w:fldChar w:fldCharType="begin"/>
      </w:r>
      <w:r w:rsidR="003245D6">
        <w:instrText xml:space="preserve"> SEQ Рисунок \* ARABIC </w:instrText>
      </w:r>
      <w:r w:rsidR="003245D6">
        <w:fldChar w:fldCharType="separate"/>
      </w:r>
      <w:r w:rsidR="00F54EA6">
        <w:rPr>
          <w:noProof/>
        </w:rPr>
        <w:t>4</w:t>
      </w:r>
      <w:r w:rsidR="003245D6">
        <w:rPr>
          <w:noProof/>
        </w:rPr>
        <w:fldChar w:fldCharType="end"/>
      </w:r>
    </w:p>
    <w:p w14:paraId="355F1BC9" w14:textId="77777777" w:rsidR="00B50D56" w:rsidRDefault="00B50D56" w:rsidP="00B50D56"/>
    <w:p w14:paraId="1CB9ACD0" w14:textId="77777777" w:rsidR="00B50D56" w:rsidRDefault="00B50D56" w:rsidP="00B50D56">
      <w:bookmarkStart w:id="22" w:name="_Hlk156034776"/>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3" w:name="_Hlk156034974"/>
    </w:p>
    <w:bookmarkEnd w:id="22"/>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71C9E996" w:rsidR="00B50D56" w:rsidRDefault="00B50D56">
            <w:pPr>
              <w:ind w:firstLine="0"/>
              <w:jc w:val="center"/>
            </w:pPr>
            <w:r>
              <w:lastRenderedPageBreak/>
              <w:t>(</w:t>
            </w:r>
            <w:r w:rsidR="003245D6">
              <w:fldChar w:fldCharType="begin"/>
            </w:r>
            <w:r w:rsidR="003245D6">
              <w:instrText xml:space="preserve"> SEQ Формула \* ARABIC </w:instrText>
            </w:r>
            <w:r w:rsidR="003245D6">
              <w:fldChar w:fldCharType="separate"/>
            </w:r>
            <w:r w:rsidR="00F54EA6">
              <w:rPr>
                <w:noProof/>
              </w:rPr>
              <w:t>7</w:t>
            </w:r>
            <w:r w:rsidR="003245D6">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4" w:name="_Hlk156035043"/>
      <w:bookmarkEnd w:id="23"/>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114B29F2" w:rsidR="00B50D56" w:rsidRDefault="00B50D56">
            <w:pPr>
              <w:ind w:firstLine="0"/>
              <w:jc w:val="center"/>
            </w:pPr>
            <w:bookmarkStart w:id="25" w:name="_Ref138405543"/>
            <w:r>
              <w:t>(</w:t>
            </w:r>
            <w:r w:rsidR="003245D6">
              <w:fldChar w:fldCharType="begin"/>
            </w:r>
            <w:r w:rsidR="003245D6">
              <w:instrText xml:space="preserve"> SEQ Формула \* ARABIC </w:instrText>
            </w:r>
            <w:r w:rsidR="003245D6">
              <w:fldChar w:fldCharType="separate"/>
            </w:r>
            <w:r w:rsidR="00F54EA6">
              <w:rPr>
                <w:noProof/>
              </w:rPr>
              <w:t>8</w:t>
            </w:r>
            <w:r w:rsidR="003245D6">
              <w:rPr>
                <w:noProof/>
              </w:rPr>
              <w:fldChar w:fldCharType="end"/>
            </w:r>
            <w:r>
              <w:t>)</w:t>
            </w:r>
            <w:bookmarkEnd w:id="25"/>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5AE3A3E5" w:rsidR="00B50D56" w:rsidRDefault="00B50D56">
            <w:pPr>
              <w:ind w:firstLine="0"/>
              <w:jc w:val="center"/>
            </w:pPr>
            <w:bookmarkStart w:id="26" w:name="_Ref138405545"/>
            <w:r>
              <w:t>(</w:t>
            </w:r>
            <w:r w:rsidR="003245D6">
              <w:fldChar w:fldCharType="begin"/>
            </w:r>
            <w:r w:rsidR="003245D6">
              <w:instrText xml:space="preserve"> SEQ Формула \* ARABIC </w:instrText>
            </w:r>
            <w:r w:rsidR="003245D6">
              <w:fldChar w:fldCharType="separate"/>
            </w:r>
            <w:r w:rsidR="00F54EA6">
              <w:rPr>
                <w:noProof/>
              </w:rPr>
              <w:t>9</w:t>
            </w:r>
            <w:r w:rsidR="003245D6">
              <w:rPr>
                <w:noProof/>
              </w:rPr>
              <w:fldChar w:fldCharType="end"/>
            </w:r>
            <w:r>
              <w:t>)</w:t>
            </w:r>
            <w:bookmarkEnd w:id="26"/>
          </w:p>
        </w:tc>
      </w:tr>
    </w:tbl>
    <w:p w14:paraId="6EF3AAEB" w14:textId="77777777" w:rsidR="00B50D56" w:rsidRDefault="00B50D56" w:rsidP="00B50D56">
      <w:pPr>
        <w:rPr>
          <w:rFonts w:cstheme="minorBidi"/>
          <w:kern w:val="2"/>
          <w14:ligatures w14:val="standardContextual"/>
        </w:rPr>
      </w:pPr>
    </w:p>
    <w:p w14:paraId="14F0E187" w14:textId="5875271E"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F54EA6">
        <w:t>(</w:t>
      </w:r>
      <w:r w:rsidR="00F54EA6">
        <w:rPr>
          <w:noProof/>
        </w:rPr>
        <w:t>8</w:t>
      </w:r>
      <w:r w:rsidR="00F54EA6">
        <w:t>)</w:t>
      </w:r>
      <w:r>
        <w:fldChar w:fldCharType="end"/>
      </w:r>
      <w:r>
        <w:t xml:space="preserve"> и </w:t>
      </w:r>
      <w:r>
        <w:fldChar w:fldCharType="begin"/>
      </w:r>
      <w:r>
        <w:instrText xml:space="preserve"> REF _Ref138405545 \h </w:instrText>
      </w:r>
      <w:r>
        <w:fldChar w:fldCharType="separate"/>
      </w:r>
      <w:r w:rsidR="00F54EA6">
        <w:t>(</w:t>
      </w:r>
      <w:r w:rsidR="00F54EA6">
        <w:rPr>
          <w:noProof/>
        </w:rPr>
        <w:t>9</w:t>
      </w:r>
      <w:r w:rsidR="00F54EA6">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4"/>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7" w:name="_Hlk156035092"/>
          <w:p w14:paraId="00219990"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4A889D1" w:rsidR="00B50D56" w:rsidRDefault="00B50D56">
            <w:pPr>
              <w:ind w:firstLine="0"/>
              <w:jc w:val="center"/>
            </w:pPr>
            <w:bookmarkStart w:id="28" w:name="_Ref138406346"/>
            <w:r>
              <w:t>(</w:t>
            </w:r>
            <w:r w:rsidR="003245D6">
              <w:fldChar w:fldCharType="begin"/>
            </w:r>
            <w:r w:rsidR="003245D6">
              <w:instrText xml:space="preserve"> SEQ Формула \* ARABIC </w:instrText>
            </w:r>
            <w:r w:rsidR="003245D6">
              <w:fldChar w:fldCharType="separate"/>
            </w:r>
            <w:r w:rsidR="00F54EA6">
              <w:rPr>
                <w:noProof/>
              </w:rPr>
              <w:t>10</w:t>
            </w:r>
            <w:r w:rsidR="003245D6">
              <w:rPr>
                <w:noProof/>
              </w:rPr>
              <w:fldChar w:fldCharType="end"/>
            </w:r>
            <w:r>
              <w:t>)</w:t>
            </w:r>
            <w:bookmarkEnd w:id="28"/>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1B8063C8" w:rsidR="00B50D56" w:rsidRDefault="00B50D56">
            <w:pPr>
              <w:ind w:firstLine="0"/>
              <w:jc w:val="center"/>
            </w:pPr>
            <w:bookmarkStart w:id="29" w:name="_Ref138406347"/>
            <w:r>
              <w:t>(</w:t>
            </w:r>
            <w:r w:rsidR="003245D6">
              <w:fldChar w:fldCharType="begin"/>
            </w:r>
            <w:r w:rsidR="003245D6">
              <w:instrText xml:space="preserve"> SEQ Формула \* ARABIC </w:instrText>
            </w:r>
            <w:r w:rsidR="003245D6">
              <w:fldChar w:fldCharType="separate"/>
            </w:r>
            <w:r w:rsidR="00F54EA6">
              <w:rPr>
                <w:noProof/>
              </w:rPr>
              <w:t>11</w:t>
            </w:r>
            <w:r w:rsidR="003245D6">
              <w:rPr>
                <w:noProof/>
              </w:rPr>
              <w:fldChar w:fldCharType="end"/>
            </w:r>
            <w:r>
              <w:t>)</w:t>
            </w:r>
            <w:bookmarkEnd w:id="29"/>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3AD5B54A" w:rsidR="00B50D56" w:rsidRDefault="00B50D56" w:rsidP="00B50D56">
      <w:r>
        <w:lastRenderedPageBreak/>
        <w:t xml:space="preserve">Решим уравнения </w:t>
      </w:r>
      <w:r>
        <w:fldChar w:fldCharType="begin"/>
      </w:r>
      <w:r>
        <w:instrText xml:space="preserve"> REF _Ref138406346 \h </w:instrText>
      </w:r>
      <w:r>
        <w:fldChar w:fldCharType="separate"/>
      </w:r>
      <w:r w:rsidR="00F54EA6">
        <w:t>(</w:t>
      </w:r>
      <w:r w:rsidR="00F54EA6">
        <w:rPr>
          <w:noProof/>
        </w:rPr>
        <w:t>10</w:t>
      </w:r>
      <w:r w:rsidR="00F54EA6">
        <w:t>)</w:t>
      </w:r>
      <w:r>
        <w:fldChar w:fldCharType="end"/>
      </w:r>
      <w:r>
        <w:t xml:space="preserve">, </w:t>
      </w:r>
      <w:r>
        <w:fldChar w:fldCharType="begin"/>
      </w:r>
      <w:r>
        <w:instrText xml:space="preserve"> REF _Ref138406347 \h </w:instrText>
      </w:r>
      <w:r>
        <w:fldChar w:fldCharType="separate"/>
      </w:r>
      <w:r w:rsidR="00F54EA6">
        <w:t>(</w:t>
      </w:r>
      <w:r w:rsidR="00F54EA6">
        <w:rPr>
          <w:noProof/>
        </w:rPr>
        <w:t>11</w:t>
      </w:r>
      <w:r w:rsidR="00F54EA6">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30" w:name="_Hlk156035149"/>
          <w:bookmarkEnd w:id="27"/>
          <w:p w14:paraId="20AB7B04"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548C657D"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12</w:t>
            </w:r>
            <w:r w:rsidR="003245D6">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2BDD10C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13</w:t>
            </w:r>
            <w:r w:rsidR="003245D6">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1" w:name="_Hlk156035203"/>
            <w:bookmarkEnd w:id="30"/>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3245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5A36E44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14</w:t>
            </w:r>
            <w:r w:rsidR="003245D6">
              <w:rPr>
                <w:noProof/>
              </w:rPr>
              <w:fldChar w:fldCharType="end"/>
            </w:r>
            <w:r>
              <w:t>)</w:t>
            </w:r>
          </w:p>
        </w:tc>
      </w:tr>
      <w:bookmarkEnd w:id="31"/>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2"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w:t>
      </w:r>
      <w:r>
        <w:lastRenderedPageBreak/>
        <w:t xml:space="preserve">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2"/>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Heading3"/>
        <w:numPr>
          <w:ilvl w:val="2"/>
          <w:numId w:val="24"/>
        </w:numPr>
        <w:rPr>
          <w:lang w:val="en-US"/>
        </w:rPr>
      </w:pPr>
      <w:bookmarkStart w:id="33" w:name="_Toc167190206"/>
      <w:r>
        <w:t>Электродинамическое моделирование многоступенчатого сумматора</w:t>
      </w:r>
      <w:bookmarkEnd w:id="33"/>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[2</w:t>
      </w:r>
      <w:r w:rsidR="00BA47A8">
        <w:t>5</w:t>
      </w:r>
      <w:r>
        <w:t xml:space="preserve">].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lastRenderedPageBreak/>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рис. ???.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Subtitle"/>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Heading2"/>
        <w:numPr>
          <w:ilvl w:val="1"/>
          <w:numId w:val="24"/>
        </w:numPr>
        <w:ind w:left="0" w:firstLine="0"/>
        <w:rPr>
          <w:lang w:eastAsia="ru-RU"/>
        </w:rPr>
      </w:pPr>
      <w:bookmarkStart w:id="34" w:name="_Toc125035526"/>
      <w:bookmarkStart w:id="35" w:name="_Toc167190207"/>
      <w:r>
        <w:rPr>
          <w:lang w:eastAsia="ru-RU"/>
        </w:rPr>
        <w:t>Пятипортовый сумматор конструкции Уилкинсона</w:t>
      </w:r>
      <w:bookmarkEnd w:id="34"/>
      <w:bookmarkEnd w:id="35"/>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-параметры реального устройства в сравнении с результатами моделирования представлены на рис.</w:t>
      </w:r>
      <w:r>
        <w:rPr>
          <w:i/>
          <w:iCs/>
        </w:rPr>
        <w:t xml:space="preserve"> </w:t>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B7150D">
      <w:pPr>
        <w:pStyle w:val="Heading2"/>
        <w:numPr>
          <w:ilvl w:val="0"/>
          <w:numId w:val="24"/>
        </w:numPr>
        <w:tabs>
          <w:tab w:val="left" w:pos="284"/>
        </w:tabs>
        <w:ind w:left="0" w:firstLine="0"/>
      </w:pPr>
      <w:bookmarkStart w:id="36" w:name="_Toc167190208"/>
      <w:r>
        <w:lastRenderedPageBreak/>
        <w:t>Генераторы СКИ на основе ДНЗ</w:t>
      </w:r>
      <w:bookmarkEnd w:id="36"/>
    </w:p>
    <w:p w14:paraId="2B60BB9B" w14:textId="3A7FEC3B" w:rsidR="00DD4C3B" w:rsidRDefault="00DD4C3B" w:rsidP="00DD4C3B">
      <w:pPr>
        <w:pStyle w:val="Heading2"/>
        <w:numPr>
          <w:ilvl w:val="0"/>
          <w:numId w:val="0"/>
        </w:numPr>
        <w:ind w:left="360"/>
      </w:pPr>
      <w:bookmarkStart w:id="37" w:name="_Toc167190209"/>
      <w:r>
        <w:t>3.1. Генератор СКИ импульсного типа с одним запускающим импульсом и последовательно соединенными ДНЗ</w:t>
      </w:r>
      <w:bookmarkEnd w:id="37"/>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8" w:name="_Toc125035519"/>
      <w:bookmarkStart w:id="39" w:name="_Toc167190210"/>
      <w:r>
        <w:t>Физика работы генераторов в импульсном режиме</w:t>
      </w:r>
      <w:bookmarkEnd w:id="38"/>
      <w:bookmarkEnd w:id="39"/>
    </w:p>
    <w:p w14:paraId="51A9A49E" w14:textId="0FFE3740" w:rsidR="00413EB8" w:rsidRPr="00413EB8" w:rsidRDefault="00413EB8" w:rsidP="00DD4C3B">
      <w:r>
        <w:t>Ф</w:t>
      </w:r>
      <w:r w:rsidR="00DD4C3B">
        <w:t xml:space="preserve">ормирование </w:t>
      </w:r>
      <w:r>
        <w:t xml:space="preserve">квазигауссовых </w:t>
      </w:r>
      <w:r w:rsidR="00DD4C3B">
        <w:t>СКИ</w:t>
      </w:r>
      <w:r>
        <w:t xml:space="preserve"> в классическом подходе </w:t>
      </w:r>
      <w:r w:rsidRPr="00413EB8">
        <w:t>[</w:t>
      </w:r>
      <w:r w:rsidR="006241C8">
        <w:t>27-28</w:t>
      </w:r>
      <w:r w:rsidRPr="00413EB8">
        <w:t>]</w:t>
      </w:r>
      <w:r>
        <w:t xml:space="preserve"> осуществляется с помощью схем с длительныим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накапливаетс заряд. Запускающий сигнал меняет полярность напряжения и, следовательно, направление протекания тока на диоде, заряд из активной области инжектируетсмя и диод закрывается.</w:t>
      </w:r>
    </w:p>
    <w:p w14:paraId="74485C09" w14:textId="77777777" w:rsidR="007E40C1" w:rsidRDefault="00DD4C3B" w:rsidP="00242D12">
      <w:r>
        <w:lastRenderedPageBreak/>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последействующих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4A8E8B8D" w:rsidR="00242D12" w:rsidRDefault="00242D12" w:rsidP="00242D12">
      <w:r>
        <w:t xml:space="preserve">Схемы формирователей импульсов положительной и отрицательной полярности приведены на рис. </w:t>
      </w:r>
      <w:r w:rsidRPr="00242D12">
        <w:rPr>
          <w:highlight w:val="yellow"/>
        </w:rPr>
        <w:t>1 и 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4B4FFC74"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напряженрия и направление тока, протекающего через диод изменяетя. </w:t>
      </w:r>
      <w:r>
        <w:t xml:space="preserve">Реальный запускающий импульс имеет трапециевидную форму, поэтому при достижении порогового напряжения на </w:t>
      </w:r>
      <w:r>
        <w:lastRenderedPageBreak/>
        <w:t xml:space="preserve">фронте запускающего импульса, на ДНЗ начинает попадать прямой ток, в активной области начинает накапливаться основной заряд. </w:t>
      </w:r>
      <w:r w:rsidR="00DB74A1">
        <w:t xml:space="preserve">Количество заряда, накопленного в течение этой стадии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3C62CC">
        <w:rPr>
          <w:highlight w:val="yellow"/>
        </w:rPr>
        <w:t>[</w:t>
      </w:r>
      <w:r w:rsidR="006241C8">
        <w:rPr>
          <w:highlight w:val="yellow"/>
        </w:rPr>
        <w:t>27-30</w:t>
      </w:r>
      <w:r w:rsidR="00C312B2" w:rsidRPr="003C62CC">
        <w:rPr>
          <w:highlight w:val="yellow"/>
        </w:rPr>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
      </w:pPr>
      <w:r>
        <w:rPr>
          <w:noProof/>
        </w:rPr>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511550"/>
                    </a:xfrm>
                    <a:prstGeom prst="rect">
                      <a:avLst/>
                    </a:prstGeom>
                  </pic:spPr>
                </pic:pic>
              </a:graphicData>
            </a:graphic>
          </wp:inline>
        </w:drawing>
      </w:r>
    </w:p>
    <w:p w14:paraId="2EB23523" w14:textId="530ECCC6" w:rsidR="00DD4C3B" w:rsidRDefault="00DD4C3B" w:rsidP="00DD4C3B">
      <w:pPr>
        <w:pStyle w:val="a"/>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F54EA6">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lastRenderedPageBreak/>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0838BCC8"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 ???. </w:t>
      </w:r>
    </w:p>
    <w:p w14:paraId="03AEFCA2" w14:textId="03346AC6" w:rsidR="00955988" w:rsidRPr="00955988" w:rsidRDefault="00955988" w:rsidP="00DD4C3B">
      <w:r>
        <w:t xml:space="preserve">Для достижения большей амплитуды и меньшей длительности импульсов в схеме последовательно соединены 3 ДНЗ </w:t>
      </w:r>
      <w:r w:rsidRPr="00955988">
        <w:t>[2].</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6241C8">
      <w:pPr>
        <w:pStyle w:val="Heading3"/>
        <w:numPr>
          <w:ilvl w:val="2"/>
          <w:numId w:val="14"/>
        </w:numPr>
        <w:ind w:left="0" w:firstLine="0"/>
      </w:pPr>
      <w:bookmarkStart w:id="40" w:name="_Toc125035520"/>
      <w:bookmarkStart w:id="41" w:name="_Toc167190211"/>
      <w:r>
        <w:t>Экспериментальные результаты</w:t>
      </w:r>
      <w:bookmarkEnd w:id="40"/>
      <w:bookmarkEnd w:id="41"/>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r w:rsidR="00B547C2">
        <w:t>виедо</w:t>
      </w:r>
      <w:r>
        <w:t xml:space="preserve">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lastRenderedPageBreak/>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42" w:name="_Toc167190212"/>
      <w:r>
        <w:t>3.2. Генератор СКИ импульсного типа с двумя запускающими импульсами</w:t>
      </w:r>
      <w:bookmarkEnd w:id="42"/>
    </w:p>
    <w:p w14:paraId="3D244D36" w14:textId="088686D6"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xml:space="preserve">,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w:t>
      </w:r>
      <w:r w:rsidRPr="00510585">
        <w:lastRenderedPageBreak/>
        <w:t>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3" w:name="_Toc167190213"/>
      <w:r>
        <w:t>3.2.1. Модель генератора СКИ с двумя запускающими импульсами</w:t>
      </w:r>
      <w:bookmarkEnd w:id="43"/>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lastRenderedPageBreak/>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8"/>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 xml:space="preserve">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w:t>
      </w:r>
      <w:r>
        <w:lastRenderedPageBreak/>
        <w:t>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9"/>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44" w:name="_Toc167190214"/>
      <w:r>
        <w:t>Экспериментальное исследование генератора СКИ с двумя запускаюшими импульсами</w:t>
      </w:r>
      <w:bookmarkEnd w:id="44"/>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lastRenderedPageBreak/>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B05FFF">
        <w:rPr>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5" w:name="_Hlk159050825"/>
      <w:r w:rsidRPr="007F6CFA">
        <w:rPr>
          <w:szCs w:val="28"/>
        </w:rPr>
        <w:t xml:space="preserve">стробоскопического осциллографа Agilent DCA-X 86100D </w:t>
      </w:r>
      <w:bookmarkEnd w:id="45"/>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6" w:name="_Hlk159050933"/>
      <w:bookmarkStart w:id="47" w:name="_Hlk159050614"/>
      <w:r w:rsidRPr="007F6CFA">
        <w:rPr>
          <w:szCs w:val="28"/>
        </w:rPr>
        <w:t xml:space="preserve">диапазон перестройки длительности составил 160-315 нс, а диапазон перестройки амплитуд 36-52,7 В. </w:t>
      </w:r>
      <w:bookmarkEnd w:id="46"/>
      <w:r w:rsidRPr="007F6CFA">
        <w:rPr>
          <w:szCs w:val="28"/>
        </w:rPr>
        <w:t>Таким образом возможный диапазон перестройки по длительности 97%, по амплитуде 46%.</w:t>
      </w:r>
    </w:p>
    <w:bookmarkEnd w:id="47"/>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8" w:name="_Hlk159050990"/>
      <w:r w:rsidRPr="007F6CFA">
        <w:rPr>
          <w:szCs w:val="28"/>
        </w:rPr>
        <w:t xml:space="preserve">колокольный импульс амплитудой 38 В и длительностью по полувысоте равной 200 пс. </w:t>
      </w:r>
      <w:bookmarkEnd w:id="48"/>
    </w:p>
    <w:p w14:paraId="1ED6FECD" w14:textId="699BDA23" w:rsidR="00B6748F" w:rsidRDefault="00B6748F" w:rsidP="00B6748F">
      <w:pPr>
        <w:rPr>
          <w:szCs w:val="28"/>
        </w:rPr>
      </w:pPr>
      <w:bookmarkStart w:id="49"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3B8A7172"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F54EA6">
        <w:t xml:space="preserve">Таблица </w:t>
      </w:r>
      <w:r w:rsidR="00F54EA6">
        <w:rPr>
          <w:noProof/>
        </w:rPr>
        <w:t>1</w:t>
      </w:r>
      <w:r>
        <w:fldChar w:fldCharType="end"/>
      </w:r>
      <w:r>
        <w:t>.</w:t>
      </w:r>
    </w:p>
    <w:p w14:paraId="5F89EF8A" w14:textId="33DBF13E" w:rsidR="0047377B" w:rsidRDefault="0047377B" w:rsidP="0047377B">
      <w:pPr>
        <w:pStyle w:val="Caption"/>
        <w:keepNext/>
        <w:jc w:val="right"/>
      </w:pPr>
      <w:bookmarkStart w:id="50" w:name="_Ref138078701"/>
      <w:r>
        <w:t xml:space="preserve">Таблица </w:t>
      </w:r>
      <w:r w:rsidR="003245D6">
        <w:fldChar w:fldCharType="begin"/>
      </w:r>
      <w:r w:rsidR="003245D6">
        <w:instrText xml:space="preserve"> SEQ Таблица \* ARABIC </w:instrText>
      </w:r>
      <w:r w:rsidR="003245D6">
        <w:fldChar w:fldCharType="separate"/>
      </w:r>
      <w:r w:rsidR="00F54EA6">
        <w:rPr>
          <w:noProof/>
        </w:rPr>
        <w:t>1</w:t>
      </w:r>
      <w:r w:rsidR="003245D6">
        <w:rPr>
          <w:noProof/>
        </w:rPr>
        <w:fldChar w:fldCharType="end"/>
      </w:r>
      <w:bookmarkEnd w:id="50"/>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FC5BAE2" w14:textId="77777777" w:rsidR="0047377B" w:rsidRPr="00D27F7A" w:rsidRDefault="0047377B" w:rsidP="0047377B">
      <w:pPr>
        <w:pStyle w:val="Caption"/>
      </w:pPr>
      <w:bookmarkStart w:id="51" w:name="_Toc138075204"/>
      <w:r w:rsidRPr="003C62CC">
        <w:rPr>
          <w:highlight w:val="yellow"/>
        </w:rPr>
        <w:t>Рис. 9. График зависимости амплитуды СКИ от длительности запускающего импульса</w:t>
      </w:r>
      <w:bookmarkEnd w:id="51"/>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717965" w14:textId="77777777" w:rsidR="0047377B" w:rsidRDefault="0047377B" w:rsidP="0047377B">
      <w:pPr>
        <w:pStyle w:val="Caption"/>
      </w:pPr>
      <w:bookmarkStart w:id="52" w:name="_Toc138075205"/>
      <w:r w:rsidRPr="003C62CC">
        <w:rPr>
          <w:highlight w:val="yellow"/>
        </w:rPr>
        <w:t>Рис. 10. График зависимости длительности СКИ от длительности запускающего импульса</w:t>
      </w:r>
      <w:bookmarkEnd w:id="52"/>
    </w:p>
    <w:p w14:paraId="1B0C4F34" w14:textId="77777777" w:rsidR="0047377B" w:rsidRPr="007F6CFA" w:rsidRDefault="0047377B" w:rsidP="00B6748F">
      <w:pPr>
        <w:rPr>
          <w:szCs w:val="28"/>
        </w:rPr>
      </w:pPr>
    </w:p>
    <w:bookmarkEnd w:id="49"/>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Pr="00B05FFF">
        <w:rPr>
          <w:szCs w:val="28"/>
          <w:highlight w:val="yellow"/>
        </w:rPr>
        <w:t>[10]</w:t>
      </w:r>
      <w:r w:rsidRPr="007F6CFA">
        <w:rPr>
          <w:szCs w:val="28"/>
        </w:rPr>
        <w:t xml:space="preserve"> уровень последействующих искажений относительно амплитуды СКИ составил 11%, а в статье </w:t>
      </w:r>
      <w:r w:rsidRPr="00B05FFF">
        <w:rPr>
          <w:szCs w:val="28"/>
          <w:highlight w:val="yellow"/>
        </w:rPr>
        <w:t>[11]</w:t>
      </w:r>
      <w:r w:rsidRPr="007F6CFA">
        <w:rPr>
          <w:szCs w:val="28"/>
        </w:rPr>
        <w:t xml:space="preserve"> – 25%.  Таким образом этот показатель в предложенном генераторе улучшился в три раза относительно генераторов описанных в </w:t>
      </w:r>
      <w:r w:rsidRPr="00B05FFF">
        <w:rPr>
          <w:szCs w:val="28"/>
          <w:highlight w:val="yellow"/>
        </w:rPr>
        <w:t>[10]</w:t>
      </w:r>
      <w:r w:rsidRPr="007F6CFA">
        <w:rPr>
          <w:szCs w:val="28"/>
        </w:rPr>
        <w:t xml:space="preserve"> </w:t>
      </w:r>
      <w:r w:rsidRPr="007F6CFA">
        <w:rPr>
          <w:szCs w:val="28"/>
        </w:rPr>
        <w:lastRenderedPageBreak/>
        <w:t xml:space="preserve">и в шесть раз относительно </w:t>
      </w:r>
      <w:r w:rsidRPr="00B05FFF">
        <w:rPr>
          <w:szCs w:val="28"/>
          <w:highlight w:val="yellow"/>
        </w:rPr>
        <w:t>[11].</w:t>
      </w:r>
      <w:r w:rsidRPr="007F6CFA">
        <w:rPr>
          <w:szCs w:val="28"/>
        </w:rPr>
        <w:t xml:space="preserve">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53" w:name="_Toc125035528"/>
      <w:bookmarkStart w:id="54" w:name="_Toc167190215"/>
      <w:r>
        <w:lastRenderedPageBreak/>
        <w:t>Программно-аппаратный комплекс по автоматизированному исследованию параметров сверхкоротких импульсов</w:t>
      </w:r>
      <w:bookmarkEnd w:id="53"/>
      <w:bookmarkEnd w:id="54"/>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5"/>
      <w:r>
        <w:t>При определенных значениях этих напряжений импульсы имеют лучшие амплитуды и длительности</w:t>
      </w:r>
      <w:commentRangeEnd w:id="55"/>
      <w:r>
        <w:commentReference w:id="55"/>
      </w:r>
      <w:r>
        <w:t xml:space="preserve">.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58" w:name="_Toc125035529"/>
      <w:bookmarkStart w:id="59" w:name="_Toc167190216"/>
      <w:r>
        <w:t>Архитектура программно-аппаратного комплекса</w:t>
      </w:r>
      <w:bookmarkEnd w:id="58"/>
      <w:bookmarkEnd w:id="59"/>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w:t>
      </w:r>
      <w:r>
        <w:lastRenderedPageBreak/>
        <w:t xml:space="preserve">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что соответсвующая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61"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63" w:name="_Toc125035530"/>
      <w:bookmarkStart w:id="64" w:name="_Toc167190217"/>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65" w:name="_Toc138416963"/>
      <w:bookmarkStart w:id="66" w:name="_Toc167190218"/>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3245D6"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3245D6"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3245D6"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12E58F6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rsidR="00F54EA6">
        <w:rPr>
          <w:b/>
          <w:bCs/>
          <w:lang w:val="en-US"/>
        </w:rPr>
        <w:t>Error</w:t>
      </w:r>
      <w:r w:rsidR="00F54EA6" w:rsidRPr="00F54EA6">
        <w:rPr>
          <w:b/>
          <w:bCs/>
        </w:rPr>
        <w:t xml:space="preserve">! </w:t>
      </w:r>
      <w:r w:rsidR="00F54EA6">
        <w:rPr>
          <w:b/>
          <w:bCs/>
          <w:lang w:val="en-US"/>
        </w:rPr>
        <w:t>Reference</w:t>
      </w:r>
      <w:r w:rsidR="00F54EA6" w:rsidRPr="006241C8">
        <w:rPr>
          <w:b/>
          <w:bCs/>
        </w:rPr>
        <w:t xml:space="preserve"> </w:t>
      </w:r>
      <w:r w:rsidR="00F54EA6">
        <w:rPr>
          <w:b/>
          <w:bCs/>
          <w:lang w:val="en-US"/>
        </w:rPr>
        <w:t>source</w:t>
      </w:r>
      <w:r w:rsidR="00F54EA6" w:rsidRPr="006241C8">
        <w:rPr>
          <w:b/>
          <w:bCs/>
        </w:rPr>
        <w:t xml:space="preserve"> </w:t>
      </w:r>
      <w:r w:rsidR="00F54EA6">
        <w:rPr>
          <w:b/>
          <w:bCs/>
          <w:lang w:val="en-US"/>
        </w:rPr>
        <w:t>not</w:t>
      </w:r>
      <w:r w:rsidR="00F54EA6" w:rsidRPr="006241C8">
        <w:rPr>
          <w:b/>
          <w:bCs/>
        </w:rPr>
        <w:t xml:space="preserve"> </w:t>
      </w:r>
      <w:r w:rsidR="00F54EA6">
        <w:rPr>
          <w:b/>
          <w:bCs/>
          <w:lang w:val="en-US"/>
        </w:rPr>
        <w:t>found</w:t>
      </w:r>
      <w:r w:rsidR="00F54EA6" w:rsidRPr="006241C8">
        <w:rPr>
          <w:b/>
          <w:bCs/>
        </w:rPr>
        <w:t>.</w:t>
      </w:r>
      <w:r>
        <w:fldChar w:fldCharType="end"/>
      </w:r>
      <w:r w:rsidRPr="00392599">
        <w:t>]</w:t>
      </w:r>
      <w:r w:rsidRPr="00FB1E77">
        <w:t>.</w:t>
      </w:r>
    </w:p>
    <w:p w14:paraId="6701D340" w14:textId="6A932739"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3245D6">
        <w:fldChar w:fldCharType="begin"/>
      </w:r>
      <w:r w:rsidR="003245D6">
        <w:instrText xml:space="preserve"> SEQ Рис. \* ARABIC </w:instrText>
      </w:r>
      <w:r w:rsidR="003245D6">
        <w:fldChar w:fldCharType="separate"/>
      </w:r>
      <w:r w:rsidR="00F54EA6">
        <w:rPr>
          <w:noProof/>
        </w:rPr>
        <w:t>1</w:t>
      </w:r>
      <w:r w:rsidR="003245D6">
        <w:rPr>
          <w:noProof/>
        </w:rPr>
        <w:fldChar w:fldCharType="end"/>
      </w:r>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1B4767D4" w:rsidR="008748CC" w:rsidRDefault="008748CC" w:rsidP="008748CC">
      <w:pPr>
        <w:pStyle w:val="Caption"/>
      </w:pPr>
      <w:bookmarkStart w:id="67" w:name="_Toc138075206"/>
      <w:r>
        <w:t xml:space="preserve">Рис. </w:t>
      </w:r>
      <w:r w:rsidR="003245D6">
        <w:fldChar w:fldCharType="begin"/>
      </w:r>
      <w:r w:rsidR="003245D6">
        <w:instrText xml:space="preserve"> SEQ Рис. \* ARABIC </w:instrText>
      </w:r>
      <w:r w:rsidR="003245D6">
        <w:fldChar w:fldCharType="separate"/>
      </w:r>
      <w:r w:rsidR="00F54EA6">
        <w:rPr>
          <w:noProof/>
        </w:rPr>
        <w:t>2</w:t>
      </w:r>
      <w:r w:rsidR="003245D6">
        <w:rPr>
          <w:noProof/>
        </w:rPr>
        <w:fldChar w:fldCharType="end"/>
      </w:r>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Heading2"/>
        <w:numPr>
          <w:ilvl w:val="0"/>
          <w:numId w:val="25"/>
        </w:numPr>
      </w:pPr>
      <w:bookmarkStart w:id="68" w:name="_Toc167190219"/>
      <w:r>
        <w:lastRenderedPageBreak/>
        <w:t>Формирование импульсов в форме первой и второй производной от Гауссовой кривой</w:t>
      </w:r>
      <w:bookmarkEnd w:id="68"/>
    </w:p>
    <w:p w14:paraId="5CA1EA44" w14:textId="32E26BC7" w:rsidR="00682E14" w:rsidRDefault="009E448C" w:rsidP="002C5411">
      <w:pPr>
        <w:pStyle w:val="Heading2"/>
        <w:numPr>
          <w:ilvl w:val="1"/>
          <w:numId w:val="25"/>
        </w:numPr>
        <w:rPr>
          <w:lang w:eastAsia="ru-RU"/>
        </w:rPr>
      </w:pPr>
      <w:bookmarkStart w:id="69" w:name="_Toc124863584"/>
      <w:bookmarkStart w:id="70" w:name="_Toc125035525"/>
      <w:bookmarkStart w:id="71" w:name="_Toc167190220"/>
      <w:r>
        <w:rPr>
          <w:lang w:eastAsia="ru-RU"/>
        </w:rPr>
        <w:t>.</w:t>
      </w:r>
      <w:r w:rsidR="00682E14">
        <w:rPr>
          <w:lang w:eastAsia="ru-RU"/>
        </w:rPr>
        <w:t>Экспериментальное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72" w:name="_Toc125035527"/>
      <w:bookmarkStart w:id="73"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Heading2"/>
        <w:numPr>
          <w:ilvl w:val="1"/>
          <w:numId w:val="25"/>
        </w:numPr>
      </w:pPr>
      <w:bookmarkStart w:id="74" w:name="_Toc167190222"/>
      <w:r>
        <w:t xml:space="preserve">. </w:t>
      </w:r>
      <w:r w:rsidR="00AF33E1">
        <w:t>Анализ полученных результатов и сравнение</w:t>
      </w:r>
      <w:bookmarkEnd w:id="74"/>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Heading2"/>
        <w:numPr>
          <w:ilvl w:val="0"/>
          <w:numId w:val="0"/>
        </w:numPr>
        <w:ind w:left="360"/>
      </w:pPr>
      <w:bookmarkStart w:id="75" w:name="_Toc167190223"/>
      <w:r>
        <w:lastRenderedPageBreak/>
        <w:t>Заключение</w:t>
      </w:r>
      <w:bookmarkEnd w:id="75"/>
    </w:p>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76" w:name="_Toc167190224"/>
      <w:r>
        <w:lastRenderedPageBreak/>
        <w:t>Литература</w:t>
      </w:r>
      <w:bookmarkEnd w:id="76"/>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With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r>
        <w:rPr>
          <w:lang w:val="en-US"/>
        </w:rPr>
        <w:t>Samsonov</w:t>
      </w:r>
      <w:proofErr w:type="spellEnd"/>
      <w:r>
        <w:rPr>
          <w:lang w:val="en-US"/>
        </w:rPr>
        <w:t xml:space="preserve"> ,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ListParagraph"/>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ListParagraph"/>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ListParagraph"/>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ListParagraph"/>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ListParagraph"/>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ListParagraph"/>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ListParagraph"/>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ListParagraph"/>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6C35CA">
      <w:pPr>
        <w:pStyle w:val="ListParagraph"/>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ListParagraph"/>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ListParagraph"/>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ListParagraph"/>
        <w:numPr>
          <w:ilvl w:val="0"/>
          <w:numId w:val="3"/>
        </w:numPr>
        <w:ind w:left="0" w:firstLine="851"/>
        <w:rPr>
          <w:lang w:val="en-US"/>
        </w:rPr>
      </w:pPr>
      <w:r>
        <w:rPr>
          <w:lang w:val="en-US"/>
        </w:rPr>
        <w:t>Markus Clemens Thomas Weiland , "Discrete Electromagnetism with the Finite Integration Technique," , Vol. 32, 65-87, 2001.</w:t>
      </w:r>
    </w:p>
    <w:p w14:paraId="12F01AF6" w14:textId="11BC6FA3" w:rsidR="00BA47A8" w:rsidRPr="006241C8" w:rsidRDefault="00BA47A8" w:rsidP="00BA47A8">
      <w:pPr>
        <w:pStyle w:val="ListParagraph"/>
        <w:numPr>
          <w:ilvl w:val="0"/>
          <w:numId w:val="3"/>
        </w:numPr>
        <w:ind w:left="0" w:firstLine="851"/>
        <w:rPr>
          <w:lang w:val="en-US"/>
        </w:rPr>
      </w:pPr>
      <w:r>
        <w:rPr>
          <w:lang w:val="en-US"/>
        </w:rPr>
        <w:t>Powell, Michael J. D. "On Search Directions for Minimization Algorithms", 1973. Mathematical Programming. 4: 193–201</w:t>
      </w:r>
      <w:r>
        <w:t>.</w:t>
      </w:r>
    </w:p>
    <w:p w14:paraId="6F6C8CE9" w14:textId="77777777" w:rsidR="006241C8" w:rsidRDefault="006241C8" w:rsidP="00BA47A8">
      <w:pPr>
        <w:pStyle w:val="ListParagraph"/>
        <w:numPr>
          <w:ilvl w:val="0"/>
          <w:numId w:val="3"/>
        </w:numPr>
        <w:ind w:left="0" w:firstLine="851"/>
      </w:pPr>
      <w:r>
        <w:t xml:space="preserve">Носов Ю. Р. Полупроводниковые диоды с накоплением заряда и их применение / С. А. Еремин, О. К. Мокеев, Ю. Р. Носов. – М.: Издательство Советское радио, 1966. – 152 с. </w:t>
      </w:r>
    </w:p>
    <w:p w14:paraId="05138993" w14:textId="44183315" w:rsidR="006241C8" w:rsidRPr="006241C8" w:rsidRDefault="006241C8" w:rsidP="00BA47A8">
      <w:pPr>
        <w:pStyle w:val="ListParagraph"/>
        <w:numPr>
          <w:ilvl w:val="0"/>
          <w:numId w:val="3"/>
        </w:numPr>
        <w:ind w:left="0" w:firstLine="851"/>
      </w:pPr>
      <w:r>
        <w:lastRenderedPageBreak/>
        <w:t>Носов Ю. Р. Полупроводниковые импульсные диоды / Ю. Р. Носов. – М.: Издательство Советское радио, 1965. – 224 с.</w:t>
      </w:r>
    </w:p>
    <w:p w14:paraId="3E32D32A" w14:textId="1A5CA3AC" w:rsidR="006241C8" w:rsidRPr="006241C8" w:rsidRDefault="006241C8" w:rsidP="00BA47A8">
      <w:pPr>
        <w:pStyle w:val="ListParagraph"/>
        <w:numPr>
          <w:ilvl w:val="0"/>
          <w:numId w:val="3"/>
        </w:numPr>
        <w:ind w:left="0" w:firstLine="851"/>
        <w:rPr>
          <w:lang w:val="en-US"/>
        </w:rPr>
      </w:pPr>
      <w:r>
        <w:t>Бобрешов А. М. Генерация сверхкоротких импульсных сигналов / Бобрешов А. М., Степкин В.А., Китаев Ю.И., Усков Г.К. // Физика волновых процессов и радиотехнические системы. - 2011. - Т14. №3. - С. 103</w:t>
      </w:r>
    </w:p>
    <w:p w14:paraId="6EFFC543" w14:textId="0F1AA281" w:rsidR="006241C8" w:rsidRPr="006241C8" w:rsidRDefault="006241C8" w:rsidP="00BA47A8">
      <w:pPr>
        <w:pStyle w:val="ListParagraph"/>
        <w:numPr>
          <w:ilvl w:val="0"/>
          <w:numId w:val="3"/>
        </w:numPr>
        <w:ind w:left="0" w:firstLine="851"/>
        <w:rPr>
          <w:lang w:val="en-US"/>
        </w:rPr>
      </w:pPr>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r>
        <w:t>Lett., 1995, 31, (7), P.510-511</w:t>
      </w:r>
    </w:p>
    <w:p w14:paraId="0BD8EEA1" w14:textId="71241EBF" w:rsidR="006241C8" w:rsidRDefault="006241C8" w:rsidP="00BA47A8">
      <w:pPr>
        <w:pStyle w:val="ListParagraph"/>
        <w:numPr>
          <w:ilvl w:val="0"/>
          <w:numId w:val="3"/>
        </w:numPr>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0CCB5312" w:rsidR="003C62CC" w:rsidRDefault="003C62CC" w:rsidP="003C62CC">
      <w:pPr>
        <w:pStyle w:val="ListParagraph"/>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ListParagraph"/>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CommentText"/>
      </w:pPr>
      <w:r>
        <w:rPr>
          <w:rStyle w:val="CommentReference"/>
        </w:rPr>
        <w:annotationRef/>
      </w:r>
      <w:r>
        <w:rPr>
          <w:rStyle w:val="CommentReference"/>
        </w:rPr>
        <w:t>Размеров объектов наверное?</w:t>
      </w:r>
    </w:p>
  </w:comment>
  <w:comment w:id="2" w:author="Anastasia" w:date="2024-05-23T12:38:00Z" w:initials="A">
    <w:p w14:paraId="743A17AD" w14:textId="77777777" w:rsidR="00D16B0C" w:rsidRDefault="00D16B0C">
      <w:pPr>
        <w:pStyle w:val="CommentText"/>
      </w:pPr>
      <w:r>
        <w:rPr>
          <w:rStyle w:val="CommentReference"/>
        </w:rPr>
        <w:annotationRef/>
      </w:r>
      <w:r>
        <w:t>Не только, там еще регистрация быстропротекающих процессов и иная дичь</w:t>
      </w:r>
    </w:p>
    <w:p w14:paraId="6F8B5469" w14:textId="4A13CA06" w:rsidR="00D16B0C" w:rsidRDefault="00D16B0C">
      <w:pPr>
        <w:pStyle w:val="CommentText"/>
      </w:pPr>
    </w:p>
  </w:comment>
  <w:comment w:id="14"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55"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6"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4EBBB8CF" w15:done="0"/>
  <w15:commentEx w15:paraId="26696667"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9F5CB25" w16cex:dateUtc="2024-05-20T10:14:00Z"/>
  <w16cex:commentExtensible w16cex:durableId="2F72BFD0" w16cex:dateUtc="2023-01-20T11:39: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4EBBB8CF" w16cid:durableId="29F5CB25"/>
  <w16cid:commentId w16cid:paraId="26696667" w16cid:durableId="2F72BFD0"/>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nastasia">
    <w15:presenceInfo w15:providerId="None" w15:userId="Anastasia"/>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C4DF2"/>
    <w:rsid w:val="000D187E"/>
    <w:rsid w:val="00171977"/>
    <w:rsid w:val="00212644"/>
    <w:rsid w:val="0023189B"/>
    <w:rsid w:val="00242D12"/>
    <w:rsid w:val="0024569F"/>
    <w:rsid w:val="002471A0"/>
    <w:rsid w:val="002C5411"/>
    <w:rsid w:val="002D6ECE"/>
    <w:rsid w:val="002F3FBC"/>
    <w:rsid w:val="00316C6C"/>
    <w:rsid w:val="003245D6"/>
    <w:rsid w:val="0033266D"/>
    <w:rsid w:val="00365F8D"/>
    <w:rsid w:val="003A4B21"/>
    <w:rsid w:val="003B6459"/>
    <w:rsid w:val="003C62CC"/>
    <w:rsid w:val="003F2C55"/>
    <w:rsid w:val="003F36B1"/>
    <w:rsid w:val="00406D7C"/>
    <w:rsid w:val="00413EB8"/>
    <w:rsid w:val="00456FEF"/>
    <w:rsid w:val="0047377B"/>
    <w:rsid w:val="00473DDA"/>
    <w:rsid w:val="00473DEA"/>
    <w:rsid w:val="00486468"/>
    <w:rsid w:val="00493A33"/>
    <w:rsid w:val="004B7E2B"/>
    <w:rsid w:val="00510585"/>
    <w:rsid w:val="0054606D"/>
    <w:rsid w:val="00576DA5"/>
    <w:rsid w:val="006241C8"/>
    <w:rsid w:val="00644D80"/>
    <w:rsid w:val="00682E14"/>
    <w:rsid w:val="006907B7"/>
    <w:rsid w:val="00692986"/>
    <w:rsid w:val="00694D7D"/>
    <w:rsid w:val="006A2203"/>
    <w:rsid w:val="006C35CA"/>
    <w:rsid w:val="00763149"/>
    <w:rsid w:val="007A0449"/>
    <w:rsid w:val="007D6F7E"/>
    <w:rsid w:val="007E40C1"/>
    <w:rsid w:val="007F66A1"/>
    <w:rsid w:val="007F66EF"/>
    <w:rsid w:val="007F6CFA"/>
    <w:rsid w:val="00813AC7"/>
    <w:rsid w:val="00816B13"/>
    <w:rsid w:val="00830945"/>
    <w:rsid w:val="00843AA3"/>
    <w:rsid w:val="008748CC"/>
    <w:rsid w:val="008C1A3C"/>
    <w:rsid w:val="008D1883"/>
    <w:rsid w:val="008D293C"/>
    <w:rsid w:val="008D3BAB"/>
    <w:rsid w:val="0094617D"/>
    <w:rsid w:val="00947A55"/>
    <w:rsid w:val="00955988"/>
    <w:rsid w:val="009672C9"/>
    <w:rsid w:val="00996008"/>
    <w:rsid w:val="009E448C"/>
    <w:rsid w:val="009F7D30"/>
    <w:rsid w:val="00AF33E1"/>
    <w:rsid w:val="00B05FFF"/>
    <w:rsid w:val="00B1650D"/>
    <w:rsid w:val="00B50B76"/>
    <w:rsid w:val="00B50D56"/>
    <w:rsid w:val="00B547C2"/>
    <w:rsid w:val="00B6748F"/>
    <w:rsid w:val="00B7150D"/>
    <w:rsid w:val="00B7392B"/>
    <w:rsid w:val="00B94822"/>
    <w:rsid w:val="00B971A4"/>
    <w:rsid w:val="00BA47A8"/>
    <w:rsid w:val="00BB7BA7"/>
    <w:rsid w:val="00BF0F0E"/>
    <w:rsid w:val="00C1282B"/>
    <w:rsid w:val="00C25C80"/>
    <w:rsid w:val="00C312B2"/>
    <w:rsid w:val="00C331B9"/>
    <w:rsid w:val="00C3630F"/>
    <w:rsid w:val="00C5084B"/>
    <w:rsid w:val="00C83C31"/>
    <w:rsid w:val="00CA0108"/>
    <w:rsid w:val="00CB6D88"/>
    <w:rsid w:val="00CC58DB"/>
    <w:rsid w:val="00CD1459"/>
    <w:rsid w:val="00CE045E"/>
    <w:rsid w:val="00CF2130"/>
    <w:rsid w:val="00CF5066"/>
    <w:rsid w:val="00D14412"/>
    <w:rsid w:val="00D16B0C"/>
    <w:rsid w:val="00D244DB"/>
    <w:rsid w:val="00D426D6"/>
    <w:rsid w:val="00D748C5"/>
    <w:rsid w:val="00DB74A1"/>
    <w:rsid w:val="00DD4C3B"/>
    <w:rsid w:val="00E00B8E"/>
    <w:rsid w:val="00E13600"/>
    <w:rsid w:val="00E61558"/>
    <w:rsid w:val="00EA42F2"/>
    <w:rsid w:val="00EB1637"/>
    <w:rsid w:val="00F01905"/>
    <w:rsid w:val="00F34001"/>
    <w:rsid w:val="00F43BFB"/>
    <w:rsid w:val="00F54EA6"/>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D12"/>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chart" Target="charts/chart3.xm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2.xml"/><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70</Pages>
  <Words>10491</Words>
  <Characters>59803</Characters>
  <Application>Microsoft Office Word</Application>
  <DocSecurity>0</DocSecurity>
  <Lines>498</Lines>
  <Paragraphs>140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cp:lastPrinted>2024-05-28T13:10:00Z</cp:lastPrinted>
  <dcterms:created xsi:type="dcterms:W3CDTF">2024-05-20T09:51:00Z</dcterms:created>
  <dcterms:modified xsi:type="dcterms:W3CDTF">2024-05-29T09:09:00Z</dcterms:modified>
</cp:coreProperties>
</file>