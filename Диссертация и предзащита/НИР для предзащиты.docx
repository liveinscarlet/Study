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Content>
        <w:p w14:paraId="37E2A40B" w14:textId="77777777" w:rsidR="007F66A1" w:rsidRDefault="007F66A1" w:rsidP="007F66A1">
          <w:pPr>
            <w:pStyle w:val="TOCHeading"/>
            <w:rPr>
              <w:sz w:val="28"/>
              <w:szCs w:val="28"/>
            </w:rPr>
          </w:pPr>
          <w:r>
            <w:rPr>
              <w:sz w:val="28"/>
              <w:szCs w:val="28"/>
            </w:rPr>
            <w:t>Оглавление</w:t>
          </w:r>
        </w:p>
        <w:p w14:paraId="703767A7" w14:textId="614D619E" w:rsidR="00F01905" w:rsidRDefault="007F66A1">
          <w:pPr>
            <w:pStyle w:val="TOC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04726" w:history="1">
            <w:r w:rsidR="00F01905" w:rsidRPr="00FE104A">
              <w:rPr>
                <w:rStyle w:val="Hyperlink"/>
                <w:noProof/>
              </w:rPr>
              <w:t>Введение</w:t>
            </w:r>
            <w:r w:rsidR="00F01905">
              <w:rPr>
                <w:noProof/>
                <w:webHidden/>
              </w:rPr>
              <w:tab/>
            </w:r>
            <w:r w:rsidR="00F01905">
              <w:rPr>
                <w:noProof/>
                <w:webHidden/>
              </w:rPr>
              <w:fldChar w:fldCharType="begin"/>
            </w:r>
            <w:r w:rsidR="00F01905">
              <w:rPr>
                <w:noProof/>
                <w:webHidden/>
              </w:rPr>
              <w:instrText xml:space="preserve"> PAGEREF _Toc167104726 \h </w:instrText>
            </w:r>
            <w:r w:rsidR="00F01905">
              <w:rPr>
                <w:noProof/>
                <w:webHidden/>
              </w:rPr>
            </w:r>
            <w:r w:rsidR="00F01905">
              <w:rPr>
                <w:noProof/>
                <w:webHidden/>
              </w:rPr>
              <w:fldChar w:fldCharType="separate"/>
            </w:r>
            <w:r w:rsidR="00F01905">
              <w:rPr>
                <w:noProof/>
                <w:webHidden/>
              </w:rPr>
              <w:t>3</w:t>
            </w:r>
            <w:r w:rsidR="00F01905">
              <w:rPr>
                <w:noProof/>
                <w:webHidden/>
              </w:rPr>
              <w:fldChar w:fldCharType="end"/>
            </w:r>
          </w:hyperlink>
        </w:p>
        <w:p w14:paraId="18905780" w14:textId="61EFC45A" w:rsidR="00F01905" w:rsidRDefault="00F0190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04727" w:history="1">
            <w:r w:rsidRPr="00FE104A">
              <w:rPr>
                <w:rStyle w:val="Hyperlink"/>
                <w:noProof/>
              </w:rPr>
              <w:t>1.</w:t>
            </w:r>
            <w:r>
              <w:rPr>
                <w:rFonts w:asciiTheme="minorHAnsi" w:eastAsiaTheme="minorEastAsia" w:hAnsiTheme="minorHAnsi" w:cstheme="minorBidi"/>
                <w:noProof/>
                <w:color w:val="auto"/>
                <w:sz w:val="22"/>
                <w:lang w:eastAsia="ru-RU"/>
              </w:rPr>
              <w:tab/>
            </w:r>
            <w:r w:rsidRPr="00FE104A">
              <w:rPr>
                <w:rStyle w:val="Hyperlink"/>
                <w:noProof/>
              </w:rPr>
              <w:t>Существующие методы формирования субнаносекундных СШП-импульсов</w:t>
            </w:r>
            <w:r>
              <w:rPr>
                <w:noProof/>
                <w:webHidden/>
              </w:rPr>
              <w:tab/>
            </w:r>
            <w:r>
              <w:rPr>
                <w:noProof/>
                <w:webHidden/>
              </w:rPr>
              <w:fldChar w:fldCharType="begin"/>
            </w:r>
            <w:r>
              <w:rPr>
                <w:noProof/>
                <w:webHidden/>
              </w:rPr>
              <w:instrText xml:space="preserve"> PAGEREF _Toc167104727 \h </w:instrText>
            </w:r>
            <w:r>
              <w:rPr>
                <w:noProof/>
                <w:webHidden/>
              </w:rPr>
            </w:r>
            <w:r>
              <w:rPr>
                <w:noProof/>
                <w:webHidden/>
              </w:rPr>
              <w:fldChar w:fldCharType="separate"/>
            </w:r>
            <w:r>
              <w:rPr>
                <w:noProof/>
                <w:webHidden/>
              </w:rPr>
              <w:t>3</w:t>
            </w:r>
            <w:r>
              <w:rPr>
                <w:noProof/>
                <w:webHidden/>
              </w:rPr>
              <w:fldChar w:fldCharType="end"/>
            </w:r>
          </w:hyperlink>
        </w:p>
        <w:p w14:paraId="74797747" w14:textId="126D6873" w:rsidR="00F01905" w:rsidRDefault="00F0190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04728" w:history="1">
            <w:r w:rsidRPr="00FE104A">
              <w:rPr>
                <w:rStyle w:val="Hyperlink"/>
                <w:noProof/>
              </w:rPr>
              <w:t>2.</w:t>
            </w:r>
            <w:r>
              <w:rPr>
                <w:rFonts w:asciiTheme="minorHAnsi" w:eastAsiaTheme="minorEastAsia" w:hAnsiTheme="minorHAnsi" w:cstheme="minorBidi"/>
                <w:noProof/>
                <w:color w:val="auto"/>
                <w:sz w:val="22"/>
                <w:lang w:eastAsia="ru-RU"/>
              </w:rPr>
              <w:tab/>
            </w:r>
            <w:r w:rsidRPr="00FE104A">
              <w:rPr>
                <w:rStyle w:val="Hyperlink"/>
                <w:noProof/>
              </w:rPr>
              <w:t>Формирование импульсов в форме моноцикла и дуплета Гаусса</w:t>
            </w:r>
            <w:r>
              <w:rPr>
                <w:noProof/>
                <w:webHidden/>
              </w:rPr>
              <w:tab/>
            </w:r>
            <w:r>
              <w:rPr>
                <w:noProof/>
                <w:webHidden/>
              </w:rPr>
              <w:fldChar w:fldCharType="begin"/>
            </w:r>
            <w:r>
              <w:rPr>
                <w:noProof/>
                <w:webHidden/>
              </w:rPr>
              <w:instrText xml:space="preserve"> PAGEREF _Toc167104728 \h </w:instrText>
            </w:r>
            <w:r>
              <w:rPr>
                <w:noProof/>
                <w:webHidden/>
              </w:rPr>
            </w:r>
            <w:r>
              <w:rPr>
                <w:noProof/>
                <w:webHidden/>
              </w:rPr>
              <w:fldChar w:fldCharType="separate"/>
            </w:r>
            <w:r>
              <w:rPr>
                <w:noProof/>
                <w:webHidden/>
              </w:rPr>
              <w:t>4</w:t>
            </w:r>
            <w:r>
              <w:rPr>
                <w:noProof/>
                <w:webHidden/>
              </w:rPr>
              <w:fldChar w:fldCharType="end"/>
            </w:r>
          </w:hyperlink>
        </w:p>
        <w:p w14:paraId="72E1DE51" w14:textId="15D099EF" w:rsidR="00F01905" w:rsidRDefault="00F01905">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04729" w:history="1">
            <w:r w:rsidRPr="00FE104A">
              <w:rPr>
                <w:rStyle w:val="Hyperlink"/>
                <w:noProof/>
              </w:rPr>
              <w:t>1.1.</w:t>
            </w:r>
            <w:r>
              <w:rPr>
                <w:rFonts w:asciiTheme="minorHAnsi" w:eastAsiaTheme="minorEastAsia" w:hAnsiTheme="minorHAnsi" w:cstheme="minorBidi"/>
                <w:noProof/>
                <w:color w:val="auto"/>
                <w:sz w:val="22"/>
                <w:lang w:eastAsia="ru-RU"/>
              </w:rPr>
              <w:tab/>
            </w:r>
            <w:r w:rsidRPr="00FE104A">
              <w:rPr>
                <w:rStyle w:val="Hyperlink"/>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_Toc167104729 \h </w:instrText>
            </w:r>
            <w:r>
              <w:rPr>
                <w:noProof/>
                <w:webHidden/>
              </w:rPr>
            </w:r>
            <w:r>
              <w:rPr>
                <w:noProof/>
                <w:webHidden/>
              </w:rPr>
              <w:fldChar w:fldCharType="separate"/>
            </w:r>
            <w:r>
              <w:rPr>
                <w:noProof/>
                <w:webHidden/>
              </w:rPr>
              <w:t>4</w:t>
            </w:r>
            <w:r>
              <w:rPr>
                <w:noProof/>
                <w:webHidden/>
              </w:rPr>
              <w:fldChar w:fldCharType="end"/>
            </w:r>
          </w:hyperlink>
        </w:p>
        <w:p w14:paraId="5E1ACF9F" w14:textId="2CF3FEFF" w:rsidR="00F01905" w:rsidRDefault="00F0190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04730" w:history="1">
            <w:r w:rsidRPr="00FE104A">
              <w:rPr>
                <w:rStyle w:val="Hyperlink"/>
                <w:noProof/>
              </w:rPr>
              <w:t>a.</w:t>
            </w:r>
            <w:r>
              <w:rPr>
                <w:rFonts w:asciiTheme="minorHAnsi" w:eastAsiaTheme="minorEastAsia" w:hAnsiTheme="minorHAnsi" w:cstheme="minorBidi"/>
                <w:noProof/>
                <w:color w:val="auto"/>
                <w:sz w:val="22"/>
                <w:lang w:eastAsia="ru-RU"/>
              </w:rPr>
              <w:tab/>
            </w:r>
            <w:r w:rsidRPr="00FE104A">
              <w:rPr>
                <w:rStyle w:val="Hyperlink"/>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_Toc167104730 \h </w:instrText>
            </w:r>
            <w:r>
              <w:rPr>
                <w:noProof/>
                <w:webHidden/>
              </w:rPr>
            </w:r>
            <w:r>
              <w:rPr>
                <w:noProof/>
                <w:webHidden/>
              </w:rPr>
              <w:fldChar w:fldCharType="separate"/>
            </w:r>
            <w:r>
              <w:rPr>
                <w:noProof/>
                <w:webHidden/>
              </w:rPr>
              <w:t>8</w:t>
            </w:r>
            <w:r>
              <w:rPr>
                <w:noProof/>
                <w:webHidden/>
              </w:rPr>
              <w:fldChar w:fldCharType="end"/>
            </w:r>
          </w:hyperlink>
        </w:p>
        <w:p w14:paraId="459BECE4" w14:textId="28E0B3D0" w:rsidR="00F01905" w:rsidRDefault="00F0190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04731" w:history="1">
            <w:r w:rsidRPr="00FE104A">
              <w:rPr>
                <w:rStyle w:val="Hyperlink"/>
                <w:noProof/>
              </w:rPr>
              <w:t>b.</w:t>
            </w:r>
            <w:r>
              <w:rPr>
                <w:rFonts w:asciiTheme="minorHAnsi" w:eastAsiaTheme="minorEastAsia" w:hAnsiTheme="minorHAnsi" w:cstheme="minorBidi"/>
                <w:noProof/>
                <w:color w:val="auto"/>
                <w:sz w:val="22"/>
                <w:lang w:eastAsia="ru-RU"/>
              </w:rPr>
              <w:tab/>
            </w:r>
            <w:r w:rsidRPr="00FE104A">
              <w:rPr>
                <w:rStyle w:val="Hyperlink"/>
                <w:noProof/>
              </w:rPr>
              <w:t>Моделирование многоступенчатого сумматора конструкции Уилкинсона</w:t>
            </w:r>
            <w:r>
              <w:rPr>
                <w:noProof/>
                <w:webHidden/>
              </w:rPr>
              <w:tab/>
            </w:r>
            <w:r>
              <w:rPr>
                <w:noProof/>
                <w:webHidden/>
              </w:rPr>
              <w:fldChar w:fldCharType="begin"/>
            </w:r>
            <w:r>
              <w:rPr>
                <w:noProof/>
                <w:webHidden/>
              </w:rPr>
              <w:instrText xml:space="preserve"> PAGEREF _Toc167104731 \h </w:instrText>
            </w:r>
            <w:r>
              <w:rPr>
                <w:noProof/>
                <w:webHidden/>
              </w:rPr>
            </w:r>
            <w:r>
              <w:rPr>
                <w:noProof/>
                <w:webHidden/>
              </w:rPr>
              <w:fldChar w:fldCharType="separate"/>
            </w:r>
            <w:r>
              <w:rPr>
                <w:noProof/>
                <w:webHidden/>
              </w:rPr>
              <w:t>8</w:t>
            </w:r>
            <w:r>
              <w:rPr>
                <w:noProof/>
                <w:webHidden/>
              </w:rPr>
              <w:fldChar w:fldCharType="end"/>
            </w:r>
          </w:hyperlink>
        </w:p>
        <w:p w14:paraId="09DBB069" w14:textId="2A927B79" w:rsidR="00F01905" w:rsidRDefault="00F01905">
          <w:pPr>
            <w:pStyle w:val="TOC3"/>
            <w:tabs>
              <w:tab w:val="left" w:pos="1760"/>
              <w:tab w:val="right" w:leader="dot" w:pos="9345"/>
            </w:tabs>
            <w:rPr>
              <w:rFonts w:asciiTheme="minorHAnsi" w:eastAsiaTheme="minorEastAsia" w:hAnsiTheme="minorHAnsi" w:cstheme="minorBidi"/>
              <w:noProof/>
              <w:color w:val="auto"/>
              <w:sz w:val="22"/>
              <w:lang w:eastAsia="ru-RU"/>
            </w:rPr>
          </w:pPr>
          <w:hyperlink w:anchor="_Toc167104732" w:history="1">
            <w:r w:rsidRPr="00FE104A">
              <w:rPr>
                <w:rStyle w:val="Hyperlink"/>
                <w:noProof/>
              </w:rPr>
              <w:t>i.</w:t>
            </w:r>
            <w:r>
              <w:rPr>
                <w:rFonts w:asciiTheme="minorHAnsi" w:eastAsiaTheme="minorEastAsia" w:hAnsiTheme="minorHAnsi" w:cstheme="minorBidi"/>
                <w:noProof/>
                <w:color w:val="auto"/>
                <w:sz w:val="22"/>
                <w:lang w:eastAsia="ru-RU"/>
              </w:rPr>
              <w:tab/>
            </w:r>
            <w:r w:rsidRPr="00FE104A">
              <w:rPr>
                <w:rStyle w:val="Hyperlink"/>
                <w:noProof/>
              </w:rPr>
              <w:t>Итерационный подход к расчету параметров многоступенчатого сумматора</w:t>
            </w:r>
            <w:r>
              <w:rPr>
                <w:noProof/>
                <w:webHidden/>
              </w:rPr>
              <w:tab/>
            </w:r>
            <w:r>
              <w:rPr>
                <w:noProof/>
                <w:webHidden/>
              </w:rPr>
              <w:fldChar w:fldCharType="begin"/>
            </w:r>
            <w:r>
              <w:rPr>
                <w:noProof/>
                <w:webHidden/>
              </w:rPr>
              <w:instrText xml:space="preserve"> PAGEREF _Toc167104732 \h </w:instrText>
            </w:r>
            <w:r>
              <w:rPr>
                <w:noProof/>
                <w:webHidden/>
              </w:rPr>
            </w:r>
            <w:r>
              <w:rPr>
                <w:noProof/>
                <w:webHidden/>
              </w:rPr>
              <w:fldChar w:fldCharType="separate"/>
            </w:r>
            <w:r>
              <w:rPr>
                <w:noProof/>
                <w:webHidden/>
              </w:rPr>
              <w:t>8</w:t>
            </w:r>
            <w:r>
              <w:rPr>
                <w:noProof/>
                <w:webHidden/>
              </w:rPr>
              <w:fldChar w:fldCharType="end"/>
            </w:r>
          </w:hyperlink>
        </w:p>
        <w:p w14:paraId="4C0B6DDB" w14:textId="39ABCAEC" w:rsidR="00F01905" w:rsidRDefault="00F01905">
          <w:pPr>
            <w:pStyle w:val="TOC3"/>
            <w:tabs>
              <w:tab w:val="left" w:pos="1760"/>
              <w:tab w:val="right" w:leader="dot" w:pos="9345"/>
            </w:tabs>
            <w:rPr>
              <w:rFonts w:asciiTheme="minorHAnsi" w:eastAsiaTheme="minorEastAsia" w:hAnsiTheme="minorHAnsi" w:cstheme="minorBidi"/>
              <w:noProof/>
              <w:color w:val="auto"/>
              <w:sz w:val="22"/>
              <w:lang w:eastAsia="ru-RU"/>
            </w:rPr>
          </w:pPr>
          <w:hyperlink w:anchor="_Toc167104733" w:history="1">
            <w:r w:rsidRPr="00FE104A">
              <w:rPr>
                <w:rStyle w:val="Hyperlink"/>
                <w:noProof/>
                <w:lang w:val="en-US"/>
              </w:rPr>
              <w:t>ii.</w:t>
            </w:r>
            <w:r>
              <w:rPr>
                <w:rFonts w:asciiTheme="minorHAnsi" w:eastAsiaTheme="minorEastAsia" w:hAnsiTheme="minorHAnsi" w:cstheme="minorBidi"/>
                <w:noProof/>
                <w:color w:val="auto"/>
                <w:sz w:val="22"/>
                <w:lang w:eastAsia="ru-RU"/>
              </w:rPr>
              <w:tab/>
            </w:r>
            <w:r w:rsidRPr="00FE104A">
              <w:rPr>
                <w:rStyle w:val="Hyperlink"/>
                <w:noProof/>
              </w:rPr>
              <w:t>Электродинамическое моделирование многоступенчатого сумматора</w:t>
            </w:r>
            <w:r>
              <w:rPr>
                <w:noProof/>
                <w:webHidden/>
              </w:rPr>
              <w:tab/>
            </w:r>
            <w:r>
              <w:rPr>
                <w:noProof/>
                <w:webHidden/>
              </w:rPr>
              <w:fldChar w:fldCharType="begin"/>
            </w:r>
            <w:r>
              <w:rPr>
                <w:noProof/>
                <w:webHidden/>
              </w:rPr>
              <w:instrText xml:space="preserve"> PAGEREF _Toc167104733 \h </w:instrText>
            </w:r>
            <w:r>
              <w:rPr>
                <w:noProof/>
                <w:webHidden/>
              </w:rPr>
            </w:r>
            <w:r>
              <w:rPr>
                <w:noProof/>
                <w:webHidden/>
              </w:rPr>
              <w:fldChar w:fldCharType="separate"/>
            </w:r>
            <w:r>
              <w:rPr>
                <w:noProof/>
                <w:webHidden/>
              </w:rPr>
              <w:t>15</w:t>
            </w:r>
            <w:r>
              <w:rPr>
                <w:noProof/>
                <w:webHidden/>
              </w:rPr>
              <w:fldChar w:fldCharType="end"/>
            </w:r>
          </w:hyperlink>
        </w:p>
        <w:p w14:paraId="6D824FDC" w14:textId="2FD6120F" w:rsidR="00F01905" w:rsidRDefault="00F0190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04734" w:history="1">
            <w:r w:rsidRPr="00FE104A">
              <w:rPr>
                <w:rStyle w:val="Hyperlink"/>
                <w:noProof/>
                <w:lang w:eastAsia="ru-RU"/>
              </w:rPr>
              <w:t>c.</w:t>
            </w:r>
            <w:r>
              <w:rPr>
                <w:rFonts w:asciiTheme="minorHAnsi" w:eastAsiaTheme="minorEastAsia" w:hAnsiTheme="minorHAnsi" w:cstheme="minorBidi"/>
                <w:noProof/>
                <w:color w:val="auto"/>
                <w:sz w:val="22"/>
                <w:lang w:eastAsia="ru-RU"/>
              </w:rPr>
              <w:tab/>
            </w:r>
            <w:r w:rsidRPr="00FE104A">
              <w:rPr>
                <w:rStyle w:val="Hyperlink"/>
                <w:noProof/>
                <w:lang w:eastAsia="ru-RU"/>
              </w:rPr>
              <w:t>Пятипортовый сумматор конструкции Уилкинсона</w:t>
            </w:r>
            <w:r>
              <w:rPr>
                <w:noProof/>
                <w:webHidden/>
              </w:rPr>
              <w:tab/>
            </w:r>
            <w:r>
              <w:rPr>
                <w:noProof/>
                <w:webHidden/>
              </w:rPr>
              <w:fldChar w:fldCharType="begin"/>
            </w:r>
            <w:r>
              <w:rPr>
                <w:noProof/>
                <w:webHidden/>
              </w:rPr>
              <w:instrText xml:space="preserve"> PAGEREF _Toc167104734 \h </w:instrText>
            </w:r>
            <w:r>
              <w:rPr>
                <w:noProof/>
                <w:webHidden/>
              </w:rPr>
            </w:r>
            <w:r>
              <w:rPr>
                <w:noProof/>
                <w:webHidden/>
              </w:rPr>
              <w:fldChar w:fldCharType="separate"/>
            </w:r>
            <w:r>
              <w:rPr>
                <w:noProof/>
                <w:webHidden/>
              </w:rPr>
              <w:t>19</w:t>
            </w:r>
            <w:r>
              <w:rPr>
                <w:noProof/>
                <w:webHidden/>
              </w:rPr>
              <w:fldChar w:fldCharType="end"/>
            </w:r>
          </w:hyperlink>
        </w:p>
        <w:p w14:paraId="3B3E9AF1" w14:textId="14F18B83" w:rsidR="00F01905" w:rsidRDefault="00F0190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04735" w:history="1">
            <w:r w:rsidRPr="00FE104A">
              <w:rPr>
                <w:rStyle w:val="Hyperlink"/>
                <w:noProof/>
              </w:rPr>
              <w:t>3.</w:t>
            </w:r>
            <w:r>
              <w:rPr>
                <w:rFonts w:asciiTheme="minorHAnsi" w:eastAsiaTheme="minorEastAsia" w:hAnsiTheme="minorHAnsi" w:cstheme="minorBidi"/>
                <w:noProof/>
                <w:color w:val="auto"/>
                <w:sz w:val="22"/>
                <w:lang w:eastAsia="ru-RU"/>
              </w:rPr>
              <w:tab/>
            </w:r>
            <w:r w:rsidRPr="00FE104A">
              <w:rPr>
                <w:rStyle w:val="Hyperlink"/>
                <w:noProof/>
              </w:rPr>
              <w:t>Генераторы СКИ на основе ДНЗ</w:t>
            </w:r>
            <w:r>
              <w:rPr>
                <w:noProof/>
                <w:webHidden/>
              </w:rPr>
              <w:tab/>
            </w:r>
            <w:r>
              <w:rPr>
                <w:noProof/>
                <w:webHidden/>
              </w:rPr>
              <w:fldChar w:fldCharType="begin"/>
            </w:r>
            <w:r>
              <w:rPr>
                <w:noProof/>
                <w:webHidden/>
              </w:rPr>
              <w:instrText xml:space="preserve"> PAGEREF _Toc167104735 \h </w:instrText>
            </w:r>
            <w:r>
              <w:rPr>
                <w:noProof/>
                <w:webHidden/>
              </w:rPr>
            </w:r>
            <w:r>
              <w:rPr>
                <w:noProof/>
                <w:webHidden/>
              </w:rPr>
              <w:fldChar w:fldCharType="separate"/>
            </w:r>
            <w:r>
              <w:rPr>
                <w:noProof/>
                <w:webHidden/>
              </w:rPr>
              <w:t>23</w:t>
            </w:r>
            <w:r>
              <w:rPr>
                <w:noProof/>
                <w:webHidden/>
              </w:rPr>
              <w:fldChar w:fldCharType="end"/>
            </w:r>
          </w:hyperlink>
        </w:p>
        <w:p w14:paraId="6BCAD84E" w14:textId="21C29995" w:rsidR="00F01905" w:rsidRDefault="00F01905">
          <w:pPr>
            <w:pStyle w:val="TOC2"/>
            <w:tabs>
              <w:tab w:val="right" w:leader="dot" w:pos="9345"/>
            </w:tabs>
            <w:rPr>
              <w:rFonts w:asciiTheme="minorHAnsi" w:eastAsiaTheme="minorEastAsia" w:hAnsiTheme="minorHAnsi" w:cstheme="minorBidi"/>
              <w:noProof/>
              <w:color w:val="auto"/>
              <w:sz w:val="22"/>
              <w:lang w:eastAsia="ru-RU"/>
            </w:rPr>
          </w:pPr>
          <w:hyperlink w:anchor="_Toc167104736" w:history="1">
            <w:r w:rsidRPr="00FE104A">
              <w:rPr>
                <w:rStyle w:val="Hyperlink"/>
                <w:noProof/>
              </w:rPr>
              <w:t>3.1. Генератор СКИ импульсного типа с одним запускающим импульсом и последовательно соединенными ДНЗ</w:t>
            </w:r>
            <w:r>
              <w:rPr>
                <w:noProof/>
                <w:webHidden/>
              </w:rPr>
              <w:tab/>
            </w:r>
            <w:r>
              <w:rPr>
                <w:noProof/>
                <w:webHidden/>
              </w:rPr>
              <w:fldChar w:fldCharType="begin"/>
            </w:r>
            <w:r>
              <w:rPr>
                <w:noProof/>
                <w:webHidden/>
              </w:rPr>
              <w:instrText xml:space="preserve"> PAGEREF _Toc167104736 \h </w:instrText>
            </w:r>
            <w:r>
              <w:rPr>
                <w:noProof/>
                <w:webHidden/>
              </w:rPr>
            </w:r>
            <w:r>
              <w:rPr>
                <w:noProof/>
                <w:webHidden/>
              </w:rPr>
              <w:fldChar w:fldCharType="separate"/>
            </w:r>
            <w:r>
              <w:rPr>
                <w:noProof/>
                <w:webHidden/>
              </w:rPr>
              <w:t>23</w:t>
            </w:r>
            <w:r>
              <w:rPr>
                <w:noProof/>
                <w:webHidden/>
              </w:rPr>
              <w:fldChar w:fldCharType="end"/>
            </w:r>
          </w:hyperlink>
        </w:p>
        <w:p w14:paraId="5FD9107C" w14:textId="747935D2" w:rsidR="00F01905" w:rsidRDefault="00F01905">
          <w:pPr>
            <w:pStyle w:val="TOC3"/>
            <w:tabs>
              <w:tab w:val="left" w:pos="2049"/>
              <w:tab w:val="right" w:leader="dot" w:pos="9345"/>
            </w:tabs>
            <w:rPr>
              <w:rFonts w:asciiTheme="minorHAnsi" w:eastAsiaTheme="minorEastAsia" w:hAnsiTheme="minorHAnsi" w:cstheme="minorBidi"/>
              <w:noProof/>
              <w:color w:val="auto"/>
              <w:sz w:val="22"/>
              <w:lang w:eastAsia="ru-RU"/>
            </w:rPr>
          </w:pPr>
          <w:hyperlink w:anchor="_Toc167104737" w:history="1">
            <w:r w:rsidRPr="00FE104A">
              <w:rPr>
                <w:rStyle w:val="Hyperlink"/>
                <w:noProof/>
              </w:rPr>
              <w:t>3.1.1</w:t>
            </w:r>
            <w:r>
              <w:rPr>
                <w:rFonts w:asciiTheme="minorHAnsi" w:eastAsiaTheme="minorEastAsia" w:hAnsiTheme="minorHAnsi" w:cstheme="minorBidi"/>
                <w:noProof/>
                <w:color w:val="auto"/>
                <w:sz w:val="22"/>
                <w:lang w:eastAsia="ru-RU"/>
              </w:rPr>
              <w:tab/>
            </w:r>
            <w:r w:rsidRPr="00FE104A">
              <w:rPr>
                <w:rStyle w:val="Hyperlink"/>
                <w:noProof/>
              </w:rPr>
              <w:t>Физика работы генераторов в импульсном режиме</w:t>
            </w:r>
            <w:r>
              <w:rPr>
                <w:noProof/>
                <w:webHidden/>
              </w:rPr>
              <w:tab/>
            </w:r>
            <w:r>
              <w:rPr>
                <w:noProof/>
                <w:webHidden/>
              </w:rPr>
              <w:fldChar w:fldCharType="begin"/>
            </w:r>
            <w:r>
              <w:rPr>
                <w:noProof/>
                <w:webHidden/>
              </w:rPr>
              <w:instrText xml:space="preserve"> PAGEREF _Toc167104737 \h </w:instrText>
            </w:r>
            <w:r>
              <w:rPr>
                <w:noProof/>
                <w:webHidden/>
              </w:rPr>
            </w:r>
            <w:r>
              <w:rPr>
                <w:noProof/>
                <w:webHidden/>
              </w:rPr>
              <w:fldChar w:fldCharType="separate"/>
            </w:r>
            <w:r>
              <w:rPr>
                <w:noProof/>
                <w:webHidden/>
              </w:rPr>
              <w:t>23</w:t>
            </w:r>
            <w:r>
              <w:rPr>
                <w:noProof/>
                <w:webHidden/>
              </w:rPr>
              <w:fldChar w:fldCharType="end"/>
            </w:r>
          </w:hyperlink>
        </w:p>
        <w:p w14:paraId="255A5178" w14:textId="4158F051" w:rsidR="00F01905" w:rsidRDefault="00F01905">
          <w:pPr>
            <w:pStyle w:val="TOC3"/>
            <w:tabs>
              <w:tab w:val="left" w:pos="2049"/>
              <w:tab w:val="right" w:leader="dot" w:pos="9345"/>
            </w:tabs>
            <w:rPr>
              <w:rFonts w:asciiTheme="minorHAnsi" w:eastAsiaTheme="minorEastAsia" w:hAnsiTheme="minorHAnsi" w:cstheme="minorBidi"/>
              <w:noProof/>
              <w:color w:val="auto"/>
              <w:sz w:val="22"/>
              <w:lang w:eastAsia="ru-RU"/>
            </w:rPr>
          </w:pPr>
          <w:hyperlink w:anchor="_Toc167104738" w:history="1">
            <w:r w:rsidRPr="00FE104A">
              <w:rPr>
                <w:rStyle w:val="Hyperlink"/>
                <w:noProof/>
              </w:rPr>
              <w:t>3.1.2</w:t>
            </w:r>
            <w:r>
              <w:rPr>
                <w:rFonts w:asciiTheme="minorHAnsi" w:eastAsiaTheme="minorEastAsia" w:hAnsiTheme="minorHAnsi" w:cstheme="minorBidi"/>
                <w:noProof/>
                <w:color w:val="auto"/>
                <w:sz w:val="22"/>
                <w:lang w:eastAsia="ru-RU"/>
              </w:rPr>
              <w:tab/>
            </w:r>
            <w:r w:rsidRPr="00FE104A">
              <w:rPr>
                <w:rStyle w:val="Hyperlink"/>
                <w:noProof/>
              </w:rPr>
              <w:t>Экспериментальные результаты</w:t>
            </w:r>
            <w:r>
              <w:rPr>
                <w:noProof/>
                <w:webHidden/>
              </w:rPr>
              <w:tab/>
            </w:r>
            <w:r>
              <w:rPr>
                <w:noProof/>
                <w:webHidden/>
              </w:rPr>
              <w:fldChar w:fldCharType="begin"/>
            </w:r>
            <w:r>
              <w:rPr>
                <w:noProof/>
                <w:webHidden/>
              </w:rPr>
              <w:instrText xml:space="preserve"> PAGEREF _Toc167104738 \h </w:instrText>
            </w:r>
            <w:r>
              <w:rPr>
                <w:noProof/>
                <w:webHidden/>
              </w:rPr>
            </w:r>
            <w:r>
              <w:rPr>
                <w:noProof/>
                <w:webHidden/>
              </w:rPr>
              <w:fldChar w:fldCharType="separate"/>
            </w:r>
            <w:r>
              <w:rPr>
                <w:noProof/>
                <w:webHidden/>
              </w:rPr>
              <w:t>29</w:t>
            </w:r>
            <w:r>
              <w:rPr>
                <w:noProof/>
                <w:webHidden/>
              </w:rPr>
              <w:fldChar w:fldCharType="end"/>
            </w:r>
          </w:hyperlink>
        </w:p>
        <w:p w14:paraId="14F43C11" w14:textId="4144F534" w:rsidR="00F01905" w:rsidRDefault="00F01905">
          <w:pPr>
            <w:pStyle w:val="TOC2"/>
            <w:tabs>
              <w:tab w:val="right" w:leader="dot" w:pos="9345"/>
            </w:tabs>
            <w:rPr>
              <w:rFonts w:asciiTheme="minorHAnsi" w:eastAsiaTheme="minorEastAsia" w:hAnsiTheme="minorHAnsi" w:cstheme="minorBidi"/>
              <w:noProof/>
              <w:color w:val="auto"/>
              <w:sz w:val="22"/>
              <w:lang w:eastAsia="ru-RU"/>
            </w:rPr>
          </w:pPr>
          <w:hyperlink w:anchor="_Toc167104739" w:history="1">
            <w:r w:rsidRPr="00FE104A">
              <w:rPr>
                <w:rStyle w:val="Hyperlink"/>
                <w:noProof/>
              </w:rPr>
              <w:t>3.2. Генератор СКИ импульсного типа с двумя запускающими импульсами</w:t>
            </w:r>
            <w:r>
              <w:rPr>
                <w:noProof/>
                <w:webHidden/>
              </w:rPr>
              <w:tab/>
            </w:r>
            <w:r>
              <w:rPr>
                <w:noProof/>
                <w:webHidden/>
              </w:rPr>
              <w:fldChar w:fldCharType="begin"/>
            </w:r>
            <w:r>
              <w:rPr>
                <w:noProof/>
                <w:webHidden/>
              </w:rPr>
              <w:instrText xml:space="preserve"> PAGEREF _Toc167104739 \h </w:instrText>
            </w:r>
            <w:r>
              <w:rPr>
                <w:noProof/>
                <w:webHidden/>
              </w:rPr>
            </w:r>
            <w:r>
              <w:rPr>
                <w:noProof/>
                <w:webHidden/>
              </w:rPr>
              <w:fldChar w:fldCharType="separate"/>
            </w:r>
            <w:r>
              <w:rPr>
                <w:noProof/>
                <w:webHidden/>
              </w:rPr>
              <w:t>29</w:t>
            </w:r>
            <w:r>
              <w:rPr>
                <w:noProof/>
                <w:webHidden/>
              </w:rPr>
              <w:fldChar w:fldCharType="end"/>
            </w:r>
          </w:hyperlink>
        </w:p>
        <w:p w14:paraId="78B118FC" w14:textId="7A26FEBF" w:rsidR="00F01905" w:rsidRDefault="00F01905">
          <w:pPr>
            <w:pStyle w:val="TOC3"/>
            <w:tabs>
              <w:tab w:val="right" w:leader="dot" w:pos="9345"/>
            </w:tabs>
            <w:rPr>
              <w:rFonts w:asciiTheme="minorHAnsi" w:eastAsiaTheme="minorEastAsia" w:hAnsiTheme="minorHAnsi" w:cstheme="minorBidi"/>
              <w:noProof/>
              <w:color w:val="auto"/>
              <w:sz w:val="22"/>
              <w:lang w:eastAsia="ru-RU"/>
            </w:rPr>
          </w:pPr>
          <w:hyperlink w:anchor="_Toc167104740" w:history="1">
            <w:r w:rsidRPr="00FE104A">
              <w:rPr>
                <w:rStyle w:val="Hyperlink"/>
                <w:noProof/>
              </w:rPr>
              <w:t>3.2.1. Модель генератора СКИ с двумя запускающими импульсами</w:t>
            </w:r>
            <w:r>
              <w:rPr>
                <w:noProof/>
                <w:webHidden/>
              </w:rPr>
              <w:tab/>
            </w:r>
            <w:r>
              <w:rPr>
                <w:noProof/>
                <w:webHidden/>
              </w:rPr>
              <w:fldChar w:fldCharType="begin"/>
            </w:r>
            <w:r>
              <w:rPr>
                <w:noProof/>
                <w:webHidden/>
              </w:rPr>
              <w:instrText xml:space="preserve"> PAGEREF _Toc167104740 \h </w:instrText>
            </w:r>
            <w:r>
              <w:rPr>
                <w:noProof/>
                <w:webHidden/>
              </w:rPr>
            </w:r>
            <w:r>
              <w:rPr>
                <w:noProof/>
                <w:webHidden/>
              </w:rPr>
              <w:fldChar w:fldCharType="separate"/>
            </w:r>
            <w:r>
              <w:rPr>
                <w:noProof/>
                <w:webHidden/>
              </w:rPr>
              <w:t>30</w:t>
            </w:r>
            <w:r>
              <w:rPr>
                <w:noProof/>
                <w:webHidden/>
              </w:rPr>
              <w:fldChar w:fldCharType="end"/>
            </w:r>
          </w:hyperlink>
        </w:p>
        <w:p w14:paraId="3D188052" w14:textId="2028EF99" w:rsidR="00F01905" w:rsidRDefault="00F01905">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04741" w:history="1">
            <w:r w:rsidRPr="00FE104A">
              <w:rPr>
                <w:rStyle w:val="Hyperlink"/>
                <w:noProof/>
              </w:rPr>
              <w:t>1.</w:t>
            </w:r>
            <w:r>
              <w:rPr>
                <w:rFonts w:asciiTheme="minorHAnsi" w:eastAsiaTheme="minorEastAsia" w:hAnsiTheme="minorHAnsi" w:cstheme="minorBidi"/>
                <w:noProof/>
                <w:color w:val="auto"/>
                <w:sz w:val="22"/>
                <w:lang w:eastAsia="ru-RU"/>
              </w:rPr>
              <w:tab/>
            </w:r>
            <w:r w:rsidRPr="00FE104A">
              <w:rPr>
                <w:rStyle w:val="Hyperlink"/>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_Toc167104741 \h </w:instrText>
            </w:r>
            <w:r>
              <w:rPr>
                <w:noProof/>
                <w:webHidden/>
              </w:rPr>
            </w:r>
            <w:r>
              <w:rPr>
                <w:noProof/>
                <w:webHidden/>
              </w:rPr>
              <w:fldChar w:fldCharType="separate"/>
            </w:r>
            <w:r>
              <w:rPr>
                <w:noProof/>
                <w:webHidden/>
              </w:rPr>
              <w:t>37</w:t>
            </w:r>
            <w:r>
              <w:rPr>
                <w:noProof/>
                <w:webHidden/>
              </w:rPr>
              <w:fldChar w:fldCharType="end"/>
            </w:r>
          </w:hyperlink>
        </w:p>
        <w:p w14:paraId="6FFF9E88" w14:textId="68B4F10A" w:rsidR="00F01905" w:rsidRDefault="00F01905">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04742" w:history="1">
            <w:r w:rsidRPr="00FE104A">
              <w:rPr>
                <w:rStyle w:val="Hyperlink"/>
                <w:iCs/>
                <w:noProof/>
              </w:rPr>
              <w:t>1.1.</w:t>
            </w:r>
            <w:r>
              <w:rPr>
                <w:rFonts w:asciiTheme="minorHAnsi" w:eastAsiaTheme="minorEastAsia" w:hAnsiTheme="minorHAnsi" w:cstheme="minorBidi"/>
                <w:noProof/>
                <w:color w:val="auto"/>
                <w:sz w:val="22"/>
                <w:lang w:eastAsia="ru-RU"/>
              </w:rPr>
              <w:tab/>
            </w:r>
            <w:r w:rsidRPr="00FE104A">
              <w:rPr>
                <w:rStyle w:val="Hyperlink"/>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_Toc167104742 \h </w:instrText>
            </w:r>
            <w:r>
              <w:rPr>
                <w:noProof/>
                <w:webHidden/>
              </w:rPr>
            </w:r>
            <w:r>
              <w:rPr>
                <w:noProof/>
                <w:webHidden/>
              </w:rPr>
              <w:fldChar w:fldCharType="separate"/>
            </w:r>
            <w:r>
              <w:rPr>
                <w:noProof/>
                <w:webHidden/>
              </w:rPr>
              <w:t>38</w:t>
            </w:r>
            <w:r>
              <w:rPr>
                <w:noProof/>
                <w:webHidden/>
              </w:rPr>
              <w:fldChar w:fldCharType="end"/>
            </w:r>
          </w:hyperlink>
        </w:p>
        <w:p w14:paraId="3C71B1F4" w14:textId="098A059D" w:rsidR="00F01905" w:rsidRDefault="00F01905">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04743" w:history="1">
            <w:r w:rsidRPr="00FE104A">
              <w:rPr>
                <w:rStyle w:val="Hyperlink"/>
                <w:iCs/>
                <w:noProof/>
              </w:rPr>
              <w:t>1.2.</w:t>
            </w:r>
            <w:r>
              <w:rPr>
                <w:rFonts w:asciiTheme="minorHAnsi" w:eastAsiaTheme="minorEastAsia" w:hAnsiTheme="minorHAnsi" w:cstheme="minorBidi"/>
                <w:noProof/>
                <w:color w:val="auto"/>
                <w:sz w:val="22"/>
                <w:lang w:eastAsia="ru-RU"/>
              </w:rPr>
              <w:tab/>
            </w:r>
            <w:r w:rsidRPr="00FE104A">
              <w:rPr>
                <w:rStyle w:val="Hyperlink"/>
                <w:noProof/>
              </w:rPr>
              <w:t>Экспериментальные результаты применения программно-аппаратного комплекса</w:t>
            </w:r>
            <w:r>
              <w:rPr>
                <w:noProof/>
                <w:webHidden/>
              </w:rPr>
              <w:tab/>
            </w:r>
            <w:r>
              <w:rPr>
                <w:noProof/>
                <w:webHidden/>
              </w:rPr>
              <w:fldChar w:fldCharType="begin"/>
            </w:r>
            <w:r>
              <w:rPr>
                <w:noProof/>
                <w:webHidden/>
              </w:rPr>
              <w:instrText xml:space="preserve"> PAGEREF _Toc167104743 \h </w:instrText>
            </w:r>
            <w:r>
              <w:rPr>
                <w:noProof/>
                <w:webHidden/>
              </w:rPr>
            </w:r>
            <w:r>
              <w:rPr>
                <w:noProof/>
                <w:webHidden/>
              </w:rPr>
              <w:fldChar w:fldCharType="separate"/>
            </w:r>
            <w:r>
              <w:rPr>
                <w:noProof/>
                <w:webHidden/>
              </w:rPr>
              <w:t>43</w:t>
            </w:r>
            <w:r>
              <w:rPr>
                <w:noProof/>
                <w:webHidden/>
              </w:rPr>
              <w:fldChar w:fldCharType="end"/>
            </w:r>
          </w:hyperlink>
        </w:p>
        <w:p w14:paraId="70C4C2DE" w14:textId="57AD1DE2" w:rsidR="00F01905" w:rsidRDefault="00F01905">
          <w:pPr>
            <w:pStyle w:val="TOC1"/>
            <w:tabs>
              <w:tab w:val="left" w:pos="560"/>
              <w:tab w:val="right" w:leader="dot" w:pos="9345"/>
            </w:tabs>
            <w:rPr>
              <w:noProof/>
            </w:rPr>
          </w:pPr>
          <w:hyperlink w:anchor="_Toc167104744" w:history="1">
            <w:r w:rsidRPr="00FE104A">
              <w:rPr>
                <w:rStyle w:val="Hyperlink"/>
                <w:noProof/>
              </w:rPr>
              <w:t>1.</w:t>
            </w:r>
            <w:r>
              <w:rPr>
                <w:noProof/>
              </w:rPr>
              <w:tab/>
            </w:r>
            <w:r w:rsidRPr="00FE104A">
              <w:rPr>
                <w:rStyle w:val="Hyperlink"/>
                <w:noProof/>
              </w:rPr>
              <w:t>Оценка импульсов</w:t>
            </w:r>
            <w:r>
              <w:rPr>
                <w:noProof/>
                <w:webHidden/>
              </w:rPr>
              <w:tab/>
            </w:r>
            <w:r>
              <w:rPr>
                <w:noProof/>
                <w:webHidden/>
              </w:rPr>
              <w:fldChar w:fldCharType="begin"/>
            </w:r>
            <w:r>
              <w:rPr>
                <w:noProof/>
                <w:webHidden/>
              </w:rPr>
              <w:instrText xml:space="preserve"> PAGEREF _Toc167104744 \h </w:instrText>
            </w:r>
            <w:r>
              <w:rPr>
                <w:noProof/>
                <w:webHidden/>
              </w:rPr>
            </w:r>
            <w:r>
              <w:rPr>
                <w:noProof/>
                <w:webHidden/>
              </w:rPr>
              <w:fldChar w:fldCharType="separate"/>
            </w:r>
            <w:r>
              <w:rPr>
                <w:noProof/>
                <w:webHidden/>
              </w:rPr>
              <w:t>45</w:t>
            </w:r>
            <w:r>
              <w:rPr>
                <w:noProof/>
                <w:webHidden/>
              </w:rPr>
              <w:fldChar w:fldCharType="end"/>
            </w:r>
          </w:hyperlink>
        </w:p>
        <w:p w14:paraId="4774A7B3" w14:textId="7B66BD1A" w:rsidR="00F01905" w:rsidRDefault="00F01905">
          <w:pPr>
            <w:pStyle w:val="TOC2"/>
            <w:tabs>
              <w:tab w:val="right" w:leader="dot" w:pos="9345"/>
            </w:tabs>
            <w:rPr>
              <w:rFonts w:asciiTheme="minorHAnsi" w:eastAsiaTheme="minorEastAsia" w:hAnsiTheme="minorHAnsi" w:cstheme="minorBidi"/>
              <w:noProof/>
              <w:color w:val="auto"/>
              <w:sz w:val="22"/>
              <w:lang w:eastAsia="ru-RU"/>
            </w:rPr>
          </w:pPr>
          <w:hyperlink w:anchor="_Toc167104745" w:history="1">
            <w:r w:rsidRPr="00FE104A">
              <w:rPr>
                <w:rStyle w:val="Hyperlink"/>
                <w:noProof/>
              </w:rPr>
              <w:t>Литература</w:t>
            </w:r>
            <w:r>
              <w:rPr>
                <w:noProof/>
                <w:webHidden/>
              </w:rPr>
              <w:tab/>
            </w:r>
            <w:r>
              <w:rPr>
                <w:noProof/>
                <w:webHidden/>
              </w:rPr>
              <w:fldChar w:fldCharType="begin"/>
            </w:r>
            <w:r>
              <w:rPr>
                <w:noProof/>
                <w:webHidden/>
              </w:rPr>
              <w:instrText xml:space="preserve"> PAGEREF _Toc167104745 \h </w:instrText>
            </w:r>
            <w:r>
              <w:rPr>
                <w:noProof/>
                <w:webHidden/>
              </w:rPr>
            </w:r>
            <w:r>
              <w:rPr>
                <w:noProof/>
                <w:webHidden/>
              </w:rPr>
              <w:fldChar w:fldCharType="separate"/>
            </w:r>
            <w:r>
              <w:rPr>
                <w:noProof/>
                <w:webHidden/>
              </w:rPr>
              <w:t>49</w:t>
            </w:r>
            <w:r>
              <w:rPr>
                <w:noProof/>
                <w:webHidden/>
              </w:rPr>
              <w:fldChar w:fldCharType="end"/>
            </w:r>
          </w:hyperlink>
        </w:p>
        <w:p w14:paraId="5297A37C" w14:textId="61524AFA" w:rsidR="007F66A1" w:rsidRDefault="007F66A1" w:rsidP="007F66A1">
          <w:r>
            <w:rPr>
              <w:b/>
              <w:bCs/>
              <w:szCs w:val="28"/>
            </w:rPr>
            <w:fldChar w:fldCharType="end"/>
          </w:r>
        </w:p>
      </w:sdtContent>
    </w:sdt>
    <w:p w14:paraId="0515DCA2" w14:textId="3C3F5EE9" w:rsidR="007F66A1" w:rsidRDefault="007F66A1">
      <w:pPr>
        <w:spacing w:after="160" w:line="259" w:lineRule="auto"/>
        <w:ind w:firstLine="0"/>
        <w:jc w:val="left"/>
        <w:rPr>
          <w:b/>
          <w:bCs/>
        </w:rPr>
      </w:pPr>
      <w:r>
        <w:rPr>
          <w:b/>
          <w:bCs/>
        </w:rPr>
        <w:br w:type="page"/>
      </w:r>
    </w:p>
    <w:p w14:paraId="4E530578" w14:textId="65EB0B1A" w:rsidR="007F66A1" w:rsidRDefault="007F66A1" w:rsidP="007F66A1">
      <w:pPr>
        <w:pStyle w:val="Heading2"/>
        <w:numPr>
          <w:ilvl w:val="0"/>
          <w:numId w:val="0"/>
        </w:numPr>
      </w:pPr>
      <w:bookmarkStart w:id="0" w:name="_Toc167104726"/>
      <w:r>
        <w:lastRenderedPageBreak/>
        <w:t>Введение</w:t>
      </w:r>
      <w:bookmarkEnd w:id="0"/>
    </w:p>
    <w:p w14:paraId="6205A588" w14:textId="77777777" w:rsidR="007F66A1" w:rsidRDefault="007F66A1" w:rsidP="007F66A1">
      <w:r>
        <w:t>Квазигауссовские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0DAC438D" w14:textId="77777777" w:rsidR="007F66A1" w:rsidRDefault="007F66A1" w:rsidP="007F66A1">
      <w:r>
        <w:t>Одним из вариантов проектирования генераторов сверхширокополосных квазигауссовских импульсов, позволяющих достичь оптимального отношения длительности импульса к его амплитуде, являются схемы, основанные на использовании токоразмыкающих элементов с быстрым переключением, таких как диоды с накоплением заряда (ДНЗ) [6].</w:t>
      </w:r>
    </w:p>
    <w:p w14:paraId="24A83657" w14:textId="77777777" w:rsidR="007F66A1" w:rsidRDefault="007F66A1" w:rsidP="007F66A1">
      <w:r>
        <w:t xml:space="preserve">Также большой интерес для практических приложений представляют импульсы сложных форм, такие как дуплет и моноцикл Гаусса. Спектры таких импульсов смещены вверх в частотной области,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 xml:space="preserve">-пар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 </w:t>
      </w:r>
    </w:p>
    <w:p w14:paraId="64397155" w14:textId="77777777" w:rsidR="007F66A1" w:rsidRDefault="007F66A1" w:rsidP="007F66A1">
      <w:r>
        <w:t xml:space="preserve">Цель настоящей работы – изучение особенностей формирования электрических импульсов пикосекундной и наносекундной длительности различных форм, улучшение их параметров, таких как амплитуда, длительность и уровень звона заднего фронта, и изучение возможностей их применения в различных практических приложениях, включающих системы локации и связи. В работе приведены результаты моделирования систем формирования СКИ и практические результаты. </w:t>
      </w:r>
    </w:p>
    <w:p w14:paraId="0ABDBFE5" w14:textId="77777777" w:rsidR="007F66A1" w:rsidRDefault="007F66A1" w:rsidP="007F66A1">
      <w:r>
        <w:t>Для выполнения поставленной цели были поставлены и решены следующие задачи:</w:t>
      </w:r>
    </w:p>
    <w:p w14:paraId="2C776AE4" w14:textId="77777777" w:rsidR="007F66A1" w:rsidRDefault="007F66A1" w:rsidP="007F66A1">
      <w:pPr>
        <w:pStyle w:val="ListParagraph"/>
        <w:numPr>
          <w:ilvl w:val="0"/>
          <w:numId w:val="2"/>
        </w:numPr>
        <w:ind w:left="0" w:firstLine="1134"/>
      </w:pPr>
      <w:r>
        <w:t>анализ различных подходов к формированию импульсов и реализация наиболее оптимального решения наиболее подходящего для решения поставленной задачи способа генерации сверхкоротких гауссовских импульсов;</w:t>
      </w:r>
    </w:p>
    <w:p w14:paraId="7C4C773B" w14:textId="77777777" w:rsidR="007F66A1" w:rsidRDefault="007F66A1" w:rsidP="007F66A1">
      <w:pPr>
        <w:pStyle w:val="ListParagraph"/>
        <w:numPr>
          <w:ilvl w:val="0"/>
          <w:numId w:val="2"/>
        </w:numPr>
        <w:ind w:left="0" w:firstLine="1134"/>
      </w:pPr>
      <w:r>
        <w:t>моделирование и изготовление сверхширокополосного сумматора конструкции Уилкинсона для формирования СКИ в форме производных от импульса в виде Гауссовского колокола;</w:t>
      </w:r>
    </w:p>
    <w:p w14:paraId="1C86FA70" w14:textId="3AF7FC9A" w:rsidR="007F66A1" w:rsidRDefault="007F66A1" w:rsidP="007F66A1">
      <w:pPr>
        <w:pStyle w:val="ListParagraph"/>
        <w:numPr>
          <w:ilvl w:val="0"/>
          <w:numId w:val="2"/>
        </w:numPr>
        <w:ind w:left="0" w:firstLine="1134"/>
      </w:pPr>
      <w:r>
        <w:t>формирование СКИ различных форм и изучение их характеристик во временной и частотной областях.</w:t>
      </w: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Heading2"/>
        <w:numPr>
          <w:ilvl w:val="0"/>
          <w:numId w:val="4"/>
        </w:numPr>
      </w:pPr>
      <w:bookmarkStart w:id="1" w:name="_Toc167104727"/>
      <w:r>
        <w:t xml:space="preserve">Существующие методы формирования </w:t>
      </w:r>
      <w:r w:rsidR="003F36B1">
        <w:t xml:space="preserve">субнаносекундных </w:t>
      </w:r>
      <w:r>
        <w:t>СШП-импульсов</w:t>
      </w:r>
      <w:bookmarkEnd w:id="1"/>
    </w:p>
    <w:p w14:paraId="0E689A6D" w14:textId="308C0450"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Глобально их можно разбить на несколько принципиально различных подходов: </w:t>
      </w:r>
    </w:p>
    <w:p w14:paraId="068E43B6" w14:textId="1581438D" w:rsidR="009672C9" w:rsidRDefault="003F36B1" w:rsidP="003F36B1">
      <w:pPr>
        <w:pStyle w:val="ListParagraph"/>
        <w:numPr>
          <w:ilvl w:val="0"/>
          <w:numId w:val="5"/>
        </w:numPr>
      </w:pPr>
      <w:r>
        <w:t xml:space="preserve">Формирование импульсов в форме гауссовой кривой: </w:t>
      </w:r>
    </w:p>
    <w:p w14:paraId="1B093BAA" w14:textId="3FDBAC2E" w:rsidR="003F36B1" w:rsidRDefault="00FA7ADB" w:rsidP="003F36B1">
      <w:pPr>
        <w:pStyle w:val="ListParagraph"/>
        <w:numPr>
          <w:ilvl w:val="1"/>
          <w:numId w:val="5"/>
        </w:numPr>
      </w:pPr>
      <w:r>
        <w:t>ф</w:t>
      </w:r>
      <w:r w:rsidR="003F36B1">
        <w:t>ормирователи на размыкателях тока с быстрым восстановлением;</w:t>
      </w:r>
    </w:p>
    <w:p w14:paraId="696938E6" w14:textId="77777777" w:rsidR="00DD4C3B" w:rsidRDefault="00DD4C3B" w:rsidP="003F36B1">
      <w:pPr>
        <w:pStyle w:val="ListParagraph"/>
        <w:numPr>
          <w:ilvl w:val="1"/>
          <w:numId w:val="5"/>
        </w:numPr>
      </w:pP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Heading2"/>
        <w:numPr>
          <w:ilvl w:val="0"/>
          <w:numId w:val="5"/>
        </w:numPr>
      </w:pPr>
      <w:bookmarkStart w:id="2" w:name="_Toc125035521"/>
      <w:bookmarkStart w:id="3" w:name="_Toc167104728"/>
      <w:r>
        <w:lastRenderedPageBreak/>
        <w:t>Формирование импульсов в форме моноцикла и дуплета Гаусса</w:t>
      </w:r>
      <w:bookmarkEnd w:id="2"/>
      <w:bookmarkEnd w:id="3"/>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77777777" w:rsidR="0054606D" w:rsidRDefault="0054606D" w:rsidP="00CB6D88">
      <w:pPr>
        <w:pStyle w:val="Heading2"/>
        <w:numPr>
          <w:ilvl w:val="1"/>
          <w:numId w:val="12"/>
        </w:numPr>
      </w:pPr>
      <w:bookmarkStart w:id="4" w:name="_Toc125035522"/>
      <w:bookmarkStart w:id="5" w:name="_Toc167104729"/>
      <w:r>
        <w:t>Сумматор конструкции Уилкинсона и физика его работы</w:t>
      </w:r>
      <w:bookmarkEnd w:id="4"/>
      <w:bookmarkEnd w:id="5"/>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77777777" w:rsidR="0054606D" w:rsidRDefault="0054606D" w:rsidP="0054606D">
      <w:r>
        <w:t>Классическая конструкция имеет одно звено или ступень и ее изображение приведено на рис. ???.</w:t>
      </w:r>
    </w:p>
    <w:p w14:paraId="002DF37C" w14:textId="77777777" w:rsidR="0054606D" w:rsidRDefault="0054606D" w:rsidP="0054606D">
      <w:pPr>
        <w:pStyle w:val="a"/>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
                    <a:stretch/>
                  </pic:blipFill>
                  <pic:spPr bwMode="auto">
                    <a:xfrm>
                      <a:off x="0" y="0"/>
                      <a:ext cx="5940425" cy="2399665"/>
                    </a:xfrm>
                    <a:prstGeom prst="rect">
                      <a:avLst/>
                    </a:prstGeom>
                  </pic:spPr>
                </pic:pic>
              </a:graphicData>
            </a:graphic>
          </wp:inline>
        </w:drawing>
      </w:r>
    </w:p>
    <w:p w14:paraId="7DE29297" w14:textId="77777777" w:rsidR="0054606D" w:rsidRDefault="0054606D" w:rsidP="0054606D">
      <w:pPr>
        <w:pStyle w:val="a"/>
      </w:pPr>
      <w:r>
        <w:t>Рис. ???. Электрическая схема (а) и топология (б) одноступенчатого сумматора конструкции Уилкинсона.</w:t>
      </w:r>
    </w:p>
    <w:p w14:paraId="781EB40C" w14:textId="77777777" w:rsidR="0054606D" w:rsidRDefault="0054606D" w:rsidP="0054606D">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ListParagraph"/>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ListParagraph"/>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54606D"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54606D"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54606D"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54606D"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54606D"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54606D"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54606D"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
      </w:pPr>
    </w:p>
    <w:p w14:paraId="62B0BB63" w14:textId="77777777" w:rsidR="0054606D" w:rsidRDefault="0054606D" w:rsidP="0054606D">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77777777" w:rsidR="0054606D" w:rsidRDefault="0054606D" w:rsidP="00CB6D88">
      <w:pPr>
        <w:pStyle w:val="Heading2"/>
        <w:numPr>
          <w:ilvl w:val="1"/>
          <w:numId w:val="5"/>
        </w:numPr>
        <w:ind w:left="0" w:firstLine="0"/>
      </w:pPr>
      <w:bookmarkStart w:id="6" w:name="_Toc125035523"/>
      <w:bookmarkStart w:id="7" w:name="_Toc167104730"/>
      <w:r>
        <w:t>Многоступенчатые сумматоры конструкции Уилкинсона</w:t>
      </w:r>
      <w:bookmarkEnd w:id="6"/>
      <w:bookmarkEnd w:id="7"/>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CB6D88">
      <w:pPr>
        <w:pStyle w:val="Heading2"/>
        <w:numPr>
          <w:ilvl w:val="1"/>
          <w:numId w:val="5"/>
        </w:numPr>
        <w:ind w:left="0" w:firstLine="0"/>
      </w:pPr>
      <w:bookmarkStart w:id="8" w:name="_Toc125035524"/>
      <w:bookmarkStart w:id="9" w:name="_Toc167104731"/>
      <w:r>
        <w:t>Моделирование многоступенчатого сумматора конструкции Уилкинсона</w:t>
      </w:r>
      <w:bookmarkEnd w:id="8"/>
      <w:bookmarkEnd w:id="9"/>
    </w:p>
    <w:p w14:paraId="598E8B4C" w14:textId="08CB1143" w:rsidR="0054606D" w:rsidRPr="00B50D56" w:rsidRDefault="0054606D" w:rsidP="00CB6D88">
      <w:pPr>
        <w:pStyle w:val="Heading3"/>
        <w:numPr>
          <w:ilvl w:val="2"/>
          <w:numId w:val="5"/>
        </w:numPr>
      </w:pPr>
      <w:bookmarkStart w:id="10" w:name="_Toc167104732"/>
      <w:r w:rsidRPr="00B50D56">
        <w:t>Итерационный подход к расчету параметров многоступенчатого сумматора</w:t>
      </w:r>
      <w:bookmarkEnd w:id="10"/>
    </w:p>
    <w:p w14:paraId="6D429F1F" w14:textId="77777777" w:rsidR="00B50D56" w:rsidRDefault="00B50D56" w:rsidP="00B50D56">
      <w:pPr>
        <w:rPr>
          <w:color w:val="auto"/>
        </w:rPr>
      </w:pPr>
      <w:r>
        <w:t xml:space="preserve">Существует итерационный подход к получению параметров трёхсекционного сумматора, опирающийся на аналитические выражения </w:t>
      </w:r>
      <w:commentRangeStart w:id="11"/>
      <w:r>
        <w:t>[]</w:t>
      </w:r>
      <w:commentRangeEnd w:id="11"/>
      <w:r>
        <w:rPr>
          <w:rStyle w:val="CommentReference"/>
          <w:kern w:val="2"/>
          <w14:ligatures w14:val="standardContextual"/>
        </w:rPr>
        <w:commentReference w:id="11"/>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2"/>
      </w:pPr>
      <w:r>
        <w:lastRenderedPageBreak/>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77777777" w:rsidR="00B50D56" w:rsidRDefault="00B50D56" w:rsidP="00B50D56">
      <w:pPr>
        <w:pStyle w:val="a4"/>
      </w:pPr>
      <w:commentRangeStart w:id="12"/>
      <w:r>
        <w:t xml:space="preserve">Рисунок </w:t>
      </w:r>
      <w:commentRangeEnd w:id="12"/>
      <w:r>
        <w:rPr>
          <w:rStyle w:val="CommentReference"/>
          <w:kern w:val="2"/>
          <w14:ligatures w14:val="standardContextual"/>
        </w:rPr>
        <w:commentReference w:id="12"/>
      </w:r>
      <w:r>
        <w:fldChar w:fldCharType="begin"/>
      </w:r>
      <w:r>
        <w:instrText xml:space="preserve"> SEQ Рисунок \* ARABIC </w:instrText>
      </w:r>
      <w:r>
        <w:fldChar w:fldCharType="separate"/>
      </w:r>
      <w:r>
        <w:rPr>
          <w:noProof/>
        </w:rPr>
        <w:t>1</w:t>
      </w:r>
      <w:r>
        <w:rPr>
          <w:noProof/>
        </w:rPr>
        <w:fldChar w:fldCharType="end"/>
      </w:r>
    </w:p>
    <w:p w14:paraId="53FBE1DF" w14:textId="77777777" w:rsidR="00B50D56" w:rsidRDefault="00B50D56" w:rsidP="00B50D56">
      <w:pPr>
        <w:pStyle w:val="a4"/>
      </w:pPr>
    </w:p>
    <w:p w14:paraId="01150467" w14:textId="77777777" w:rsidR="00B50D56" w:rsidRDefault="00B50D56" w:rsidP="00B50D56">
      <w:bookmarkStart w:id="13" w:name="_Hlk156032697"/>
      <w:r>
        <w:t>использования этой концепции гарантирует, что полоса пропускания представляется через формулу</w:t>
      </w:r>
    </w:p>
    <w:bookmarkEnd w:id="13"/>
    <w:p w14:paraId="1E569579"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14"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77777777" w:rsidR="00B50D56" w:rsidRDefault="00B50D56">
            <w:pPr>
              <w:ind w:firstLine="0"/>
              <w:jc w:val="center"/>
            </w:pPr>
            <w:r>
              <w:t>(</w:t>
            </w:r>
            <w:r>
              <w:fldChar w:fldCharType="begin"/>
            </w:r>
            <w:r>
              <w:instrText xml:space="preserve"> SEQ Формула \* ARABIC </w:instrText>
            </w:r>
            <w:r>
              <w:fldChar w:fldCharType="separate"/>
            </w:r>
            <w:r>
              <w:rPr>
                <w:noProof/>
              </w:rPr>
              <w:t>1</w:t>
            </w:r>
            <w:r>
              <w:fldChar w:fldCharType="end"/>
            </w:r>
            <w:r>
              <w:t>)</w:t>
            </w:r>
          </w:p>
        </w:tc>
      </w:tr>
      <w:bookmarkEnd w:id="14"/>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15"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нивелирования различных ошибок и погрешностей проектирования.</w:t>
      </w:r>
    </w:p>
    <w:bookmarkEnd w:id="15"/>
    <w:p w14:paraId="64B126AD" w14:textId="3A88FC38" w:rsidR="00B50D56" w:rsidRDefault="00B50D56" w:rsidP="00B50D56">
      <w:pPr>
        <w:pStyle w:val="a2"/>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77777777" w:rsidR="00B50D56" w:rsidRDefault="00B50D56" w:rsidP="00B50D56">
      <w:pPr>
        <w:pStyle w:val="a4"/>
      </w:pPr>
      <w:r>
        <w:t xml:space="preserve">Рисунок </w:t>
      </w:r>
      <w:r>
        <w:fldChar w:fldCharType="begin"/>
      </w:r>
      <w:r>
        <w:instrText xml:space="preserve"> SEQ Рисунок \* ARABIC </w:instrText>
      </w:r>
      <w:r>
        <w:fldChar w:fldCharType="separate"/>
      </w:r>
      <w:r>
        <w:rPr>
          <w:noProof/>
        </w:rPr>
        <w:t>2</w:t>
      </w:r>
      <w:r>
        <w:rPr>
          <w:noProof/>
        </w:rPr>
        <w:fldChar w:fldCharType="end"/>
      </w:r>
    </w:p>
    <w:p w14:paraId="6E9A5504" w14:textId="77777777" w:rsidR="00B50D56" w:rsidRDefault="00B50D56" w:rsidP="00B50D56">
      <w:bookmarkStart w:id="16"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ListParagraph"/>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ListParagraph"/>
        <w:numPr>
          <w:ilvl w:val="0"/>
          <w:numId w:val="10"/>
        </w:numPr>
        <w:rPr>
          <w:sz w:val="40"/>
          <w:szCs w:val="32"/>
        </w:rPr>
      </w:pPr>
      <w:proofErr w:type="spellStart"/>
      <w:r>
        <w:rPr>
          <w:rFonts w:ascii="Cambria Math" w:hAnsi="Cambria Math" w:cs="Cambria Math"/>
          <w:szCs w:val="28"/>
          <w:shd w:val="clear" w:color="auto" w:fill="FFFFFF"/>
          <w:lang w:val="en-US"/>
        </w:rPr>
        <w:lastRenderedPageBreak/>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17" w:name="_Hlk156033518"/>
      <w:bookmarkEnd w:id="16"/>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7"/>
    <w:p w14:paraId="0FC345A7" w14:textId="77777777" w:rsidR="00B50D56" w:rsidRDefault="00B50D56" w:rsidP="00B50D56"/>
    <w:p w14:paraId="5153BF74" w14:textId="350C44A0" w:rsidR="00B50D56" w:rsidRDefault="00B50D56" w:rsidP="00B50D56">
      <w:pPr>
        <w:pStyle w:val="a2"/>
      </w:pPr>
      <w:r>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77777777" w:rsidR="00B50D56" w:rsidRDefault="00B50D56" w:rsidP="00B50D56">
      <w:pPr>
        <w:pStyle w:val="a4"/>
      </w:pPr>
      <w:r>
        <w:t xml:space="preserve">Рисунок </w:t>
      </w:r>
      <w:r>
        <w:fldChar w:fldCharType="begin"/>
      </w:r>
      <w:r>
        <w:instrText xml:space="preserve"> SEQ Рисунок \* ARABIC </w:instrText>
      </w:r>
      <w:r>
        <w:fldChar w:fldCharType="separate"/>
      </w:r>
      <w:r>
        <w:rPr>
          <w:noProof/>
        </w:rPr>
        <w:t>3</w:t>
      </w:r>
      <w:r>
        <w:rPr>
          <w:noProof/>
        </w:rPr>
        <w:fldChar w:fldCharType="end"/>
      </w:r>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18"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B50D56">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77777777" w:rsidR="00B50D56" w:rsidRDefault="00B50D56">
            <w:pPr>
              <w:ind w:firstLine="0"/>
              <w:jc w:val="center"/>
            </w:pPr>
            <w:r>
              <w:t>(</w:t>
            </w:r>
            <w:r>
              <w:fldChar w:fldCharType="begin"/>
            </w:r>
            <w:r>
              <w:instrText xml:space="preserve"> SEQ Формула \* ARABIC </w:instrText>
            </w:r>
            <w:r>
              <w:fldChar w:fldCharType="separate"/>
            </w:r>
            <w:r>
              <w:rPr>
                <w:noProof/>
              </w:rPr>
              <w:t>2</w:t>
            </w:r>
            <w:r>
              <w:fldChar w:fldCharType="end"/>
            </w:r>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TableGrid"/>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B50D56">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77777777" w:rsidR="00B50D56" w:rsidRDefault="00B50D56">
            <w:pPr>
              <w:ind w:firstLine="0"/>
              <w:jc w:val="center"/>
            </w:pPr>
            <w:r>
              <w:t>(</w:t>
            </w:r>
            <w:r>
              <w:fldChar w:fldCharType="begin"/>
            </w:r>
            <w:r>
              <w:instrText xml:space="preserve"> SEQ Формула \* ARABIC </w:instrText>
            </w:r>
            <w:r>
              <w:fldChar w:fldCharType="separate"/>
            </w:r>
            <w:r>
              <w:rPr>
                <w:noProof/>
              </w:rPr>
              <w:t>3</w:t>
            </w:r>
            <w:r>
              <w:fldChar w:fldCharType="end"/>
            </w:r>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77777777" w:rsidR="00B50D56" w:rsidRDefault="00B50D56">
            <w:pPr>
              <w:ind w:firstLine="0"/>
              <w:jc w:val="center"/>
            </w:pPr>
            <w:r>
              <w:t>(</w:t>
            </w:r>
            <w:r>
              <w:fldChar w:fldCharType="begin"/>
            </w:r>
            <w:r>
              <w:instrText xml:space="preserve"> SEQ Формула \* ARABIC </w:instrText>
            </w:r>
            <w:r>
              <w:fldChar w:fldCharType="separate"/>
            </w:r>
            <w:r>
              <w:rPr>
                <w:noProof/>
              </w:rPr>
              <w:t>4</w:t>
            </w:r>
            <w:r>
              <w:fldChar w:fldCharType="end"/>
            </w:r>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77777777" w:rsidR="00B50D56" w:rsidRDefault="00B50D56">
            <w:pPr>
              <w:ind w:firstLine="0"/>
              <w:jc w:val="center"/>
            </w:pPr>
            <w:r>
              <w:t>(</w:t>
            </w:r>
            <w:r>
              <w:fldChar w:fldCharType="begin"/>
            </w:r>
            <w:r>
              <w:instrText xml:space="preserve"> SEQ Формула \* ARABIC </w:instrText>
            </w:r>
            <w:r>
              <w:fldChar w:fldCharType="separate"/>
            </w:r>
            <w:r>
              <w:rPr>
                <w:noProof/>
              </w:rPr>
              <w:t>5</w:t>
            </w:r>
            <w:r>
              <w:fldChar w:fldCharType="end"/>
            </w:r>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w:t>
      </w:r>
      <w:r>
        <w:lastRenderedPageBreak/>
        <w:t>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73D75EDB" w14:textId="77777777" w:rsidR="00B50D56" w:rsidRDefault="00B50D56" w:rsidP="00B50D56">
      <w:pPr>
        <w:rPr>
          <w:rFonts w:cstheme="minorBidi"/>
          <w:color w:val="auto"/>
        </w:rPr>
      </w:pPr>
    </w:p>
    <w:tbl>
      <w:tblPr>
        <w:tblStyle w:val="TableGrid"/>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77777777" w:rsidR="00B50D56" w:rsidRDefault="00B50D56">
            <w:pPr>
              <w:ind w:firstLine="0"/>
              <w:jc w:val="center"/>
            </w:pPr>
            <w:r>
              <w:t>(</w:t>
            </w:r>
            <w:r>
              <w:fldChar w:fldCharType="begin"/>
            </w:r>
            <w:r>
              <w:instrText xml:space="preserve"> SEQ Формула \* ARABIC </w:instrText>
            </w:r>
            <w:r>
              <w:fldChar w:fldCharType="separate"/>
            </w:r>
            <w:r>
              <w:rPr>
                <w:noProof/>
              </w:rPr>
              <w:t>6</w:t>
            </w:r>
            <w:r>
              <w:fldChar w:fldCharType="end"/>
            </w:r>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18"/>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19"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19"/>
    <w:p w14:paraId="66CA82FC" w14:textId="2EF0AEF0" w:rsidR="00B50D56" w:rsidRDefault="00B50D56" w:rsidP="00B50D56">
      <w:pPr>
        <w:pStyle w:val="a2"/>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77777777" w:rsidR="00B50D56" w:rsidRDefault="00B50D56" w:rsidP="00B50D56">
      <w:pPr>
        <w:pStyle w:val="a4"/>
      </w:pPr>
      <w:r>
        <w:t xml:space="preserve">Рисунок </w:t>
      </w:r>
      <w:r>
        <w:fldChar w:fldCharType="begin"/>
      </w:r>
      <w:r>
        <w:instrText xml:space="preserve"> SEQ Рисунок \* ARABIC </w:instrText>
      </w:r>
      <w:r>
        <w:fldChar w:fldCharType="separate"/>
      </w:r>
      <w:r>
        <w:rPr>
          <w:noProof/>
        </w:rPr>
        <w:t>4</w:t>
      </w:r>
      <w:r>
        <w:rPr>
          <w:noProof/>
        </w:rPr>
        <w:fldChar w:fldCharType="end"/>
      </w:r>
    </w:p>
    <w:p w14:paraId="355F1BC9" w14:textId="77777777" w:rsidR="00B50D56" w:rsidRDefault="00B50D56" w:rsidP="00B50D56"/>
    <w:p w14:paraId="1CB9ACD0" w14:textId="77777777" w:rsidR="00B50D56" w:rsidRDefault="00B50D56" w:rsidP="00B50D56">
      <w:bookmarkStart w:id="20"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77777777" w:rsidR="00B50D56" w:rsidRDefault="00B50D56" w:rsidP="00B50D56">
      <w:r>
        <w:t xml:space="preserve">Входные проводимости в таком случае будут равны </w:t>
      </w:r>
      <w:commentRangeStart w:id="21"/>
      <w:r>
        <w:t>[]</w:t>
      </w:r>
      <w:commentRangeEnd w:id="21"/>
      <w:r>
        <w:rPr>
          <w:rStyle w:val="CommentReference"/>
          <w:kern w:val="2"/>
          <w14:ligatures w14:val="standardContextual"/>
        </w:rPr>
        <w:commentReference w:id="21"/>
      </w:r>
      <w:r>
        <w:t>:</w:t>
      </w:r>
      <w:bookmarkStart w:id="22" w:name="_Hlk156034974"/>
    </w:p>
    <w:bookmarkEnd w:id="20"/>
    <w:p w14:paraId="778B0A5F"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77777777" w:rsidR="00B50D56" w:rsidRDefault="00B50D56">
            <w:pPr>
              <w:ind w:firstLine="0"/>
              <w:jc w:val="center"/>
            </w:pPr>
            <w:r>
              <w:t>(</w:t>
            </w:r>
            <w:r>
              <w:fldChar w:fldCharType="begin"/>
            </w:r>
            <w:r>
              <w:instrText xml:space="preserve"> SEQ Формула \* ARABIC </w:instrText>
            </w:r>
            <w:r>
              <w:fldChar w:fldCharType="separate"/>
            </w:r>
            <w:r>
              <w:rPr>
                <w:noProof/>
              </w:rPr>
              <w:t>7</w:t>
            </w:r>
            <w:r>
              <w:fldChar w:fldCharType="end"/>
            </w:r>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3" w:name="_Hlk156035043"/>
      <w:bookmarkEnd w:id="22"/>
    </w:p>
    <w:tbl>
      <w:tblPr>
        <w:tblStyle w:val="TableGrid"/>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77777777" w:rsidR="00B50D56" w:rsidRDefault="00B50D56">
            <w:pPr>
              <w:ind w:firstLine="0"/>
              <w:jc w:val="center"/>
            </w:pPr>
            <w:bookmarkStart w:id="24" w:name="_Ref138405543"/>
            <w:r>
              <w:t>(</w:t>
            </w:r>
            <w:r>
              <w:fldChar w:fldCharType="begin"/>
            </w:r>
            <w:r>
              <w:instrText xml:space="preserve"> SEQ Формула \* ARABIC </w:instrText>
            </w:r>
            <w:r>
              <w:fldChar w:fldCharType="separate"/>
            </w:r>
            <w:r>
              <w:rPr>
                <w:noProof/>
              </w:rPr>
              <w:t>8</w:t>
            </w:r>
            <w:r>
              <w:fldChar w:fldCharType="end"/>
            </w:r>
            <w:r>
              <w:t>)</w:t>
            </w:r>
            <w:bookmarkEnd w:id="24"/>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77777777" w:rsidR="00B50D56" w:rsidRDefault="00B50D56">
            <w:pPr>
              <w:ind w:firstLine="0"/>
              <w:jc w:val="center"/>
            </w:pPr>
            <w:bookmarkStart w:id="25" w:name="_Ref138405545"/>
            <w:r>
              <w:t>(</w:t>
            </w:r>
            <w:r>
              <w:fldChar w:fldCharType="begin"/>
            </w:r>
            <w:r>
              <w:instrText xml:space="preserve"> SEQ Формула \* ARABIC </w:instrText>
            </w:r>
            <w:r>
              <w:fldChar w:fldCharType="separate"/>
            </w:r>
            <w:r>
              <w:rPr>
                <w:noProof/>
              </w:rPr>
              <w:t>9</w:t>
            </w:r>
            <w:r>
              <w:fldChar w:fldCharType="end"/>
            </w:r>
            <w:r>
              <w:t>)</w:t>
            </w:r>
            <w:bookmarkEnd w:id="25"/>
          </w:p>
        </w:tc>
      </w:tr>
    </w:tbl>
    <w:p w14:paraId="6EF3AAEB" w14:textId="77777777" w:rsidR="00B50D56" w:rsidRDefault="00B50D56" w:rsidP="00B50D56">
      <w:pPr>
        <w:rPr>
          <w:rFonts w:cstheme="minorBidi"/>
          <w:kern w:val="2"/>
          <w14:ligatures w14:val="standardContextual"/>
        </w:rPr>
      </w:pPr>
    </w:p>
    <w:p w14:paraId="14F0E187" w14:textId="77777777"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t>(</w:t>
      </w:r>
      <w:r>
        <w:rPr>
          <w:noProof/>
        </w:rPr>
        <w:t>8</w:t>
      </w:r>
      <w:r>
        <w:t>)</w:t>
      </w:r>
      <w:r>
        <w:fldChar w:fldCharType="end"/>
      </w:r>
      <w:r>
        <w:t xml:space="preserve"> и </w:t>
      </w:r>
      <w:r>
        <w:fldChar w:fldCharType="begin"/>
      </w:r>
      <w:r>
        <w:instrText xml:space="preserve"> REF _Ref138405545 \h </w:instrText>
      </w:r>
      <w:r>
        <w:fldChar w:fldCharType="separate"/>
      </w:r>
      <w:r>
        <w:t>(</w:t>
      </w:r>
      <w:r>
        <w:rPr>
          <w:noProof/>
        </w:rPr>
        <w:t>9</w:t>
      </w:r>
      <w:r>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3"/>
    <w:p w14:paraId="7808AEAA"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26" w:name="_Hlk156035092"/>
          <w:p w14:paraId="00219990"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77777777" w:rsidR="00B50D56" w:rsidRDefault="00B50D56">
            <w:pPr>
              <w:ind w:firstLine="0"/>
              <w:jc w:val="center"/>
            </w:pPr>
            <w:bookmarkStart w:id="27" w:name="_Ref138406346"/>
            <w:r>
              <w:t>(</w:t>
            </w:r>
            <w:r>
              <w:fldChar w:fldCharType="begin"/>
            </w:r>
            <w:r>
              <w:instrText xml:space="preserve"> SEQ Формула \* ARABIC </w:instrText>
            </w:r>
            <w:r>
              <w:fldChar w:fldCharType="separate"/>
            </w:r>
            <w:r>
              <w:rPr>
                <w:noProof/>
              </w:rPr>
              <w:t>10</w:t>
            </w:r>
            <w:r>
              <w:fldChar w:fldCharType="end"/>
            </w:r>
            <w:r>
              <w:t>)</w:t>
            </w:r>
            <w:bookmarkEnd w:id="27"/>
          </w:p>
        </w:tc>
      </w:tr>
    </w:tbl>
    <w:p w14:paraId="17AD4C60"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77777777" w:rsidR="00B50D56" w:rsidRDefault="00B50D56">
            <w:pPr>
              <w:ind w:firstLine="0"/>
              <w:jc w:val="center"/>
            </w:pPr>
            <w:bookmarkStart w:id="28" w:name="_Ref138406347"/>
            <w:r>
              <w:t>(</w:t>
            </w:r>
            <w:r>
              <w:fldChar w:fldCharType="begin"/>
            </w:r>
            <w:r>
              <w:instrText xml:space="preserve"> SEQ Формула \* ARABIC </w:instrText>
            </w:r>
            <w:r>
              <w:fldChar w:fldCharType="separate"/>
            </w:r>
            <w:r>
              <w:rPr>
                <w:noProof/>
              </w:rPr>
              <w:t>11</w:t>
            </w:r>
            <w:r>
              <w:fldChar w:fldCharType="end"/>
            </w:r>
            <w:r>
              <w:t>)</w:t>
            </w:r>
            <w:bookmarkEnd w:id="28"/>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77777777" w:rsidR="00B50D56" w:rsidRDefault="00B50D56" w:rsidP="00B50D56">
      <w:r>
        <w:t xml:space="preserve">Решим уравнения </w:t>
      </w:r>
      <w:r>
        <w:fldChar w:fldCharType="begin"/>
      </w:r>
      <w:r>
        <w:instrText xml:space="preserve"> REF _Ref138406346 \h </w:instrText>
      </w:r>
      <w:r>
        <w:fldChar w:fldCharType="separate"/>
      </w:r>
      <w:r>
        <w:t>(</w:t>
      </w:r>
      <w:r>
        <w:rPr>
          <w:noProof/>
        </w:rPr>
        <w:t>10</w:t>
      </w:r>
      <w:r>
        <w:t>)</w:t>
      </w:r>
      <w:r>
        <w:fldChar w:fldCharType="end"/>
      </w:r>
      <w:r>
        <w:t xml:space="preserve">, </w:t>
      </w:r>
      <w:r>
        <w:fldChar w:fldCharType="begin"/>
      </w:r>
      <w:r>
        <w:instrText xml:space="preserve"> REF _Ref138406347 \h </w:instrText>
      </w:r>
      <w:r>
        <w:fldChar w:fldCharType="separate"/>
      </w:r>
      <w:r>
        <w:t>(</w:t>
      </w:r>
      <w:r>
        <w:rPr>
          <w:noProof/>
        </w:rPr>
        <w:t>11</w:t>
      </w:r>
      <w:r>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TableGrid"/>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29" w:name="_Hlk156035149"/>
          <w:bookmarkEnd w:id="26"/>
          <w:p w14:paraId="20AB7B04"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77777777" w:rsidR="00B50D56" w:rsidRDefault="00B50D56">
            <w:pPr>
              <w:ind w:firstLine="0"/>
              <w:jc w:val="center"/>
            </w:pPr>
            <w:r>
              <w:t>(</w:t>
            </w:r>
            <w:r>
              <w:fldChar w:fldCharType="begin"/>
            </w:r>
            <w:r>
              <w:instrText xml:space="preserve"> SEQ Формула \* ARABIC </w:instrText>
            </w:r>
            <w:r>
              <w:fldChar w:fldCharType="separate"/>
            </w:r>
            <w:r>
              <w:rPr>
                <w:noProof/>
              </w:rPr>
              <w:t>12</w:t>
            </w:r>
            <w:r>
              <w:fldChar w:fldCharType="end"/>
            </w:r>
            <w:r>
              <w:t>)</w:t>
            </w:r>
          </w:p>
        </w:tc>
      </w:tr>
    </w:tbl>
    <w:p w14:paraId="05CEA5BA"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77777777" w:rsidR="00B50D56" w:rsidRDefault="00B50D56">
            <w:pPr>
              <w:ind w:firstLine="0"/>
              <w:jc w:val="center"/>
            </w:pPr>
            <w:r>
              <w:t>(</w:t>
            </w:r>
            <w:r>
              <w:fldChar w:fldCharType="begin"/>
            </w:r>
            <w:r>
              <w:instrText xml:space="preserve"> SEQ Формула \* ARABIC </w:instrText>
            </w:r>
            <w:r>
              <w:fldChar w:fldCharType="separate"/>
            </w:r>
            <w:r>
              <w:rPr>
                <w:noProof/>
              </w:rPr>
              <w:t>13</w:t>
            </w:r>
            <w:r>
              <w:fldChar w:fldCharType="end"/>
            </w:r>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TableGrid"/>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30" w:name="_Hlk156035203"/>
            <w:bookmarkEnd w:id="29"/>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B50D5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77777777" w:rsidR="00B50D56" w:rsidRDefault="00B50D56">
            <w:pPr>
              <w:ind w:firstLine="0"/>
              <w:jc w:val="center"/>
            </w:pPr>
            <w:r>
              <w:t>(</w:t>
            </w:r>
            <w:r>
              <w:fldChar w:fldCharType="begin"/>
            </w:r>
            <w:r>
              <w:instrText xml:space="preserve"> SEQ Формула \* ARABIC </w:instrText>
            </w:r>
            <w:r>
              <w:fldChar w:fldCharType="separate"/>
            </w:r>
            <w:r>
              <w:rPr>
                <w:noProof/>
              </w:rPr>
              <w:t>14</w:t>
            </w:r>
            <w:r>
              <w:fldChar w:fldCharType="end"/>
            </w:r>
            <w:r>
              <w:t>)</w:t>
            </w:r>
          </w:p>
        </w:tc>
      </w:tr>
      <w:bookmarkEnd w:id="30"/>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31"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 xml:space="preserve">3 через уравнения (16)-(28). При решении этих уравнений </w:t>
      </w:r>
      <w:r>
        <w:rPr>
          <w:lang w:val="en-US"/>
        </w:rPr>
        <w:t>G</w:t>
      </w:r>
      <w:r>
        <w:t xml:space="preserve">1 выбирается как свободная переменная так, </w:t>
      </w:r>
      <w:r>
        <w:lastRenderedPageBreak/>
        <w:t xml:space="preserve">чтобы удовлетворялось выражение: </w:t>
      </w:r>
      <w:proofErr w:type="spellStart"/>
      <w:r>
        <w:rPr>
          <w:lang w:val="en-US"/>
        </w:rPr>
        <w:t>jS</w:t>
      </w:r>
      <w:proofErr w:type="spellEnd"/>
      <w:r>
        <w:rPr>
          <w:vertAlign w:val="subscript"/>
        </w:rPr>
        <w:t>22</w:t>
      </w:r>
      <w:r>
        <w:rPr>
          <w:vertAlign w:val="subscript"/>
          <w:lang w:val="en-US"/>
        </w:rPr>
        <w:t>j</w:t>
      </w:r>
      <w:r>
        <w:t xml:space="preserve"> &lt; </w:t>
      </w:r>
      <w:proofErr w:type="spellStart"/>
      <w:r>
        <w:rPr>
          <w:lang w:val="en-US"/>
        </w:rPr>
        <w:t>jS</w:t>
      </w:r>
      <w:proofErr w:type="spellEnd"/>
      <w:r>
        <w:rPr>
          <w:vertAlign w:val="subscript"/>
        </w:rPr>
        <w:t>22</w:t>
      </w:r>
      <w:proofErr w:type="spellStart"/>
      <w:r>
        <w:rPr>
          <w:vertAlign w:val="subscript"/>
          <w:lang w:val="en-US"/>
        </w:rPr>
        <w:t>mj</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31"/>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CB6D88">
      <w:pPr>
        <w:pStyle w:val="Heading3"/>
        <w:numPr>
          <w:ilvl w:val="2"/>
          <w:numId w:val="5"/>
        </w:numPr>
        <w:rPr>
          <w:lang w:val="en-US"/>
        </w:rPr>
      </w:pPr>
      <w:bookmarkStart w:id="32" w:name="_Toc167104733"/>
      <w:r>
        <w:t>Электродинамическое моделирование многоступенчатого сумматора</w:t>
      </w:r>
      <w:bookmarkEnd w:id="32"/>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lastRenderedPageBreak/>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77777777"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 xml:space="preserve">[28]. При этом ставились следующие цели: </w:t>
      </w:r>
    </w:p>
    <w:p w14:paraId="04E1E22F" w14:textId="77777777" w:rsidR="0054606D" w:rsidRDefault="0054606D" w:rsidP="0054606D">
      <w:pPr>
        <w:pStyle w:val="ListBullet"/>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175D236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6B23AA3D" w14:textId="77777777" w:rsidR="0054606D" w:rsidRDefault="0054606D" w:rsidP="0054606D">
      <w:pPr>
        <w:pStyle w:val="ListBullet"/>
        <w:numPr>
          <w:ilvl w:val="0"/>
          <w:numId w:val="0"/>
        </w:numPr>
        <w:ind w:left="360" w:hanging="360"/>
        <w:rPr>
          <w:sz w:val="28"/>
          <w:szCs w:val="28"/>
        </w:rPr>
      </w:pPr>
    </w:p>
    <w:p w14:paraId="5246CA1D" w14:textId="77777777" w:rsidR="0054606D" w:rsidRDefault="0054606D" w:rsidP="0054606D">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r>
        <w:rPr>
          <w:lang w:val="en-US"/>
        </w:rPr>
        <w:t>Algorithm</w:t>
      </w:r>
      <w:r>
        <w:t xml:space="preserve">[29].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рис. ???.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4"/>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
      </w:pPr>
      <w:r>
        <w:t>Рис. ???.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 xml:space="preserve">1.25 </w:t>
            </w:r>
            <w:proofErr w:type="spellStart"/>
            <w:r>
              <w:rPr>
                <w:szCs w:val="28"/>
                <w:lang w:val="en-GB"/>
              </w:rPr>
              <w:t>мм</w:t>
            </w:r>
            <w:proofErr w:type="spellEnd"/>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 xml:space="preserve">2.17 </w:t>
            </w:r>
            <w:proofErr w:type="spellStart"/>
            <w:r>
              <w:rPr>
                <w:szCs w:val="28"/>
                <w:lang w:val="en-GB"/>
              </w:rPr>
              <w:t>мм</w:t>
            </w:r>
            <w:proofErr w:type="spellEnd"/>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 xml:space="preserve">3.49 </w:t>
            </w:r>
            <w:proofErr w:type="spellStart"/>
            <w:r>
              <w:rPr>
                <w:szCs w:val="28"/>
                <w:lang w:val="en-GB"/>
              </w:rPr>
              <w:t>мм</w:t>
            </w:r>
            <w:proofErr w:type="spellEnd"/>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 xml:space="preserve">5 </w:t>
            </w:r>
            <w:proofErr w:type="spellStart"/>
            <w:r>
              <w:rPr>
                <w:szCs w:val="28"/>
                <w:lang w:val="en-GB"/>
              </w:rPr>
              <w:t>мм</w:t>
            </w:r>
            <w:proofErr w:type="spellEnd"/>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77777777" w:rsidR="0054606D" w:rsidRDefault="0054606D" w:rsidP="0054606D">
      <w:pPr>
        <w:pStyle w:val="Subtitle"/>
        <w:ind w:firstLine="283"/>
        <w:jc w:val="right"/>
        <w:rPr>
          <w:sz w:val="20"/>
          <w:szCs w:val="20"/>
        </w:rPr>
      </w:pPr>
      <w:r>
        <w:rPr>
          <w:sz w:val="28"/>
          <w:szCs w:val="28"/>
        </w:rPr>
        <w:t>Таблица 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5"/>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
        <w:rPr>
          <w:lang w:eastAsia="ru-RU"/>
        </w:rPr>
      </w:pPr>
      <w:r>
        <w:rPr>
          <w:lang w:eastAsia="ru-RU"/>
        </w:rPr>
        <w:t xml:space="preserve">Рис. ???.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7"/>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8"/>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r>
        <w:rPr>
          <w:highlight w:val="yellow"/>
        </w:rPr>
        <w:t xml:space="preserve">Рис. ??? </w:t>
      </w:r>
      <w:r>
        <w:t>S-параметры сумматора (сплошная линия – трехзвенный, пунктирная – однозвенный с радиусом 15 мм).</w:t>
      </w:r>
    </w:p>
    <w:p w14:paraId="6C6EAB50" w14:textId="77777777" w:rsidR="007D6F7E" w:rsidRDefault="007D6F7E" w:rsidP="00CB6D88">
      <w:pPr>
        <w:pStyle w:val="Heading2"/>
        <w:numPr>
          <w:ilvl w:val="1"/>
          <w:numId w:val="5"/>
        </w:numPr>
        <w:ind w:left="0" w:firstLine="0"/>
        <w:rPr>
          <w:lang w:eastAsia="ru-RU"/>
        </w:rPr>
      </w:pPr>
      <w:bookmarkStart w:id="33" w:name="_Toc125035526"/>
      <w:bookmarkStart w:id="34" w:name="_Toc167104734"/>
      <w:r>
        <w:rPr>
          <w:lang w:eastAsia="ru-RU"/>
        </w:rPr>
        <w:t>Пятипортовый сумматор конструкции Уилкинсона</w:t>
      </w:r>
      <w:bookmarkEnd w:id="33"/>
      <w:bookmarkEnd w:id="34"/>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рис. ???.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9"/>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
        <w:rPr>
          <w:lang w:eastAsia="ru-RU"/>
        </w:rPr>
      </w:pPr>
      <w:r>
        <w:rPr>
          <w:lang w:eastAsia="ru-RU"/>
        </w:rPr>
        <w:t xml:space="preserve">Рис. ???.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7777777" w:rsidR="007D6F7E" w:rsidRDefault="007D6F7E" w:rsidP="007D6F7E">
      <w:pPr>
        <w:jc w:val="right"/>
        <w:rPr>
          <w:lang w:eastAsia="ru-RU"/>
        </w:rPr>
      </w:pPr>
      <w:r>
        <w:rPr>
          <w:lang w:eastAsia="ru-RU"/>
        </w:rPr>
        <w:t>Таблица 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рис. ???.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0"/>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
      </w:pPr>
      <w:r>
        <w:t>Рис. ???. Пятипортовый сумматор конструкции Уилкинсона.</w:t>
      </w:r>
    </w:p>
    <w:p w14:paraId="354A8C71" w14:textId="77777777" w:rsidR="007D6F7E" w:rsidRDefault="007D6F7E" w:rsidP="007D6F7E">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1"/>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
      </w:pPr>
      <w:r>
        <w:t>Рис. ???.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DD4C3B">
      <w:pPr>
        <w:pStyle w:val="Heading2"/>
        <w:numPr>
          <w:ilvl w:val="0"/>
          <w:numId w:val="5"/>
        </w:numPr>
        <w:jc w:val="both"/>
      </w:pPr>
      <w:bookmarkStart w:id="35" w:name="_Toc167104735"/>
      <w:r>
        <w:lastRenderedPageBreak/>
        <w:t>Генераторы СКИ на основе ДНЗ</w:t>
      </w:r>
      <w:bookmarkEnd w:id="35"/>
    </w:p>
    <w:p w14:paraId="2B60BB9B" w14:textId="3A7FEC3B" w:rsidR="00DD4C3B" w:rsidRDefault="00DD4C3B" w:rsidP="00DD4C3B">
      <w:pPr>
        <w:pStyle w:val="Heading2"/>
        <w:numPr>
          <w:ilvl w:val="0"/>
          <w:numId w:val="0"/>
        </w:numPr>
        <w:ind w:left="360"/>
      </w:pPr>
      <w:bookmarkStart w:id="36" w:name="_Toc167104736"/>
      <w:r>
        <w:t>3.1. Генератор СКИ импульсного типа с одним запускающим импульсом и последовательно соединенными ДНЗ</w:t>
      </w:r>
      <w:bookmarkEnd w:id="36"/>
    </w:p>
    <w:p w14:paraId="3204B5EA" w14:textId="77777777" w:rsidR="00DD4C3B" w:rsidRDefault="00DD4C3B" w:rsidP="00DD4C3B">
      <w:r>
        <w:t xml:space="preserve"> </w:t>
      </w:r>
      <w:r>
        <w:t xml:space="preserve">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Heading3"/>
        <w:numPr>
          <w:ilvl w:val="2"/>
          <w:numId w:val="14"/>
        </w:numPr>
      </w:pPr>
      <w:bookmarkStart w:id="37" w:name="_Toc125035519"/>
      <w:bookmarkStart w:id="38" w:name="_Toc167104737"/>
      <w:r>
        <w:t>Физика работы генераторов в импульсном режиме</w:t>
      </w:r>
      <w:bookmarkEnd w:id="37"/>
      <w:bookmarkEnd w:id="38"/>
    </w:p>
    <w:p w14:paraId="09576E39" w14:textId="77777777" w:rsidR="00DD4C3B" w:rsidRDefault="00DD4C3B" w:rsidP="00DD4C3B">
      <w:r>
        <w:t>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токоразмыкатель протекает прямой ток, что приводит к накоплению заряда в активной области ДНЗ.</w:t>
      </w:r>
    </w:p>
    <w:p w14:paraId="7A2C2F9C" w14:textId="77777777" w:rsidR="00DD4C3B" w:rsidRDefault="00DD4C3B" w:rsidP="00DD4C3B">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0C2B68A3" w14:textId="77777777" w:rsidR="00DD4C3B" w:rsidRDefault="00DD4C3B" w:rsidP="00DD4C3B">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7859FD84" w14:textId="77777777" w:rsidR="00DD4C3B" w:rsidRDefault="00DD4C3B" w:rsidP="00DD4C3B">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2F5FBC05" w14:textId="77777777" w:rsidR="00DD4C3B" w:rsidRDefault="00DD4C3B" w:rsidP="00DD4C3B">
      <w:r>
        <w:t>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обратный ток и он переключается.</w:t>
      </w:r>
    </w:p>
    <w:p w14:paraId="06BCEA74" w14:textId="77777777" w:rsidR="00DD4C3B" w:rsidRDefault="00DD4C3B" w:rsidP="00DD4C3B">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области [73, 31]. В результате этого накапливается так называемый «паразитный заряд» [45, 112, 113]. В момент t1, когда на затвор транзистора VT1 приходит импульс с запускающего генератора Vзап,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Rн в виде сверхкороткого импульса отрицательной полярности. На основе схемы, изображенной на рисунке 2.3(б), была построена модель генератора. Для моделирования ДНЗ в режиме переключения была использована SPICE-модель на основе результатов работы [31].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[83]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[31]. При этом увеличивается и ширина генерируемого импульса.</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ListParagraph"/>
        <w:numPr>
          <w:ilvl w:val="0"/>
          <w:numId w:val="13"/>
        </w:numPr>
      </w:pPr>
      <w:r>
        <w:t>длительность: 7 нс;</w:t>
      </w:r>
    </w:p>
    <w:p w14:paraId="07D504DD" w14:textId="77777777" w:rsidR="00DD4C3B" w:rsidRDefault="00DD4C3B" w:rsidP="00DD4C3B">
      <w:pPr>
        <w:pStyle w:val="ListParagraph"/>
        <w:numPr>
          <w:ilvl w:val="0"/>
          <w:numId w:val="13"/>
        </w:numPr>
      </w:pPr>
      <w:r>
        <w:t>амплитуда: 6 В;</w:t>
      </w:r>
    </w:p>
    <w:p w14:paraId="12283C79" w14:textId="77777777" w:rsidR="00DD4C3B" w:rsidRDefault="00DD4C3B" w:rsidP="00DD4C3B">
      <w:pPr>
        <w:pStyle w:val="ListParagraph"/>
        <w:numPr>
          <w:ilvl w:val="0"/>
          <w:numId w:val="13"/>
        </w:numPr>
      </w:pPr>
      <w:r>
        <w:t>длительность фронтов: 3 нс;</w:t>
      </w:r>
    </w:p>
    <w:p w14:paraId="2CA4AB8D" w14:textId="77777777" w:rsidR="00DD4C3B" w:rsidRDefault="00DD4C3B" w:rsidP="00DD4C3B">
      <w:pPr>
        <w:pStyle w:val="ListParagraph"/>
        <w:numPr>
          <w:ilvl w:val="0"/>
          <w:numId w:val="13"/>
        </w:numPr>
      </w:pPr>
      <w:r>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533E6624" w14:textId="77777777" w:rsidR="00DD4C3B" w:rsidRDefault="00DD4C3B" w:rsidP="00DD4C3B"/>
    <w:p w14:paraId="1BE15623" w14:textId="77777777" w:rsidR="00DD4C3B" w:rsidRDefault="00DD4C3B" w:rsidP="00DD4C3B">
      <w:pPr>
        <w:pStyle w:val="a"/>
      </w:pPr>
      <w:r>
        <w:rPr>
          <w:noProof/>
        </w:rPr>
        <w:lastRenderedPageBreak/>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5940425" cy="3511550"/>
                    </a:xfrm>
                    <a:prstGeom prst="rect">
                      <a:avLst/>
                    </a:prstGeom>
                  </pic:spPr>
                </pic:pic>
              </a:graphicData>
            </a:graphic>
          </wp:inline>
        </w:drawing>
      </w:r>
    </w:p>
    <w:p w14:paraId="2EB23523" w14:textId="77777777" w:rsidR="00DD4C3B" w:rsidRDefault="00DD4C3B" w:rsidP="00DD4C3B">
      <w:pPr>
        <w:pStyle w:val="a"/>
      </w:pPr>
      <w:r>
        <w:t xml:space="preserve">Рис. </w:t>
      </w:r>
      <w:r>
        <w:fldChar w:fldCharType="begin"/>
      </w:r>
      <w:r>
        <w:instrText xml:space="preserve">SEQ Рисунок \* ARABIC </w:instrText>
      </w:r>
      <w:r>
        <w:fldChar w:fldCharType="separate"/>
      </w:r>
      <w:r>
        <w:rPr>
          <w:noProof/>
        </w:rPr>
        <w:t>1</w:t>
      </w:r>
      <w:r>
        <w:fldChar w:fldCharType="end"/>
      </w:r>
      <w:r>
        <w:t>. Схема генератора СКИ положительной полярности на основе ДНЗ.</w:t>
      </w:r>
    </w:p>
    <w:p w14:paraId="05AD50F1" w14:textId="77777777" w:rsidR="00DD4C3B" w:rsidRDefault="00DD4C3B" w:rsidP="00DD4C3B">
      <w:pPr>
        <w:pStyle w:val="a"/>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
      </w:pPr>
      <w:r>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77777777"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 xml:space="preserve">-044769 [30]. Разводка генератора была выполнена в пакете автоматизированного проектирования и представлена на рис. ???. </w:t>
      </w:r>
    </w:p>
    <w:p w14:paraId="5061CE31" w14:textId="77777777" w:rsidR="00DD4C3B" w:rsidRDefault="00DD4C3B" w:rsidP="00DD4C3B">
      <w:pPr>
        <w:pStyle w:val="a"/>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
      </w:pPr>
      <w:r>
        <w:t>Рис. ???. Разводка генератора СКИ на ДНЗ.</w:t>
      </w:r>
    </w:p>
    <w:p w14:paraId="76F7D559" w14:textId="77777777" w:rsidR="00DD4C3B" w:rsidRDefault="00DD4C3B" w:rsidP="00DD4C3B">
      <w:pPr>
        <w:pStyle w:val="a"/>
      </w:pPr>
      <w:r>
        <w:rPr>
          <w:noProof/>
        </w:rPr>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5"/>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
      </w:pPr>
      <w:r>
        <w:t>Рис. ???. Изображение платы генератора СКИ на основе ДНЗ.</w:t>
      </w:r>
    </w:p>
    <w:p w14:paraId="2642AC0E" w14:textId="5B436063" w:rsidR="00DD4C3B" w:rsidRDefault="00DD4C3B" w:rsidP="00DD4C3B">
      <w:pPr>
        <w:pStyle w:val="Heading3"/>
        <w:numPr>
          <w:ilvl w:val="2"/>
          <w:numId w:val="14"/>
        </w:numPr>
      </w:pPr>
      <w:bookmarkStart w:id="39" w:name="_Toc125035520"/>
      <w:bookmarkStart w:id="40" w:name="_Toc167104738"/>
      <w:r>
        <w:lastRenderedPageBreak/>
        <w:t>Экспериментальные результаты</w:t>
      </w:r>
      <w:bookmarkEnd w:id="39"/>
      <w:bookmarkEnd w:id="40"/>
    </w:p>
    <w:p w14:paraId="66CF6435" w14:textId="77777777"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Осциллограммы импульсов, полученных в ходе эксперимента, показаны на рис. ???.</w:t>
      </w:r>
    </w:p>
    <w:p w14:paraId="7E157796" w14:textId="77777777" w:rsidR="00DD4C3B" w:rsidRDefault="00DD4C3B" w:rsidP="00DD4C3B">
      <w:pPr>
        <w:pStyle w:val="a"/>
        <w:rPr>
          <w:lang w:val="en-US"/>
        </w:rPr>
      </w:pPr>
      <w:r>
        <w:rPr>
          <w:noProof/>
          <w:lang w:val="en-US"/>
        </w:rPr>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
      </w:pPr>
      <w:r>
        <w:t>Рис. ???.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Heading2"/>
        <w:numPr>
          <w:ilvl w:val="0"/>
          <w:numId w:val="0"/>
        </w:numPr>
        <w:ind w:left="792"/>
      </w:pPr>
      <w:bookmarkStart w:id="41" w:name="_Toc167104739"/>
      <w:r>
        <w:t>3.2. Генератор СКИ импульсного типа с двумя запускающими импульсами</w:t>
      </w:r>
      <w:bookmarkEnd w:id="41"/>
    </w:p>
    <w:p w14:paraId="3D244D36" w14:textId="2A83AE5D"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w:t>
      </w:r>
      <w:r w:rsidRPr="00510585">
        <w:lastRenderedPageBreak/>
        <w:t>(СКИ)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диода с накоплением заряда (ДНЗ),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Heading3"/>
        <w:numPr>
          <w:ilvl w:val="0"/>
          <w:numId w:val="0"/>
        </w:numPr>
        <w:ind w:left="720"/>
      </w:pPr>
      <w:bookmarkStart w:id="42" w:name="_Toc167104740"/>
      <w:r>
        <w:t>3.2.1. Модель генератора СКИ с двумя запускающими импульсами</w:t>
      </w:r>
      <w:bookmarkEnd w:id="42"/>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lastRenderedPageBreak/>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7"/>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5"/>
        <w:rPr>
          <w:sz w:val="28"/>
          <w:szCs w:val="28"/>
        </w:rPr>
      </w:pPr>
      <w:r w:rsidRPr="007F6CFA">
        <w:rPr>
          <w:sz w:val="28"/>
          <w:szCs w:val="28"/>
        </w:rPr>
        <w:t>Рис. 1. Иллюстрация процесса формирования импульса.</w:t>
      </w:r>
    </w:p>
    <w:p w14:paraId="305781D9" w14:textId="77777777" w:rsidR="00B6748F" w:rsidRDefault="00B6748F" w:rsidP="00B6748F">
      <w:pPr>
        <w:pStyle w:val="BodyText"/>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09366B">
        <w:t>[</w:t>
      </w:r>
      <w:r w:rsidRPr="00F702E4">
        <w:t>4</w:t>
      </w:r>
      <w:r w:rsidRPr="0009366B">
        <w:t>].</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lastRenderedPageBreak/>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8"/>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5"/>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5"/>
              <w:rPr>
                <w:sz w:val="28"/>
                <w:szCs w:val="28"/>
              </w:rPr>
            </w:pPr>
            <w:r w:rsidRPr="007F6CFA">
              <w:rPr>
                <w:sz w:val="28"/>
                <w:szCs w:val="28"/>
              </w:rPr>
              <w:lastRenderedPageBreak/>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0BBDE12" w14:textId="77777777" w:rsidR="00B6748F" w:rsidRPr="007F6CFA" w:rsidRDefault="00B6748F" w:rsidP="00B6748F">
      <w:pPr>
        <w:pStyle w:val="a5"/>
        <w:rPr>
          <w:sz w:val="28"/>
          <w:szCs w:val="28"/>
        </w:rPr>
      </w:pPr>
      <w:r w:rsidRPr="007F6CFA">
        <w:rPr>
          <w:sz w:val="28"/>
          <w:szCs w:val="28"/>
        </w:rPr>
        <w:t xml:space="preserve">Рис. 4. Зависимости амплитуды и длительности импульса от времени накачки. </w:t>
      </w:r>
    </w:p>
    <w:p w14:paraId="05ECE059" w14:textId="3F75EFCF" w:rsidR="00510585" w:rsidRDefault="00510585" w:rsidP="00510585"/>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бескорпусные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NormalWeb"/>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7F6CFA">
        <w:rPr>
          <w:b/>
          <w:bCs/>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7F6CFA" w:rsidRDefault="00B6748F" w:rsidP="00B6748F">
      <w:pPr>
        <w:spacing w:line="240" w:lineRule="auto"/>
        <w:ind w:firstLine="0"/>
        <w:jc w:val="center"/>
        <w:rPr>
          <w:szCs w:val="28"/>
          <w:lang w:val="en-US"/>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3" w:name="_Hlk159050825"/>
      <w:r w:rsidRPr="007F6CFA">
        <w:rPr>
          <w:szCs w:val="28"/>
        </w:rPr>
        <w:t xml:space="preserve">стробоскопического осциллографа Agilent DCA-X 86100D </w:t>
      </w:r>
      <w:bookmarkEnd w:id="43"/>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7F6CFA" w:rsidRDefault="00B6748F" w:rsidP="00B6748F">
      <w:pPr>
        <w:rPr>
          <w:szCs w:val="28"/>
          <w:lang w:val="en-US"/>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44" w:name="_Hlk159050933"/>
      <w:bookmarkStart w:id="45" w:name="_Hlk159050614"/>
      <w:r w:rsidRPr="007F6CFA">
        <w:rPr>
          <w:szCs w:val="28"/>
        </w:rPr>
        <w:t xml:space="preserve">диапазон перестройки длительности составил 160-315 нс, а диапазон перестройки амплитуд 36-52,7 В. </w:t>
      </w:r>
      <w:bookmarkEnd w:id="44"/>
      <w:r w:rsidRPr="007F6CFA">
        <w:rPr>
          <w:szCs w:val="28"/>
        </w:rPr>
        <w:t>Таким образом возможный диапазон перестройки по длительности 97%, по амплитуде 46%.</w:t>
      </w:r>
    </w:p>
    <w:bookmarkEnd w:id="45"/>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46" w:name="_Hlk159050990"/>
      <w:r w:rsidRPr="007F6CFA">
        <w:rPr>
          <w:szCs w:val="28"/>
        </w:rPr>
        <w:t xml:space="preserve">колокольный импульс амплитудой 38 В и длительностью по полувысоте равной 200 пс. </w:t>
      </w:r>
      <w:bookmarkEnd w:id="46"/>
    </w:p>
    <w:p w14:paraId="1ED6FECD" w14:textId="77777777" w:rsidR="00B6748F" w:rsidRPr="007F6CFA" w:rsidRDefault="00B6748F" w:rsidP="00B6748F">
      <w:pPr>
        <w:rPr>
          <w:szCs w:val="28"/>
        </w:rPr>
      </w:pPr>
      <w:bookmarkStart w:id="47"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bookmarkEnd w:id="47"/>
    <w:p w14:paraId="38F9AFDA" w14:textId="77777777" w:rsidR="00B6748F" w:rsidRPr="007F6CFA" w:rsidRDefault="00B6748F" w:rsidP="00B6748F">
      <w:pPr>
        <w:rPr>
          <w:szCs w:val="28"/>
        </w:rPr>
      </w:pPr>
      <w:r w:rsidRPr="007F6CFA">
        <w:rPr>
          <w:szCs w:val="28"/>
        </w:rPr>
        <w:t>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[10] уровень последействующих искажений относительно амплитуды СКИ составил 11%, а в статье [11] – 25%.  Таким образом этот показатель в предложенном генераторе улучшился в три раза относительно генераторов описанных в [10] и в шесть раз относительно [11].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3A4B21">
      <w:pPr>
        <w:pStyle w:val="Heading2"/>
        <w:numPr>
          <w:ilvl w:val="0"/>
          <w:numId w:val="1"/>
        </w:numPr>
        <w:ind w:left="1069"/>
      </w:pPr>
      <w:bookmarkStart w:id="48" w:name="_Toc125035528"/>
      <w:bookmarkStart w:id="49" w:name="_Toc167104741"/>
      <w:r>
        <w:lastRenderedPageBreak/>
        <w:t>Программно-аппаратный комплекс по автоматизированному исследованию параметров сверхкоротких импульсов</w:t>
      </w:r>
      <w:bookmarkEnd w:id="48"/>
      <w:bookmarkEnd w:id="49"/>
    </w:p>
    <w:p w14:paraId="721969CF" w14:textId="77777777"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50"/>
      <w:r>
        <w:t>При определенных значениях этих напряжений импульсы имеют лучшие амплитуды и длительности</w:t>
      </w:r>
      <w:commentRangeEnd w:id="50"/>
      <w:r>
        <w:commentReference w:id="50"/>
      </w:r>
      <w:r>
        <w:t xml:space="preserve">. Соответственно, для определения наиболее </w:t>
      </w:r>
      <w:commentRangeStart w:id="51"/>
      <w:r>
        <w:t xml:space="preserve">оптимального </w:t>
      </w:r>
      <w:commentRangeEnd w:id="51"/>
      <w:r>
        <w:commentReference w:id="51"/>
      </w:r>
      <w:r>
        <w:t xml:space="preserve">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52"/>
      <w:r>
        <w:t xml:space="preserve">генераторе </w:t>
      </w:r>
      <w:commentRangeEnd w:id="52"/>
      <w:r>
        <w:commentReference w:id="52"/>
      </w:r>
      <w:r>
        <w:t xml:space="preserve">начинается при напряжении накачки порядка 5 В и напряжения рассасывания порядка -5 В. Максимальные допустимые для </w:t>
      </w:r>
      <w:commentRangeStart w:id="53"/>
      <w:r>
        <w:t>корректной работы диодов</w:t>
      </w:r>
      <w:commentRangeEnd w:id="53"/>
      <w:r>
        <w:commentReference w:id="53"/>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777777" w:rsidR="003A4B21" w:rsidRDefault="003A4B21" w:rsidP="003A4B21">
      <w:pPr>
        <w:pStyle w:val="Heading2"/>
        <w:ind w:left="0" w:firstLine="0"/>
      </w:pPr>
      <w:bookmarkStart w:id="54" w:name="_Toc125035529"/>
      <w:bookmarkStart w:id="55" w:name="_Toc167104742"/>
      <w:r>
        <w:lastRenderedPageBreak/>
        <w:t>Архитектура программно-аппаратного комплекса</w:t>
      </w:r>
      <w:bookmarkEnd w:id="54"/>
      <w:bookmarkEnd w:id="55"/>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FDC0101" w14:textId="77777777" w:rsidR="003A4B21" w:rsidRDefault="003A4B21" w:rsidP="003A4B21">
      <w:pPr>
        <w:pStyle w:val="a"/>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38"/>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
      </w:pPr>
      <w:r>
        <w:t xml:space="preserve">Рис. </w:t>
      </w:r>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ListParagraph"/>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ListParagraph"/>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ListParagraph"/>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ListParagraph"/>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ListParagraph"/>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ListParagraph"/>
        <w:numPr>
          <w:ilvl w:val="0"/>
          <w:numId w:val="16"/>
        </w:numPr>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w:t>
      </w:r>
      <w:commentRangeStart w:id="56"/>
      <w:r>
        <w:t>звездообразной архитектурой</w:t>
      </w:r>
      <w:commentRangeEnd w:id="56"/>
      <w:r>
        <w:commentReference w:id="56"/>
      </w:r>
      <w:r>
        <w:t xml:space="preserve">. В центре сети 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7777777"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ListParagraph"/>
        <w:numPr>
          <w:ilvl w:val="0"/>
          <w:numId w:val="17"/>
        </w:numPr>
      </w:pPr>
      <w:proofErr w:type="spellStart"/>
      <w:r>
        <w:rPr>
          <w:lang w:val="en-US"/>
        </w:rPr>
        <w:t>PyVISA</w:t>
      </w:r>
      <w:proofErr w:type="spellEnd"/>
      <w:r>
        <w:t xml:space="preserve"> (</w:t>
      </w:r>
      <w:r>
        <w:rPr>
          <w:lang w:val="en-US"/>
        </w:rPr>
        <w:t>v</w:t>
      </w:r>
      <w:r>
        <w:t>.1.12.0)</w:t>
      </w:r>
      <w:ins w:id="57"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-команд для обмена данными между ЭВМ и измерительными установками с помощью протокола Virtual Instrument Software Architecture (</w:t>
      </w:r>
      <w:r>
        <w:rPr>
          <w:lang w:val="en-US"/>
        </w:rPr>
        <w:t>VISA</w:t>
      </w:r>
      <w:r>
        <w:t>);</w:t>
      </w:r>
    </w:p>
    <w:p w14:paraId="1FED1C46" w14:textId="77777777" w:rsidR="003A4B21" w:rsidRDefault="003A4B21" w:rsidP="003A4B21">
      <w:pPr>
        <w:pStyle w:val="ListParagraph"/>
        <w:numPr>
          <w:ilvl w:val="0"/>
          <w:numId w:val="17"/>
        </w:numPr>
      </w:pPr>
      <w:r>
        <w:rPr>
          <w:lang w:val="en-US"/>
        </w:rPr>
        <w:t>N</w:t>
      </w:r>
      <w:r>
        <w:t>um</w:t>
      </w:r>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ListParagraph"/>
        <w:numPr>
          <w:ilvl w:val="0"/>
          <w:numId w:val="17"/>
        </w:numPr>
      </w:pPr>
      <w:r>
        <w:rPr>
          <w:lang w:val="en-US"/>
        </w:rPr>
        <w:lastRenderedPageBreak/>
        <w:t>Matplotlib</w:t>
      </w:r>
      <w:r>
        <w:t xml:space="preserve"> (</w:t>
      </w:r>
      <w:proofErr w:type="gramStart"/>
      <w:r>
        <w:rPr>
          <w:lang w:val="en-US"/>
        </w:rPr>
        <w:t>v</w:t>
      </w:r>
      <w:r>
        <w:t>3.6.3)[</w:t>
      </w:r>
      <w:proofErr w:type="gramEnd"/>
      <w:r>
        <w:t>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58"/>
      <w:r>
        <w:t xml:space="preserve">Также данный подход </w:t>
      </w:r>
      <w:commentRangeEnd w:id="58"/>
      <w:r>
        <w:commentReference w:id="58"/>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FFD12A4" w14:textId="77777777" w:rsidR="003A4B21" w:rsidRDefault="003A4B21" w:rsidP="003A4B21">
      <w:pPr>
        <w:pStyle w:val="a"/>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39"/>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
      </w:pPr>
      <w:r>
        <w:t>Рис. ???.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3A4B21">
      <w:pPr>
        <w:pStyle w:val="Heading2"/>
        <w:ind w:left="0" w:firstLine="0"/>
      </w:pPr>
      <w:bookmarkStart w:id="59" w:name="_Toc125035530"/>
      <w:bookmarkStart w:id="60" w:name="_Toc167104743"/>
      <w:r>
        <w:lastRenderedPageBreak/>
        <w:t>Экспериментальные результаты применения программно-аппаратного комплекса</w:t>
      </w:r>
      <w:bookmarkEnd w:id="59"/>
      <w:bookmarkEnd w:id="60"/>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0"/>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r>
        <w:t xml:space="preserve">Рис. </w:t>
      </w:r>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1"/>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
      </w:pPr>
      <w:r>
        <w:t xml:space="preserve">Рис. </w:t>
      </w:r>
      <w:r>
        <w:rPr>
          <w:highlight w:val="yellow"/>
        </w:rPr>
        <w:t>???.</w:t>
      </w:r>
      <w:r>
        <w:t xml:space="preserve"> Зависимость амплитуд и длительностей СКИ положительной полярности от напряжений питания.</w:t>
      </w:r>
    </w:p>
    <w:p w14:paraId="28B4F59A" w14:textId="77777777" w:rsidR="008748CC" w:rsidRPr="00237777" w:rsidRDefault="008748CC" w:rsidP="008748CC">
      <w:pPr>
        <w:pStyle w:val="Heading1"/>
        <w:numPr>
          <w:ilvl w:val="0"/>
          <w:numId w:val="20"/>
        </w:numPr>
        <w:ind w:left="1069"/>
      </w:pPr>
      <w:bookmarkStart w:id="61" w:name="_Toc138416963"/>
      <w:bookmarkStart w:id="62" w:name="_Toc167104744"/>
      <w:r>
        <w:t>Оценка импульсов</w:t>
      </w:r>
      <w:bookmarkEnd w:id="61"/>
      <w:bookmarkEnd w:id="62"/>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8748CC"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8748CC"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8748CC"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77777777"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t>16</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t>17</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r>
        <w:rPr>
          <w:lang w:val="en-US"/>
        </w:rPr>
        <w:t>PyVISA</w:t>
      </w:r>
      <w:proofErr w:type="spellEnd"/>
      <w:r w:rsidRPr="00392599">
        <w:t>[</w:t>
      </w:r>
      <w:r>
        <w:fldChar w:fldCharType="begin"/>
      </w:r>
      <w:r>
        <w:instrText xml:space="preserve"> REF _Ref138410436 \r \h </w:instrText>
      </w:r>
      <w:r>
        <w:fldChar w:fldCharType="separate"/>
      </w:r>
      <w:r>
        <w:t>18</w:t>
      </w:r>
      <w:r>
        <w:fldChar w:fldCharType="end"/>
      </w:r>
      <w:r w:rsidRPr="00392599">
        <w:t>]</w:t>
      </w:r>
      <w:r w:rsidRPr="00FB1E77">
        <w:t>.</w:t>
      </w:r>
    </w:p>
    <w:p w14:paraId="6701D340" w14:textId="77777777"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fldChar w:fldCharType="begin"/>
      </w:r>
      <w:r>
        <w:instrText xml:space="preserve"> SEQ Рис. \* ARABIC </w:instrText>
      </w:r>
      <w:r>
        <w:fldChar w:fldCharType="separate"/>
      </w:r>
      <w:r>
        <w:rPr>
          <w:noProof/>
        </w:rPr>
        <w:t>15</w:t>
      </w:r>
      <w:r>
        <w:rPr>
          <w:noProof/>
        </w:rPr>
        <w:fldChar w:fldCharType="end"/>
      </w:r>
      <w:r>
        <w:t>.</w:t>
      </w:r>
    </w:p>
    <w:p w14:paraId="4C121E28" w14:textId="77777777" w:rsidR="008748CC" w:rsidRDefault="008748CC" w:rsidP="008748CC">
      <w:pPr>
        <w:pStyle w:val="a"/>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2">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77777777" w:rsidR="008748CC" w:rsidRDefault="008748CC" w:rsidP="008748CC">
      <w:pPr>
        <w:pStyle w:val="Caption"/>
      </w:pPr>
      <w:bookmarkStart w:id="63" w:name="_Toc138075206"/>
      <w:r>
        <w:t xml:space="preserve">Рис. </w:t>
      </w:r>
      <w:r>
        <w:fldChar w:fldCharType="begin"/>
      </w:r>
      <w:r>
        <w:instrText xml:space="preserve"> SEQ Рис. \* ARABIC </w:instrText>
      </w:r>
      <w:r>
        <w:fldChar w:fldCharType="separate"/>
      </w:r>
      <w:r>
        <w:rPr>
          <w:noProof/>
        </w:rPr>
        <w:t>16</w:t>
      </w:r>
      <w:r>
        <w:rPr>
          <w:noProof/>
        </w:rPr>
        <w:fldChar w:fldCharType="end"/>
      </w:r>
      <w:r>
        <w:t xml:space="preserve">. «Идеальный» и реальный импульсы, построенные с помощью </w:t>
      </w:r>
      <w:bookmarkEnd w:id="63"/>
      <w:r>
        <w:t>ПАИК</w:t>
      </w:r>
    </w:p>
    <w:p w14:paraId="3C42F314" w14:textId="77777777" w:rsidR="008748CC" w:rsidRPr="005D2661" w:rsidRDefault="008748CC" w:rsidP="008748CC">
      <w:pPr>
        <w:rPr>
          <w:color w:val="auto"/>
        </w:rPr>
      </w:pPr>
      <w:r w:rsidRPr="005D2661">
        <w:rPr>
          <w:color w:val="auto"/>
        </w:rPr>
        <w:t>Уровень отклонения от идеальных значений составил порядка .</w:t>
      </w:r>
    </w:p>
    <w:p w14:paraId="6F740C9F"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w:t>
      </w:r>
      <w:r>
        <w:rPr>
          <w:color w:val="auto"/>
        </w:rPr>
        <w:lastRenderedPageBreak/>
        <w:t xml:space="preserve">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4">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ListParagraph"/>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ListParagraph"/>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77777777" w:rsidR="00B6748F" w:rsidRPr="00510585" w:rsidRDefault="00B6748F" w:rsidP="00510585"/>
    <w:p w14:paraId="29F51DFF" w14:textId="68720A51" w:rsidR="007F66A1" w:rsidRDefault="007F66A1">
      <w:pPr>
        <w:spacing w:after="160" w:line="259" w:lineRule="auto"/>
        <w:ind w:firstLine="0"/>
        <w:jc w:val="left"/>
      </w:pPr>
      <w:r>
        <w:br w:type="page"/>
      </w:r>
    </w:p>
    <w:p w14:paraId="2AEC289D" w14:textId="528F59EE" w:rsidR="007F66A1" w:rsidRDefault="007F66A1" w:rsidP="007F66A1">
      <w:pPr>
        <w:pStyle w:val="Heading2"/>
        <w:numPr>
          <w:ilvl w:val="0"/>
          <w:numId w:val="0"/>
        </w:numPr>
      </w:pPr>
      <w:bookmarkStart w:id="64" w:name="_Toc167104745"/>
      <w:r>
        <w:lastRenderedPageBreak/>
        <w:t>Литература</w:t>
      </w:r>
      <w:bookmarkEnd w:id="64"/>
    </w:p>
    <w:p w14:paraId="7FA150E8" w14:textId="0BB49CB3" w:rsidR="007F66A1" w:rsidRDefault="007F66A1" w:rsidP="007F66A1">
      <w:pPr>
        <w:pStyle w:val="ListParagraph"/>
        <w:numPr>
          <w:ilvl w:val="0"/>
          <w:numId w:val="3"/>
        </w:numPr>
        <w:ind w:left="0" w:firstLine="709"/>
      </w:pPr>
      <w:r>
        <w:t>Пикосекундная импульсная техника / В. Н. Ильюшенко [и др.], под ред. В. Н. Ильюшенко –  Москва : Энергоатомиздат, 1993. – 386 с.</w:t>
      </w:r>
    </w:p>
    <w:p w14:paraId="6AA9D262"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0FF8EE6B"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ListParagraph"/>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ListParagraph"/>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ListParagraph"/>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ListParagraph"/>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ListParagraph"/>
        <w:numPr>
          <w:ilvl w:val="0"/>
          <w:numId w:val="3"/>
        </w:numPr>
        <w:ind w:left="0" w:firstLine="709"/>
        <w:rPr>
          <w:lang w:val="en-US"/>
        </w:rPr>
      </w:pPr>
      <w:r>
        <w:rPr>
          <w:lang w:val="en-US"/>
        </w:rPr>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ListParagraph"/>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7A02A1E2" w14:textId="77777777" w:rsidR="00CF2130" w:rsidRDefault="00CF2130"/>
    <w:sectPr w:rsidR="00CF213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lexey Elfimov" w:date="2024-01-13T10:03:00Z" w:initials="AE">
    <w:p w14:paraId="57A77837" w14:textId="77777777" w:rsidR="00B50D56" w:rsidRPr="00B50D56" w:rsidRDefault="00B50D56" w:rsidP="00B50D56">
      <w:pPr>
        <w:pStyle w:val="CommentText"/>
        <w:ind w:firstLine="0"/>
        <w:jc w:val="left"/>
        <w:rPr>
          <w:lang w:val="en-US"/>
        </w:rPr>
      </w:pPr>
      <w:r>
        <w:rPr>
          <w:rStyle w:val="CommentReference"/>
        </w:rPr>
        <w:annotationRef/>
      </w:r>
      <w:r>
        <w:rPr>
          <w:lang w:val="en-US"/>
        </w:rPr>
        <w:t>Omi</w:t>
      </w:r>
      <w:r w:rsidRPr="00B50D56">
        <w:rPr>
          <w:lang w:val="en-US"/>
        </w:rPr>
        <w:t xml:space="preserve">, A.I. A New </w:t>
      </w:r>
      <w:r>
        <w:rPr>
          <w:lang w:val="en-US"/>
        </w:rPr>
        <w:t>Analytical</w:t>
      </w:r>
      <w:r w:rsidRPr="00B50D56">
        <w:rPr>
          <w:lang w:val="en-US"/>
        </w:rPr>
        <w:t xml:space="preserve"> Design </w:t>
      </w:r>
      <w:r>
        <w:rPr>
          <w:lang w:val="en-US"/>
        </w:rPr>
        <w:t>Methodology for</w:t>
      </w:r>
      <w:r w:rsidRPr="00B50D56">
        <w:rPr>
          <w:lang w:val="en-US"/>
        </w:rPr>
        <w:t xml:space="preserve"> a </w:t>
      </w:r>
      <w:r>
        <w:rPr>
          <w:lang w:val="en-US"/>
        </w:rPr>
        <w:t>Three-Section Wideband Wilkinson</w:t>
      </w:r>
      <w:r w:rsidRPr="00B50D56">
        <w:rPr>
          <w:lang w:val="en-US"/>
        </w:rPr>
        <w:t xml:space="preserve"> Power </w:t>
      </w:r>
      <w:r>
        <w:rPr>
          <w:lang w:val="en-US"/>
        </w:rPr>
        <w:t>Divider</w:t>
      </w:r>
      <w:r w:rsidRPr="00B50D56">
        <w:rPr>
          <w:lang w:val="en-US"/>
        </w:rPr>
        <w:t xml:space="preserve"> / A.I. </w:t>
      </w:r>
      <w:r>
        <w:rPr>
          <w:lang w:val="en-US"/>
        </w:rPr>
        <w:t>Omi</w:t>
      </w:r>
      <w:r w:rsidRPr="00B50D56">
        <w:rPr>
          <w:lang w:val="en-US"/>
        </w:rPr>
        <w:t xml:space="preserve">, Z.N. </w:t>
      </w:r>
      <w:r>
        <w:rPr>
          <w:lang w:val="en-US"/>
        </w:rPr>
        <w:t>Zafar</w:t>
      </w:r>
      <w:r w:rsidRPr="00B50D56">
        <w:rPr>
          <w:lang w:val="en-US"/>
        </w:rPr>
        <w:t>, H. Al-</w:t>
      </w:r>
      <w:proofErr w:type="spellStart"/>
      <w:r w:rsidRPr="00B50D56">
        <w:rPr>
          <w:lang w:val="en-US"/>
        </w:rPr>
        <w:t>Shakhori</w:t>
      </w:r>
      <w:proofErr w:type="spellEnd"/>
      <w:r w:rsidRPr="00B50D56">
        <w:rPr>
          <w:lang w:val="en-US"/>
        </w:rPr>
        <w:t xml:space="preserve">, A.N. </w:t>
      </w:r>
      <w:r>
        <w:rPr>
          <w:lang w:val="en-US"/>
        </w:rPr>
        <w:t>Savage</w:t>
      </w:r>
      <w:r w:rsidRPr="00B50D56">
        <w:rPr>
          <w:lang w:val="en-US"/>
        </w:rPr>
        <w:t xml:space="preserve">, R. </w:t>
      </w:r>
      <w:r>
        <w:rPr>
          <w:lang w:val="en-US"/>
        </w:rPr>
        <w:t>Islam</w:t>
      </w:r>
      <w:r w:rsidRPr="00B50D56">
        <w:rPr>
          <w:lang w:val="en-US"/>
        </w:rPr>
        <w:t xml:space="preserve">, M.A. </w:t>
      </w:r>
      <w:proofErr w:type="spellStart"/>
      <w:r w:rsidRPr="00B50D56">
        <w:rPr>
          <w:lang w:val="en-US"/>
        </w:rPr>
        <w:t>Maktoomi</w:t>
      </w:r>
      <w:proofErr w:type="spellEnd"/>
      <w:r w:rsidRPr="00B50D56">
        <w:rPr>
          <w:lang w:val="en-US"/>
        </w:rPr>
        <w:t xml:space="preserve">, C. </w:t>
      </w:r>
      <w:proofErr w:type="spellStart"/>
      <w:r w:rsidRPr="00B50D56">
        <w:rPr>
          <w:lang w:val="en-US"/>
        </w:rPr>
        <w:t>Zakzewski</w:t>
      </w:r>
      <w:proofErr w:type="spellEnd"/>
      <w:r w:rsidRPr="00B50D56">
        <w:rPr>
          <w:lang w:val="en-US"/>
        </w:rPr>
        <w:t xml:space="preserve">, P. </w:t>
      </w:r>
      <w:r>
        <w:rPr>
          <w:lang w:val="en-US"/>
        </w:rPr>
        <w:t>Sekhar</w:t>
      </w:r>
      <w:r w:rsidRPr="00B50D56">
        <w:rPr>
          <w:lang w:val="en-US"/>
        </w:rPr>
        <w:t xml:space="preserve">. // Electronics. – 2021. – № 10. – P.2332. </w:t>
      </w:r>
    </w:p>
  </w:comment>
  <w:comment w:id="12" w:author="Alexey Elfimov" w:date="2023-06-22T16:34:00Z" w:initials="AE">
    <w:p w14:paraId="4EBBB8CF" w14:textId="77777777" w:rsidR="00B50D56" w:rsidRDefault="00B50D56" w:rsidP="00B50D56">
      <w:pPr>
        <w:pStyle w:val="CommentText"/>
        <w:ind w:firstLine="0"/>
        <w:jc w:val="left"/>
      </w:pPr>
      <w:r>
        <w:rPr>
          <w:rStyle w:val="CommentReference"/>
        </w:rPr>
        <w:annotationRef/>
      </w:r>
      <w:r>
        <w:t>Перерисовать и оставить только рисунок справа</w:t>
      </w:r>
    </w:p>
  </w:comment>
  <w:comment w:id="21" w:author="Алексей Елфимов" w:date="2023-06-23T09:47:00Z" w:initials="АЕ">
    <w:p w14:paraId="12ADCD72" w14:textId="77777777" w:rsidR="00B50D56" w:rsidRDefault="00B50D56" w:rsidP="00B50D56">
      <w:pPr>
        <w:pStyle w:val="CommentText"/>
        <w:rPr>
          <w:lang w:val="en-US"/>
        </w:rPr>
      </w:pPr>
      <w:r>
        <w:rPr>
          <w:rStyle w:val="CommentReference"/>
        </w:rPr>
        <w:annotationRef/>
      </w:r>
      <w:proofErr w:type="spellStart"/>
      <w:r>
        <w:rPr>
          <w:rFonts w:ascii="URWPalladioL-Roma" w:hAnsi="URWPalladioL-Roma" w:cs="URWPalladioL-Roma"/>
          <w:kern w:val="0"/>
          <w:sz w:val="18"/>
          <w:szCs w:val="18"/>
          <w:lang w:val="en-US"/>
        </w:rPr>
        <w:t>Pozar</w:t>
      </w:r>
      <w:proofErr w:type="spellEnd"/>
      <w:r>
        <w:rPr>
          <w:rFonts w:ascii="URWPalladioL-Roma" w:hAnsi="URWPalladioL-Roma" w:cs="URWPalladioL-Roma"/>
          <w:kern w:val="0"/>
          <w:sz w:val="18"/>
          <w:szCs w:val="18"/>
          <w:lang w:val="en-US"/>
        </w:rPr>
        <w:t xml:space="preserve">, D.M. </w:t>
      </w:r>
      <w:r>
        <w:rPr>
          <w:rFonts w:ascii="URWPalladioL-Ital" w:hAnsi="URWPalladioL-Ital" w:cs="URWPalladioL-Ital"/>
          <w:kern w:val="0"/>
          <w:sz w:val="18"/>
          <w:szCs w:val="18"/>
          <w:lang w:val="en-US"/>
        </w:rPr>
        <w:t>Microwave Engineering</w:t>
      </w:r>
      <w:r>
        <w:rPr>
          <w:rFonts w:ascii="URWPalladioL-Roma" w:hAnsi="URWPalladioL-Roma" w:cs="URWPalladioL-Roma"/>
          <w:kern w:val="0"/>
          <w:sz w:val="18"/>
          <w:szCs w:val="18"/>
          <w:lang w:val="en-US"/>
        </w:rPr>
        <w:t xml:space="preserve">, 4th ed.; </w:t>
      </w:r>
      <w:proofErr w:type="spellStart"/>
      <w:r>
        <w:rPr>
          <w:rFonts w:ascii="URWPalladioL-Roma" w:hAnsi="URWPalladioL-Roma" w:cs="URWPalladioL-Roma"/>
          <w:kern w:val="0"/>
          <w:sz w:val="18"/>
          <w:szCs w:val="18"/>
          <w:lang w:val="en-US"/>
        </w:rPr>
        <w:t>JohnWiley</w:t>
      </w:r>
      <w:proofErr w:type="spellEnd"/>
      <w:r>
        <w:rPr>
          <w:rFonts w:ascii="URWPalladioL-Roma" w:hAnsi="URWPalladioL-Roma" w:cs="URWPalladioL-Roma"/>
          <w:kern w:val="0"/>
          <w:sz w:val="18"/>
          <w:szCs w:val="18"/>
          <w:lang w:val="en-US"/>
        </w:rPr>
        <w:t xml:space="preserve"> and Sons, Inc.: Hoboken, NJ, USA, 2012.</w:t>
      </w:r>
    </w:p>
  </w:comment>
  <w:comment w:id="50"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1" w:author="Алексей Елфимов" w:date="2023-01-20T14:40:00Z" w:initials="АЕ">
    <w:p w14:paraId="348A42E1" w14:textId="77777777" w:rsidR="003A4B21" w:rsidRDefault="003A4B21" w:rsidP="003A4B21">
      <w:pPr>
        <w:spacing w:line="240" w:lineRule="auto"/>
        <w:ind w:firstLine="0"/>
        <w:jc w:val="left"/>
      </w:pPr>
      <w:r>
        <w:rPr>
          <w:rFonts w:ascii="Arial" w:eastAsia="Arial" w:hAnsi="Arial" w:cs="Arial"/>
          <w:sz w:val="22"/>
        </w:rPr>
        <w:t xml:space="preserve">Слово </w:t>
      </w:r>
      <w:r>
        <w:rPr>
          <w:rFonts w:ascii="Arial" w:eastAsia="Arial" w:hAnsi="Arial" w:cs="Arial"/>
          <w:sz w:val="22"/>
        </w:rPr>
        <w:t xml:space="preserve">оптимальный вообще выкидывай ото всюду, Степкин любитель пристать к нему. </w:t>
      </w:r>
    </w:p>
    <w:p w14:paraId="373473D3" w14:textId="77777777" w:rsidR="003A4B21" w:rsidRDefault="003A4B21" w:rsidP="003A4B21">
      <w:pPr>
        <w:spacing w:line="240" w:lineRule="auto"/>
        <w:ind w:firstLine="0"/>
        <w:jc w:val="left"/>
      </w:pPr>
    </w:p>
    <w:p w14:paraId="724C476E" w14:textId="77777777" w:rsidR="003A4B21" w:rsidRDefault="003A4B21" w:rsidP="003A4B21">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735D48BC" w14:textId="77777777" w:rsidR="003A4B21" w:rsidRDefault="003A4B21" w:rsidP="003A4B21">
      <w:pPr>
        <w:spacing w:line="240" w:lineRule="auto"/>
        <w:ind w:firstLine="0"/>
        <w:jc w:val="left"/>
      </w:pPr>
    </w:p>
    <w:p w14:paraId="5CBC4536" w14:textId="77777777" w:rsidR="003A4B21" w:rsidRDefault="003A4B21" w:rsidP="003A4B21">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52"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 xml:space="preserve">Это </w:t>
      </w:r>
      <w:r>
        <w:rPr>
          <w:rFonts w:ascii="Arial" w:eastAsia="Arial" w:hAnsi="Arial" w:cs="Arial"/>
          <w:sz w:val="22"/>
        </w:rPr>
        <w:t>зависит от диода, так что лучше тут уточнить какой диод, либо уточнить что генератор такой же как ив главе такой-то</w:t>
      </w:r>
    </w:p>
  </w:comment>
  <w:comment w:id="53"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 xml:space="preserve">тут </w:t>
      </w:r>
      <w:r>
        <w:rPr>
          <w:rFonts w:ascii="Arial" w:eastAsia="Arial" w:hAnsi="Arial" w:cs="Arial"/>
          <w:sz w:val="22"/>
        </w:rPr>
        <w:t>вроде что-то вроде максимально допустимых. Тут вообще обмолвится про резистор в цепи питания, который фактически делитель организует</w:t>
      </w:r>
    </w:p>
  </w:comment>
  <w:comment w:id="56"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 xml:space="preserve">ничеси, </w:t>
      </w:r>
      <w:r>
        <w:rPr>
          <w:rFonts w:ascii="Arial" w:eastAsia="Arial" w:hAnsi="Arial" w:cs="Arial"/>
          <w:sz w:val="22"/>
        </w:rPr>
        <w:t>я даже терминов такие не знаю</w:t>
      </w:r>
    </w:p>
  </w:comment>
  <w:comment w:id="58"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 xml:space="preserve">с </w:t>
      </w:r>
      <w:r>
        <w:rPr>
          <w:rFonts w:ascii="Arial" w:eastAsia="Arial" w:hAnsi="Arial" w:cs="Arial"/>
          <w:sz w:val="22"/>
        </w:rPr>
        <w:t>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A77837" w15:done="0"/>
  <w15:commentEx w15:paraId="4EBBB8CF" w15:done="0"/>
  <w15:commentEx w15:paraId="12ADCD72" w15:done="0"/>
  <w15:commentEx w15:paraId="26696667" w15:done="0"/>
  <w15:commentEx w15:paraId="5CBC4536"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5CB24" w16cex:dateUtc="2024-05-20T10:14:00Z"/>
  <w16cex:commentExtensible w16cex:durableId="29F5CB25" w16cex:dateUtc="2024-05-20T10:14:00Z"/>
  <w16cex:commentExtensible w16cex:durableId="29F5CB26" w16cex:dateUtc="2024-05-20T10:14:00Z"/>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A77837" w16cid:durableId="29F5CB24"/>
  <w16cid:commentId w16cid:paraId="4EBBB8CF" w16cid:durableId="29F5CB25"/>
  <w16cid:commentId w16cid:paraId="12ADCD72" w16cid:durableId="29F5CB26"/>
  <w16cid:commentId w16cid:paraId="26696667" w16cid:durableId="2F72BFD0"/>
  <w16cid:commentId w16cid:paraId="5CBC4536" w16cid:durableId="5EE9FC93"/>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iCs/>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pStyle w:val="ListParagraph"/>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6"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B830BC3"/>
    <w:multiLevelType w:val="hybridMultilevel"/>
    <w:tmpl w:val="CAEA11EA"/>
    <w:lvl w:ilvl="0" w:tplc="B546B180">
      <w:start w:val="1"/>
      <w:numFmt w:val="bullet"/>
      <w:pStyle w:val="ListBullet"/>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0"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4"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15"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16"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19"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14"/>
  </w:num>
  <w:num w:numId="3">
    <w:abstractNumId w:val="15"/>
  </w:num>
  <w:num w:numId="4">
    <w:abstractNumId w:val="10"/>
  </w:num>
  <w:num w:numId="5">
    <w:abstractNumId w:val="11"/>
  </w:num>
  <w:num w:numId="6">
    <w:abstractNumId w:val="1"/>
  </w:num>
  <w:num w:numId="7">
    <w:abstractNumId w:val="7"/>
  </w:num>
  <w:num w:numId="8">
    <w:abstractNumId w:val="19"/>
  </w:num>
  <w:num w:numId="9">
    <w:abstractNumId w:val="0"/>
  </w:num>
  <w:num w:numId="10">
    <w:abstractNumId w:val="0"/>
    <w:lvlOverride w:ilvl="0"/>
    <w:lvlOverride w:ilvl="1"/>
    <w:lvlOverride w:ilvl="2"/>
    <w:lvlOverride w:ilvl="3"/>
    <w:lvlOverride w:ilvl="4"/>
    <w:lvlOverride w:ilvl="5"/>
    <w:lvlOverride w:ilvl="6"/>
    <w:lvlOverride w:ilvl="7"/>
    <w:lvlOverride w:ilvl="8"/>
  </w:num>
  <w:num w:numId="11">
    <w:abstractNumId w:val="18"/>
  </w:num>
  <w:num w:numId="12">
    <w:abstractNumId w:val="16"/>
  </w:num>
  <w:num w:numId="13">
    <w:abstractNumId w:val="2"/>
  </w:num>
  <w:num w:numId="14">
    <w:abstractNumId w:val="6"/>
  </w:num>
  <w:num w:numId="15">
    <w:abstractNumId w:val="13"/>
  </w:num>
  <w:num w:numId="16">
    <w:abstractNumId w:val="9"/>
  </w:num>
  <w:num w:numId="17">
    <w:abstractNumId w:val="5"/>
  </w:num>
  <w:num w:numId="18">
    <w:abstractNumId w:val="4"/>
  </w:num>
  <w:num w:numId="19">
    <w:abstractNumId w:val="12"/>
  </w:num>
  <w:num w:numId="20">
    <w:abstractNumId w:val="17"/>
  </w:num>
  <w:num w:numId="2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ey Elfimov">
    <w15:presenceInfo w15:providerId="Windows Live" w15:userId="7ef50af23d020220"/>
  </w15:person>
  <w15:person w15:author="Алексей Елфимов">
    <w15:presenceInfo w15:providerId="None" w15:userId="Алексей Елфимо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D187E"/>
    <w:rsid w:val="002F3FBC"/>
    <w:rsid w:val="00316C6C"/>
    <w:rsid w:val="003A4B21"/>
    <w:rsid w:val="003F36B1"/>
    <w:rsid w:val="00456FEF"/>
    <w:rsid w:val="00510585"/>
    <w:rsid w:val="0054606D"/>
    <w:rsid w:val="007D6F7E"/>
    <w:rsid w:val="007F66A1"/>
    <w:rsid w:val="007F6CFA"/>
    <w:rsid w:val="008748CC"/>
    <w:rsid w:val="008C1A3C"/>
    <w:rsid w:val="009672C9"/>
    <w:rsid w:val="00B50D56"/>
    <w:rsid w:val="00B6748F"/>
    <w:rsid w:val="00CB6D88"/>
    <w:rsid w:val="00CF2130"/>
    <w:rsid w:val="00D14412"/>
    <w:rsid w:val="00D244DB"/>
    <w:rsid w:val="00DD4C3B"/>
    <w:rsid w:val="00F01905"/>
    <w:rsid w:val="00FA7A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6A1"/>
    <w:pPr>
      <w:spacing w:after="0" w:line="360" w:lineRule="auto"/>
      <w:ind w:firstLine="709"/>
      <w:jc w:val="both"/>
    </w:pPr>
    <w:rPr>
      <w:rFonts w:ascii="Times New Roman" w:hAnsi="Times New Roman" w:cs="Times New Roman"/>
      <w:color w:val="222222"/>
      <w:sz w:val="28"/>
    </w:rPr>
  </w:style>
  <w:style w:type="paragraph" w:styleId="Heading1">
    <w:name w:val="heading 1"/>
    <w:basedOn w:val="Normal"/>
    <w:next w:val="Normal"/>
    <w:link w:val="Heading1Char"/>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1"/>
    <w:uiPriority w:val="9"/>
    <w:unhideWhenUsed/>
    <w:qFormat/>
    <w:rsid w:val="007F66A1"/>
    <w:pPr>
      <w:numPr>
        <w:ilvl w:val="1"/>
        <w:numId w:val="1"/>
      </w:numPr>
      <w:spacing w:after="240"/>
      <w:jc w:val="center"/>
      <w:outlineLvl w:val="1"/>
    </w:pPr>
    <w:rPr>
      <w:b/>
      <w:bCs/>
    </w:rPr>
  </w:style>
  <w:style w:type="paragraph" w:styleId="Heading3">
    <w:name w:val="heading 3"/>
    <w:basedOn w:val="Normal"/>
    <w:next w:val="Normal"/>
    <w:link w:val="Heading3Char"/>
    <w:uiPriority w:val="9"/>
    <w:unhideWhenUsed/>
    <w:qFormat/>
    <w:rsid w:val="00B50D56"/>
    <w:pPr>
      <w:keepNext/>
      <w:keepLines/>
      <w:numPr>
        <w:ilvl w:val="2"/>
        <w:numId w:val="1"/>
      </w:numPr>
      <w:spacing w:before="40"/>
      <w:jc w:val="center"/>
      <w:outlineLvl w:val="2"/>
    </w:pPr>
    <w:rPr>
      <w:rFonts w:eastAsiaTheme="majorEastAsia"/>
      <w:b/>
      <w:bCs/>
      <w:color w:val="auto"/>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semiHidden/>
    <w:rsid w:val="007F66A1"/>
    <w:rPr>
      <w:rFonts w:asciiTheme="majorHAnsi" w:eastAsiaTheme="majorEastAsia" w:hAnsiTheme="majorHAnsi" w:cstheme="majorBidi"/>
      <w:color w:val="2F5496" w:themeColor="accent1" w:themeShade="BF"/>
      <w:sz w:val="26"/>
      <w:szCs w:val="26"/>
    </w:rPr>
  </w:style>
  <w:style w:type="paragraph" w:styleId="ListParagraph">
    <w:name w:val="List Paragraph"/>
    <w:aliases w:val="Литература"/>
    <w:basedOn w:val="Normal"/>
    <w:uiPriority w:val="34"/>
    <w:qFormat/>
    <w:rsid w:val="007F66A1"/>
    <w:pPr>
      <w:ind w:left="720"/>
      <w:contextualSpacing/>
    </w:pPr>
  </w:style>
  <w:style w:type="character" w:customStyle="1" w:styleId="Heading2Char1">
    <w:name w:val="Heading 2 Char1"/>
    <w:basedOn w:val="DefaultParagraphFont"/>
    <w:link w:val="Heading2"/>
    <w:uiPriority w:val="9"/>
    <w:rsid w:val="007F66A1"/>
    <w:rPr>
      <w:rFonts w:ascii="Times New Roman" w:hAnsi="Times New Roman" w:cs="Times New Roman"/>
      <w:b/>
      <w:bCs/>
      <w:color w:val="222222"/>
      <w:sz w:val="28"/>
    </w:rPr>
  </w:style>
  <w:style w:type="character" w:styleId="Hyperlink">
    <w:name w:val="Hyperlink"/>
    <w:uiPriority w:val="99"/>
    <w:unhideWhenUsed/>
    <w:rsid w:val="007F66A1"/>
    <w:rPr>
      <w:color w:val="0563C1" w:themeColor="hyperlink"/>
      <w:u w:val="single"/>
    </w:rPr>
  </w:style>
  <w:style w:type="paragraph" w:styleId="TOC2">
    <w:name w:val="toc 2"/>
    <w:basedOn w:val="Normal"/>
    <w:next w:val="Normal"/>
    <w:uiPriority w:val="39"/>
    <w:unhideWhenUsed/>
    <w:rsid w:val="007F66A1"/>
    <w:pPr>
      <w:spacing w:after="57"/>
      <w:ind w:left="283" w:firstLine="0"/>
    </w:pPr>
  </w:style>
  <w:style w:type="character" w:customStyle="1" w:styleId="Heading1Char">
    <w:name w:val="Heading 1 Char"/>
    <w:basedOn w:val="DefaultParagraphFont"/>
    <w:link w:val="Heading1"/>
    <w:uiPriority w:val="9"/>
    <w:rsid w:val="007F66A1"/>
    <w:rPr>
      <w:rFonts w:asciiTheme="majorHAnsi" w:eastAsiaTheme="majorEastAsia" w:hAnsiTheme="majorHAnsi" w:cstheme="majorBidi"/>
      <w:color w:val="2F5496" w:themeColor="accent1" w:themeShade="BF"/>
      <w:sz w:val="32"/>
      <w:szCs w:val="32"/>
    </w:rPr>
  </w:style>
  <w:style w:type="paragraph" w:styleId="TOCHeading">
    <w:name w:val="TOC Heading"/>
    <w:uiPriority w:val="39"/>
    <w:unhideWhenUsed/>
    <w:qFormat/>
    <w:rsid w:val="007F66A1"/>
    <w:rPr>
      <w:rFonts w:ascii="Times New Roman" w:hAnsi="Times New Roman" w:cs="Times New Roman"/>
      <w:color w:val="222222"/>
    </w:rPr>
  </w:style>
  <w:style w:type="paragraph" w:styleId="Subtitle">
    <w:name w:val="Subtitle"/>
    <w:basedOn w:val="Normal"/>
    <w:next w:val="Normal"/>
    <w:link w:val="SubtitleChar1"/>
    <w:qFormat/>
    <w:rsid w:val="0054606D"/>
    <w:pPr>
      <w:spacing w:before="200" w:after="200"/>
    </w:pPr>
    <w:rPr>
      <w:sz w:val="24"/>
      <w:szCs w:val="24"/>
    </w:rPr>
  </w:style>
  <w:style w:type="character" w:customStyle="1" w:styleId="SubtitleChar">
    <w:name w:val="Subtitle Char"/>
    <w:basedOn w:val="DefaultParagraphFont"/>
    <w:uiPriority w:val="11"/>
    <w:rsid w:val="0054606D"/>
    <w:rPr>
      <w:rFonts w:eastAsiaTheme="minorEastAsia"/>
      <w:color w:val="5A5A5A" w:themeColor="text1" w:themeTint="A5"/>
      <w:spacing w:val="15"/>
    </w:rPr>
  </w:style>
  <w:style w:type="character" w:customStyle="1" w:styleId="SubtitleChar1">
    <w:name w:val="Subtitle Char1"/>
    <w:basedOn w:val="DefaultParagraphFont"/>
    <w:link w:val="Subtitle"/>
    <w:rsid w:val="0054606D"/>
    <w:rPr>
      <w:rFonts w:ascii="Times New Roman" w:hAnsi="Times New Roman" w:cs="Times New Roman"/>
      <w:color w:val="222222"/>
      <w:sz w:val="24"/>
      <w:szCs w:val="24"/>
    </w:rPr>
  </w:style>
  <w:style w:type="paragraph" w:customStyle="1" w:styleId="a">
    <w:name w:val="Рисунки"/>
    <w:basedOn w:val="Normal"/>
    <w:next w:val="Normal"/>
    <w:link w:val="a0"/>
    <w:qFormat/>
    <w:rsid w:val="0054606D"/>
    <w:pPr>
      <w:spacing w:after="240" w:line="240" w:lineRule="auto"/>
      <w:ind w:firstLine="0"/>
      <w:jc w:val="center"/>
    </w:pPr>
  </w:style>
  <w:style w:type="character" w:customStyle="1" w:styleId="a0">
    <w:name w:val="Рисунки Знак"/>
    <w:basedOn w:val="DefaultParagraphFont"/>
    <w:link w:val="a"/>
    <w:rsid w:val="0054606D"/>
    <w:rPr>
      <w:rFonts w:ascii="Times New Roman" w:hAnsi="Times New Roman" w:cs="Times New Roman"/>
      <w:color w:val="222222"/>
      <w:sz w:val="28"/>
    </w:rPr>
  </w:style>
  <w:style w:type="table" w:styleId="TableGrid">
    <w:name w:val="Table Grid"/>
    <w:basedOn w:val="TableNormal"/>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Heading3Char">
    <w:name w:val="Heading 3 Char"/>
    <w:basedOn w:val="DefaultParagraphFont"/>
    <w:link w:val="Heading3"/>
    <w:uiPriority w:val="9"/>
    <w:rsid w:val="00B50D56"/>
    <w:rPr>
      <w:rFonts w:ascii="Times New Roman" w:eastAsiaTheme="majorEastAsia" w:hAnsi="Times New Roman" w:cs="Times New Roman"/>
      <w:b/>
      <w:bCs/>
      <w:sz w:val="28"/>
      <w:szCs w:val="28"/>
    </w:rPr>
  </w:style>
  <w:style w:type="character" w:styleId="FollowedHyperlink">
    <w:name w:val="FollowedHyperlink"/>
    <w:basedOn w:val="DefaultParagraphFont"/>
    <w:uiPriority w:val="99"/>
    <w:semiHidden/>
    <w:unhideWhenUsed/>
    <w:rsid w:val="00B50D56"/>
    <w:rPr>
      <w:color w:val="954F72" w:themeColor="followedHyperlink"/>
      <w:u w:val="single"/>
    </w:rPr>
  </w:style>
  <w:style w:type="paragraph" w:customStyle="1" w:styleId="msonormal0">
    <w:name w:val="msonormal"/>
    <w:basedOn w:val="Normal"/>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CommentText">
    <w:name w:val="annotation text"/>
    <w:basedOn w:val="Normal"/>
    <w:link w:val="CommentTextChar"/>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CommentTextChar">
    <w:name w:val="Comment Text Char"/>
    <w:basedOn w:val="DefaultParagraphFont"/>
    <w:link w:val="CommentText"/>
    <w:uiPriority w:val="99"/>
    <w:semiHidden/>
    <w:rsid w:val="00B50D56"/>
    <w:rPr>
      <w:rFonts w:ascii="Times New Roman" w:hAnsi="Times New Roman"/>
      <w:kern w:val="2"/>
      <w:sz w:val="20"/>
      <w:szCs w:val="20"/>
      <w14:ligatures w14:val="standardContextual"/>
    </w:rPr>
  </w:style>
  <w:style w:type="character" w:customStyle="1" w:styleId="CaptionChar">
    <w:name w:val="Caption Char"/>
    <w:basedOn w:val="DefaultParagraphFont"/>
    <w:link w:val="Caption"/>
    <w:uiPriority w:val="35"/>
    <w:semiHidden/>
    <w:locked/>
    <w:rsid w:val="00B50D56"/>
    <w:rPr>
      <w:rFonts w:ascii="Times New Roman" w:hAnsi="Times New Roman" w:cs="Times New Roman"/>
      <w:i/>
      <w:iCs/>
      <w:color w:val="44546A" w:themeColor="text2"/>
      <w:sz w:val="18"/>
      <w:szCs w:val="18"/>
    </w:rPr>
  </w:style>
  <w:style w:type="paragraph" w:styleId="Caption">
    <w:name w:val="caption"/>
    <w:basedOn w:val="Normal"/>
    <w:next w:val="Normal"/>
    <w:link w:val="CaptionChar"/>
    <w:uiPriority w:val="35"/>
    <w:unhideWhenUsed/>
    <w:qFormat/>
    <w:rsid w:val="00B50D56"/>
    <w:pPr>
      <w:spacing w:after="200" w:line="240" w:lineRule="auto"/>
      <w:contextualSpacing/>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B50D56"/>
    <w:rPr>
      <w:b/>
      <w:bCs/>
    </w:rPr>
  </w:style>
  <w:style w:type="character" w:customStyle="1" w:styleId="CommentSubjectChar">
    <w:name w:val="Comment Subject Char"/>
    <w:basedOn w:val="CommentTextChar"/>
    <w:link w:val="CommentSubject"/>
    <w:uiPriority w:val="99"/>
    <w:semiHidden/>
    <w:rsid w:val="00B50D56"/>
    <w:rPr>
      <w:rFonts w:ascii="Times New Roman" w:hAnsi="Times New Roman"/>
      <w:b/>
      <w:bCs/>
      <w:kern w:val="2"/>
      <w:sz w:val="20"/>
      <w:szCs w:val="20"/>
      <w14:ligatures w14:val="standardContextual"/>
    </w:rPr>
  </w:style>
  <w:style w:type="character" w:customStyle="1" w:styleId="a1">
    <w:name w:val="Рисунок Знак"/>
    <w:basedOn w:val="DefaultParagraphFont"/>
    <w:link w:val="a2"/>
    <w:locked/>
    <w:rsid w:val="00B50D56"/>
    <w:rPr>
      <w:rFonts w:ascii="Times New Roman" w:hAnsi="Times New Roman" w:cs="Times New Roman"/>
      <w:noProof/>
      <w:sz w:val="28"/>
    </w:rPr>
  </w:style>
  <w:style w:type="paragraph" w:customStyle="1" w:styleId="a2">
    <w:name w:val="Рисунок"/>
    <w:basedOn w:val="Normal"/>
    <w:link w:val="a1"/>
    <w:qFormat/>
    <w:rsid w:val="00B50D56"/>
    <w:pPr>
      <w:keepNext/>
      <w:ind w:firstLine="0"/>
      <w:contextualSpacing/>
      <w:jc w:val="center"/>
    </w:pPr>
    <w:rPr>
      <w:noProof/>
      <w:color w:val="auto"/>
    </w:rPr>
  </w:style>
  <w:style w:type="character" w:customStyle="1" w:styleId="a3">
    <w:name w:val="Подпись к рисунку Знак"/>
    <w:basedOn w:val="CaptionChar"/>
    <w:link w:val="a4"/>
    <w:locked/>
    <w:rsid w:val="00B50D56"/>
    <w:rPr>
      <w:rFonts w:ascii="Times New Roman" w:hAnsi="Times New Roman" w:cs="Times New Roman"/>
      <w:i w:val="0"/>
      <w:iCs w:val="0"/>
      <w:color w:val="44546A" w:themeColor="text2"/>
      <w:sz w:val="28"/>
      <w:szCs w:val="28"/>
    </w:rPr>
  </w:style>
  <w:style w:type="paragraph" w:customStyle="1" w:styleId="a4">
    <w:name w:val="Подпись к рисунку"/>
    <w:basedOn w:val="Caption"/>
    <w:link w:val="a3"/>
    <w:qFormat/>
    <w:rsid w:val="00B50D56"/>
    <w:pPr>
      <w:jc w:val="center"/>
    </w:pPr>
    <w:rPr>
      <w:i w:val="0"/>
      <w:iCs w:val="0"/>
      <w:sz w:val="28"/>
      <w:szCs w:val="28"/>
    </w:rPr>
  </w:style>
  <w:style w:type="character" w:styleId="CommentReference">
    <w:name w:val="annotation reference"/>
    <w:basedOn w:val="DefaultParagraphFont"/>
    <w:uiPriority w:val="99"/>
    <w:semiHidden/>
    <w:unhideWhenUsed/>
    <w:rsid w:val="00B50D56"/>
    <w:rPr>
      <w:sz w:val="16"/>
      <w:szCs w:val="16"/>
    </w:rPr>
  </w:style>
  <w:style w:type="character" w:styleId="PlaceholderText">
    <w:name w:val="Placeholder Text"/>
    <w:basedOn w:val="DefaultParagraphFont"/>
    <w:uiPriority w:val="99"/>
    <w:semiHidden/>
    <w:rsid w:val="00B50D56"/>
    <w:rPr>
      <w:color w:val="808080"/>
    </w:rPr>
  </w:style>
  <w:style w:type="paragraph" w:styleId="TOC3">
    <w:name w:val="toc 3"/>
    <w:basedOn w:val="Normal"/>
    <w:next w:val="Normal"/>
    <w:autoRedefine/>
    <w:uiPriority w:val="39"/>
    <w:unhideWhenUsed/>
    <w:rsid w:val="00CB6D88"/>
    <w:pPr>
      <w:spacing w:after="100"/>
      <w:ind w:left="560"/>
    </w:pPr>
  </w:style>
  <w:style w:type="paragraph" w:styleId="BodyText">
    <w:name w:val="Body Text"/>
    <w:basedOn w:val="Normal"/>
    <w:link w:val="BodyTextChar"/>
    <w:uiPriority w:val="99"/>
    <w:unhideWhenUsed/>
    <w:rsid w:val="00B6748F"/>
    <w:pPr>
      <w:spacing w:line="240" w:lineRule="auto"/>
      <w:ind w:firstLine="567"/>
    </w:pPr>
    <w:rPr>
      <w:rFonts w:eastAsia="SimSun"/>
      <w:color w:val="auto"/>
      <w:spacing w:val="-1"/>
      <w:sz w:val="24"/>
      <w:szCs w:val="20"/>
    </w:rPr>
  </w:style>
  <w:style w:type="character" w:customStyle="1" w:styleId="BodyTextChar">
    <w:name w:val="Body Text Char"/>
    <w:basedOn w:val="DefaultParagraphFont"/>
    <w:link w:val="BodyText"/>
    <w:uiPriority w:val="99"/>
    <w:rsid w:val="00B6748F"/>
    <w:rPr>
      <w:rFonts w:ascii="Times New Roman" w:eastAsia="SimSun" w:hAnsi="Times New Roman" w:cs="Times New Roman"/>
      <w:spacing w:val="-1"/>
      <w:sz w:val="24"/>
      <w:szCs w:val="20"/>
    </w:rPr>
  </w:style>
  <w:style w:type="paragraph" w:customStyle="1" w:styleId="a5">
    <w:name w:val="Подрисуночная подпись"/>
    <w:next w:val="BodyText"/>
    <w:rsid w:val="00B6748F"/>
    <w:pPr>
      <w:spacing w:after="0" w:line="240" w:lineRule="auto"/>
      <w:jc w:val="center"/>
    </w:pPr>
    <w:rPr>
      <w:rFonts w:ascii="Times New Roman" w:eastAsia="SimSun" w:hAnsi="Times New Roman" w:cs="Times New Roman"/>
      <w:color w:val="000000"/>
      <w:spacing w:val="-1"/>
      <w:sz w:val="24"/>
    </w:rPr>
  </w:style>
  <w:style w:type="paragraph" w:styleId="NormalWeb">
    <w:name w:val="Normal (Web)"/>
    <w:basedOn w:val="Normal"/>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TOC1">
    <w:name w:val="toc 1"/>
    <w:basedOn w:val="Normal"/>
    <w:next w:val="Normal"/>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07/relationships/hdphoto" Target="media/hdphoto2.wdp"/><Relationship Id="rId42" Type="http://schemas.openxmlformats.org/officeDocument/2006/relationships/image" Target="media/image30.png"/><Relationship Id="rId47"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chart" Target="charts/chart2.xml"/><Relationship Id="rId43" Type="http://schemas.openxmlformats.org/officeDocument/2006/relationships/image" Target="media/image31.png"/><Relationship Id="rId8" Type="http://schemas.microsoft.com/office/2016/09/relationships/commentsIds" Target="commentsIds.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microsoft.com/office/2011/relationships/people" Target="people.xml"/><Relationship Id="rId20" Type="http://schemas.openxmlformats.org/officeDocument/2006/relationships/image" Target="media/image12.jpg"/><Relationship Id="rId41"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33</TotalTime>
  <Pages>49</Pages>
  <Words>8741</Words>
  <Characters>49826</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2024-05-20T09:51:00Z</dcterms:created>
  <dcterms:modified xsi:type="dcterms:W3CDTF">2024-05-20T10:38:00Z</dcterms:modified>
</cp:coreProperties>
</file>