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03CA4" w14:textId="39DE275E" w:rsidR="00D64361" w:rsidRPr="00D64361" w:rsidRDefault="00D64361" w:rsidP="008471AC">
      <w:pPr>
        <w:pStyle w:val="1"/>
        <w:numPr>
          <w:ilvl w:val="0"/>
          <w:numId w:val="0"/>
        </w:numPr>
        <w:ind w:left="360"/>
      </w:pPr>
      <w:bookmarkStart w:id="0" w:name="_Toc168326925"/>
      <w:r w:rsidRPr="00D64361">
        <w:t>Реферат</w:t>
      </w:r>
      <w:bookmarkEnd w:id="0"/>
      <w:r w:rsidRPr="00D64361">
        <w:br w:type="page"/>
      </w:r>
    </w:p>
    <w:sdt>
      <w:sdtPr>
        <w:rPr>
          <w:sz w:val="28"/>
        </w:rPr>
        <w:id w:val="265581647"/>
        <w:docPartObj>
          <w:docPartGallery w:val="Table of Contents"/>
          <w:docPartUnique/>
        </w:docPartObj>
      </w:sdtPr>
      <w:sdtEndPr/>
      <w:sdtContent>
        <w:p w14:paraId="37E2A40B" w14:textId="1ADC0107" w:rsidR="007F66A1" w:rsidRPr="002D6ECE" w:rsidRDefault="002D6ECE" w:rsidP="007F66A1">
          <w:pPr>
            <w:pStyle w:val="a6"/>
            <w:rPr>
              <w:sz w:val="28"/>
              <w:szCs w:val="28"/>
            </w:rPr>
          </w:pPr>
          <w:r>
            <w:rPr>
              <w:sz w:val="28"/>
              <w:szCs w:val="28"/>
            </w:rPr>
            <w:t>Содержание</w:t>
          </w:r>
        </w:p>
        <w:p w14:paraId="779A12A6" w14:textId="222EB221" w:rsidR="00122B2D" w:rsidRDefault="007F66A1">
          <w:pPr>
            <w:pStyle w:val="1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8326925" w:history="1">
            <w:r w:rsidR="00122B2D" w:rsidRPr="007A070F">
              <w:rPr>
                <w:rStyle w:val="a5"/>
                <w:b/>
                <w:bCs/>
                <w:noProof/>
              </w:rPr>
              <w:t>Реферат</w:t>
            </w:r>
            <w:r w:rsidR="00122B2D">
              <w:rPr>
                <w:noProof/>
                <w:webHidden/>
              </w:rPr>
              <w:tab/>
            </w:r>
            <w:r w:rsidR="00122B2D">
              <w:rPr>
                <w:noProof/>
                <w:webHidden/>
              </w:rPr>
              <w:fldChar w:fldCharType="begin"/>
            </w:r>
            <w:r w:rsidR="00122B2D">
              <w:rPr>
                <w:noProof/>
                <w:webHidden/>
              </w:rPr>
              <w:instrText xml:space="preserve"> PAGEREF _Toc168326925 \h </w:instrText>
            </w:r>
            <w:r w:rsidR="00122B2D">
              <w:rPr>
                <w:noProof/>
                <w:webHidden/>
              </w:rPr>
            </w:r>
            <w:r w:rsidR="00122B2D">
              <w:rPr>
                <w:noProof/>
                <w:webHidden/>
              </w:rPr>
              <w:fldChar w:fldCharType="separate"/>
            </w:r>
            <w:r w:rsidR="00122B2D">
              <w:rPr>
                <w:noProof/>
                <w:webHidden/>
              </w:rPr>
              <w:t>1</w:t>
            </w:r>
            <w:r w:rsidR="00122B2D">
              <w:rPr>
                <w:noProof/>
                <w:webHidden/>
              </w:rPr>
              <w:fldChar w:fldCharType="end"/>
            </w:r>
          </w:hyperlink>
        </w:p>
        <w:p w14:paraId="6CCA627D" w14:textId="565C7FAE" w:rsidR="00122B2D" w:rsidRDefault="00122B2D">
          <w:pPr>
            <w:pStyle w:val="22"/>
            <w:tabs>
              <w:tab w:val="right" w:leader="dot" w:pos="9345"/>
            </w:tabs>
            <w:rPr>
              <w:rFonts w:asciiTheme="minorHAnsi" w:eastAsiaTheme="minorEastAsia" w:hAnsiTheme="minorHAnsi" w:cstheme="minorBidi"/>
              <w:noProof/>
              <w:color w:val="auto"/>
              <w:sz w:val="22"/>
              <w:lang w:eastAsia="ru-RU"/>
            </w:rPr>
          </w:pPr>
          <w:hyperlink w:anchor="_Toc168326926" w:history="1">
            <w:r w:rsidRPr="007A070F">
              <w:rPr>
                <w:rStyle w:val="a5"/>
                <w:noProof/>
              </w:rPr>
              <w:t>Введение</w:t>
            </w:r>
            <w:r>
              <w:rPr>
                <w:noProof/>
                <w:webHidden/>
              </w:rPr>
              <w:tab/>
            </w:r>
            <w:r>
              <w:rPr>
                <w:noProof/>
                <w:webHidden/>
              </w:rPr>
              <w:fldChar w:fldCharType="begin"/>
            </w:r>
            <w:r>
              <w:rPr>
                <w:noProof/>
                <w:webHidden/>
              </w:rPr>
              <w:instrText xml:space="preserve"> PAGEREF _Toc168326926 \h </w:instrText>
            </w:r>
            <w:r>
              <w:rPr>
                <w:noProof/>
                <w:webHidden/>
              </w:rPr>
            </w:r>
            <w:r>
              <w:rPr>
                <w:noProof/>
                <w:webHidden/>
              </w:rPr>
              <w:fldChar w:fldCharType="separate"/>
            </w:r>
            <w:r>
              <w:rPr>
                <w:noProof/>
                <w:webHidden/>
              </w:rPr>
              <w:t>4</w:t>
            </w:r>
            <w:r>
              <w:rPr>
                <w:noProof/>
                <w:webHidden/>
              </w:rPr>
              <w:fldChar w:fldCharType="end"/>
            </w:r>
          </w:hyperlink>
        </w:p>
        <w:p w14:paraId="2B313CBD" w14:textId="241505C7"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27" w:history="1">
            <w:r w:rsidRPr="007A070F">
              <w:rPr>
                <w:rStyle w:val="a5"/>
                <w:noProof/>
              </w:rPr>
              <w:t>1.</w:t>
            </w:r>
            <w:r>
              <w:rPr>
                <w:rFonts w:asciiTheme="minorHAnsi" w:eastAsiaTheme="minorEastAsia" w:hAnsiTheme="minorHAnsi" w:cstheme="minorBidi"/>
                <w:noProof/>
                <w:color w:val="auto"/>
                <w:sz w:val="22"/>
                <w:lang w:eastAsia="ru-RU"/>
              </w:rPr>
              <w:tab/>
            </w:r>
            <w:r w:rsidRPr="007A070F">
              <w:rPr>
                <w:rStyle w:val="a5"/>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_Toc168326927 \h </w:instrText>
            </w:r>
            <w:r>
              <w:rPr>
                <w:noProof/>
                <w:webHidden/>
              </w:rPr>
            </w:r>
            <w:r>
              <w:rPr>
                <w:noProof/>
                <w:webHidden/>
              </w:rPr>
              <w:fldChar w:fldCharType="separate"/>
            </w:r>
            <w:r>
              <w:rPr>
                <w:noProof/>
                <w:webHidden/>
              </w:rPr>
              <w:t>6</w:t>
            </w:r>
            <w:r>
              <w:rPr>
                <w:noProof/>
                <w:webHidden/>
              </w:rPr>
              <w:fldChar w:fldCharType="end"/>
            </w:r>
          </w:hyperlink>
        </w:p>
        <w:p w14:paraId="1AF3E4B8" w14:textId="71CAE7E4"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28" w:history="1">
            <w:r w:rsidRPr="007A070F">
              <w:rPr>
                <w:rStyle w:val="a5"/>
                <w:noProof/>
              </w:rPr>
              <w:t>1.1</w:t>
            </w:r>
            <w:r>
              <w:rPr>
                <w:rFonts w:asciiTheme="minorHAnsi" w:eastAsiaTheme="minorEastAsia" w:hAnsiTheme="minorHAnsi" w:cstheme="minorBidi"/>
                <w:noProof/>
                <w:color w:val="auto"/>
                <w:sz w:val="22"/>
                <w:lang w:eastAsia="ru-RU"/>
              </w:rPr>
              <w:tab/>
            </w:r>
            <w:r w:rsidRPr="007A070F">
              <w:rPr>
                <w:rStyle w:val="a5"/>
                <w:noProof/>
              </w:rPr>
              <w:t>Формирование однополярных СШП-импульсов</w:t>
            </w:r>
            <w:r>
              <w:rPr>
                <w:noProof/>
                <w:webHidden/>
              </w:rPr>
              <w:tab/>
            </w:r>
            <w:r>
              <w:rPr>
                <w:noProof/>
                <w:webHidden/>
              </w:rPr>
              <w:fldChar w:fldCharType="begin"/>
            </w:r>
            <w:r>
              <w:rPr>
                <w:noProof/>
                <w:webHidden/>
              </w:rPr>
              <w:instrText xml:space="preserve"> PAGEREF _Toc168326928 \h </w:instrText>
            </w:r>
            <w:r>
              <w:rPr>
                <w:noProof/>
                <w:webHidden/>
              </w:rPr>
            </w:r>
            <w:r>
              <w:rPr>
                <w:noProof/>
                <w:webHidden/>
              </w:rPr>
              <w:fldChar w:fldCharType="separate"/>
            </w:r>
            <w:r>
              <w:rPr>
                <w:noProof/>
                <w:webHidden/>
              </w:rPr>
              <w:t>7</w:t>
            </w:r>
            <w:r>
              <w:rPr>
                <w:noProof/>
                <w:webHidden/>
              </w:rPr>
              <w:fldChar w:fldCharType="end"/>
            </w:r>
          </w:hyperlink>
        </w:p>
        <w:p w14:paraId="199A3A51" w14:textId="3E2A6443" w:rsidR="00122B2D" w:rsidRDefault="00122B2D">
          <w:pPr>
            <w:pStyle w:val="22"/>
            <w:tabs>
              <w:tab w:val="left" w:pos="1100"/>
              <w:tab w:val="right" w:leader="dot" w:pos="9345"/>
            </w:tabs>
            <w:rPr>
              <w:rFonts w:asciiTheme="minorHAnsi" w:eastAsiaTheme="minorEastAsia" w:hAnsiTheme="minorHAnsi" w:cstheme="minorBidi"/>
              <w:noProof/>
              <w:color w:val="auto"/>
              <w:sz w:val="22"/>
              <w:lang w:eastAsia="ru-RU"/>
            </w:rPr>
          </w:pPr>
          <w:hyperlink w:anchor="_Toc168326929" w:history="1">
            <w:r w:rsidRPr="007A070F">
              <w:rPr>
                <w:rStyle w:val="a5"/>
                <w:iCs/>
                <w:noProof/>
              </w:rPr>
              <w:t>1.2.</w:t>
            </w:r>
            <w:r>
              <w:rPr>
                <w:rFonts w:asciiTheme="minorHAnsi" w:eastAsiaTheme="minorEastAsia" w:hAnsiTheme="minorHAnsi" w:cstheme="minorBidi"/>
                <w:noProof/>
                <w:color w:val="auto"/>
                <w:sz w:val="22"/>
                <w:lang w:eastAsia="ru-RU"/>
              </w:rPr>
              <w:tab/>
            </w:r>
            <w:r w:rsidRPr="007A070F">
              <w:rPr>
                <w:rStyle w:val="a5"/>
                <w:noProof/>
              </w:rPr>
              <w:t>Формирование биполярных СШП-импульсов</w:t>
            </w:r>
            <w:r>
              <w:rPr>
                <w:noProof/>
                <w:webHidden/>
              </w:rPr>
              <w:tab/>
            </w:r>
            <w:r>
              <w:rPr>
                <w:noProof/>
                <w:webHidden/>
              </w:rPr>
              <w:fldChar w:fldCharType="begin"/>
            </w:r>
            <w:r>
              <w:rPr>
                <w:noProof/>
                <w:webHidden/>
              </w:rPr>
              <w:instrText xml:space="preserve"> PAGEREF _Toc168326929 \h </w:instrText>
            </w:r>
            <w:r>
              <w:rPr>
                <w:noProof/>
                <w:webHidden/>
              </w:rPr>
            </w:r>
            <w:r>
              <w:rPr>
                <w:noProof/>
                <w:webHidden/>
              </w:rPr>
              <w:fldChar w:fldCharType="separate"/>
            </w:r>
            <w:r>
              <w:rPr>
                <w:noProof/>
                <w:webHidden/>
              </w:rPr>
              <w:t>10</w:t>
            </w:r>
            <w:r>
              <w:rPr>
                <w:noProof/>
                <w:webHidden/>
              </w:rPr>
              <w:fldChar w:fldCharType="end"/>
            </w:r>
          </w:hyperlink>
        </w:p>
        <w:p w14:paraId="4CBBF63D" w14:textId="66DB1B30"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30" w:history="1">
            <w:r w:rsidRPr="007A070F">
              <w:rPr>
                <w:rStyle w:val="a5"/>
                <w:noProof/>
              </w:rPr>
              <w:t>4.</w:t>
            </w:r>
            <w:r>
              <w:rPr>
                <w:rFonts w:asciiTheme="minorHAnsi" w:eastAsiaTheme="minorEastAsia" w:hAnsiTheme="minorHAnsi" w:cstheme="minorBidi"/>
                <w:noProof/>
                <w:color w:val="auto"/>
                <w:sz w:val="22"/>
                <w:lang w:eastAsia="ru-RU"/>
              </w:rPr>
              <w:tab/>
            </w:r>
            <w:r w:rsidRPr="007A070F">
              <w:rPr>
                <w:rStyle w:val="a5"/>
                <w:noProof/>
              </w:rPr>
              <w:t>Сумматоры мощности</w:t>
            </w:r>
            <w:r>
              <w:rPr>
                <w:noProof/>
                <w:webHidden/>
              </w:rPr>
              <w:tab/>
            </w:r>
            <w:r>
              <w:rPr>
                <w:noProof/>
                <w:webHidden/>
              </w:rPr>
              <w:fldChar w:fldCharType="begin"/>
            </w:r>
            <w:r>
              <w:rPr>
                <w:noProof/>
                <w:webHidden/>
              </w:rPr>
              <w:instrText xml:space="preserve"> PAGEREF _Toc168326930 \h </w:instrText>
            </w:r>
            <w:r>
              <w:rPr>
                <w:noProof/>
                <w:webHidden/>
              </w:rPr>
            </w:r>
            <w:r>
              <w:rPr>
                <w:noProof/>
                <w:webHidden/>
              </w:rPr>
              <w:fldChar w:fldCharType="separate"/>
            </w:r>
            <w:r>
              <w:rPr>
                <w:noProof/>
                <w:webHidden/>
              </w:rPr>
              <w:t>12</w:t>
            </w:r>
            <w:r>
              <w:rPr>
                <w:noProof/>
                <w:webHidden/>
              </w:rPr>
              <w:fldChar w:fldCharType="end"/>
            </w:r>
          </w:hyperlink>
        </w:p>
        <w:p w14:paraId="61E26091" w14:textId="7CD656E5" w:rsidR="00122B2D" w:rsidRDefault="00122B2D">
          <w:pPr>
            <w:pStyle w:val="22"/>
            <w:tabs>
              <w:tab w:val="left" w:pos="1100"/>
              <w:tab w:val="right" w:leader="dot" w:pos="9345"/>
            </w:tabs>
            <w:rPr>
              <w:rFonts w:asciiTheme="minorHAnsi" w:eastAsiaTheme="minorEastAsia" w:hAnsiTheme="minorHAnsi" w:cstheme="minorBidi"/>
              <w:noProof/>
              <w:color w:val="auto"/>
              <w:sz w:val="22"/>
              <w:lang w:eastAsia="ru-RU"/>
            </w:rPr>
          </w:pPr>
          <w:hyperlink w:anchor="_Toc168326931" w:history="1">
            <w:r w:rsidRPr="007A070F">
              <w:rPr>
                <w:rStyle w:val="a5"/>
                <w:noProof/>
              </w:rPr>
              <w:t>2.1.</w:t>
            </w:r>
            <w:r>
              <w:rPr>
                <w:rFonts w:asciiTheme="minorHAnsi" w:eastAsiaTheme="minorEastAsia" w:hAnsiTheme="minorHAnsi" w:cstheme="minorBidi"/>
                <w:noProof/>
                <w:color w:val="auto"/>
                <w:sz w:val="22"/>
                <w:lang w:eastAsia="ru-RU"/>
              </w:rPr>
              <w:tab/>
            </w:r>
            <w:r w:rsidRPr="007A070F">
              <w:rPr>
                <w:rStyle w:val="a5"/>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_Toc168326931 \h </w:instrText>
            </w:r>
            <w:r>
              <w:rPr>
                <w:noProof/>
                <w:webHidden/>
              </w:rPr>
            </w:r>
            <w:r>
              <w:rPr>
                <w:noProof/>
                <w:webHidden/>
              </w:rPr>
              <w:fldChar w:fldCharType="separate"/>
            </w:r>
            <w:r>
              <w:rPr>
                <w:noProof/>
                <w:webHidden/>
              </w:rPr>
              <w:t>12</w:t>
            </w:r>
            <w:r>
              <w:rPr>
                <w:noProof/>
                <w:webHidden/>
              </w:rPr>
              <w:fldChar w:fldCharType="end"/>
            </w:r>
          </w:hyperlink>
        </w:p>
        <w:p w14:paraId="449F95C8" w14:textId="480C1A59" w:rsidR="00122B2D" w:rsidRDefault="00122B2D">
          <w:pPr>
            <w:pStyle w:val="22"/>
            <w:tabs>
              <w:tab w:val="left" w:pos="1100"/>
              <w:tab w:val="right" w:leader="dot" w:pos="9345"/>
            </w:tabs>
            <w:rPr>
              <w:rFonts w:asciiTheme="minorHAnsi" w:eastAsiaTheme="minorEastAsia" w:hAnsiTheme="minorHAnsi" w:cstheme="minorBidi"/>
              <w:noProof/>
              <w:color w:val="auto"/>
              <w:sz w:val="22"/>
              <w:lang w:eastAsia="ru-RU"/>
            </w:rPr>
          </w:pPr>
          <w:hyperlink w:anchor="_Toc168326932" w:history="1">
            <w:r w:rsidRPr="007A070F">
              <w:rPr>
                <w:rStyle w:val="a5"/>
                <w:noProof/>
              </w:rPr>
              <w:t>2.2.</w:t>
            </w:r>
            <w:r>
              <w:rPr>
                <w:rFonts w:asciiTheme="minorHAnsi" w:eastAsiaTheme="minorEastAsia" w:hAnsiTheme="minorHAnsi" w:cstheme="minorBidi"/>
                <w:noProof/>
                <w:color w:val="auto"/>
                <w:sz w:val="22"/>
                <w:lang w:eastAsia="ru-RU"/>
              </w:rPr>
              <w:tab/>
            </w:r>
            <w:r w:rsidRPr="007A070F">
              <w:rPr>
                <w:rStyle w:val="a5"/>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_Toc168326932 \h </w:instrText>
            </w:r>
            <w:r>
              <w:rPr>
                <w:noProof/>
                <w:webHidden/>
              </w:rPr>
            </w:r>
            <w:r>
              <w:rPr>
                <w:noProof/>
                <w:webHidden/>
              </w:rPr>
              <w:fldChar w:fldCharType="separate"/>
            </w:r>
            <w:r>
              <w:rPr>
                <w:noProof/>
                <w:webHidden/>
              </w:rPr>
              <w:t>16</w:t>
            </w:r>
            <w:r>
              <w:rPr>
                <w:noProof/>
                <w:webHidden/>
              </w:rPr>
              <w:fldChar w:fldCharType="end"/>
            </w:r>
          </w:hyperlink>
        </w:p>
        <w:p w14:paraId="39420434" w14:textId="5B084CF1" w:rsidR="00122B2D" w:rsidRDefault="00122B2D">
          <w:pPr>
            <w:pStyle w:val="31"/>
            <w:rPr>
              <w:rFonts w:asciiTheme="minorHAnsi" w:eastAsiaTheme="minorEastAsia" w:hAnsiTheme="minorHAnsi" w:cstheme="minorBidi"/>
              <w:noProof/>
              <w:color w:val="auto"/>
              <w:sz w:val="22"/>
              <w:lang w:eastAsia="ru-RU"/>
            </w:rPr>
          </w:pPr>
          <w:hyperlink w:anchor="_Toc168326933" w:history="1">
            <w:r w:rsidRPr="007A070F">
              <w:rPr>
                <w:rStyle w:val="a5"/>
                <w:noProof/>
              </w:rPr>
              <w:t>2.2.1.</w:t>
            </w:r>
            <w:r>
              <w:rPr>
                <w:rFonts w:asciiTheme="minorHAnsi" w:eastAsiaTheme="minorEastAsia" w:hAnsiTheme="minorHAnsi" w:cstheme="minorBidi"/>
                <w:noProof/>
                <w:color w:val="auto"/>
                <w:sz w:val="22"/>
                <w:lang w:eastAsia="ru-RU"/>
              </w:rPr>
              <w:tab/>
            </w:r>
            <w:r w:rsidRPr="007A070F">
              <w:rPr>
                <w:rStyle w:val="a5"/>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_Toc168326933 \h </w:instrText>
            </w:r>
            <w:r>
              <w:rPr>
                <w:noProof/>
                <w:webHidden/>
              </w:rPr>
            </w:r>
            <w:r>
              <w:rPr>
                <w:noProof/>
                <w:webHidden/>
              </w:rPr>
              <w:fldChar w:fldCharType="separate"/>
            </w:r>
            <w:r>
              <w:rPr>
                <w:noProof/>
                <w:webHidden/>
              </w:rPr>
              <w:t>17</w:t>
            </w:r>
            <w:r>
              <w:rPr>
                <w:noProof/>
                <w:webHidden/>
              </w:rPr>
              <w:fldChar w:fldCharType="end"/>
            </w:r>
          </w:hyperlink>
        </w:p>
        <w:p w14:paraId="34A823F8" w14:textId="63533157" w:rsidR="00122B2D" w:rsidRDefault="00122B2D">
          <w:pPr>
            <w:pStyle w:val="31"/>
            <w:rPr>
              <w:rFonts w:asciiTheme="minorHAnsi" w:eastAsiaTheme="minorEastAsia" w:hAnsiTheme="minorHAnsi" w:cstheme="minorBidi"/>
              <w:noProof/>
              <w:color w:val="auto"/>
              <w:sz w:val="22"/>
              <w:lang w:eastAsia="ru-RU"/>
            </w:rPr>
          </w:pPr>
          <w:hyperlink w:anchor="_Toc168326934" w:history="1">
            <w:r w:rsidRPr="007A070F">
              <w:rPr>
                <w:rStyle w:val="a5"/>
                <w:noProof/>
              </w:rPr>
              <w:t>2.3.</w:t>
            </w:r>
            <w:r>
              <w:rPr>
                <w:rFonts w:asciiTheme="minorHAnsi" w:eastAsiaTheme="minorEastAsia" w:hAnsiTheme="minorHAnsi" w:cstheme="minorBidi"/>
                <w:noProof/>
                <w:color w:val="auto"/>
                <w:sz w:val="22"/>
                <w:lang w:eastAsia="ru-RU"/>
              </w:rPr>
              <w:tab/>
            </w:r>
            <w:r w:rsidRPr="007A070F">
              <w:rPr>
                <w:rStyle w:val="a5"/>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_Toc168326934 \h </w:instrText>
            </w:r>
            <w:r>
              <w:rPr>
                <w:noProof/>
                <w:webHidden/>
              </w:rPr>
            </w:r>
            <w:r>
              <w:rPr>
                <w:noProof/>
                <w:webHidden/>
              </w:rPr>
              <w:fldChar w:fldCharType="separate"/>
            </w:r>
            <w:r>
              <w:rPr>
                <w:noProof/>
                <w:webHidden/>
              </w:rPr>
              <w:t>24</w:t>
            </w:r>
            <w:r>
              <w:rPr>
                <w:noProof/>
                <w:webHidden/>
              </w:rPr>
              <w:fldChar w:fldCharType="end"/>
            </w:r>
          </w:hyperlink>
        </w:p>
        <w:p w14:paraId="3178BC35" w14:textId="00500969" w:rsidR="00122B2D" w:rsidRDefault="00122B2D">
          <w:pPr>
            <w:pStyle w:val="22"/>
            <w:tabs>
              <w:tab w:val="left" w:pos="1100"/>
              <w:tab w:val="right" w:leader="dot" w:pos="9345"/>
            </w:tabs>
            <w:rPr>
              <w:rFonts w:asciiTheme="minorHAnsi" w:eastAsiaTheme="minorEastAsia" w:hAnsiTheme="minorHAnsi" w:cstheme="minorBidi"/>
              <w:noProof/>
              <w:color w:val="auto"/>
              <w:sz w:val="22"/>
              <w:lang w:eastAsia="ru-RU"/>
            </w:rPr>
          </w:pPr>
          <w:hyperlink w:anchor="_Toc168326935" w:history="1">
            <w:r w:rsidRPr="007A070F">
              <w:rPr>
                <w:rStyle w:val="a5"/>
                <w:noProof/>
                <w:lang w:eastAsia="ru-RU"/>
              </w:rPr>
              <w:t>2.4.</w:t>
            </w:r>
            <w:r>
              <w:rPr>
                <w:rFonts w:asciiTheme="minorHAnsi" w:eastAsiaTheme="minorEastAsia" w:hAnsiTheme="minorHAnsi" w:cstheme="minorBidi"/>
                <w:noProof/>
                <w:color w:val="auto"/>
                <w:sz w:val="22"/>
                <w:lang w:eastAsia="ru-RU"/>
              </w:rPr>
              <w:tab/>
            </w:r>
            <w:r w:rsidRPr="007A070F">
              <w:rPr>
                <w:rStyle w:val="a5"/>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_Toc168326935 \h </w:instrText>
            </w:r>
            <w:r>
              <w:rPr>
                <w:noProof/>
                <w:webHidden/>
              </w:rPr>
            </w:r>
            <w:r>
              <w:rPr>
                <w:noProof/>
                <w:webHidden/>
              </w:rPr>
              <w:fldChar w:fldCharType="separate"/>
            </w:r>
            <w:r>
              <w:rPr>
                <w:noProof/>
                <w:webHidden/>
              </w:rPr>
              <w:t>28</w:t>
            </w:r>
            <w:r>
              <w:rPr>
                <w:noProof/>
                <w:webHidden/>
              </w:rPr>
              <w:fldChar w:fldCharType="end"/>
            </w:r>
          </w:hyperlink>
        </w:p>
        <w:p w14:paraId="7FD9124B" w14:textId="35A82D56" w:rsidR="00122B2D" w:rsidRDefault="00122B2D">
          <w:pPr>
            <w:pStyle w:val="22"/>
            <w:tabs>
              <w:tab w:val="left" w:pos="660"/>
              <w:tab w:val="right" w:leader="dot" w:pos="9345"/>
            </w:tabs>
            <w:rPr>
              <w:rFonts w:asciiTheme="minorHAnsi" w:eastAsiaTheme="minorEastAsia" w:hAnsiTheme="minorHAnsi" w:cstheme="minorBidi"/>
              <w:noProof/>
              <w:color w:val="auto"/>
              <w:sz w:val="22"/>
              <w:lang w:eastAsia="ru-RU"/>
            </w:rPr>
          </w:pPr>
          <w:hyperlink w:anchor="_Toc168326936" w:history="1">
            <w:r w:rsidRPr="007A070F">
              <w:rPr>
                <w:rStyle w:val="a5"/>
                <w:noProof/>
              </w:rPr>
              <w:t>2</w:t>
            </w:r>
            <w:r>
              <w:rPr>
                <w:rFonts w:asciiTheme="minorHAnsi" w:eastAsiaTheme="minorEastAsia" w:hAnsiTheme="minorHAnsi" w:cstheme="minorBidi"/>
                <w:noProof/>
                <w:color w:val="auto"/>
                <w:sz w:val="22"/>
                <w:lang w:eastAsia="ru-RU"/>
              </w:rPr>
              <w:tab/>
            </w:r>
            <w:r w:rsidRPr="007A070F">
              <w:rPr>
                <w:rStyle w:val="a5"/>
                <w:noProof/>
              </w:rPr>
              <w:t>Генераторы СКИ на основе ДНЗ</w:t>
            </w:r>
            <w:r>
              <w:rPr>
                <w:noProof/>
                <w:webHidden/>
              </w:rPr>
              <w:tab/>
            </w:r>
            <w:r>
              <w:rPr>
                <w:noProof/>
                <w:webHidden/>
              </w:rPr>
              <w:fldChar w:fldCharType="begin"/>
            </w:r>
            <w:r>
              <w:rPr>
                <w:noProof/>
                <w:webHidden/>
              </w:rPr>
              <w:instrText xml:space="preserve"> PAGEREF _Toc168326936 \h </w:instrText>
            </w:r>
            <w:r>
              <w:rPr>
                <w:noProof/>
                <w:webHidden/>
              </w:rPr>
            </w:r>
            <w:r>
              <w:rPr>
                <w:noProof/>
                <w:webHidden/>
              </w:rPr>
              <w:fldChar w:fldCharType="separate"/>
            </w:r>
            <w:r>
              <w:rPr>
                <w:noProof/>
                <w:webHidden/>
              </w:rPr>
              <w:t>32</w:t>
            </w:r>
            <w:r>
              <w:rPr>
                <w:noProof/>
                <w:webHidden/>
              </w:rPr>
              <w:fldChar w:fldCharType="end"/>
            </w:r>
          </w:hyperlink>
        </w:p>
        <w:p w14:paraId="459FCDAB" w14:textId="1F18FCB4" w:rsidR="00122B2D" w:rsidRDefault="00122B2D">
          <w:pPr>
            <w:pStyle w:val="22"/>
            <w:tabs>
              <w:tab w:val="right" w:leader="dot" w:pos="9345"/>
            </w:tabs>
            <w:rPr>
              <w:rFonts w:asciiTheme="minorHAnsi" w:eastAsiaTheme="minorEastAsia" w:hAnsiTheme="minorHAnsi" w:cstheme="minorBidi"/>
              <w:noProof/>
              <w:color w:val="auto"/>
              <w:sz w:val="22"/>
              <w:lang w:eastAsia="ru-RU"/>
            </w:rPr>
          </w:pPr>
          <w:hyperlink w:anchor="_Toc168326937" w:history="1">
            <w:r w:rsidRPr="007A070F">
              <w:rPr>
                <w:rStyle w:val="a5"/>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_Toc168326937 \h </w:instrText>
            </w:r>
            <w:r>
              <w:rPr>
                <w:noProof/>
                <w:webHidden/>
              </w:rPr>
            </w:r>
            <w:r>
              <w:rPr>
                <w:noProof/>
                <w:webHidden/>
              </w:rPr>
              <w:fldChar w:fldCharType="separate"/>
            </w:r>
            <w:r>
              <w:rPr>
                <w:noProof/>
                <w:webHidden/>
              </w:rPr>
              <w:t>32</w:t>
            </w:r>
            <w:r>
              <w:rPr>
                <w:noProof/>
                <w:webHidden/>
              </w:rPr>
              <w:fldChar w:fldCharType="end"/>
            </w:r>
          </w:hyperlink>
        </w:p>
        <w:p w14:paraId="1EA1EDDE" w14:textId="123A4B82" w:rsidR="00122B2D" w:rsidRDefault="00122B2D">
          <w:pPr>
            <w:pStyle w:val="31"/>
            <w:rPr>
              <w:rFonts w:asciiTheme="minorHAnsi" w:eastAsiaTheme="minorEastAsia" w:hAnsiTheme="minorHAnsi" w:cstheme="minorBidi"/>
              <w:noProof/>
              <w:color w:val="auto"/>
              <w:sz w:val="22"/>
              <w:lang w:eastAsia="ru-RU"/>
            </w:rPr>
          </w:pPr>
          <w:hyperlink w:anchor="_Toc168326938" w:history="1">
            <w:r w:rsidRPr="007A070F">
              <w:rPr>
                <w:rStyle w:val="a5"/>
                <w:noProof/>
              </w:rPr>
              <w:t>3.1.1</w:t>
            </w:r>
            <w:r>
              <w:rPr>
                <w:rFonts w:asciiTheme="minorHAnsi" w:eastAsiaTheme="minorEastAsia" w:hAnsiTheme="minorHAnsi" w:cstheme="minorBidi"/>
                <w:noProof/>
                <w:color w:val="auto"/>
                <w:sz w:val="22"/>
                <w:lang w:eastAsia="ru-RU"/>
              </w:rPr>
              <w:tab/>
            </w:r>
            <w:r w:rsidRPr="007A070F">
              <w:rPr>
                <w:rStyle w:val="a5"/>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_Toc168326938 \h </w:instrText>
            </w:r>
            <w:r>
              <w:rPr>
                <w:noProof/>
                <w:webHidden/>
              </w:rPr>
            </w:r>
            <w:r>
              <w:rPr>
                <w:noProof/>
                <w:webHidden/>
              </w:rPr>
              <w:fldChar w:fldCharType="separate"/>
            </w:r>
            <w:r>
              <w:rPr>
                <w:noProof/>
                <w:webHidden/>
              </w:rPr>
              <w:t>32</w:t>
            </w:r>
            <w:r>
              <w:rPr>
                <w:noProof/>
                <w:webHidden/>
              </w:rPr>
              <w:fldChar w:fldCharType="end"/>
            </w:r>
          </w:hyperlink>
        </w:p>
        <w:p w14:paraId="452F21D5" w14:textId="738F833C" w:rsidR="00122B2D" w:rsidRDefault="00122B2D">
          <w:pPr>
            <w:pStyle w:val="31"/>
            <w:rPr>
              <w:rFonts w:asciiTheme="minorHAnsi" w:eastAsiaTheme="minorEastAsia" w:hAnsiTheme="minorHAnsi" w:cstheme="minorBidi"/>
              <w:noProof/>
              <w:color w:val="auto"/>
              <w:sz w:val="22"/>
              <w:lang w:eastAsia="ru-RU"/>
            </w:rPr>
          </w:pPr>
          <w:hyperlink w:anchor="_Toc168326939" w:history="1">
            <w:r w:rsidRPr="007A070F">
              <w:rPr>
                <w:rStyle w:val="a5"/>
                <w:noProof/>
              </w:rPr>
              <w:t>3.1.2</w:t>
            </w:r>
            <w:r>
              <w:rPr>
                <w:rFonts w:asciiTheme="minorHAnsi" w:eastAsiaTheme="minorEastAsia" w:hAnsiTheme="minorHAnsi" w:cstheme="minorBidi"/>
                <w:noProof/>
                <w:color w:val="auto"/>
                <w:sz w:val="22"/>
                <w:lang w:eastAsia="ru-RU"/>
              </w:rPr>
              <w:tab/>
            </w:r>
            <w:r w:rsidRPr="007A070F">
              <w:rPr>
                <w:rStyle w:val="a5"/>
                <w:noProof/>
              </w:rPr>
              <w:t>Экспериментальные результаты</w:t>
            </w:r>
            <w:r>
              <w:rPr>
                <w:noProof/>
                <w:webHidden/>
              </w:rPr>
              <w:tab/>
            </w:r>
            <w:r>
              <w:rPr>
                <w:noProof/>
                <w:webHidden/>
              </w:rPr>
              <w:fldChar w:fldCharType="begin"/>
            </w:r>
            <w:r>
              <w:rPr>
                <w:noProof/>
                <w:webHidden/>
              </w:rPr>
              <w:instrText xml:space="preserve"> PAGEREF _Toc168326939 \h </w:instrText>
            </w:r>
            <w:r>
              <w:rPr>
                <w:noProof/>
                <w:webHidden/>
              </w:rPr>
            </w:r>
            <w:r>
              <w:rPr>
                <w:noProof/>
                <w:webHidden/>
              </w:rPr>
              <w:fldChar w:fldCharType="separate"/>
            </w:r>
            <w:r>
              <w:rPr>
                <w:noProof/>
                <w:webHidden/>
              </w:rPr>
              <w:t>37</w:t>
            </w:r>
            <w:r>
              <w:rPr>
                <w:noProof/>
                <w:webHidden/>
              </w:rPr>
              <w:fldChar w:fldCharType="end"/>
            </w:r>
          </w:hyperlink>
        </w:p>
        <w:p w14:paraId="3C31CD75" w14:textId="3695952A" w:rsidR="00122B2D" w:rsidRDefault="00122B2D">
          <w:pPr>
            <w:pStyle w:val="22"/>
            <w:tabs>
              <w:tab w:val="right" w:leader="dot" w:pos="9345"/>
            </w:tabs>
            <w:rPr>
              <w:rFonts w:asciiTheme="minorHAnsi" w:eastAsiaTheme="minorEastAsia" w:hAnsiTheme="minorHAnsi" w:cstheme="minorBidi"/>
              <w:noProof/>
              <w:color w:val="auto"/>
              <w:sz w:val="22"/>
              <w:lang w:eastAsia="ru-RU"/>
            </w:rPr>
          </w:pPr>
          <w:hyperlink w:anchor="_Toc168326940" w:history="1">
            <w:r w:rsidRPr="007A070F">
              <w:rPr>
                <w:rStyle w:val="a5"/>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_Toc168326940 \h </w:instrText>
            </w:r>
            <w:r>
              <w:rPr>
                <w:noProof/>
                <w:webHidden/>
              </w:rPr>
            </w:r>
            <w:r>
              <w:rPr>
                <w:noProof/>
                <w:webHidden/>
              </w:rPr>
              <w:fldChar w:fldCharType="separate"/>
            </w:r>
            <w:r>
              <w:rPr>
                <w:noProof/>
                <w:webHidden/>
              </w:rPr>
              <w:t>39</w:t>
            </w:r>
            <w:r>
              <w:rPr>
                <w:noProof/>
                <w:webHidden/>
              </w:rPr>
              <w:fldChar w:fldCharType="end"/>
            </w:r>
          </w:hyperlink>
        </w:p>
        <w:p w14:paraId="5DA3DC9D" w14:textId="18866287" w:rsidR="00122B2D" w:rsidRDefault="00122B2D">
          <w:pPr>
            <w:pStyle w:val="31"/>
            <w:rPr>
              <w:rFonts w:asciiTheme="minorHAnsi" w:eastAsiaTheme="minorEastAsia" w:hAnsiTheme="minorHAnsi" w:cstheme="minorBidi"/>
              <w:noProof/>
              <w:color w:val="auto"/>
              <w:sz w:val="22"/>
              <w:lang w:eastAsia="ru-RU"/>
            </w:rPr>
          </w:pPr>
          <w:hyperlink w:anchor="_Toc168326941" w:history="1">
            <w:r w:rsidRPr="007A070F">
              <w:rPr>
                <w:rStyle w:val="a5"/>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_Toc168326941 \h </w:instrText>
            </w:r>
            <w:r>
              <w:rPr>
                <w:noProof/>
                <w:webHidden/>
              </w:rPr>
            </w:r>
            <w:r>
              <w:rPr>
                <w:noProof/>
                <w:webHidden/>
              </w:rPr>
              <w:fldChar w:fldCharType="separate"/>
            </w:r>
            <w:r>
              <w:rPr>
                <w:noProof/>
                <w:webHidden/>
              </w:rPr>
              <w:t>39</w:t>
            </w:r>
            <w:r>
              <w:rPr>
                <w:noProof/>
                <w:webHidden/>
              </w:rPr>
              <w:fldChar w:fldCharType="end"/>
            </w:r>
          </w:hyperlink>
        </w:p>
        <w:p w14:paraId="72536E70" w14:textId="722D29F7" w:rsidR="00122B2D" w:rsidRDefault="00122B2D">
          <w:pPr>
            <w:pStyle w:val="31"/>
            <w:rPr>
              <w:rFonts w:asciiTheme="minorHAnsi" w:eastAsiaTheme="minorEastAsia" w:hAnsiTheme="minorHAnsi" w:cstheme="minorBidi"/>
              <w:noProof/>
              <w:color w:val="auto"/>
              <w:sz w:val="22"/>
              <w:lang w:eastAsia="ru-RU"/>
            </w:rPr>
          </w:pPr>
          <w:hyperlink w:anchor="_Toc168326942" w:history="1">
            <w:r w:rsidRPr="007A070F">
              <w:rPr>
                <w:rStyle w:val="a5"/>
                <w:noProof/>
              </w:rPr>
              <w:t>3.1.3</w:t>
            </w:r>
            <w:r>
              <w:rPr>
                <w:rFonts w:asciiTheme="minorHAnsi" w:eastAsiaTheme="minorEastAsia" w:hAnsiTheme="minorHAnsi" w:cstheme="minorBidi"/>
                <w:noProof/>
                <w:color w:val="auto"/>
                <w:sz w:val="22"/>
                <w:lang w:eastAsia="ru-RU"/>
              </w:rPr>
              <w:tab/>
            </w:r>
            <w:r w:rsidRPr="007A070F">
              <w:rPr>
                <w:rStyle w:val="a5"/>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_Toc168326942 \h </w:instrText>
            </w:r>
            <w:r>
              <w:rPr>
                <w:noProof/>
                <w:webHidden/>
              </w:rPr>
            </w:r>
            <w:r>
              <w:rPr>
                <w:noProof/>
                <w:webHidden/>
              </w:rPr>
              <w:fldChar w:fldCharType="separate"/>
            </w:r>
            <w:r>
              <w:rPr>
                <w:noProof/>
                <w:webHidden/>
              </w:rPr>
              <w:t>42</w:t>
            </w:r>
            <w:r>
              <w:rPr>
                <w:noProof/>
                <w:webHidden/>
              </w:rPr>
              <w:fldChar w:fldCharType="end"/>
            </w:r>
          </w:hyperlink>
        </w:p>
        <w:p w14:paraId="05C0C51D" w14:textId="571ED9D7" w:rsidR="00122B2D" w:rsidRDefault="00122B2D">
          <w:pPr>
            <w:pStyle w:val="22"/>
            <w:tabs>
              <w:tab w:val="left" w:pos="660"/>
              <w:tab w:val="right" w:leader="dot" w:pos="9345"/>
            </w:tabs>
            <w:rPr>
              <w:rFonts w:asciiTheme="minorHAnsi" w:eastAsiaTheme="minorEastAsia" w:hAnsiTheme="minorHAnsi" w:cstheme="minorBidi"/>
              <w:noProof/>
              <w:color w:val="auto"/>
              <w:sz w:val="22"/>
              <w:lang w:eastAsia="ru-RU"/>
            </w:rPr>
          </w:pPr>
          <w:hyperlink w:anchor="_Toc168326943" w:history="1">
            <w:r w:rsidRPr="007A070F">
              <w:rPr>
                <w:rStyle w:val="a5"/>
                <w:noProof/>
              </w:rPr>
              <w:t>4</w:t>
            </w:r>
            <w:r>
              <w:rPr>
                <w:rFonts w:asciiTheme="minorHAnsi" w:eastAsiaTheme="minorEastAsia" w:hAnsiTheme="minorHAnsi" w:cstheme="minorBidi"/>
                <w:noProof/>
                <w:color w:val="auto"/>
                <w:sz w:val="22"/>
                <w:lang w:eastAsia="ru-RU"/>
              </w:rPr>
              <w:tab/>
            </w:r>
            <w:r w:rsidRPr="007A070F">
              <w:rPr>
                <w:rStyle w:val="a5"/>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_Toc168326943 \h </w:instrText>
            </w:r>
            <w:r>
              <w:rPr>
                <w:noProof/>
                <w:webHidden/>
              </w:rPr>
            </w:r>
            <w:r>
              <w:rPr>
                <w:noProof/>
                <w:webHidden/>
              </w:rPr>
              <w:fldChar w:fldCharType="separate"/>
            </w:r>
            <w:r>
              <w:rPr>
                <w:noProof/>
                <w:webHidden/>
              </w:rPr>
              <w:t>49</w:t>
            </w:r>
            <w:r>
              <w:rPr>
                <w:noProof/>
                <w:webHidden/>
              </w:rPr>
              <w:fldChar w:fldCharType="end"/>
            </w:r>
          </w:hyperlink>
        </w:p>
        <w:p w14:paraId="4F5697EA" w14:textId="2C666DDB" w:rsidR="00122B2D" w:rsidRDefault="00122B2D">
          <w:pPr>
            <w:pStyle w:val="22"/>
            <w:tabs>
              <w:tab w:val="left" w:pos="1100"/>
              <w:tab w:val="right" w:leader="dot" w:pos="9345"/>
            </w:tabs>
            <w:rPr>
              <w:rFonts w:asciiTheme="minorHAnsi" w:eastAsiaTheme="minorEastAsia" w:hAnsiTheme="minorHAnsi" w:cstheme="minorBidi"/>
              <w:noProof/>
              <w:color w:val="auto"/>
              <w:sz w:val="22"/>
              <w:lang w:eastAsia="ru-RU"/>
            </w:rPr>
          </w:pPr>
          <w:hyperlink w:anchor="_Toc168326944" w:history="1">
            <w:r w:rsidRPr="007A070F">
              <w:rPr>
                <w:rStyle w:val="a5"/>
                <w:noProof/>
              </w:rPr>
              <w:t>4.1.</w:t>
            </w:r>
            <w:r>
              <w:rPr>
                <w:rFonts w:asciiTheme="minorHAnsi" w:eastAsiaTheme="minorEastAsia" w:hAnsiTheme="minorHAnsi" w:cstheme="minorBidi"/>
                <w:noProof/>
                <w:color w:val="auto"/>
                <w:sz w:val="22"/>
                <w:lang w:eastAsia="ru-RU"/>
              </w:rPr>
              <w:tab/>
            </w:r>
            <w:r w:rsidRPr="007A070F">
              <w:rPr>
                <w:rStyle w:val="a5"/>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_Toc168326944 \h </w:instrText>
            </w:r>
            <w:r>
              <w:rPr>
                <w:noProof/>
                <w:webHidden/>
              </w:rPr>
            </w:r>
            <w:r>
              <w:rPr>
                <w:noProof/>
                <w:webHidden/>
              </w:rPr>
              <w:fldChar w:fldCharType="separate"/>
            </w:r>
            <w:r>
              <w:rPr>
                <w:noProof/>
                <w:webHidden/>
              </w:rPr>
              <w:t>49</w:t>
            </w:r>
            <w:r>
              <w:rPr>
                <w:noProof/>
                <w:webHidden/>
              </w:rPr>
              <w:fldChar w:fldCharType="end"/>
            </w:r>
          </w:hyperlink>
        </w:p>
        <w:p w14:paraId="480ED68E" w14:textId="492726F6"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45" w:history="1">
            <w:r w:rsidRPr="007A070F">
              <w:rPr>
                <w:rStyle w:val="a5"/>
                <w:noProof/>
              </w:rPr>
              <w:t>4.1</w:t>
            </w:r>
            <w:r>
              <w:rPr>
                <w:rFonts w:asciiTheme="minorHAnsi" w:eastAsiaTheme="minorEastAsia" w:hAnsiTheme="minorHAnsi" w:cstheme="minorBidi"/>
                <w:noProof/>
                <w:color w:val="auto"/>
                <w:sz w:val="22"/>
                <w:lang w:eastAsia="ru-RU"/>
              </w:rPr>
              <w:tab/>
            </w:r>
            <w:r w:rsidRPr="007A070F">
              <w:rPr>
                <w:rStyle w:val="a5"/>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_Toc168326945 \h </w:instrText>
            </w:r>
            <w:r>
              <w:rPr>
                <w:noProof/>
                <w:webHidden/>
              </w:rPr>
            </w:r>
            <w:r>
              <w:rPr>
                <w:noProof/>
                <w:webHidden/>
              </w:rPr>
              <w:fldChar w:fldCharType="separate"/>
            </w:r>
            <w:r>
              <w:rPr>
                <w:noProof/>
                <w:webHidden/>
              </w:rPr>
              <w:t>55</w:t>
            </w:r>
            <w:r>
              <w:rPr>
                <w:noProof/>
                <w:webHidden/>
              </w:rPr>
              <w:fldChar w:fldCharType="end"/>
            </w:r>
          </w:hyperlink>
        </w:p>
        <w:p w14:paraId="7C49EAA9" w14:textId="76D19254"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46" w:history="1">
            <w:r w:rsidRPr="007A070F">
              <w:rPr>
                <w:rStyle w:val="a5"/>
                <w:noProof/>
              </w:rPr>
              <w:t>4.2</w:t>
            </w:r>
            <w:r>
              <w:rPr>
                <w:rFonts w:asciiTheme="minorHAnsi" w:eastAsiaTheme="minorEastAsia" w:hAnsiTheme="minorHAnsi" w:cstheme="minorBidi"/>
                <w:noProof/>
                <w:color w:val="auto"/>
                <w:sz w:val="22"/>
                <w:lang w:eastAsia="ru-RU"/>
              </w:rPr>
              <w:tab/>
            </w:r>
            <w:r w:rsidRPr="007A070F">
              <w:rPr>
                <w:rStyle w:val="a5"/>
                <w:noProof/>
              </w:rPr>
              <w:t xml:space="preserve">Оценка импульсов методом </w:t>
            </w:r>
            <w:r w:rsidRPr="007A070F">
              <w:rPr>
                <w:rStyle w:val="a5"/>
                <w:noProof/>
                <w:lang w:val="en-US"/>
              </w:rPr>
              <w:t>NMSE</w:t>
            </w:r>
            <w:r>
              <w:rPr>
                <w:noProof/>
                <w:webHidden/>
              </w:rPr>
              <w:tab/>
            </w:r>
            <w:r>
              <w:rPr>
                <w:noProof/>
                <w:webHidden/>
              </w:rPr>
              <w:fldChar w:fldCharType="begin"/>
            </w:r>
            <w:r>
              <w:rPr>
                <w:noProof/>
                <w:webHidden/>
              </w:rPr>
              <w:instrText xml:space="preserve"> PAGEREF _Toc168326946 \h </w:instrText>
            </w:r>
            <w:r>
              <w:rPr>
                <w:noProof/>
                <w:webHidden/>
              </w:rPr>
            </w:r>
            <w:r>
              <w:rPr>
                <w:noProof/>
                <w:webHidden/>
              </w:rPr>
              <w:fldChar w:fldCharType="separate"/>
            </w:r>
            <w:r>
              <w:rPr>
                <w:noProof/>
                <w:webHidden/>
              </w:rPr>
              <w:t>57</w:t>
            </w:r>
            <w:r>
              <w:rPr>
                <w:noProof/>
                <w:webHidden/>
              </w:rPr>
              <w:fldChar w:fldCharType="end"/>
            </w:r>
          </w:hyperlink>
        </w:p>
        <w:p w14:paraId="3ABC56DF" w14:textId="74EEF58B"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47" w:history="1">
            <w:r w:rsidRPr="007A070F">
              <w:rPr>
                <w:rStyle w:val="a5"/>
                <w:noProof/>
              </w:rPr>
              <w:t>5.</w:t>
            </w:r>
            <w:r>
              <w:rPr>
                <w:rFonts w:asciiTheme="minorHAnsi" w:eastAsiaTheme="minorEastAsia" w:hAnsiTheme="minorHAnsi" w:cstheme="minorBidi"/>
                <w:noProof/>
                <w:color w:val="auto"/>
                <w:sz w:val="22"/>
                <w:lang w:eastAsia="ru-RU"/>
              </w:rPr>
              <w:tab/>
            </w:r>
            <w:r w:rsidRPr="007A070F">
              <w:rPr>
                <w:rStyle w:val="a5"/>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_Toc168326947 \h </w:instrText>
            </w:r>
            <w:r>
              <w:rPr>
                <w:noProof/>
                <w:webHidden/>
              </w:rPr>
            </w:r>
            <w:r>
              <w:rPr>
                <w:noProof/>
                <w:webHidden/>
              </w:rPr>
              <w:fldChar w:fldCharType="separate"/>
            </w:r>
            <w:r>
              <w:rPr>
                <w:noProof/>
                <w:webHidden/>
              </w:rPr>
              <w:t>61</w:t>
            </w:r>
            <w:r>
              <w:rPr>
                <w:noProof/>
                <w:webHidden/>
              </w:rPr>
              <w:fldChar w:fldCharType="end"/>
            </w:r>
          </w:hyperlink>
        </w:p>
        <w:p w14:paraId="665D7E0E" w14:textId="3A83F13B"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48" w:history="1">
            <w:r w:rsidRPr="007A070F">
              <w:rPr>
                <w:rStyle w:val="a5"/>
                <w:noProof/>
                <w:lang w:eastAsia="ru-RU"/>
              </w:rPr>
              <w:t>5.1</w:t>
            </w:r>
            <w:r>
              <w:rPr>
                <w:rFonts w:asciiTheme="minorHAnsi" w:eastAsiaTheme="minorEastAsia" w:hAnsiTheme="minorHAnsi" w:cstheme="minorBidi"/>
                <w:noProof/>
                <w:color w:val="auto"/>
                <w:sz w:val="22"/>
                <w:lang w:eastAsia="ru-RU"/>
              </w:rPr>
              <w:tab/>
            </w:r>
            <w:r w:rsidRPr="007A070F">
              <w:rPr>
                <w:rStyle w:val="a5"/>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_Toc168326948 \h </w:instrText>
            </w:r>
            <w:r>
              <w:rPr>
                <w:noProof/>
                <w:webHidden/>
              </w:rPr>
            </w:r>
            <w:r>
              <w:rPr>
                <w:noProof/>
                <w:webHidden/>
              </w:rPr>
              <w:fldChar w:fldCharType="separate"/>
            </w:r>
            <w:r>
              <w:rPr>
                <w:noProof/>
                <w:webHidden/>
              </w:rPr>
              <w:t>61</w:t>
            </w:r>
            <w:r>
              <w:rPr>
                <w:noProof/>
                <w:webHidden/>
              </w:rPr>
              <w:fldChar w:fldCharType="end"/>
            </w:r>
          </w:hyperlink>
        </w:p>
        <w:p w14:paraId="2BB9BF25" w14:textId="6B5B09C3"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49" w:history="1">
            <w:r w:rsidRPr="007A070F">
              <w:rPr>
                <w:rStyle w:val="a5"/>
                <w:noProof/>
              </w:rPr>
              <w:t>5.2</w:t>
            </w:r>
            <w:r>
              <w:rPr>
                <w:rFonts w:asciiTheme="minorHAnsi" w:eastAsiaTheme="minorEastAsia" w:hAnsiTheme="minorHAnsi" w:cstheme="minorBidi"/>
                <w:noProof/>
                <w:color w:val="auto"/>
                <w:sz w:val="22"/>
                <w:lang w:eastAsia="ru-RU"/>
              </w:rPr>
              <w:tab/>
            </w:r>
            <w:r w:rsidRPr="007A070F">
              <w:rPr>
                <w:rStyle w:val="a5"/>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_Toc168326949 \h </w:instrText>
            </w:r>
            <w:r>
              <w:rPr>
                <w:noProof/>
                <w:webHidden/>
              </w:rPr>
            </w:r>
            <w:r>
              <w:rPr>
                <w:noProof/>
                <w:webHidden/>
              </w:rPr>
              <w:fldChar w:fldCharType="separate"/>
            </w:r>
            <w:r>
              <w:rPr>
                <w:noProof/>
                <w:webHidden/>
              </w:rPr>
              <w:t>65</w:t>
            </w:r>
            <w:r>
              <w:rPr>
                <w:noProof/>
                <w:webHidden/>
              </w:rPr>
              <w:fldChar w:fldCharType="end"/>
            </w:r>
          </w:hyperlink>
        </w:p>
        <w:p w14:paraId="0FE6C30A" w14:textId="31DC2739" w:rsidR="00122B2D" w:rsidRDefault="00122B2D">
          <w:pPr>
            <w:pStyle w:val="22"/>
            <w:tabs>
              <w:tab w:val="left" w:pos="880"/>
              <w:tab w:val="right" w:leader="dot" w:pos="9345"/>
            </w:tabs>
            <w:rPr>
              <w:rFonts w:asciiTheme="minorHAnsi" w:eastAsiaTheme="minorEastAsia" w:hAnsiTheme="minorHAnsi" w:cstheme="minorBidi"/>
              <w:noProof/>
              <w:color w:val="auto"/>
              <w:sz w:val="22"/>
              <w:lang w:eastAsia="ru-RU"/>
            </w:rPr>
          </w:pPr>
          <w:hyperlink w:anchor="_Toc168326950" w:history="1">
            <w:r w:rsidRPr="007A070F">
              <w:rPr>
                <w:rStyle w:val="a5"/>
                <w:noProof/>
              </w:rPr>
              <w:t>5.3</w:t>
            </w:r>
            <w:r>
              <w:rPr>
                <w:rFonts w:asciiTheme="minorHAnsi" w:eastAsiaTheme="minorEastAsia" w:hAnsiTheme="minorHAnsi" w:cstheme="minorBidi"/>
                <w:noProof/>
                <w:color w:val="auto"/>
                <w:sz w:val="22"/>
                <w:lang w:eastAsia="ru-RU"/>
              </w:rPr>
              <w:tab/>
            </w:r>
            <w:r w:rsidRPr="007A070F">
              <w:rPr>
                <w:rStyle w:val="a5"/>
                <w:noProof/>
              </w:rPr>
              <w:t>. Возможность перестройки параметров сигнала</w:t>
            </w:r>
            <w:r>
              <w:rPr>
                <w:noProof/>
                <w:webHidden/>
              </w:rPr>
              <w:tab/>
            </w:r>
            <w:r>
              <w:rPr>
                <w:noProof/>
                <w:webHidden/>
              </w:rPr>
              <w:fldChar w:fldCharType="begin"/>
            </w:r>
            <w:r>
              <w:rPr>
                <w:noProof/>
                <w:webHidden/>
              </w:rPr>
              <w:instrText xml:space="preserve"> PAGEREF _Toc168326950 \h </w:instrText>
            </w:r>
            <w:r>
              <w:rPr>
                <w:noProof/>
                <w:webHidden/>
              </w:rPr>
            </w:r>
            <w:r>
              <w:rPr>
                <w:noProof/>
                <w:webHidden/>
              </w:rPr>
              <w:fldChar w:fldCharType="separate"/>
            </w:r>
            <w:r>
              <w:rPr>
                <w:noProof/>
                <w:webHidden/>
              </w:rPr>
              <w:t>70</w:t>
            </w:r>
            <w:r>
              <w:rPr>
                <w:noProof/>
                <w:webHidden/>
              </w:rPr>
              <w:fldChar w:fldCharType="end"/>
            </w:r>
          </w:hyperlink>
        </w:p>
        <w:p w14:paraId="22D50CE2" w14:textId="5575C28F" w:rsidR="00122B2D" w:rsidRDefault="00122B2D">
          <w:pPr>
            <w:pStyle w:val="22"/>
            <w:tabs>
              <w:tab w:val="right" w:leader="dot" w:pos="9345"/>
            </w:tabs>
            <w:rPr>
              <w:rFonts w:asciiTheme="minorHAnsi" w:eastAsiaTheme="minorEastAsia" w:hAnsiTheme="minorHAnsi" w:cstheme="minorBidi"/>
              <w:noProof/>
              <w:color w:val="auto"/>
              <w:sz w:val="22"/>
              <w:lang w:eastAsia="ru-RU"/>
            </w:rPr>
          </w:pPr>
          <w:hyperlink w:anchor="_Toc168326951" w:history="1">
            <w:r w:rsidRPr="007A070F">
              <w:rPr>
                <w:rStyle w:val="a5"/>
                <w:noProof/>
              </w:rPr>
              <w:t>Заключение</w:t>
            </w:r>
            <w:r>
              <w:rPr>
                <w:noProof/>
                <w:webHidden/>
              </w:rPr>
              <w:tab/>
            </w:r>
            <w:r>
              <w:rPr>
                <w:noProof/>
                <w:webHidden/>
              </w:rPr>
              <w:fldChar w:fldCharType="begin"/>
            </w:r>
            <w:r>
              <w:rPr>
                <w:noProof/>
                <w:webHidden/>
              </w:rPr>
              <w:instrText xml:space="preserve"> PAGEREF _Toc168326951 \h </w:instrText>
            </w:r>
            <w:r>
              <w:rPr>
                <w:noProof/>
                <w:webHidden/>
              </w:rPr>
            </w:r>
            <w:r>
              <w:rPr>
                <w:noProof/>
                <w:webHidden/>
              </w:rPr>
              <w:fldChar w:fldCharType="separate"/>
            </w:r>
            <w:r>
              <w:rPr>
                <w:noProof/>
                <w:webHidden/>
              </w:rPr>
              <w:t>74</w:t>
            </w:r>
            <w:r>
              <w:rPr>
                <w:noProof/>
                <w:webHidden/>
              </w:rPr>
              <w:fldChar w:fldCharType="end"/>
            </w:r>
          </w:hyperlink>
        </w:p>
        <w:p w14:paraId="625C010F" w14:textId="485F7D81" w:rsidR="00122B2D" w:rsidRDefault="00122B2D">
          <w:pPr>
            <w:pStyle w:val="22"/>
            <w:tabs>
              <w:tab w:val="right" w:leader="dot" w:pos="9345"/>
            </w:tabs>
            <w:rPr>
              <w:rFonts w:asciiTheme="minorHAnsi" w:eastAsiaTheme="minorEastAsia" w:hAnsiTheme="minorHAnsi" w:cstheme="minorBidi"/>
              <w:noProof/>
              <w:color w:val="auto"/>
              <w:sz w:val="22"/>
              <w:lang w:eastAsia="ru-RU"/>
            </w:rPr>
          </w:pPr>
          <w:hyperlink w:anchor="_Toc168326952" w:history="1">
            <w:r w:rsidRPr="007A070F">
              <w:rPr>
                <w:rStyle w:val="a5"/>
                <w:noProof/>
              </w:rPr>
              <w:t>Список литературы</w:t>
            </w:r>
            <w:r>
              <w:rPr>
                <w:noProof/>
                <w:webHidden/>
              </w:rPr>
              <w:tab/>
            </w:r>
            <w:r>
              <w:rPr>
                <w:noProof/>
                <w:webHidden/>
              </w:rPr>
              <w:fldChar w:fldCharType="begin"/>
            </w:r>
            <w:r>
              <w:rPr>
                <w:noProof/>
                <w:webHidden/>
              </w:rPr>
              <w:instrText xml:space="preserve"> PAGEREF _Toc168326952 \h </w:instrText>
            </w:r>
            <w:r>
              <w:rPr>
                <w:noProof/>
                <w:webHidden/>
              </w:rPr>
            </w:r>
            <w:r>
              <w:rPr>
                <w:noProof/>
                <w:webHidden/>
              </w:rPr>
              <w:fldChar w:fldCharType="separate"/>
            </w:r>
            <w:r>
              <w:rPr>
                <w:noProof/>
                <w:webHidden/>
              </w:rPr>
              <w:t>75</w:t>
            </w:r>
            <w:r>
              <w:rPr>
                <w:noProof/>
                <w:webHidden/>
              </w:rPr>
              <w:fldChar w:fldCharType="end"/>
            </w:r>
          </w:hyperlink>
        </w:p>
        <w:p w14:paraId="5297A37C" w14:textId="7EA176CF"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7A2E6BA2" w:rsidR="007F66A1" w:rsidRDefault="007F66A1" w:rsidP="008471AC">
      <w:pPr>
        <w:pStyle w:val="1"/>
        <w:numPr>
          <w:ilvl w:val="0"/>
          <w:numId w:val="0"/>
        </w:numPr>
        <w:ind w:left="360"/>
      </w:pPr>
      <w:bookmarkStart w:id="1" w:name="_Toc168326926"/>
      <w:r>
        <w:lastRenderedPageBreak/>
        <w:t>Введение</w:t>
      </w:r>
      <w:bookmarkEnd w:id="1"/>
    </w:p>
    <w:p w14:paraId="6205A588" w14:textId="073B6A62" w:rsidR="007F66A1" w:rsidRDefault="007F66A1" w:rsidP="007F66A1">
      <w:proofErr w:type="spellStart"/>
      <w:r>
        <w:t>Квазигауссовские</w:t>
      </w:r>
      <w:proofErr w:type="spellEnd"/>
      <w:r>
        <w:t xml:space="preserve">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2" w:author="Anastasia" w:date="2024-05-24T14:24:00Z">
        <w:r w:rsidR="007F66A1" w:rsidDel="00B94822">
          <w:delText xml:space="preserve"> </w:delText>
        </w:r>
      </w:del>
    </w:p>
    <w:p w14:paraId="5071FD0F" w14:textId="1B15BE69" w:rsidR="00C25C80" w:rsidRPr="00576DA5" w:rsidRDefault="00C25C80" w:rsidP="007F66A1">
      <w:r w:rsidRPr="00576DA5">
        <w:t xml:space="preserve">Цель настоящей работы – разработка способа формирования сверхширокополосных (СШП) электрических импульсов </w:t>
      </w:r>
      <w:proofErr w:type="spellStart"/>
      <w:r w:rsidRPr="00576DA5">
        <w:t>субнаносекундной</w:t>
      </w:r>
      <w:proofErr w:type="spellEnd"/>
      <w:r w:rsidRPr="00576DA5">
        <w:t xml:space="preserve"> </w:t>
      </w:r>
      <w:r w:rsidRPr="00576DA5">
        <w:lastRenderedPageBreak/>
        <w:t>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6162AE">
      <w:pPr>
        <w:pStyle w:val="a1"/>
        <w:numPr>
          <w:ilvl w:val="0"/>
          <w:numId w:val="1"/>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 xml:space="preserve">формирования сверхкоротких электрических импульсов (СКИ) с заданными </w:t>
      </w:r>
      <w:proofErr w:type="spellStart"/>
      <w:r w:rsidR="00C25C80" w:rsidRPr="00576DA5">
        <w:t>требованями</w:t>
      </w:r>
      <w:proofErr w:type="spellEnd"/>
      <w:r w:rsidRPr="00576DA5">
        <w:t>;</w:t>
      </w:r>
    </w:p>
    <w:p w14:paraId="7C4C773B" w14:textId="13AFFA62" w:rsidR="007F66A1" w:rsidRPr="00576DA5" w:rsidRDefault="007F66A1" w:rsidP="006162AE">
      <w:pPr>
        <w:pStyle w:val="a1"/>
        <w:numPr>
          <w:ilvl w:val="0"/>
          <w:numId w:val="1"/>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w:t>
      </w:r>
      <w:proofErr w:type="spellStart"/>
      <w:r w:rsidRPr="00576DA5">
        <w:t>Уилкинсона</w:t>
      </w:r>
      <w:proofErr w:type="spellEnd"/>
      <w:r w:rsidRPr="00576DA5">
        <w:t xml:space="preserve">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6162AE">
      <w:pPr>
        <w:pStyle w:val="a1"/>
        <w:numPr>
          <w:ilvl w:val="0"/>
          <w:numId w:val="1"/>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6162AE">
      <w:pPr>
        <w:pStyle w:val="a1"/>
        <w:numPr>
          <w:ilvl w:val="0"/>
          <w:numId w:val="1"/>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6162AE">
      <w:pPr>
        <w:pStyle w:val="a1"/>
        <w:numPr>
          <w:ilvl w:val="0"/>
          <w:numId w:val="1"/>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6BEFA1B0" w:rsidR="007F66A1" w:rsidRPr="00B95ABA" w:rsidRDefault="007F66A1" w:rsidP="006162AE">
      <w:pPr>
        <w:pStyle w:val="1"/>
        <w:numPr>
          <w:ilvl w:val="0"/>
          <w:numId w:val="29"/>
        </w:numPr>
      </w:pPr>
      <w:bookmarkStart w:id="3" w:name="_Toc168326927"/>
      <w:r w:rsidRPr="00B95ABA">
        <w:lastRenderedPageBreak/>
        <w:t xml:space="preserve">Существующие методы формирования </w:t>
      </w:r>
      <w:proofErr w:type="spellStart"/>
      <w:r w:rsidR="003F36B1" w:rsidRPr="00B95ABA">
        <w:t>субнаносекундных</w:t>
      </w:r>
      <w:proofErr w:type="spellEnd"/>
      <w:r w:rsidR="003F36B1" w:rsidRPr="00B95ABA">
        <w:t xml:space="preserve"> </w:t>
      </w:r>
      <w:r w:rsidRPr="00B95ABA">
        <w:t>СШП-импульсов</w:t>
      </w:r>
      <w:bookmarkEnd w:id="3"/>
    </w:p>
    <w:p w14:paraId="0E689A6D" w14:textId="79C3DC71"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Подходы к формированию</w:t>
      </w:r>
      <w:r w:rsidR="003205D2">
        <w:t>,</w:t>
      </w:r>
      <w:r w:rsidR="003245D6">
        <w:t xml:space="preserve"> собственно</w:t>
      </w:r>
      <w:r w:rsidR="003205D2">
        <w:t>,</w:t>
      </w:r>
      <w:r w:rsidR="003245D6">
        <w:t xml:space="preserve"> </w:t>
      </w:r>
      <w:proofErr w:type="spellStart"/>
      <w:r w:rsidR="003245D6">
        <w:t>квазигауссовых</w:t>
      </w:r>
      <w:proofErr w:type="spellEnd"/>
      <w:r w:rsidR="003245D6">
        <w:t xml:space="preserve"> импульсов и сигналов в форме их производных могут быть принципиально разными</w:t>
      </w:r>
      <w:r w:rsidR="003205D2">
        <w:t xml:space="preserve"> (без учета оптических методов формирования импульсов </w:t>
      </w:r>
      <w:proofErr w:type="spellStart"/>
      <w:r w:rsidR="003205D2">
        <w:t>фемтосекундной</w:t>
      </w:r>
      <w:proofErr w:type="spellEnd"/>
      <w:r w:rsidR="003205D2">
        <w:t xml:space="preserve"> длительности)</w:t>
      </w:r>
      <w:r w:rsidR="003245D6">
        <w:t xml:space="preserve">. Рассмотрим, сначала, методы формирования </w:t>
      </w:r>
      <w:proofErr w:type="spellStart"/>
      <w:r w:rsidR="003245D6">
        <w:t>квазигауссовых</w:t>
      </w:r>
      <w:proofErr w:type="spellEnd"/>
      <w:r w:rsidR="003245D6">
        <w:t xml:space="preserve"> однополярных импульсов</w:t>
      </w:r>
      <w:r w:rsidR="00522BBE">
        <w:t>:</w:t>
      </w:r>
      <w:r w:rsidR="003245D6">
        <w:t xml:space="preserve"> </w:t>
      </w:r>
      <w:r w:rsidR="009672C9">
        <w:t xml:space="preserve"> </w:t>
      </w:r>
    </w:p>
    <w:p w14:paraId="1B093BAA" w14:textId="3D0A75D0" w:rsidR="003F36B1" w:rsidRDefault="00FA7ADB" w:rsidP="006162AE">
      <w:pPr>
        <w:pStyle w:val="a1"/>
        <w:numPr>
          <w:ilvl w:val="0"/>
          <w:numId w:val="3"/>
        </w:numPr>
      </w:pPr>
      <w:r>
        <w:t>ф</w:t>
      </w:r>
      <w:r w:rsidR="003F36B1">
        <w:t>ормирователи на размыкателях тока с быстрым восстановлением</w:t>
      </w:r>
      <w:r w:rsidR="003205D2">
        <w:t xml:space="preserve"> (генераторы на основе ДНЗ)</w:t>
      </w:r>
      <w:r w:rsidR="003F36B1">
        <w:t>;</w:t>
      </w:r>
    </w:p>
    <w:p w14:paraId="55567F0F" w14:textId="4DE4FD18" w:rsidR="003205D2" w:rsidRDefault="00835012" w:rsidP="006162AE">
      <w:pPr>
        <w:pStyle w:val="a1"/>
        <w:numPr>
          <w:ilvl w:val="0"/>
          <w:numId w:val="3"/>
        </w:numPr>
      </w:pPr>
      <w:r>
        <w:t>AHCMOS</w:t>
      </w:r>
      <w:r w:rsidRPr="00835012">
        <w:t xml:space="preserve"> </w:t>
      </w:r>
      <w:r>
        <w:t xml:space="preserve">и </w:t>
      </w:r>
      <w:proofErr w:type="spellStart"/>
      <w:r>
        <w:rPr>
          <w:lang w:val="en-US"/>
        </w:rPr>
        <w:t>BiCMOS</w:t>
      </w:r>
      <w:proofErr w:type="spellEnd"/>
      <w:r w:rsidRPr="00835012">
        <w:t xml:space="preserve"> </w:t>
      </w:r>
      <w:r>
        <w:t>логические вентили</w:t>
      </w:r>
      <w:r w:rsidR="006746FA">
        <w:t>;</w:t>
      </w:r>
    </w:p>
    <w:p w14:paraId="59F5A60F" w14:textId="607A9BC6" w:rsidR="006746FA" w:rsidRDefault="00843E19" w:rsidP="006162AE">
      <w:pPr>
        <w:pStyle w:val="a1"/>
        <w:numPr>
          <w:ilvl w:val="0"/>
          <w:numId w:val="3"/>
        </w:numPr>
      </w:pPr>
      <w:r>
        <w:t xml:space="preserve">формирователи на основе лавинно-пробойных транзисторов и транзисторов, работающих </w:t>
      </w:r>
      <w:r w:rsidR="00835012">
        <w:t>в режиме лавинного пробоя</w:t>
      </w:r>
      <w:r>
        <w:t>;</w:t>
      </w:r>
    </w:p>
    <w:p w14:paraId="3BDE1E3B" w14:textId="322D289D" w:rsidR="00522BBE" w:rsidRDefault="00522BBE" w:rsidP="00522BBE">
      <w:r>
        <w:t xml:space="preserve">Довольно тесно с этими методами связаны системы, формирующие импульсы в форме моноцикла Гаусса (первая производная от кривой Гаусса) и дуплета Гаусса. В источниках зачастую рассматриваются совмещенные системы генерации: часть схемы отвечает за формирование однополярного импульса в форме кривой Гаусса, а вторая за преобразование этого сигнала в моноцикл. Стоит также отметить, что больший интерес для практических приложений в источниках представляют именно импульсы в форме моноцикла Гаусса, так как при их излучении сохраняется больше полезной энергетики. </w:t>
      </w:r>
    </w:p>
    <w:p w14:paraId="097BDBD7" w14:textId="03A1F80F" w:rsidR="00522BBE" w:rsidRDefault="00522BBE" w:rsidP="00522BBE">
      <w:r>
        <w:t>Глобально методы формирования моноциклов Гаусса можно разделить на следующие категории:</w:t>
      </w:r>
    </w:p>
    <w:p w14:paraId="77B5FF3C" w14:textId="3BD37C02" w:rsidR="00522BBE" w:rsidRDefault="00522BBE" w:rsidP="006162AE">
      <w:pPr>
        <w:pStyle w:val="a1"/>
        <w:numPr>
          <w:ilvl w:val="0"/>
          <w:numId w:val="23"/>
        </w:numPr>
      </w:pPr>
      <w:r>
        <w:t>формирователи на основе дифференцирующих линий;</w:t>
      </w:r>
    </w:p>
    <w:p w14:paraId="3B493D81" w14:textId="0C78F0CC" w:rsidR="00522BBE" w:rsidRDefault="00522BBE" w:rsidP="006162AE">
      <w:pPr>
        <w:pStyle w:val="a1"/>
        <w:numPr>
          <w:ilvl w:val="0"/>
          <w:numId w:val="23"/>
        </w:numPr>
      </w:pPr>
      <w:r>
        <w:t>генераторы с использованием линий задержек и обратной связи;</w:t>
      </w:r>
    </w:p>
    <w:p w14:paraId="4784B29E" w14:textId="16BA6E9F" w:rsidR="00522BBE" w:rsidRDefault="00522BBE" w:rsidP="006162AE">
      <w:pPr>
        <w:pStyle w:val="a1"/>
        <w:numPr>
          <w:ilvl w:val="0"/>
          <w:numId w:val="23"/>
        </w:numPr>
      </w:pPr>
      <w:r>
        <w:t xml:space="preserve">системы сложения однополярных импульсов. </w:t>
      </w:r>
    </w:p>
    <w:p w14:paraId="07239802" w14:textId="77777777" w:rsidR="00522BBE" w:rsidRDefault="00522BBE" w:rsidP="00522BBE">
      <w:r>
        <w:lastRenderedPageBreak/>
        <w:t xml:space="preserve">Формированию импульсов более сложных форм, в частности, в форме производных от гауссовой кривой более высоких порядков, уделяется заметно меньше внимания ввиду возрастающей сложности их формирования. В целом, методы их формирования основаны на аналогичных подходах, поэтому они не будут рассмотрены в работе более детально. </w:t>
      </w:r>
    </w:p>
    <w:p w14:paraId="18FACC0D" w14:textId="5833ADD4" w:rsidR="00084BD4" w:rsidRDefault="00522BBE" w:rsidP="00522BBE">
      <w:r>
        <w:t>Стоит также отметить, что в ряде источников и практических приложений используются СШП-импульсы, основная энергетика которых приходится на заметно более высокие частоты (порядка 10ГГц). Такие импульсы форми</w:t>
      </w:r>
      <w:r w:rsidR="00E415DC">
        <w:t xml:space="preserve">руются следующим образом: периодический сигнал частоты порядка 10 и более ГГц модулируется импульсным сигналом, зачастую гауссовой кривой. Принципы формирования таких сигналов принципиально отличаются от ранее рассмотренных и также не будут рассматриваться в дальнейшем. </w:t>
      </w:r>
    </w:p>
    <w:p w14:paraId="51A091DB" w14:textId="77777777" w:rsidR="0056063C" w:rsidRDefault="0056063C" w:rsidP="00522BBE"/>
    <w:p w14:paraId="1F0FD148" w14:textId="77777777" w:rsidR="00084BD4" w:rsidRPr="008471AC" w:rsidRDefault="00084BD4" w:rsidP="008471AC">
      <w:pPr>
        <w:pStyle w:val="2"/>
      </w:pPr>
      <w:bookmarkStart w:id="4" w:name="_Toc168326928"/>
      <w:r w:rsidRPr="008471AC">
        <w:t>Формирование однополярных СШП-импульсов</w:t>
      </w:r>
      <w:bookmarkEnd w:id="4"/>
    </w:p>
    <w:p w14:paraId="09327932" w14:textId="1C2C9586" w:rsidR="00522BBE" w:rsidRDefault="0056063C" w:rsidP="00084BD4">
      <w:r>
        <w:t xml:space="preserve">В этом разделе будут подробно рассмотрены и сравнены способы формирования однополярных СШП-импульсов в форме гауссовой кривой. </w:t>
      </w:r>
    </w:p>
    <w:p w14:paraId="57F7D9FD" w14:textId="77777777" w:rsidR="00A914EE" w:rsidRDefault="006340E4" w:rsidP="00084BD4">
      <w:r>
        <w:t xml:space="preserve">Формирование СШП-импульсов за счет </w:t>
      </w:r>
      <w:r w:rsidR="005B1FC3">
        <w:t xml:space="preserve">быстрых размыкателей тока (диоды с быстрым восстановлением обратного сопротивления, такие как ДНЗ, </w:t>
      </w:r>
      <w:r w:rsidR="005B1FC3">
        <w:rPr>
          <w:lang w:val="en-US"/>
        </w:rPr>
        <w:t>DSRD</w:t>
      </w:r>
      <w:r w:rsidR="005B1FC3">
        <w:t>) происходит за счет быстрого изменения состояния диода из проводящего состояния в закрытое. При этом высвобождается энергия из накопителя в схеме (индуктивного или емкостного)</w:t>
      </w:r>
      <w:r w:rsidR="00B7636B">
        <w:t xml:space="preserve">. Встречаются варианты с различными схемотехническими решениями для такого подхода. Классический подход описан в </w:t>
      </w:r>
      <w:r w:rsidR="00B7636B" w:rsidRPr="00B7636B">
        <w:t>[</w:t>
      </w:r>
      <w:r w:rsidR="00B7636B">
        <w:fldChar w:fldCharType="begin"/>
      </w:r>
      <w:r w:rsidR="00B7636B" w:rsidRPr="00B7636B">
        <w:instrText xml:space="preserve"> </w:instrText>
      </w:r>
      <w:r w:rsidR="00B7636B">
        <w:rPr>
          <w:lang w:val="en-US"/>
        </w:rPr>
        <w:instrText>REF</w:instrText>
      </w:r>
      <w:r w:rsidR="00B7636B" w:rsidRPr="00B7636B">
        <w:instrText xml:space="preserve"> _</w:instrText>
      </w:r>
      <w:r w:rsidR="00B7636B">
        <w:rPr>
          <w:lang w:val="en-US"/>
        </w:rPr>
        <w:instrText>Ref</w:instrText>
      </w:r>
      <w:r w:rsidR="00B7636B" w:rsidRPr="00B7636B">
        <w:instrText>168318246 \</w:instrText>
      </w:r>
      <w:r w:rsidR="00B7636B">
        <w:rPr>
          <w:lang w:val="en-US"/>
        </w:rPr>
        <w:instrText>r</w:instrText>
      </w:r>
      <w:r w:rsidR="00B7636B" w:rsidRPr="00B7636B">
        <w:instrText xml:space="preserve"> \</w:instrText>
      </w:r>
      <w:r w:rsidR="00B7636B">
        <w:rPr>
          <w:lang w:val="en-US"/>
        </w:rPr>
        <w:instrText>h</w:instrText>
      </w:r>
      <w:r w:rsidR="00B7636B" w:rsidRPr="00B7636B">
        <w:instrText xml:space="preserve"> </w:instrText>
      </w:r>
      <w:r w:rsidR="00B7636B">
        <w:fldChar w:fldCharType="separate"/>
      </w:r>
      <w:r w:rsidR="00B7636B" w:rsidRPr="00B7636B">
        <w:t>1</w:t>
      </w:r>
      <w:r w:rsidR="00B7636B">
        <w:fldChar w:fldCharType="end"/>
      </w:r>
      <w:r w:rsidR="00B7636B" w:rsidRPr="00B7636B">
        <w:t>]</w:t>
      </w:r>
      <w:r w:rsidR="00B7636B">
        <w:t xml:space="preserve">. Также известны методы с последовательным соединением ДНЗ для улучшения характеристик результирующего импульса </w:t>
      </w:r>
      <w:r w:rsidR="00B7636B" w:rsidRPr="00B7636B">
        <w:t>[</w:t>
      </w:r>
      <w:r w:rsidR="00B7636B">
        <w:fldChar w:fldCharType="begin"/>
      </w:r>
      <w:r w:rsidR="00B7636B">
        <w:instrText xml:space="preserve"> REF _Ref167956883 \r \h </w:instrText>
      </w:r>
      <w:r w:rsidR="00B7636B">
        <w:fldChar w:fldCharType="separate"/>
      </w:r>
      <w:r w:rsidR="00B7636B">
        <w:t>2</w:t>
      </w:r>
      <w:r w:rsidR="00B7636B">
        <w:fldChar w:fldCharType="end"/>
      </w:r>
      <w:r w:rsidR="00B7636B" w:rsidRPr="00B7636B">
        <w:t>,</w:t>
      </w:r>
      <w:r w:rsidR="00B7636B">
        <w:fldChar w:fldCharType="begin"/>
      </w:r>
      <w:r w:rsidR="00B7636B">
        <w:instrText xml:space="preserve"> REF _Ref168318302 \r \h </w:instrText>
      </w:r>
      <w:r w:rsidR="00B7636B">
        <w:fldChar w:fldCharType="separate"/>
      </w:r>
      <w:r w:rsidR="00B7636B">
        <w:t>3</w:t>
      </w:r>
      <w:r w:rsidR="00B7636B">
        <w:fldChar w:fldCharType="end"/>
      </w:r>
      <w:r w:rsidR="00B7636B" w:rsidRPr="00B7636B">
        <w:t>]</w:t>
      </w:r>
      <w:r w:rsidR="00B7636B">
        <w:t xml:space="preserve">, </w:t>
      </w:r>
      <w:proofErr w:type="spellStart"/>
      <w:r w:rsidR="00B7636B">
        <w:t>обострителями</w:t>
      </w:r>
      <w:proofErr w:type="spellEnd"/>
      <w:r w:rsidR="00B7636B">
        <w:t xml:space="preserve"> заднего фронта в виде диодов </w:t>
      </w:r>
      <w:proofErr w:type="spellStart"/>
      <w:r w:rsidR="00B7636B">
        <w:t>Шоттки</w:t>
      </w:r>
      <w:proofErr w:type="spellEnd"/>
      <w:r w:rsidR="00B7636B">
        <w:t xml:space="preserve"> </w:t>
      </w:r>
      <w:r w:rsidR="00B7636B" w:rsidRPr="00B7636B">
        <w:t>[</w:t>
      </w:r>
      <w:r w:rsidR="003819EF">
        <w:fldChar w:fldCharType="begin"/>
      </w:r>
      <w:r w:rsidR="003819EF">
        <w:instrText xml:space="preserve"> REF _Ref168319155 \r \h </w:instrText>
      </w:r>
      <w:r w:rsidR="003819EF">
        <w:fldChar w:fldCharType="separate"/>
      </w:r>
      <w:r w:rsidR="003819EF">
        <w:t>13</w:t>
      </w:r>
      <w:r w:rsidR="003819EF">
        <w:fldChar w:fldCharType="end"/>
      </w:r>
      <w:r w:rsidR="003819EF" w:rsidRPr="003819EF">
        <w:t>, 14</w:t>
      </w:r>
      <w:r w:rsidR="00B7636B" w:rsidRPr="00B7636B">
        <w:t>]</w:t>
      </w:r>
      <w:r w:rsidR="003819EF">
        <w:t xml:space="preserve">, нелинейными линиями </w:t>
      </w:r>
      <w:r w:rsidR="003819EF" w:rsidRPr="003819EF">
        <w:t>[</w:t>
      </w:r>
      <w:r w:rsidR="002716C0">
        <w:fldChar w:fldCharType="begin"/>
      </w:r>
      <w:r w:rsidR="002716C0">
        <w:instrText xml:space="preserve"> REF _Ref168319753 \r \h </w:instrText>
      </w:r>
      <w:r w:rsidR="002716C0">
        <w:fldChar w:fldCharType="separate"/>
      </w:r>
      <w:r w:rsidR="002716C0">
        <w:t>15</w:t>
      </w:r>
      <w:r w:rsidR="002716C0">
        <w:fldChar w:fldCharType="end"/>
      </w:r>
      <w:r w:rsidR="002716C0" w:rsidRPr="002716C0">
        <w:t>-</w:t>
      </w:r>
      <w:r w:rsidR="002716C0">
        <w:fldChar w:fldCharType="begin"/>
      </w:r>
      <w:r w:rsidR="002716C0">
        <w:instrText xml:space="preserve"> REF _Ref168319760 \n \h </w:instrText>
      </w:r>
      <w:r w:rsidR="002716C0">
        <w:fldChar w:fldCharType="separate"/>
      </w:r>
      <w:r w:rsidR="002716C0">
        <w:t>16</w:t>
      </w:r>
      <w:r w:rsidR="002716C0">
        <w:fldChar w:fldCharType="end"/>
      </w:r>
      <w:r w:rsidR="003819EF" w:rsidRPr="003819EF">
        <w:t>]</w:t>
      </w:r>
      <w:r w:rsidR="002716C0" w:rsidRPr="002716C0">
        <w:t>.</w:t>
      </w:r>
      <w:r w:rsidR="002716C0">
        <w:t xml:space="preserve"> Использование диодов типа </w:t>
      </w:r>
      <w:r w:rsidR="002716C0">
        <w:rPr>
          <w:lang w:val="en-US"/>
        </w:rPr>
        <w:t>DSRD</w:t>
      </w:r>
      <w:r w:rsidR="002716C0" w:rsidRPr="002716C0">
        <w:t xml:space="preserve"> </w:t>
      </w:r>
      <w:r w:rsidR="002716C0">
        <w:t xml:space="preserve">позволяет генерировать импульсы с амплитудой порядка киловольт </w:t>
      </w:r>
      <w:r w:rsidR="002716C0" w:rsidRPr="002716C0">
        <w:t>[</w:t>
      </w:r>
      <w:r w:rsidR="00F92C98">
        <w:fldChar w:fldCharType="begin"/>
      </w:r>
      <w:r w:rsidR="00F92C98">
        <w:instrText xml:space="preserve"> REF _Ref168320519 \n \h </w:instrText>
      </w:r>
      <w:r w:rsidR="00F92C98">
        <w:fldChar w:fldCharType="separate"/>
      </w:r>
      <w:r w:rsidR="00F92C98">
        <w:t>17</w:t>
      </w:r>
      <w:r w:rsidR="00F92C98">
        <w:fldChar w:fldCharType="end"/>
      </w:r>
      <w:r w:rsidR="002716C0" w:rsidRPr="002716C0">
        <w:t>]</w:t>
      </w:r>
      <w:r w:rsidR="00331E18" w:rsidRPr="00331E18">
        <w:t xml:space="preserve"> </w:t>
      </w:r>
      <w:r w:rsidR="00331E18">
        <w:t xml:space="preserve">и высокой частотой повторения </w:t>
      </w:r>
      <w:r w:rsidR="00331E18" w:rsidRPr="00331E18">
        <w:t>[</w:t>
      </w:r>
      <w:r w:rsidR="005F415B">
        <w:fldChar w:fldCharType="begin"/>
      </w:r>
      <w:r w:rsidR="005F415B">
        <w:instrText xml:space="preserve"> REF _Ref168320163 \n \h </w:instrText>
      </w:r>
      <w:r w:rsidR="005F415B">
        <w:fldChar w:fldCharType="separate"/>
      </w:r>
      <w:r w:rsidR="00F92C98">
        <w:t>18</w:t>
      </w:r>
      <w:r w:rsidR="005F415B">
        <w:fldChar w:fldCharType="end"/>
      </w:r>
      <w:r w:rsidR="00331E18" w:rsidRPr="00331E18">
        <w:t>].</w:t>
      </w:r>
      <w:r w:rsidR="00A914EE">
        <w:t xml:space="preserve"> Однако, </w:t>
      </w:r>
      <w:r w:rsidR="00A914EE">
        <w:rPr>
          <w:lang w:val="en-US"/>
        </w:rPr>
        <w:t>DSRD</w:t>
      </w:r>
      <w:r w:rsidR="00A914EE" w:rsidRPr="00A914EE">
        <w:t xml:space="preserve"> </w:t>
      </w:r>
      <w:r w:rsidR="00A914EE">
        <w:t xml:space="preserve">или </w:t>
      </w:r>
      <w:r w:rsidR="00A914EE">
        <w:lastRenderedPageBreak/>
        <w:t xml:space="preserve">дрейфовые диоды с восстановлением заряда отличаются более высокой стоимостью относительно обычных ДНЗ. </w:t>
      </w:r>
    </w:p>
    <w:p w14:paraId="7570F97D" w14:textId="5BA30CF2" w:rsidR="006340E4" w:rsidRDefault="00A914EE" w:rsidP="00084BD4">
      <w:r>
        <w:t xml:space="preserve">Сами схемы генерации СКИ на основе ДНЗ, как правило, просты в исполнении, имеют возможности перестройки и позволяют вносить усовершенствования (нелинейные линии, </w:t>
      </w:r>
      <w:proofErr w:type="spellStart"/>
      <w:r>
        <w:t>обострители</w:t>
      </w:r>
      <w:proofErr w:type="spellEnd"/>
      <w:r>
        <w:t>). Возможно получение низковольтных (с амплитудой порядка десятков или сотен мВ) и высоковольтных (с амплитудой порядка десяток и сотен В) импульсов.</w:t>
      </w:r>
      <w:r w:rsidR="009D0CE6">
        <w:t xml:space="preserve"> Основным недостатком схем с использованием ДНЗ является низкая частота повторения и большая зависимость от параметров конкретного полупроводника. </w:t>
      </w:r>
    </w:p>
    <w:p w14:paraId="727E604A" w14:textId="0CB08A37" w:rsidR="006E1F55" w:rsidRDefault="00E115E9" w:rsidP="006E1F55">
      <w:r>
        <w:t xml:space="preserve">Рассмотрим подробнее генераторы с использованием лавинно-пробойных транзисторов или биполярных транзисторов, работающих в режиме лавинного пробоя. </w:t>
      </w:r>
      <w:r w:rsidR="009843D2">
        <w:t xml:space="preserve">Напряжение питания постоянного тока </w:t>
      </w:r>
      <w:r w:rsidR="009843D2">
        <w:t>в таких схемах выбирается достаточно высоким</w:t>
      </w:r>
      <w:r w:rsidR="006E1F55">
        <w:t xml:space="preserve"> </w:t>
      </w:r>
      <w:r w:rsidR="006E1F55" w:rsidRPr="006E1F55">
        <w:t>[</w:t>
      </w:r>
      <w:r w:rsidR="006E1F55">
        <w:fldChar w:fldCharType="begin"/>
      </w:r>
      <w:r w:rsidR="006E1F55">
        <w:instrText xml:space="preserve"> REF _Ref168321219 \n \h </w:instrText>
      </w:r>
      <w:r w:rsidR="006E1F55">
        <w:fldChar w:fldCharType="separate"/>
      </w:r>
      <w:r w:rsidR="006E1F55">
        <w:t>18</w:t>
      </w:r>
      <w:r w:rsidR="006E1F55">
        <w:fldChar w:fldCharType="end"/>
      </w:r>
      <w:r w:rsidR="006E1F55" w:rsidRPr="006E1F55">
        <w:t>]</w:t>
      </w:r>
      <w:r w:rsidR="009843D2">
        <w:t xml:space="preserve">, что </w:t>
      </w:r>
      <w:r w:rsidR="009843D2">
        <w:t>позволяет транзистору переключиться в лавинном режиме</w:t>
      </w:r>
      <w:r w:rsidR="009843D2">
        <w:t xml:space="preserve">, как только </w:t>
      </w:r>
      <w:r w:rsidR="009843D2">
        <w:t xml:space="preserve">на выводах входного резистора </w:t>
      </w:r>
      <w:r w:rsidR="009843D2">
        <w:t>база-эмиттер</w:t>
      </w:r>
      <w:r w:rsidR="009843D2">
        <w:t xml:space="preserve"> появляется импульс запуска.</w:t>
      </w:r>
      <w:r w:rsidR="006E1F55">
        <w:t xml:space="preserve"> Соответственно, при этом появляется резкое</w:t>
      </w:r>
      <w:r w:rsidR="009843D2">
        <w:t xml:space="preserve"> падение напряжения</w:t>
      </w:r>
      <w:r w:rsidR="006E1F55">
        <w:t>,</w:t>
      </w:r>
      <w:r w:rsidR="009843D2">
        <w:t xml:space="preserve"> на </w:t>
      </w:r>
      <w:r w:rsidR="006E1F55">
        <w:t>паре</w:t>
      </w:r>
      <w:r w:rsidR="009843D2">
        <w:t xml:space="preserve"> коллектор-эмиттер</w:t>
      </w:r>
      <w:r w:rsidR="006E1F55">
        <w:t xml:space="preserve"> появляется резкое изменение напряжения и это </w:t>
      </w:r>
      <w:r w:rsidR="009843D2">
        <w:t xml:space="preserve">и заставляет выходной </w:t>
      </w:r>
      <w:r w:rsidR="006E1F55">
        <w:t>накопитель энергии (как правило, конденсатор)</w:t>
      </w:r>
      <w:r w:rsidR="009843D2">
        <w:t xml:space="preserve"> разряжаться</w:t>
      </w:r>
      <w:r w:rsidR="006E1F55">
        <w:t xml:space="preserve">. Это приводит к формированию отрицательного импульса на клеммах выходного резистора. Благодаря </w:t>
      </w:r>
      <w:r w:rsidR="009843D2">
        <w:t>чрезвычайно низк</w:t>
      </w:r>
      <w:r w:rsidR="006E1F55">
        <w:t>ому</w:t>
      </w:r>
      <w:r w:rsidR="009843D2">
        <w:t xml:space="preserve"> сопротивлени</w:t>
      </w:r>
      <w:r w:rsidR="006E1F55">
        <w:t>ю</w:t>
      </w:r>
      <w:r w:rsidR="009843D2">
        <w:t xml:space="preserve"> </w:t>
      </w:r>
      <w:r w:rsidR="006E1F55">
        <w:t xml:space="preserve">транзистора при работе </w:t>
      </w:r>
      <w:r w:rsidR="009843D2">
        <w:t>в лавинном режиме</w:t>
      </w:r>
      <w:r w:rsidR="006E1F55">
        <w:t>, постоянная времени в цепи будет очень малой, что и приводит к формированию короткого импульса. Простейшая схема генератора СКИ на основе транзисторов, работающих в режиме лавинного пробоя, приведена на рис. 1.1.</w:t>
      </w:r>
    </w:p>
    <w:p w14:paraId="51852F96" w14:textId="77777777" w:rsidR="00330E85" w:rsidRDefault="00330E85" w:rsidP="00330E85">
      <w:r>
        <w:t xml:space="preserve">Основным недостатком таких схем являются высокие рабочие напряжения и низкое КПД. Однако такие схемы могут быть выполнены в простой схемотехнической реализации, и позволяют получить импульсы большей амплитуды, чем схемы, с использованием ДНЗ. </w:t>
      </w:r>
    </w:p>
    <w:p w14:paraId="6BB31DA5" w14:textId="77777777" w:rsidR="00330E85" w:rsidRDefault="00330E85" w:rsidP="006E1F55"/>
    <w:p w14:paraId="53C0DF63" w14:textId="0D59A288" w:rsidR="006E1F55" w:rsidRDefault="006E1F55" w:rsidP="00BA4EDB">
      <w:pPr>
        <w:pStyle w:val="a9"/>
      </w:pPr>
      <w:r w:rsidRPr="006E1F55">
        <w:lastRenderedPageBreak/>
        <w:drawing>
          <wp:inline distT="0" distB="0" distL="0" distR="0" wp14:anchorId="077C96B0" wp14:editId="51ADA32C">
            <wp:extent cx="3534268" cy="19243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268" cy="1924319"/>
                    </a:xfrm>
                    <a:prstGeom prst="rect">
                      <a:avLst/>
                    </a:prstGeom>
                  </pic:spPr>
                </pic:pic>
              </a:graphicData>
            </a:graphic>
          </wp:inline>
        </w:drawing>
      </w:r>
    </w:p>
    <w:p w14:paraId="42BD0330" w14:textId="1CDE64EC" w:rsidR="006E1F55" w:rsidRDefault="006E1F55" w:rsidP="00BA4EDB">
      <w:pPr>
        <w:pStyle w:val="a9"/>
      </w:pPr>
      <w:r>
        <w:t xml:space="preserve">Рис. </w:t>
      </w:r>
      <w:r w:rsidR="00373BD6">
        <w:t>1.1</w:t>
      </w:r>
      <w:r>
        <w:t>. Простейшая схема формирователя СКИ на основе лавинно-пробойного транзистора.</w:t>
      </w:r>
    </w:p>
    <w:p w14:paraId="509AE25C" w14:textId="77777777" w:rsidR="00AA548C" w:rsidRDefault="002E76B2" w:rsidP="00AA548C">
      <w:r>
        <w:t xml:space="preserve">Рассмотрим схемы с использованием </w:t>
      </w:r>
      <w:r>
        <w:rPr>
          <w:lang w:val="en-US"/>
        </w:rPr>
        <w:t>AHCMOS</w:t>
      </w:r>
      <w:r w:rsidRPr="002E76B2">
        <w:t xml:space="preserve"> </w:t>
      </w:r>
      <w:r>
        <w:t xml:space="preserve">и </w:t>
      </w:r>
      <w:proofErr w:type="spellStart"/>
      <w:r>
        <w:rPr>
          <w:lang w:val="en-US"/>
        </w:rPr>
        <w:t>BiCMOS</w:t>
      </w:r>
      <w:proofErr w:type="spellEnd"/>
      <w:r>
        <w:t xml:space="preserve"> логических вент</w:t>
      </w:r>
      <w:r w:rsidR="00A21453">
        <w:t>и</w:t>
      </w:r>
      <w:r>
        <w:t xml:space="preserve">лей. </w:t>
      </w:r>
    </w:p>
    <w:p w14:paraId="3904B0A0" w14:textId="2A29E798" w:rsidR="004E671A" w:rsidRDefault="00AA548C" w:rsidP="00AA548C">
      <w:r>
        <w:t>Генератор импульсов AHCMOS</w:t>
      </w:r>
      <w:r w:rsidR="00B015D3">
        <w:t xml:space="preserve"> </w:t>
      </w:r>
      <w:r w:rsidR="00B015D3" w:rsidRPr="00B015D3">
        <w:t>[</w:t>
      </w:r>
      <w:r w:rsidR="00B015D3">
        <w:fldChar w:fldCharType="begin"/>
      </w:r>
      <w:r w:rsidR="00B015D3">
        <w:instrText xml:space="preserve"> REF _Ref168322397 \n \h </w:instrText>
      </w:r>
      <w:r w:rsidR="00B015D3">
        <w:fldChar w:fldCharType="separate"/>
      </w:r>
      <w:r w:rsidR="00B015D3">
        <w:t>19</w:t>
      </w:r>
      <w:r w:rsidR="00B015D3">
        <w:fldChar w:fldCharType="end"/>
      </w:r>
      <w:r w:rsidR="00B015D3" w:rsidRPr="00B015D3">
        <w:t>]</w:t>
      </w:r>
      <w:r>
        <w:t xml:space="preserve"> состоит из двух логических вентилей,</w:t>
      </w:r>
      <w:r>
        <w:t xml:space="preserve"> </w:t>
      </w:r>
      <w:r>
        <w:t xml:space="preserve">соединенных, как показано на рис. </w:t>
      </w:r>
      <w:r w:rsidR="00373BD6">
        <w:t>1.2.</w:t>
      </w:r>
      <w:r>
        <w:t xml:space="preserve"> Схема разработана для использования</w:t>
      </w:r>
      <w:r>
        <w:t xml:space="preserve"> </w:t>
      </w:r>
      <w:r>
        <w:t>состояния</w:t>
      </w:r>
      <w:r>
        <w:t xml:space="preserve"> так называемой «</w:t>
      </w:r>
      <w:r>
        <w:t>гонки</w:t>
      </w:r>
      <w:r>
        <w:t>»</w:t>
      </w:r>
      <w:r>
        <w:t xml:space="preserve"> на выходном вентиле для генерации короткого сбоя.</w:t>
      </w:r>
      <w:r>
        <w:t xml:space="preserve"> </w:t>
      </w:r>
      <w:r>
        <w:t xml:space="preserve">Поэтому </w:t>
      </w:r>
      <w:r w:rsidR="00B92E34">
        <w:t>длительность выходного</w:t>
      </w:r>
      <w:r>
        <w:t xml:space="preserve"> импульса в основном зависит от задержки распространения</w:t>
      </w:r>
      <w:r>
        <w:t xml:space="preserve"> </w:t>
      </w:r>
      <w:r>
        <w:t>первого вентиля, тогда как время его перехода ограничено</w:t>
      </w:r>
      <w:r>
        <w:t xml:space="preserve"> </w:t>
      </w:r>
      <w:r>
        <w:t>временем нарастания выходного каскада. Входной сигнал разделяется</w:t>
      </w:r>
      <w:r>
        <w:t xml:space="preserve"> </w:t>
      </w:r>
      <w:r>
        <w:t>на два сигнала, каждый из которых следует по разным путям.</w:t>
      </w:r>
      <w:r>
        <w:t xml:space="preserve"> </w:t>
      </w:r>
      <w:r>
        <w:t xml:space="preserve">Первый путь напрямую подключен к входу вентиля </w:t>
      </w:r>
      <w:r w:rsidR="00B92E34">
        <w:t>«</w:t>
      </w:r>
      <w:r>
        <w:t>И</w:t>
      </w:r>
      <w:r w:rsidR="00B92E34">
        <w:t>»</w:t>
      </w:r>
      <w:r>
        <w:t>, тогда как</w:t>
      </w:r>
      <w:r>
        <w:t xml:space="preserve"> </w:t>
      </w:r>
      <w:r>
        <w:t>второй идет к входу вентиля инвертора. Задержка распространения,</w:t>
      </w:r>
      <w:r>
        <w:t xml:space="preserve"> </w:t>
      </w:r>
      <w:r>
        <w:t>вносимая вентилем инвертора, определяет перекос</w:t>
      </w:r>
      <w:r>
        <w:t xml:space="preserve"> </w:t>
      </w:r>
      <w:r>
        <w:t xml:space="preserve">входов вентиля </w:t>
      </w:r>
      <w:r w:rsidR="00B92E34">
        <w:t>«</w:t>
      </w:r>
      <w:r>
        <w:t>И</w:t>
      </w:r>
      <w:r w:rsidR="00B92E34">
        <w:t>», что и</w:t>
      </w:r>
      <w:r>
        <w:t xml:space="preserve"> позволяет генерировать импульс.</w:t>
      </w:r>
    </w:p>
    <w:p w14:paraId="0DD4201C" w14:textId="0E32F7CF" w:rsidR="00A21453" w:rsidRDefault="00A21453" w:rsidP="00AA548C">
      <w:pPr>
        <w:pStyle w:val="a9"/>
      </w:pPr>
      <w:r w:rsidRPr="00A21453">
        <w:drawing>
          <wp:inline distT="0" distB="0" distL="0" distR="0" wp14:anchorId="5907971F" wp14:editId="133D68DE">
            <wp:extent cx="4134427" cy="1571844"/>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427" cy="1571844"/>
                    </a:xfrm>
                    <a:prstGeom prst="rect">
                      <a:avLst/>
                    </a:prstGeom>
                  </pic:spPr>
                </pic:pic>
              </a:graphicData>
            </a:graphic>
          </wp:inline>
        </w:drawing>
      </w:r>
    </w:p>
    <w:p w14:paraId="54597972" w14:textId="02390F55" w:rsidR="00A21453" w:rsidRDefault="00A21453" w:rsidP="00AA548C">
      <w:pPr>
        <w:pStyle w:val="a9"/>
      </w:pPr>
      <w:r>
        <w:t xml:space="preserve">Рис. </w:t>
      </w:r>
      <w:r w:rsidR="00373BD6">
        <w:t>1.2</w:t>
      </w:r>
      <w:r>
        <w:t xml:space="preserve">. Блок-схема генератора с </w:t>
      </w:r>
      <w:r>
        <w:rPr>
          <w:lang w:val="en-US"/>
        </w:rPr>
        <w:t>AHCMOS</w:t>
      </w:r>
      <w:r w:rsidRPr="00A21453">
        <w:t>-</w:t>
      </w:r>
      <w:r>
        <w:t xml:space="preserve">транзисторным логическим вентилем. </w:t>
      </w:r>
    </w:p>
    <w:p w14:paraId="60022513" w14:textId="7A03CCCA" w:rsidR="00B92E34" w:rsidRDefault="00B92E34" w:rsidP="00B92E34">
      <w:r>
        <w:lastRenderedPageBreak/>
        <w:t xml:space="preserve">Такие схемы характеризуются низким потреблением тока и высоким КПД. </w:t>
      </w:r>
      <w:r w:rsidR="00B015D3">
        <w:t xml:space="preserve">В схемах можно получить импульсы с довольно большой амплитудой, но и длительность </w:t>
      </w:r>
      <w:r w:rsidR="00DC4FC0">
        <w:t>их, как правило, заметно больше</w:t>
      </w:r>
      <w:r w:rsidR="00667CF1">
        <w:t>,</w:t>
      </w:r>
      <w:r w:rsidR="00DC4FC0">
        <w:t xml:space="preserve"> чем в других схемах формирователей. </w:t>
      </w:r>
    </w:p>
    <w:p w14:paraId="1A40751B" w14:textId="77777777" w:rsidR="00CC3B40" w:rsidRDefault="000D3E12" w:rsidP="00B92E34">
      <w:r>
        <w:t xml:space="preserve">Экспериментальное сравнение генераторов приведено в </w:t>
      </w:r>
      <w:r w:rsidRPr="000D3E12">
        <w:t>[</w:t>
      </w:r>
      <w:r>
        <w:fldChar w:fldCharType="begin"/>
      </w:r>
      <w:r>
        <w:instrText xml:space="preserve"> REF _Ref168322636 \n \h </w:instrText>
      </w:r>
      <w:r>
        <w:fldChar w:fldCharType="separate"/>
      </w:r>
      <w:r>
        <w:t>6</w:t>
      </w:r>
      <w:r>
        <w:fldChar w:fldCharType="end"/>
      </w:r>
      <w:r w:rsidRPr="000D3E12">
        <w:t>]</w:t>
      </w:r>
      <w:r>
        <w:t xml:space="preserve">. Анализ других источников также показал, что для выполнения задачи наиболее подходят генераторы на основе ДНЗ. </w:t>
      </w:r>
      <w:r w:rsidR="00A57C13">
        <w:t>Они имеют более широкий диапазон перестройки (стоит отметить, что перестройка в некоторых схемах недостижима принципиально), низкий уровень звона, а также удовлетворительный уровень возможных амплитуд и длительностей.</w:t>
      </w:r>
    </w:p>
    <w:p w14:paraId="4C3F4D04" w14:textId="45243CE2" w:rsidR="000D3E12" w:rsidRDefault="00A57C13" w:rsidP="00B92E34">
      <w:r>
        <w:t xml:space="preserve"> </w:t>
      </w:r>
    </w:p>
    <w:p w14:paraId="51FC96E4" w14:textId="35D95FD5" w:rsidR="00A57C13" w:rsidRPr="008471AC" w:rsidRDefault="00CC3B40" w:rsidP="008471AC">
      <w:pPr>
        <w:pStyle w:val="2"/>
      </w:pPr>
      <w:bookmarkStart w:id="5" w:name="_Toc168326929"/>
      <w:r w:rsidRPr="008471AC">
        <w:t>Формирование биполярных СШП-импульсов</w:t>
      </w:r>
      <w:bookmarkEnd w:id="5"/>
    </w:p>
    <w:p w14:paraId="6F3E2BBE" w14:textId="787FA278" w:rsidR="00CC3B40" w:rsidRDefault="00667CF1" w:rsidP="00CC3B40">
      <w:r>
        <w:t>Существует несколько подходов к формированию таких импульсов: с помощью дифференцирующих линий и линий задержки [</w:t>
      </w:r>
      <w:r w:rsidR="00ED3736">
        <w:fldChar w:fldCharType="begin"/>
      </w:r>
      <w:r w:rsidR="00ED3736">
        <w:instrText xml:space="preserve"> REF _Ref168332620 \r \h </w:instrText>
      </w:r>
      <w:r w:rsidR="00ED3736">
        <w:fldChar w:fldCharType="separate"/>
      </w:r>
      <w:r w:rsidR="00ED3736">
        <w:t>12</w:t>
      </w:r>
      <w:r w:rsidR="00ED3736">
        <w:fldChar w:fldCharType="end"/>
      </w:r>
      <w:r>
        <w:t xml:space="preserve">], копланарных и </w:t>
      </w:r>
      <w:proofErr w:type="spellStart"/>
      <w:r>
        <w:t>микрополосковых</w:t>
      </w:r>
      <w:proofErr w:type="spellEnd"/>
      <w:r>
        <w:t xml:space="preserve"> линий [</w:t>
      </w:r>
      <w:r>
        <w:fldChar w:fldCharType="begin"/>
      </w:r>
      <w:r>
        <w:instrText xml:space="preserve"> REF _Ref167267261 \n </w:instrText>
      </w:r>
      <w:r>
        <w:fldChar w:fldCharType="separate"/>
      </w:r>
      <w:r>
        <w:t>13</w:t>
      </w:r>
      <w:r>
        <w:fldChar w:fldCharType="end"/>
      </w:r>
      <w:r>
        <w:t xml:space="preserve">], дифференцирующих </w:t>
      </w:r>
      <w:r>
        <w:rPr>
          <w:lang w:val="en-US"/>
        </w:rPr>
        <w:t>CMOS</w:t>
      </w:r>
      <w:r>
        <w:t>-пар [</w:t>
      </w:r>
      <w:r>
        <w:fldChar w:fldCharType="begin"/>
      </w:r>
      <w:r>
        <w:instrText xml:space="preserve"> REF _Ref167267267 \n </w:instrText>
      </w:r>
      <w:r>
        <w:fldChar w:fldCharType="separate"/>
      </w:r>
      <w:r>
        <w:t>14</w:t>
      </w:r>
      <w:r>
        <w:fldChar w:fldCharType="end"/>
      </w:r>
      <w:r>
        <w:t xml:space="preserve">] и с помощью сложения импульсов сверхширокополосными сумматорами конструкции </w:t>
      </w:r>
      <w:proofErr w:type="spellStart"/>
      <w:r>
        <w:t>Уилкинсона</w:t>
      </w:r>
      <w:proofErr w:type="spellEnd"/>
      <w:r>
        <w:t xml:space="preserve"> [</w:t>
      </w:r>
      <w:r>
        <w:fldChar w:fldCharType="begin"/>
      </w:r>
      <w:r>
        <w:instrText xml:space="preserve"> REF _Ref167267275 \n </w:instrText>
      </w:r>
      <w:r>
        <w:fldChar w:fldCharType="separate"/>
      </w:r>
      <w:r>
        <w:t>15</w:t>
      </w:r>
      <w:r>
        <w:fldChar w:fldCharType="end"/>
      </w:r>
      <w:r>
        <w:t>-</w:t>
      </w:r>
      <w:r>
        <w:fldChar w:fldCharType="begin"/>
      </w:r>
      <w:r>
        <w:instrText xml:space="preserve"> REF _Ref167267300 \n </w:instrText>
      </w:r>
      <w:r>
        <w:fldChar w:fldCharType="separate"/>
      </w:r>
      <w:r>
        <w:t>16</w:t>
      </w:r>
      <w:r>
        <w:fldChar w:fldCharType="end"/>
      </w:r>
      <w:r>
        <w:t>].</w:t>
      </w:r>
      <w:r>
        <w:t xml:space="preserve"> Рассмотрим эти подходы подробнее. </w:t>
      </w:r>
    </w:p>
    <w:p w14:paraId="6CB6CB89" w14:textId="7FE6CFBE" w:rsidR="00126117" w:rsidRDefault="00126117" w:rsidP="00CC3B40">
      <w:r>
        <w:t xml:space="preserve">Пример схемы с использованием линий задержки приведет на рис. </w:t>
      </w:r>
      <w:r w:rsidR="00975E1F">
        <w:t>1.3</w:t>
      </w:r>
      <w:r>
        <w:t xml:space="preserve">. </w:t>
      </w:r>
      <w:r w:rsidR="00453E5D">
        <w:t xml:space="preserve">Принцип работы таких схем довольно прост: на вход устройства подаются два гауссовых импульса разной полярности. Электрическая длина одной из линии подбирается таким образом, чтобы задержка для одного из сигналов была равна длительности сигнала на другой линии. На выходной линии сигналы складываются и образуют моноцикл (в рассматриваемом случае). </w:t>
      </w:r>
    </w:p>
    <w:p w14:paraId="61DAE4D6" w14:textId="5EE28F67" w:rsidR="00330E85" w:rsidRDefault="00330E85" w:rsidP="00330E85">
      <w:r>
        <w:t xml:space="preserve">Основным недостатком таких схем является отсутствие возможности перестройки </w:t>
      </w:r>
      <w:r w:rsidRPr="00453E5D">
        <w:t>[</w:t>
      </w:r>
      <w:r>
        <w:t>20</w:t>
      </w:r>
      <w:r w:rsidRPr="00453E5D">
        <w:t>]</w:t>
      </w:r>
      <w:r>
        <w:t xml:space="preserve">. Для каждой конкретной желаемой формы выходного импульса нужно выполнять отдельную плату, частотные характеристики таких схем строго фиксированы. Преимуществом таких схем является высокая энергетическая эффективность и малые потери. </w:t>
      </w:r>
    </w:p>
    <w:p w14:paraId="54BC9632" w14:textId="77777777" w:rsidR="00330E85" w:rsidRPr="00453E5D" w:rsidRDefault="00330E85" w:rsidP="00CC3B40"/>
    <w:p w14:paraId="45820CAF" w14:textId="35FD199D" w:rsidR="00126117" w:rsidRDefault="00126117" w:rsidP="003C6513">
      <w:pPr>
        <w:pStyle w:val="a9"/>
      </w:pPr>
      <w:r w:rsidRPr="00126117">
        <w:lastRenderedPageBreak/>
        <w:drawing>
          <wp:inline distT="0" distB="0" distL="0" distR="0" wp14:anchorId="497A46F9" wp14:editId="73018B68">
            <wp:extent cx="5887272" cy="245779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2457793"/>
                    </a:xfrm>
                    <a:prstGeom prst="rect">
                      <a:avLst/>
                    </a:prstGeom>
                  </pic:spPr>
                </pic:pic>
              </a:graphicData>
            </a:graphic>
          </wp:inline>
        </w:drawing>
      </w:r>
    </w:p>
    <w:p w14:paraId="49CC5FB2" w14:textId="5A097F5E" w:rsidR="00453E5D" w:rsidRPr="00453E5D" w:rsidRDefault="00453E5D" w:rsidP="003C6513">
      <w:pPr>
        <w:pStyle w:val="a9"/>
      </w:pPr>
      <w:r>
        <w:t xml:space="preserve">Рис. </w:t>
      </w:r>
      <w:r w:rsidR="003C4A5F">
        <w:t>1.3</w:t>
      </w:r>
      <w:r>
        <w:t xml:space="preserve">. Схема формирования моноцикла Гаусса на </w:t>
      </w:r>
      <w:proofErr w:type="spellStart"/>
      <w:r>
        <w:t>микрополосковых</w:t>
      </w:r>
      <w:proofErr w:type="spellEnd"/>
      <w:r>
        <w:t xml:space="preserve"> линиях задержки. </w:t>
      </w:r>
    </w:p>
    <w:p w14:paraId="3D3AEFE0" w14:textId="1ADBFDE6" w:rsidR="00122B2D" w:rsidRDefault="00DF4419" w:rsidP="00CC3B40">
      <w:r>
        <w:t xml:space="preserve">Аналогично устроены и схемы с использованием копланарных линий. Из их преимуществ следует отметить больший рабочий частотный диапазон и меньший уровень </w:t>
      </w:r>
      <w:proofErr w:type="spellStart"/>
      <w:r>
        <w:t>переотражений</w:t>
      </w:r>
      <w:proofErr w:type="spellEnd"/>
      <w:r>
        <w:t xml:space="preserve"> в схемах. </w:t>
      </w:r>
    </w:p>
    <w:p w14:paraId="6BA40611" w14:textId="77777777" w:rsidR="00D609A4" w:rsidRDefault="000A5629" w:rsidP="00CC3B40">
      <w:r>
        <w:t>Так как моноцикл Гаусса является первой производной от гауссовой кривой, логичным методом его формирования является использование дифференцирующей линии</w:t>
      </w:r>
      <w:r w:rsidR="00FF6DF5" w:rsidRPr="00FF6DF5">
        <w:t xml:space="preserve"> [</w:t>
      </w:r>
      <w:r w:rsidR="001F3064" w:rsidRPr="001F3064">
        <w:t>21</w:t>
      </w:r>
      <w:r w:rsidR="00FF6DF5" w:rsidRPr="00FF6DF5">
        <w:t>]</w:t>
      </w:r>
      <w:r>
        <w:t>.</w:t>
      </w:r>
      <w:r w:rsidR="001F3064" w:rsidRPr="001F3064">
        <w:t xml:space="preserve"> </w:t>
      </w:r>
      <w:r w:rsidR="001F3064">
        <w:t xml:space="preserve">В таких схемах можно использовать один СКИ для формирования моноцикла, что, безусловно, является преимуществом такой схемы. Также использование нескольких дифференцирующих каскадов позволяет делать генераторы сигналов в форме высших производных от гауссовой кривой. </w:t>
      </w:r>
      <w:r w:rsidR="00D609A4">
        <w:t xml:space="preserve">Такой подход также строго опирается на частоту генерируемого сигнала и требует изготовления новых схем для формирования импульсов других форм. </w:t>
      </w:r>
    </w:p>
    <w:p w14:paraId="46BD9142" w14:textId="77777777" w:rsidR="0077233D" w:rsidRDefault="00D609A4" w:rsidP="00EF0DE7">
      <w:r>
        <w:t xml:space="preserve">Схемы с использованием </w:t>
      </w:r>
      <w:r>
        <w:rPr>
          <w:lang w:val="en-US"/>
        </w:rPr>
        <w:t>CMOS</w:t>
      </w:r>
      <w:r>
        <w:t xml:space="preserve">-пар </w:t>
      </w:r>
      <w:r w:rsidR="007C2D26">
        <w:t>подразумевают использование пары полевых транзисторов с идентичными характеристиками.</w:t>
      </w:r>
      <w:r w:rsidR="009B5B66">
        <w:t xml:space="preserve"> При использовании такой технологии ток от источника питание в течение большей части цикла формирования импульса не протекает на землю. Протекание тока к нулевому потенциалу происходит только в моменты переключения транзисторов.</w:t>
      </w:r>
      <w:r w:rsidR="007C2D26">
        <w:t xml:space="preserve"> </w:t>
      </w:r>
      <w:r w:rsidR="009B5B66">
        <w:t xml:space="preserve">В схеме формирования моноцикла </w:t>
      </w:r>
      <w:r w:rsidR="009B5B66">
        <w:rPr>
          <w:lang w:val="en-US"/>
        </w:rPr>
        <w:t>CMOS</w:t>
      </w:r>
      <w:r w:rsidR="009B5B66" w:rsidRPr="009B5B66">
        <w:t>-</w:t>
      </w:r>
      <w:r w:rsidR="009B5B66">
        <w:t>пара отвечает за формирование двух прямоугольных импульсов.</w:t>
      </w:r>
      <w:r w:rsidR="009B5B66" w:rsidRPr="009B5B66">
        <w:t xml:space="preserve"> </w:t>
      </w:r>
      <w:r w:rsidR="009B5B66">
        <w:t xml:space="preserve">Такой подход облегчает </w:t>
      </w:r>
      <w:r w:rsidR="009B5B66">
        <w:lastRenderedPageBreak/>
        <w:t>реализацию возможностей настройки</w:t>
      </w:r>
      <w:r w:rsidR="009B5B66" w:rsidRPr="009B5B66">
        <w:t xml:space="preserve"> </w:t>
      </w:r>
      <w:r w:rsidR="009B5B66">
        <w:t>для генерации импульсов различной длительности</w:t>
      </w:r>
      <w:r w:rsidR="009B5B66">
        <w:t xml:space="preserve">. В связи с этим, в различных практических исследованиях много внимания уделяется подобным схемам благодаря широким возможностям их перестройки. </w:t>
      </w:r>
      <w:r w:rsidR="00EF0DE7">
        <w:t xml:space="preserve">Однако, такой подход также предполагает разную схемотехнику для формирования импульсов различных форм и предъявляет высокие требования к свойствам транзисторов в паре. </w:t>
      </w:r>
    </w:p>
    <w:p w14:paraId="5C3FF64F" w14:textId="7691D8E7" w:rsidR="00EF0DE7" w:rsidRDefault="0077233D" w:rsidP="00EF0DE7">
      <w:r>
        <w:t>Следующий подход заключается в использовании сумматоров</w:t>
      </w:r>
      <w:r w:rsidR="00D40852">
        <w:t>-делителей мощности</w:t>
      </w:r>
      <w:r>
        <w:t xml:space="preserve"> конструкции </w:t>
      </w:r>
      <w:proofErr w:type="spellStart"/>
      <w:r>
        <w:t>Уилкинсона</w:t>
      </w:r>
      <w:proofErr w:type="spellEnd"/>
      <w:r>
        <w:t xml:space="preserve">. Сумматор представляет собой пару </w:t>
      </w:r>
      <w:proofErr w:type="spellStart"/>
      <w:r>
        <w:t>микрополосков</w:t>
      </w:r>
      <w:proofErr w:type="spellEnd"/>
      <w:r>
        <w:t xml:space="preserve">, соединенных шунтирующим сопротивлением. Длина </w:t>
      </w:r>
      <w:proofErr w:type="spellStart"/>
      <w:r>
        <w:t>полосков</w:t>
      </w:r>
      <w:proofErr w:type="spellEnd"/>
      <w:r>
        <w:t xml:space="preserve"> рассчитана на работу с сигналами в довольно узкой полосе. Однако, существуют подходы для расширения частотной полосы таких устройств, заключающиеся в введении дополнительных сегментов, каждый из которых рассчитан на свою рабочую полосу частот </w:t>
      </w:r>
      <w:r w:rsidRPr="0077233D">
        <w:t>[</w:t>
      </w:r>
      <w:r>
        <w:fldChar w:fldCharType="begin"/>
      </w:r>
      <w:r>
        <w:instrText xml:space="preserve"> REF _Ref168331638 \n \h </w:instrText>
      </w:r>
      <w:r>
        <w:fldChar w:fldCharType="separate"/>
      </w:r>
      <w:r>
        <w:t>26</w:t>
      </w:r>
      <w:r>
        <w:fldChar w:fldCharType="end"/>
      </w:r>
      <w:r w:rsidRPr="0077233D">
        <w:t>].</w:t>
      </w:r>
      <w:r>
        <w:t xml:space="preserve"> Принцип работы сумматора подробно описан в следующем разделе работы. </w:t>
      </w:r>
    </w:p>
    <w:p w14:paraId="5A490A10" w14:textId="4A8CA83E" w:rsidR="0077233D" w:rsidRDefault="00D40852" w:rsidP="00EF0DE7">
      <w:r>
        <w:t xml:space="preserve">Использование сумматоров с множеством входом позволяет складывать 2 и более СКИ в форме гауссовой кривой и получать сигналы различных форм без изготовления дополнительных плат. </w:t>
      </w:r>
      <w:r w:rsidR="00955184">
        <w:t>Также широкополосные сумматоры позволяют работать с входными сигналами с разными характеристиками.</w:t>
      </w:r>
      <w:r w:rsidR="00E74329">
        <w:t xml:space="preserve"> Также такие платы позволяют работать с сигналами разных мощностей, следовательно, с их помощью можно складывать входные сигналы с амплитудами от единиц милливольт до сотен вольт.</w:t>
      </w:r>
      <w:r w:rsidR="00955184">
        <w:t xml:space="preserve"> Недостатки схемы заключаются в значительных габаритах (для работы с низкими частотами требуются </w:t>
      </w:r>
      <w:proofErr w:type="spellStart"/>
      <w:r w:rsidR="00955184">
        <w:t>микрополосковые</w:t>
      </w:r>
      <w:proofErr w:type="spellEnd"/>
      <w:r w:rsidR="00955184">
        <w:t xml:space="preserve"> линии с большой длиной) и использование нескольких входных сигналов. </w:t>
      </w:r>
    </w:p>
    <w:p w14:paraId="111F3A27" w14:textId="4EEFC7F7" w:rsidR="009F5706" w:rsidRPr="00ED3736" w:rsidRDefault="009F5706" w:rsidP="00EF0DE7">
      <w:r>
        <w:t xml:space="preserve">Таким образом, для выполнения поставленной задачи было принято решение о разработке комплекса из генераторов </w:t>
      </w:r>
      <w:proofErr w:type="spellStart"/>
      <w:r>
        <w:t>квазигауссовых</w:t>
      </w:r>
      <w:proofErr w:type="spellEnd"/>
      <w:r>
        <w:t xml:space="preserve"> СКИ с помощью схем на основе ДНЗ и сумматора-делителя конструкции </w:t>
      </w:r>
      <w:proofErr w:type="spellStart"/>
      <w:r>
        <w:t>Уилкинсона</w:t>
      </w:r>
      <w:proofErr w:type="spellEnd"/>
      <w:r>
        <w:t xml:space="preserve"> с широкой полосой рабочих частот для формирования СШП</w:t>
      </w:r>
      <w:r w:rsidR="00ED3736" w:rsidRPr="00ED3736">
        <w:t>-</w:t>
      </w:r>
      <w:r w:rsidR="00ED3736">
        <w:t xml:space="preserve">импульсов различных форм. </w:t>
      </w:r>
    </w:p>
    <w:p w14:paraId="4F9CA159" w14:textId="2E46F053" w:rsidR="0054606D" w:rsidRDefault="0054606D" w:rsidP="006E1F55">
      <w:r>
        <w:br w:type="page"/>
      </w:r>
    </w:p>
    <w:p w14:paraId="73CD8DE8" w14:textId="3F42BC7D" w:rsidR="006D0048" w:rsidRPr="00B95ABA" w:rsidRDefault="00E951B0" w:rsidP="008471AC">
      <w:pPr>
        <w:pStyle w:val="1"/>
      </w:pPr>
      <w:bookmarkStart w:id="6" w:name="_Toc168326930"/>
      <w:r w:rsidRPr="00B95ABA">
        <w:lastRenderedPageBreak/>
        <w:t>Сумматоры мощности</w:t>
      </w:r>
      <w:bookmarkEnd w:id="6"/>
    </w:p>
    <w:p w14:paraId="2FC9E0CA" w14:textId="77777777" w:rsidR="006D0048" w:rsidRDefault="006D0048" w:rsidP="006D0048">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r>
        <w:fldChar w:fldCharType="begin"/>
      </w:r>
      <w:r>
        <w:instrText xml:space="preserve"> REF _Ref167267430 \n </w:instrText>
      </w:r>
      <w:r>
        <w:fldChar w:fldCharType="separate"/>
      </w:r>
      <w:r>
        <w:t>18</w:t>
      </w:r>
      <w:r>
        <w:fldChar w:fldCharType="end"/>
      </w:r>
      <w:r>
        <w:t xml:space="preserve">] приняты сигналы с формой волнового фронта в виде высших производных от гауссовского колокола. </w:t>
      </w:r>
    </w:p>
    <w:p w14:paraId="6EC1613F" w14:textId="77777777" w:rsidR="006D0048" w:rsidRDefault="006D0048" w:rsidP="006D0048">
      <w:r>
        <w:t>Существует несколько подходов к формированию таких импульсов: с помощью дифференцирующих линий и линий задержки [</w:t>
      </w:r>
      <w:r>
        <w:fldChar w:fldCharType="begin"/>
      </w:r>
      <w:r>
        <w:instrText xml:space="preserve"> REF _Ref167267248 \n </w:instrText>
      </w:r>
      <w:r>
        <w:fldChar w:fldCharType="separate"/>
      </w:r>
      <w:r>
        <w:t>12</w:t>
      </w:r>
      <w:r>
        <w:fldChar w:fldCharType="end"/>
      </w:r>
      <w:r>
        <w:t xml:space="preserve">], копланарных и </w:t>
      </w:r>
      <w:proofErr w:type="spellStart"/>
      <w:r>
        <w:t>микрополосковых</w:t>
      </w:r>
      <w:proofErr w:type="spellEnd"/>
      <w:r>
        <w:t xml:space="preserve"> линий [</w:t>
      </w:r>
      <w:r>
        <w:fldChar w:fldCharType="begin"/>
      </w:r>
      <w:r>
        <w:instrText xml:space="preserve"> REF _Ref167267261 \n </w:instrText>
      </w:r>
      <w:r>
        <w:fldChar w:fldCharType="separate"/>
      </w:r>
      <w:r>
        <w:t>13</w:t>
      </w:r>
      <w:r>
        <w:fldChar w:fldCharType="end"/>
      </w:r>
      <w:r>
        <w:t xml:space="preserve">], дифференцирующих </w:t>
      </w:r>
      <w:r>
        <w:rPr>
          <w:lang w:val="en-US"/>
        </w:rPr>
        <w:t>CMOS</w:t>
      </w:r>
      <w:r>
        <w:t>-пар [</w:t>
      </w:r>
      <w:r>
        <w:fldChar w:fldCharType="begin"/>
      </w:r>
      <w:r>
        <w:instrText xml:space="preserve"> REF _Ref167267267 \n </w:instrText>
      </w:r>
      <w:r>
        <w:fldChar w:fldCharType="separate"/>
      </w:r>
      <w:r>
        <w:t>14</w:t>
      </w:r>
      <w:r>
        <w:fldChar w:fldCharType="end"/>
      </w:r>
      <w:r>
        <w:t xml:space="preserve">] и с помощью сложения импульсов сверхширокополосными сумматорами конструкции </w:t>
      </w:r>
      <w:proofErr w:type="spellStart"/>
      <w:r>
        <w:t>Уилкинсона</w:t>
      </w:r>
      <w:proofErr w:type="spellEnd"/>
      <w:r>
        <w:t xml:space="preserve"> [</w:t>
      </w:r>
      <w:r>
        <w:fldChar w:fldCharType="begin"/>
      </w:r>
      <w:r>
        <w:instrText xml:space="preserve"> REF _Ref167267275 \n </w:instrText>
      </w:r>
      <w:r>
        <w:fldChar w:fldCharType="separate"/>
      </w:r>
      <w:r>
        <w:t>15</w:t>
      </w:r>
      <w:r>
        <w:fldChar w:fldCharType="end"/>
      </w:r>
      <w:r>
        <w:t>-</w:t>
      </w:r>
      <w:r>
        <w:fldChar w:fldCharType="begin"/>
      </w:r>
      <w:r>
        <w:instrText xml:space="preserve"> REF _Ref167267300 \n </w:instrText>
      </w:r>
      <w:r>
        <w:fldChar w:fldCharType="separate"/>
      </w:r>
      <w:r>
        <w:t>16</w:t>
      </w:r>
      <w:r>
        <w:fldChar w:fldCharType="end"/>
      </w:r>
      <w:r>
        <w:t>]. Преимущества последнего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BBCB31D" w14:textId="77777777" w:rsidR="006D0048" w:rsidRDefault="006D0048" w:rsidP="006D0048">
      <w:r>
        <w:t xml:space="preserve">Рассмотрим подробнее сумматоры конструкции </w:t>
      </w:r>
      <w:proofErr w:type="spellStart"/>
      <w:r>
        <w:t>Уилкинсона</w:t>
      </w:r>
      <w:proofErr w:type="spellEnd"/>
      <w:r>
        <w:t xml:space="preserve">, способы их моделирования и расчета электрофизических параметров, расширение рабочей полосы частот устройства. Также в разделе будут приведены экспериментальные макеты предлагаемых устройств </w:t>
      </w:r>
      <w:r w:rsidRPr="000A7B08">
        <w:t xml:space="preserve">и </w:t>
      </w:r>
      <w:r>
        <w:t xml:space="preserve">результаты </w:t>
      </w:r>
      <w:r w:rsidRPr="000A7B08">
        <w:t>измерения</w:t>
      </w:r>
      <w:r>
        <w:t xml:space="preserve"> их параметров.</w:t>
      </w:r>
    </w:p>
    <w:p w14:paraId="0C1CAE5A" w14:textId="778E4174" w:rsidR="006D0048" w:rsidRPr="008471AC" w:rsidRDefault="006D0048" w:rsidP="008471AC">
      <w:pPr>
        <w:pStyle w:val="2"/>
      </w:pPr>
      <w:bookmarkStart w:id="7" w:name="_Toc125035522"/>
      <w:bookmarkStart w:id="8" w:name="_Toc167360526"/>
      <w:bookmarkStart w:id="9" w:name="_Toc168326931"/>
      <w:r w:rsidRPr="008471AC">
        <w:t xml:space="preserve">Сумматор конструкции </w:t>
      </w:r>
      <w:proofErr w:type="spellStart"/>
      <w:r w:rsidRPr="008471AC">
        <w:t>Уилкинсона</w:t>
      </w:r>
      <w:proofErr w:type="spellEnd"/>
      <w:r w:rsidRPr="008471AC">
        <w:t xml:space="preserve"> и физика его работы</w:t>
      </w:r>
      <w:bookmarkEnd w:id="7"/>
      <w:bookmarkEnd w:id="8"/>
      <w:bookmarkEnd w:id="9"/>
    </w:p>
    <w:p w14:paraId="43596B6B" w14:textId="4E4C7791" w:rsidR="006D0048" w:rsidRDefault="006D0048" w:rsidP="006D0048">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 например, в антенных решетках, балансных усилителях и аттенюаторах [</w:t>
      </w:r>
      <w:r>
        <w:fldChar w:fldCharType="begin"/>
      </w:r>
      <w:r>
        <w:instrText xml:space="preserve"> REF _Ref167267467 \n </w:instrText>
      </w:r>
      <w:r>
        <w:fldChar w:fldCharType="separate"/>
      </w:r>
      <w:r>
        <w:t>19</w:t>
      </w:r>
      <w:r>
        <w:fldChar w:fldCharType="end"/>
      </w:r>
      <w:r>
        <w:t>-</w:t>
      </w:r>
      <w:r>
        <w:fldChar w:fldCharType="begin"/>
      </w:r>
      <w:r>
        <w:instrText xml:space="preserve"> REF _Ref167267474 \n </w:instrText>
      </w:r>
      <w:r>
        <w:fldChar w:fldCharType="separate"/>
      </w:r>
      <w:r>
        <w:t>21</w:t>
      </w:r>
      <w:r>
        <w:fldChar w:fldCharType="end"/>
      </w:r>
      <w:r>
        <w:t xml:space="preserve">]. Одним из первых устройств для суммирования/деления мощности является конструкция, предложения в 60-е годы прошлого века </w:t>
      </w:r>
      <w:proofErr w:type="spellStart"/>
      <w:r>
        <w:t>Уилкинсоном</w:t>
      </w:r>
      <w:proofErr w:type="spellEnd"/>
      <w:r>
        <w:t xml:space="preserve"> [</w:t>
      </w:r>
      <w:r w:rsidR="00356E31">
        <w:t>25</w:t>
      </w:r>
      <w:r>
        <w:t xml:space="preserve">]. </w:t>
      </w:r>
    </w:p>
    <w:p w14:paraId="587AAE9A" w14:textId="14787B9C" w:rsidR="006D0048" w:rsidRPr="00030F5E" w:rsidRDefault="006D0048" w:rsidP="006D0048">
      <w:r>
        <w:t xml:space="preserve">Классическая конструкция имеет одно звено или ступень, и ее изображение приведено </w:t>
      </w:r>
      <w:r w:rsidR="003C4A5F">
        <w:t>на рис. 2.1.</w:t>
      </w:r>
    </w:p>
    <w:p w14:paraId="758935C4" w14:textId="77777777" w:rsidR="006D0048" w:rsidRDefault="006D0048" w:rsidP="006D0048">
      <w:pPr>
        <w:pStyle w:val="a9"/>
        <w:keepNext/>
      </w:pPr>
      <w:r>
        <w:rPr>
          <w:noProof/>
          <w:lang w:eastAsia="ru-RU"/>
        </w:rPr>
        <w:lastRenderedPageBreak/>
        <w:drawing>
          <wp:inline distT="0" distB="0" distL="0" distR="0" wp14:anchorId="29F67405" wp14:editId="6ECDA693">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5940425" cy="2399665"/>
                    </a:xfrm>
                    <a:prstGeom prst="rect">
                      <a:avLst/>
                    </a:prstGeom>
                  </pic:spPr>
                </pic:pic>
              </a:graphicData>
            </a:graphic>
          </wp:inline>
        </w:drawing>
      </w:r>
    </w:p>
    <w:p w14:paraId="2BE088A8" w14:textId="5355B7AF" w:rsidR="006D0048" w:rsidRPr="00743E04" w:rsidRDefault="006D0048" w:rsidP="006D0048">
      <w:pPr>
        <w:pStyle w:val="af0"/>
      </w:pPr>
      <w:bookmarkStart w:id="10" w:name="_Ref167268214"/>
      <w:r w:rsidRPr="00743E04">
        <w:t xml:space="preserve">Рис. </w:t>
      </w:r>
      <w:bookmarkEnd w:id="10"/>
      <w:r w:rsidR="003C4A5F">
        <w:t xml:space="preserve">2.1. </w:t>
      </w:r>
      <w:r w:rsidRPr="00743E04">
        <w:t xml:space="preserve">Электрическая схема (а) и топология (б) одноступенчатого сумматора конструкции </w:t>
      </w:r>
      <w:proofErr w:type="spellStart"/>
      <w:r w:rsidRPr="00743E04">
        <w:t>Уилкинсона</w:t>
      </w:r>
      <w:proofErr w:type="spellEnd"/>
      <w:r w:rsidRPr="00743E04">
        <w:t>.</w:t>
      </w:r>
    </w:p>
    <w:p w14:paraId="5FE75099" w14:textId="77777777" w:rsidR="006D0048" w:rsidRDefault="006D0048" w:rsidP="006D0048">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w:t>
      </w:r>
      <w:r w:rsidRPr="000A7B08">
        <w:t>схемы как делителя</w:t>
      </w:r>
      <w:r>
        <w:t xml:space="preserve"> возбуждается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w:t>
      </w:r>
      <w:r w:rsidRPr="00710BA7">
        <w:rPr>
          <w:vertAlign w:val="subscript"/>
        </w:rPr>
        <w:t>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схемы со входом 1 и 2, она оказывается</w:t>
      </w:r>
      <w:r w:rsidRPr="000A7B08">
        <w:t xml:space="preserve"> в режиме сумматора</w:t>
      </w:r>
      <w:r>
        <w:t xml:space="preserve">. Для примера рассмотрим выход 2, для нас он будет входом (оставим обозначения, изображённые на рисунке). Сигнал из точки «С» в точку «В» проходит по двум отрезкам: </w:t>
      </w:r>
    </w:p>
    <w:p w14:paraId="480BE6EE" w14:textId="77777777" w:rsidR="006D0048" w:rsidRDefault="006D0048" w:rsidP="006162AE">
      <w:pPr>
        <w:pStyle w:val="a1"/>
        <w:numPr>
          <w:ilvl w:val="0"/>
          <w:numId w:val="4"/>
        </w:numPr>
      </w:pPr>
      <w:r>
        <w:t xml:space="preserve">путь B-A-C, длинна которой равняется четверти длины волны; </w:t>
      </w:r>
    </w:p>
    <w:p w14:paraId="0BA72124" w14:textId="77777777" w:rsidR="006D0048" w:rsidRDefault="006D0048" w:rsidP="006162AE">
      <w:pPr>
        <w:pStyle w:val="a1"/>
        <w:numPr>
          <w:ilvl w:val="0"/>
          <w:numId w:val="4"/>
        </w:numPr>
      </w:pPr>
      <w:r>
        <w:t xml:space="preserve">пути B-C, то есть через балластный резистор </w:t>
      </w:r>
      <w:proofErr w:type="spellStart"/>
      <w:r>
        <w:t>R</w:t>
      </w:r>
      <w:r>
        <w:rPr>
          <w:vertAlign w:val="subscript"/>
        </w:rPr>
        <w:t>б</w:t>
      </w:r>
      <w:proofErr w:type="spellEnd"/>
      <w:r>
        <w:t xml:space="preserve">. </w:t>
      </w:r>
    </w:p>
    <w:p w14:paraId="25AF0C0A" w14:textId="77777777" w:rsidR="006D0048" w:rsidRDefault="006D0048" w:rsidP="006D0048">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w:t>
      </w:r>
      <w:r>
        <w:lastRenderedPageBreak/>
        <w:t xml:space="preserve">вход 3, будет частично падать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Таким образом, подобное устройство также можно использовать как </w:t>
      </w:r>
      <w:r w:rsidRPr="000A7B08">
        <w:t>фильтр противофазных сигналов</w:t>
      </w:r>
      <w:r>
        <w:t>.</w:t>
      </w:r>
    </w:p>
    <w:p w14:paraId="476DAAAF" w14:textId="6348B2F5" w:rsidR="006D0048" w:rsidRDefault="006D0048" w:rsidP="006D0048">
      <w:r>
        <w:t>В описании работы ДСМ [</w:t>
      </w:r>
      <w:r w:rsidR="00356E31">
        <w:t>25</w:t>
      </w:r>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539C740" w14:textId="77777777" w:rsidR="006D0048" w:rsidRDefault="006D0048" w:rsidP="006D0048">
      <w:r>
        <w:t xml:space="preserve">Расчет ДСМ можно произвести с помощью метода зеркальных отображений. Этот метод широко известен в задачах математической физики и применяется для решения краевых задач волновых уравнений. В случае расчета параметров устройства метод применяется следующим образом. Изначально устройство рассматривается как </w:t>
      </w:r>
      <w:proofErr w:type="spellStart"/>
      <w:r>
        <w:t>шестиполюсник</w:t>
      </w:r>
      <w:proofErr w:type="spellEnd"/>
      <w:r>
        <w:t xml:space="preserve">,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249DCDA0" w14:textId="11391B73" w:rsidR="006D0048" w:rsidRDefault="006D0048" w:rsidP="006D0048">
      <w:r>
        <w:t>Нормированные матрицы передачи четырёхполюсников можно записать так [</w:t>
      </w:r>
      <w:r w:rsidR="003C4A5F">
        <w:t>25</w:t>
      </w:r>
      <w:r>
        <w:t>]:</w:t>
      </w:r>
    </w:p>
    <w:p w14:paraId="54E631C4" w14:textId="77777777" w:rsidR="006D0048" w:rsidRDefault="006D0048" w:rsidP="006D0048"/>
    <w:p w14:paraId="1E10005A" w14:textId="77777777" w:rsidR="006D0048" w:rsidRDefault="006162AE" w:rsidP="006D0048">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r>
                          <w:rPr>
                            <w:rFonts w:ascii="Cambria Math" w:eastAsiaTheme="minorEastAsia" w:hAnsi="Cambria Math"/>
                            <w:sz w:val="26"/>
                            <w:szCs w:val="26"/>
                            <w:lang w:val="en-US"/>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66EA2F7F" w14:textId="77777777" w:rsidR="006D0048" w:rsidRPr="0067034D" w:rsidRDefault="006162AE" w:rsidP="006D0048">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412CFAD2" w14:textId="77777777" w:rsidR="006D0048" w:rsidRDefault="006D0048" w:rsidP="006D0048"/>
    <w:p w14:paraId="759F2267" w14:textId="77777777" w:rsidR="006D0048" w:rsidRDefault="006D0048" w:rsidP="006D0048">
      <w:pPr>
        <w:ind w:firstLine="0"/>
      </w:pPr>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стремится к бесконечности). </w:t>
      </w:r>
      <w:r w:rsidRPr="000A7B08">
        <w:t>Λ</w:t>
      </w:r>
      <w:r>
        <w:t xml:space="preserve"> – длина волны. С помощью матриц, представленных выше, можно определить матрицы рассеяние на средней частоте f</w:t>
      </w:r>
      <w:r w:rsidRPr="00710BA7">
        <w:rPr>
          <w:vertAlign w:val="subscript"/>
        </w:rPr>
        <w:t>0</w:t>
      </w:r>
      <w:r>
        <w:t xml:space="preserve"> рабочего диапазона. Эта частота соответственно определяется из соотношения l = Λ</w:t>
      </w:r>
      <w:r>
        <w:rPr>
          <w:vertAlign w:val="subscript"/>
        </w:rPr>
        <w:t>0</w:t>
      </w:r>
      <w:r>
        <w:t>/4, где длина волны Λ</w:t>
      </w:r>
      <w:r w:rsidRPr="000A7B08">
        <w:rPr>
          <w:vertAlign w:val="subscript"/>
        </w:rPr>
        <w:t>0</w:t>
      </w:r>
      <w:r>
        <w:t xml:space="preserve"> соответствует частоте f</w:t>
      </w:r>
      <w:r>
        <w:rPr>
          <w:vertAlign w:val="subscript"/>
        </w:rPr>
        <w:t>0</w:t>
      </w:r>
      <w:r>
        <w:t>.</w:t>
      </w:r>
    </w:p>
    <w:p w14:paraId="74F7BAA2" w14:textId="77777777" w:rsidR="006D0048" w:rsidRDefault="006D0048" w:rsidP="006D0048">
      <w:r>
        <w:t>Матрица рассеяния состоит из S-параметров:</w:t>
      </w:r>
    </w:p>
    <w:p w14:paraId="5EBFC45F" w14:textId="77777777" w:rsidR="006D0048" w:rsidRDefault="006D0048" w:rsidP="006D0048"/>
    <w:p w14:paraId="7DDD6386" w14:textId="77777777" w:rsidR="006D0048" w:rsidRDefault="006162AE" w:rsidP="006D0048">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314004EA" w14:textId="77777777" w:rsidR="006D0048" w:rsidRDefault="006162AE" w:rsidP="006D0048">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00095AF4" w14:textId="77777777" w:rsidR="006D0048" w:rsidRDefault="006162AE" w:rsidP="006D00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32</m:t>
              </m:r>
            </m:sub>
          </m:sSub>
          <m:r>
            <w:rPr>
              <w:rFonts w:ascii="Cambria Math" w:eastAsiaTheme="minorEastAsia" w:hAnsi="Cambria Math"/>
            </w:rPr>
            <m:t>≈0</m:t>
          </m:r>
        </m:oMath>
      </m:oMathPara>
    </w:p>
    <w:p w14:paraId="01F3033C" w14:textId="77777777" w:rsidR="006D0048" w:rsidRDefault="006D0048" w:rsidP="006D0048">
      <w:pPr>
        <w:pStyle w:val="a9"/>
      </w:pPr>
    </w:p>
    <w:p w14:paraId="62CFB7F0" w14:textId="77777777" w:rsidR="006D0048" w:rsidRDefault="006D0048" w:rsidP="006D0048">
      <w:r>
        <w:t>Исходя из полученных соотношений можно сделать вывод, что идеальное согласование, то есть, при S</w:t>
      </w:r>
      <w:r w:rsidRPr="000A7B08">
        <w:rPr>
          <w:vertAlign w:val="subscript"/>
        </w:rPr>
        <w:t>11</w:t>
      </w:r>
      <w:r>
        <w:t>=S</w:t>
      </w:r>
      <w:r w:rsidRPr="000A7B08">
        <w:rPr>
          <w:vertAlign w:val="subscript"/>
        </w:rPr>
        <w:t>22</w:t>
      </w:r>
      <w:r>
        <w:t>=S</w:t>
      </w:r>
      <w:r w:rsidRPr="000A7B08">
        <w:rPr>
          <w:vertAlign w:val="subscript"/>
        </w:rPr>
        <w:t>33</w:t>
      </w:r>
      <w:r>
        <w:t>=0 и идеальной развязки между входными плечами сумматора (S</w:t>
      </w:r>
      <w:r w:rsidRPr="000A7B08">
        <w:rPr>
          <w:vertAlign w:val="subscript"/>
        </w:rPr>
        <w:t>12</w:t>
      </w:r>
      <w:r>
        <w:t>=0) можно достигнуть, если:</w:t>
      </w:r>
    </w:p>
    <w:p w14:paraId="55D060F3" w14:textId="77777777" w:rsidR="006D0048" w:rsidRDefault="006D0048" w:rsidP="006D0048"/>
    <w:p w14:paraId="36242E15" w14:textId="77777777" w:rsidR="006D0048" w:rsidRDefault="006162AE" w:rsidP="006D0048">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2508B35F" w14:textId="77777777" w:rsidR="006D0048" w:rsidRDefault="006D0048" w:rsidP="006D0048">
      <w:pPr>
        <w:jc w:val="center"/>
      </w:pPr>
    </w:p>
    <w:p w14:paraId="59D611E3" w14:textId="77777777" w:rsidR="006D0048" w:rsidRDefault="006D0048" w:rsidP="006D0048">
      <w:r>
        <w:t>В таком случае матрица рассеяния для идеального делителя примет вид:</w:t>
      </w:r>
    </w:p>
    <w:p w14:paraId="04790B28" w14:textId="77777777" w:rsidR="006D0048" w:rsidRDefault="006D0048" w:rsidP="006D0048"/>
    <w:p w14:paraId="32ADC144" w14:textId="77777777" w:rsidR="006D0048" w:rsidRDefault="006162AE" w:rsidP="006D0048">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4EDC2F56" w14:textId="77777777" w:rsidR="006D0048" w:rsidRDefault="006D0048" w:rsidP="006D0048">
      <w:pPr>
        <w:pStyle w:val="a9"/>
      </w:pPr>
    </w:p>
    <w:p w14:paraId="7010C3B7" w14:textId="77777777" w:rsidR="006D0048" w:rsidRDefault="006D0048" w:rsidP="006D0048">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сопротивления которых обычно принимают равными сопротивлению подводящей линии.</w:t>
      </w:r>
    </w:p>
    <w:p w14:paraId="4E313CA4" w14:textId="77777777" w:rsidR="006D0048" w:rsidRDefault="006D0048" w:rsidP="006D0048"/>
    <w:p w14:paraId="51F02E7A" w14:textId="77777777" w:rsidR="006D0048" w:rsidRPr="008471AC" w:rsidRDefault="006D0048" w:rsidP="008471AC">
      <w:pPr>
        <w:pStyle w:val="2"/>
      </w:pPr>
      <w:bookmarkStart w:id="11" w:name="_Toc125035523"/>
      <w:bookmarkStart w:id="12" w:name="_Toc167360527"/>
      <w:bookmarkStart w:id="13" w:name="_Toc168326932"/>
      <w:r w:rsidRPr="008471AC">
        <w:t xml:space="preserve">Многоступенчатые сумматоры конструкции </w:t>
      </w:r>
      <w:proofErr w:type="spellStart"/>
      <w:r w:rsidRPr="008471AC">
        <w:t>Уилкинсона</w:t>
      </w:r>
      <w:bookmarkEnd w:id="11"/>
      <w:bookmarkEnd w:id="12"/>
      <w:bookmarkEnd w:id="13"/>
      <w:proofErr w:type="spellEnd"/>
    </w:p>
    <w:p w14:paraId="0633E26E" w14:textId="77777777" w:rsidR="006D0048" w:rsidRDefault="006D0048" w:rsidP="006D0048">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0F823CDA" w14:textId="1B6924B2" w:rsidR="006D0048" w:rsidRDefault="006D0048" w:rsidP="006D0048">
      <w:r>
        <w:t xml:space="preserve">В связи с этим в стандартную конструкцию сумматора </w:t>
      </w:r>
      <w:proofErr w:type="spellStart"/>
      <w:r>
        <w:t>Уилкинсона</w:t>
      </w:r>
      <w:proofErr w:type="spellEnd"/>
      <w:r>
        <w:t xml:space="preserve"> вводятся усовершенствования – дополнительные звенья или кольца, каждое из которых рассчитано на работу в определенном частотном диапазоне [</w:t>
      </w:r>
      <w:r>
        <w:fldChar w:fldCharType="begin"/>
      </w:r>
      <w:r>
        <w:instrText xml:space="preserve"> REF _Ref167267527 \n </w:instrText>
      </w:r>
      <w:r>
        <w:fldChar w:fldCharType="separate"/>
      </w:r>
      <w:r>
        <w:t>26</w:t>
      </w:r>
      <w:r>
        <w:fldChar w:fldCharType="end"/>
      </w:r>
      <w:r>
        <w:t>]. Существуют топологии, включающие разные количества звеньев сумматора: от двух до пяти колец [</w:t>
      </w:r>
      <w:r w:rsidR="00356E31">
        <w:t>27</w:t>
      </w:r>
      <w:r>
        <w:t xml:space="preserve">].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12653517" w14:textId="77777777" w:rsidR="006D0048" w:rsidRDefault="006D0048" w:rsidP="006D0048">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w:t>
      </w:r>
      <w:proofErr w:type="spellStart"/>
      <w:r>
        <w:t>одноступенчатного</w:t>
      </w:r>
      <w:proofErr w:type="spellEnd"/>
      <w:r>
        <w:t xml:space="preserve"> сумматора выбираются в соответствии с частотой сигналов, для которых будет </w:t>
      </w:r>
      <w:r>
        <w:lastRenderedPageBreak/>
        <w:t xml:space="preserve">производится операция суммирования или деления. 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подавлялись и не подавлялись только та частотная полоса, на которую и рассчитан соответствующий участок устройства. </w:t>
      </w:r>
    </w:p>
    <w:p w14:paraId="4FB2682E" w14:textId="3080B8A3" w:rsidR="006D0048" w:rsidRDefault="006D0048" w:rsidP="006D0048">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r w:rsidR="00356E31">
        <w:t>29</w:t>
      </w:r>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0A5388BA" w14:textId="77777777" w:rsidR="006D0048" w:rsidRDefault="006D0048" w:rsidP="006D0048"/>
    <w:p w14:paraId="41B0FD25" w14:textId="0B4C8A93" w:rsidR="006D0048" w:rsidRPr="008471AC" w:rsidRDefault="006D0048" w:rsidP="008471AC">
      <w:pPr>
        <w:pStyle w:val="3"/>
      </w:pPr>
      <w:bookmarkStart w:id="14" w:name="_Toc167360528"/>
      <w:bookmarkStart w:id="15" w:name="_Toc168326933"/>
      <w:r w:rsidRPr="008471AC">
        <w:t xml:space="preserve">Итерационный подход к расчету параметров </w:t>
      </w:r>
      <w:r w:rsidR="00B95ABA" w:rsidRPr="008471AC">
        <w:br/>
      </w:r>
      <w:r w:rsidRPr="008471AC">
        <w:t>многоступенчатого сумматора</w:t>
      </w:r>
      <w:bookmarkEnd w:id="14"/>
      <w:bookmarkEnd w:id="15"/>
    </w:p>
    <w:p w14:paraId="3DEC4969" w14:textId="77777777" w:rsidR="006D0048" w:rsidRDefault="006D0048" w:rsidP="006D0048">
      <w:pPr>
        <w:rPr>
          <w:rFonts w:eastAsiaTheme="minorEastAsia"/>
        </w:rPr>
      </w:pPr>
      <w:r>
        <w:t xml:space="preserve">Существует итерационный подход к получению параметров </w:t>
      </w:r>
      <w:proofErr w:type="spellStart"/>
      <w:r>
        <w:t>трёхсекционного</w:t>
      </w:r>
      <w:proofErr w:type="spellEnd"/>
      <w:r>
        <w:t xml:space="preserve"> сумматора, опирающийся на аналитические выражения [</w:t>
      </w:r>
      <w:r>
        <w:fldChar w:fldCharType="begin"/>
      </w:r>
      <w:r>
        <w:instrText xml:space="preserve"> REF _Ref167267545 \n </w:instrText>
      </w:r>
      <w:r>
        <w:fldChar w:fldCharType="separate"/>
      </w:r>
      <w:r>
        <w:t>23</w:t>
      </w:r>
      <w:r>
        <w:fldChar w:fldCharType="end"/>
      </w:r>
      <w:r>
        <w:t xml:space="preserve">]. Также описанный подход опирается на </w:t>
      </w:r>
      <w:proofErr w:type="spellStart"/>
      <w:r>
        <w:t>двухдиапазонную</w:t>
      </w:r>
      <w:proofErr w:type="spellEnd"/>
      <w:r>
        <w:t xml:space="preserve"> </w:t>
      </w:r>
      <w:proofErr w:type="gramStart"/>
      <w:r>
        <w:t>концепцию</w:t>
      </w:r>
      <w:r w:rsidRPr="00E405D7">
        <w:t>[</w:t>
      </w:r>
      <w:proofErr w:type="gramEnd"/>
      <w:r>
        <w:fldChar w:fldCharType="begin"/>
      </w:r>
      <w:r>
        <w:instrText xml:space="preserve"> REF _Ref167272719 \n </w:instrText>
      </w:r>
      <w:r>
        <w:fldChar w:fldCharType="separate"/>
      </w:r>
      <w:r>
        <w:t>25</w:t>
      </w:r>
      <w:r>
        <w:fldChar w:fldCharType="end"/>
      </w:r>
      <w:r>
        <w:fldChar w:fldCharType="begin"/>
      </w:r>
      <w:r>
        <w:instrText xml:space="preserve"> REF _Ref167272719 \n </w:instrText>
      </w:r>
      <w:r w:rsidR="006162AE">
        <w:fldChar w:fldCharType="separate"/>
      </w:r>
      <w:r>
        <w:fldChar w:fldCharType="end"/>
      </w:r>
      <w:r w:rsidRPr="00E405D7">
        <w:t>].</w:t>
      </w:r>
      <w:r>
        <w:t xml:space="preserve"> Данный подход в основном используется для двухсекционных устройств и был предложен в начале </w:t>
      </w:r>
      <w:r>
        <w:rPr>
          <w:lang w:val="en-US"/>
        </w:rPr>
        <w:t>XXI</w:t>
      </w:r>
      <w:r w:rsidRPr="00350A50">
        <w:t xml:space="preserve"> </w:t>
      </w:r>
      <w:r>
        <w:t xml:space="preserve">века </w:t>
      </w:r>
      <w:proofErr w:type="spellStart"/>
      <w:r>
        <w:t>Монзоном</w:t>
      </w:r>
      <w:proofErr w:type="spellEnd"/>
      <w:r>
        <w:t xml:space="preserve"> </w:t>
      </w:r>
      <w:r w:rsidRPr="00350A50">
        <w:t>[26]</w:t>
      </w:r>
      <w:r>
        <w:t xml:space="preserve"> для реализации двухчастотных трансформаторов. В этом подходе, в отличие от классического расчета ДСМ, выделяются две рабочие 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350A50">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и получается аналитическое решение для согласования сопровтилений. </w:t>
      </w:r>
    </w:p>
    <w:p w14:paraId="2CC91A3C" w14:textId="05A1572B" w:rsidR="006D0048" w:rsidRDefault="006D0048" w:rsidP="006D0048">
      <w:pPr>
        <w:rPr>
          <w:color w:val="auto"/>
        </w:rPr>
      </w:pPr>
      <w:r w:rsidRPr="00D0352C">
        <w:t>В подходе для многосекционных устройств (в частности, трехсекционных) выделя</w:t>
      </w:r>
      <w:r>
        <w:t>ю</w:t>
      </w:r>
      <w:r w:rsidRPr="00D0352C">
        <w:t xml:space="preserve">тся 4 частоты: две основные рабочие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w:t>
      </w:r>
      <w:r w:rsidRPr="00D0352C">
        <w:lastRenderedPageBreak/>
        <w:t xml:space="preserve">предложенный принцип в сравнении с классическим подходом представлены на </w:t>
      </w:r>
      <w:r w:rsidR="006A6C64">
        <w:t>рис. 2.2.</w:t>
      </w:r>
    </w:p>
    <w:p w14:paraId="37EAA5D4" w14:textId="77777777" w:rsidR="006D0048" w:rsidRDefault="006D0048" w:rsidP="006D0048">
      <w:r>
        <w:rPr>
          <w:lang w:eastAsia="ru-RU"/>
        </w:rPr>
        <w:drawing>
          <wp:inline distT="0" distB="0" distL="0" distR="0" wp14:anchorId="627C4F89" wp14:editId="5604179B">
            <wp:extent cx="5324475" cy="1541780"/>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3FE8807F" w14:textId="651F91F7" w:rsidR="006D0048" w:rsidRDefault="006A6C64" w:rsidP="006D0048">
      <w:pPr>
        <w:pStyle w:val="af0"/>
      </w:pPr>
      <w:bookmarkStart w:id="16" w:name="_Ref167273992"/>
      <w:r>
        <w:t>Рис. 2.2.</w:t>
      </w:r>
      <w:r w:rsidR="006D0048">
        <w:t xml:space="preserve"> Изображение рабочего частотного</w:t>
      </w:r>
      <w:bookmarkEnd w:id="16"/>
      <w:r w:rsidR="006D0048">
        <w:t xml:space="preserve"> диапазона, используемого для расчетов: а) классический подход, б) используемый для вычислений.</w:t>
      </w:r>
    </w:p>
    <w:p w14:paraId="559650BE" w14:textId="77777777" w:rsidR="006D0048" w:rsidRDefault="006D0048" w:rsidP="006D0048">
      <w:bookmarkStart w:id="17" w:name="_Hlk156032697"/>
      <w:r>
        <w:t>Использование этой концепции гарантирует, что полоса пропускания представляется через формулу</w:t>
      </w:r>
    </w:p>
    <w:bookmarkEnd w:id="17"/>
    <w:p w14:paraId="02A4633E"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39447A02" w14:textId="77777777" w:rsidTr="00900CD2">
        <w:tc>
          <w:tcPr>
            <w:tcW w:w="8500" w:type="dxa"/>
            <w:hideMark/>
          </w:tcPr>
          <w:p w14:paraId="777FE94F" w14:textId="77777777" w:rsidR="006D0048" w:rsidRDefault="006D0048" w:rsidP="00900CD2">
            <w:pPr>
              <w:ind w:firstLine="0"/>
              <w:rPr>
                <w:rFonts w:eastAsiaTheme="minorEastAsia"/>
              </w:rPr>
            </w:pPr>
            <w:bookmarkStart w:id="18"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012666DA" w14:textId="77777777" w:rsidR="006D0048" w:rsidRDefault="006D0048" w:rsidP="00900CD2">
            <w:pPr>
              <w:ind w:firstLine="0"/>
              <w:jc w:val="center"/>
            </w:pPr>
            <w:r>
              <w:t>(2.5)</w:t>
            </w:r>
          </w:p>
        </w:tc>
      </w:tr>
      <w:bookmarkEnd w:id="18"/>
    </w:tbl>
    <w:p w14:paraId="13097D24" w14:textId="77777777" w:rsidR="006D0048" w:rsidRDefault="006D0048" w:rsidP="006D0048">
      <w:pPr>
        <w:rPr>
          <w:rFonts w:cstheme="minorBidi"/>
          <w:kern w:val="2"/>
          <w14:ligatures w14:val="standardContextual"/>
        </w:rPr>
      </w:pPr>
    </w:p>
    <w:p w14:paraId="6E1287EC" w14:textId="77777777" w:rsidR="006D0048" w:rsidRDefault="006D0048" w:rsidP="006D0048">
      <w:r>
        <w:t xml:space="preserve">где </w:t>
      </w:r>
      <w:bookmarkStart w:id="19"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учета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лучшего учёта ширины спектров реальных сигналов, а также для нивелирования различных ошибок и погрешностей проектирования.</w:t>
      </w:r>
    </w:p>
    <w:p w14:paraId="57F54B44" w14:textId="25FC6C9A" w:rsidR="006D0048" w:rsidRDefault="006D0048" w:rsidP="006D0048">
      <w:r>
        <w:t>Принципиальная схема трехступенчатого устройства, используемая для дальнейших расчетов представлена на</w:t>
      </w:r>
      <w:r w:rsidR="006A6C64">
        <w:t xml:space="preserve"> рис 2.3</w:t>
      </w:r>
      <w:r>
        <w:t xml:space="preserve">. В расчетах для удобства вычислений входным портом устройства считается </w:t>
      </w:r>
      <w:r>
        <w:rPr>
          <w:lang w:val="en-US"/>
        </w:rPr>
        <w:t>P</w:t>
      </w:r>
      <w:r w:rsidRPr="00AA4283">
        <w:t xml:space="preserve">1, </w:t>
      </w:r>
      <w:r>
        <w:t xml:space="preserve">а выходными считаются порты </w:t>
      </w:r>
      <w:r>
        <w:rPr>
          <w:lang w:val="en-US"/>
        </w:rPr>
        <w:t>P</w:t>
      </w:r>
      <w:r w:rsidRPr="00AA4283">
        <w:t xml:space="preserve">2 </w:t>
      </w:r>
      <w:r>
        <w:t xml:space="preserve">и </w:t>
      </w:r>
      <w:r>
        <w:rPr>
          <w:lang w:val="en-US"/>
        </w:rPr>
        <w:t>P</w:t>
      </w:r>
      <w:r w:rsidRPr="00AA4283">
        <w:t xml:space="preserve">3. </w:t>
      </w:r>
      <w:r>
        <w:t xml:space="preserve">Иначе говоря, при выполнении расчетов, устройство рассматривается как делитель мощности. Но благодаря тому, что ДСМ </w:t>
      </w:r>
      <w:proofErr w:type="spellStart"/>
      <w:r>
        <w:t>Уилкинсона</w:t>
      </w:r>
      <w:proofErr w:type="spellEnd"/>
      <w:r>
        <w:t xml:space="preserve"> может работать зеркально, то такой подход не влияет на точность полученных результатов.</w:t>
      </w:r>
    </w:p>
    <w:p w14:paraId="6779D685" w14:textId="77777777" w:rsidR="00B7636B" w:rsidRDefault="00B7636B" w:rsidP="00B7636B">
      <w:bookmarkStart w:id="20"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48279238" w14:textId="77777777" w:rsidR="00B7636B" w:rsidRDefault="00B7636B" w:rsidP="006162AE">
      <w:pPr>
        <w:pStyle w:val="a1"/>
        <w:numPr>
          <w:ilvl w:val="0"/>
          <w:numId w:val="7"/>
        </w:numPr>
      </w:pPr>
      <w:r>
        <w:rPr>
          <w:lang w:val="en-US"/>
        </w:rPr>
        <w:lastRenderedPageBreak/>
        <w:t>Z</w:t>
      </w:r>
      <w:r>
        <w:rPr>
          <w:vertAlign w:val="subscript"/>
          <w:lang w:val="en-US"/>
        </w:rPr>
        <w:t xml:space="preserve">n </w:t>
      </w:r>
      <w:r>
        <w:rPr>
          <w:lang w:val="en-US"/>
        </w:rPr>
        <w:t xml:space="preserve">– </w:t>
      </w:r>
      <w:r>
        <w:t>волновое сопротивление линии;</w:t>
      </w:r>
    </w:p>
    <w:p w14:paraId="31214962" w14:textId="77777777" w:rsidR="00B7636B" w:rsidRDefault="00B7636B" w:rsidP="006162AE">
      <w:pPr>
        <w:pStyle w:val="a1"/>
        <w:numPr>
          <w:ilvl w:val="0"/>
          <w:numId w:val="7"/>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650902AD" w14:textId="77777777" w:rsidR="00B7636B" w:rsidRDefault="00B7636B" w:rsidP="006162AE">
      <w:pPr>
        <w:pStyle w:val="a1"/>
        <w:numPr>
          <w:ilvl w:val="0"/>
          <w:numId w:val="7"/>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балластные сопротивления;</w:t>
      </w:r>
    </w:p>
    <w:p w14:paraId="25B88B07" w14:textId="77777777" w:rsidR="00B7636B" w:rsidRDefault="00B7636B" w:rsidP="006162AE">
      <w:pPr>
        <w:pStyle w:val="a1"/>
        <w:numPr>
          <w:ilvl w:val="0"/>
          <w:numId w:val="7"/>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bookmarkEnd w:id="20"/>
    <w:p w14:paraId="0F5F8E2E" w14:textId="77777777" w:rsidR="00B7636B" w:rsidRPr="00AA4283" w:rsidRDefault="00B7636B" w:rsidP="006D0048"/>
    <w:bookmarkEnd w:id="19"/>
    <w:p w14:paraId="78554425" w14:textId="77777777" w:rsidR="006D0048" w:rsidRDefault="006D0048" w:rsidP="006D0048">
      <w:r>
        <w:rPr>
          <w:lang w:eastAsia="ru-RU"/>
        </w:rPr>
        <w:drawing>
          <wp:inline distT="0" distB="0" distL="0" distR="0" wp14:anchorId="760A712B" wp14:editId="09A472FD">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A24347A" w14:textId="48C47279" w:rsidR="006D0048" w:rsidRDefault="006A6C64" w:rsidP="006D0048">
      <w:pPr>
        <w:pStyle w:val="af0"/>
      </w:pPr>
      <w:r>
        <w:t>Рис 2.3.</w:t>
      </w:r>
      <w:r w:rsidR="006D0048">
        <w:t xml:space="preserve"> Принципиальная схема сумматора с тремя секциями. </w:t>
      </w:r>
    </w:p>
    <w:p w14:paraId="59FE2208" w14:textId="77777777" w:rsidR="006D0048" w:rsidRDefault="006D0048" w:rsidP="006D0048"/>
    <w:p w14:paraId="5C7D6E9D" w14:textId="5CD836AD" w:rsidR="006D0048" w:rsidRDefault="006D0048" w:rsidP="006D0048">
      <w:bookmarkStart w:id="21" w:name="_Hlk156033518"/>
      <w:r>
        <w:t xml:space="preserve">Так как сумматор является симметричным относительно горизонтальной оси устройством, для его анализа можно использовать метод четных и нечетных мод </w:t>
      </w:r>
      <w:r w:rsidRPr="00325EA5">
        <w:t>[</w:t>
      </w:r>
      <w:r>
        <w:fldChar w:fldCharType="begin"/>
      </w:r>
      <w:r>
        <w:instrText xml:space="preserve"> REF _Ref167268596 \n \h </w:instrText>
      </w:r>
      <w:r>
        <w:fldChar w:fldCharType="separate"/>
      </w:r>
      <w:r>
        <w:t>23</w:t>
      </w:r>
      <w:r>
        <w:fldChar w:fldCharType="end"/>
      </w:r>
      <w:r w:rsidRPr="00325EA5">
        <w:t>]</w:t>
      </w:r>
      <w:r>
        <w:t xml:space="preserve">. Эквивалентные схемы для анализа при помощи этих методов представлены на </w:t>
      </w:r>
      <w:r w:rsidR="006A6C64">
        <w:t>рис 2.4.</w:t>
      </w:r>
    </w:p>
    <w:p w14:paraId="6DB66B21" w14:textId="77777777" w:rsidR="006A6C64" w:rsidRDefault="006A6C64" w:rsidP="006D0048">
      <w:pPr>
        <w:rPr>
          <w:rFonts w:cstheme="minorBidi"/>
        </w:rPr>
      </w:pPr>
    </w:p>
    <w:bookmarkEnd w:id="21"/>
    <w:p w14:paraId="53095D51" w14:textId="77777777" w:rsidR="006D0048" w:rsidRDefault="006D0048" w:rsidP="006842D9">
      <w:pPr>
        <w:pStyle w:val="afb"/>
      </w:pPr>
      <w:r>
        <w:rPr>
          <w:noProof/>
          <w:lang w:eastAsia="ru-RU"/>
        </w:rPr>
        <w:drawing>
          <wp:inline distT="0" distB="0" distL="0" distR="0" wp14:anchorId="04DC0AD6" wp14:editId="08986CB1">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294DD5ED" w14:textId="49CD1CD7" w:rsidR="006D0048" w:rsidRPr="00325EA5" w:rsidRDefault="006A6C64" w:rsidP="006A6C64">
      <w:pPr>
        <w:pStyle w:val="a9"/>
      </w:pPr>
      <w:bookmarkStart w:id="22" w:name="_Ref167280534"/>
      <w:r>
        <w:t>Рис. 2.4.</w:t>
      </w:r>
      <w:r w:rsidR="006D0048" w:rsidRPr="00325EA5">
        <w:t xml:space="preserve"> </w:t>
      </w:r>
      <w:r w:rsidR="006D0048">
        <w:t>Эквивалентные схемы, используемые для расчета методом четных (а) и нечетных (б) мод.</w:t>
      </w:r>
      <w:bookmarkEnd w:id="22"/>
    </w:p>
    <w:p w14:paraId="2A14B559" w14:textId="77777777" w:rsidR="006D0048" w:rsidRDefault="006D0048" w:rsidP="006D0048">
      <w:r>
        <w:t xml:space="preserve">Рассмотрим подробнее расчет ДСМ с помощью методов четных и нечетных мод. </w:t>
      </w:r>
    </w:p>
    <w:p w14:paraId="777DDF69" w14:textId="77777777" w:rsidR="006D0048" w:rsidRDefault="006D0048" w:rsidP="006D0048"/>
    <w:p w14:paraId="32F0B54F" w14:textId="77777777" w:rsidR="006D0048" w:rsidRDefault="006D0048" w:rsidP="006D0048">
      <w:pPr>
        <w:rPr>
          <w:b/>
          <w:bCs/>
        </w:rPr>
      </w:pPr>
      <w:r>
        <w:rPr>
          <w:b/>
          <w:bCs/>
        </w:rPr>
        <w:lastRenderedPageBreak/>
        <w:t>Анализ четных мод</w:t>
      </w:r>
    </w:p>
    <w:p w14:paraId="57685C68" w14:textId="77777777" w:rsidR="006D0048" w:rsidRDefault="006D0048" w:rsidP="006D0048">
      <w:bookmarkStart w:id="23" w:name="_Hlk156033722"/>
      <w:r>
        <w:t>Видно, что эквивалентная схема для метода четных мод представляет из себя несекционную линию с элементами разной электрической длины и волнового сопротивления. Аналитические выражения для такого случая известны [</w:t>
      </w:r>
      <w:r>
        <w:fldChar w:fldCharType="begin"/>
      </w:r>
      <w:r>
        <w:instrText xml:space="preserve"> REF _Ref167272719 \n \h </w:instrText>
      </w:r>
      <w:r>
        <w:fldChar w:fldCharType="separate"/>
      </w:r>
      <w:r>
        <w:t>25</w:t>
      </w:r>
      <w:r>
        <w:fldChar w:fldCharType="end"/>
      </w:r>
      <w:r>
        <w:t>] и имеют следующий вид:</w:t>
      </w:r>
    </w:p>
    <w:p w14:paraId="59ADF146"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B5A484F" w14:textId="77777777" w:rsidTr="00900CD2">
        <w:tc>
          <w:tcPr>
            <w:tcW w:w="8500" w:type="dxa"/>
            <w:hideMark/>
          </w:tcPr>
          <w:p w14:paraId="010DEF10" w14:textId="77777777" w:rsidR="006D0048" w:rsidRDefault="006162AE"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0E98EA1E" w14:textId="77777777" w:rsidR="006D0048" w:rsidRDefault="006D0048" w:rsidP="00900CD2">
            <w:pPr>
              <w:ind w:firstLine="0"/>
              <w:jc w:val="center"/>
            </w:pPr>
            <w:r>
              <w:t>(2.6)</w:t>
            </w:r>
          </w:p>
        </w:tc>
      </w:tr>
    </w:tbl>
    <w:p w14:paraId="7194C1A5" w14:textId="77777777" w:rsidR="006D0048" w:rsidRDefault="006D0048" w:rsidP="006D0048">
      <w:pPr>
        <w:rPr>
          <w:rFonts w:cstheme="minorBidi"/>
          <w:kern w:val="2"/>
          <w14:ligatures w14:val="standardContextual"/>
        </w:rPr>
      </w:pPr>
    </w:p>
    <w:p w14:paraId="72D5CF50" w14:textId="77777777" w:rsidR="006D0048" w:rsidRDefault="006D0048" w:rsidP="006D0048">
      <w:pPr>
        <w:ind w:firstLine="0"/>
      </w:pPr>
      <w:r>
        <w:t xml:space="preserve">где </w:t>
      </w:r>
      <w:r>
        <w:rPr>
          <w:lang w:val="en-US"/>
        </w:rPr>
        <w:t>p</w:t>
      </w:r>
      <w:r>
        <w:rPr>
          <w:vertAlign w:val="subscript"/>
          <w:lang w:val="en-US"/>
        </w:rPr>
        <w:t xml:space="preserve">1 </w:t>
      </w:r>
      <w:r>
        <w:t>выражается как: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5829CF0A" w14:textId="77777777" w:rsidTr="00900CD2">
        <w:tc>
          <w:tcPr>
            <w:tcW w:w="8500" w:type="dxa"/>
            <w:hideMark/>
          </w:tcPr>
          <w:p w14:paraId="0F7F15BE" w14:textId="77777777" w:rsidR="006D0048" w:rsidRDefault="006162AE"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1971E03C"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40B418D7" w14:textId="77777777" w:rsidR="006D0048" w:rsidRDefault="006D0048" w:rsidP="00900CD2">
            <w:pPr>
              <w:ind w:firstLine="0"/>
              <w:jc w:val="center"/>
            </w:pPr>
            <w:r>
              <w:t>(2.7)</w:t>
            </w:r>
          </w:p>
        </w:tc>
      </w:tr>
    </w:tbl>
    <w:p w14:paraId="56F891CA" w14:textId="77777777" w:rsidR="006D0048" w:rsidRDefault="006D0048" w:rsidP="006D0048">
      <w:pPr>
        <w:rPr>
          <w:rFonts w:cstheme="minorBidi"/>
          <w:kern w:val="2"/>
          <w14:ligatures w14:val="standardContextual"/>
        </w:rPr>
      </w:pPr>
    </w:p>
    <w:p w14:paraId="18FDE673" w14:textId="77777777" w:rsidR="006D0048" w:rsidRDefault="006D0048" w:rsidP="006D0048">
      <w:r>
        <w:t xml:space="preserve">Выражение для </w:t>
      </w:r>
      <w:r>
        <w:rPr>
          <w:lang w:val="en-US"/>
        </w:rPr>
        <w:t>Z</w:t>
      </w:r>
      <w:r>
        <w:rPr>
          <w:vertAlign w:val="subscript"/>
        </w:rPr>
        <w:t>3</w:t>
      </w:r>
      <w:r>
        <w:t xml:space="preserve"> может быть получено из уравнения четвертого порядка:</w:t>
      </w:r>
    </w:p>
    <w:p w14:paraId="5F7E8B1D" w14:textId="77777777" w:rsidR="006D0048" w:rsidRDefault="006D0048" w:rsidP="006D0048"/>
    <w:tbl>
      <w:tblPr>
        <w:tblStyle w:val="ab"/>
        <w:tblW w:w="0" w:type="auto"/>
        <w:tblLook w:val="04A0" w:firstRow="1" w:lastRow="0" w:firstColumn="1" w:lastColumn="0" w:noHBand="0" w:noVBand="1"/>
      </w:tblPr>
      <w:tblGrid>
        <w:gridCol w:w="8500"/>
        <w:gridCol w:w="845"/>
      </w:tblGrid>
      <w:tr w:rsidR="006D0048" w14:paraId="30396B62" w14:textId="77777777" w:rsidTr="00900CD2">
        <w:tc>
          <w:tcPr>
            <w:tcW w:w="8500" w:type="dxa"/>
            <w:tcBorders>
              <w:top w:val="nil"/>
              <w:left w:val="nil"/>
              <w:bottom w:val="nil"/>
              <w:right w:val="nil"/>
            </w:tcBorders>
            <w:hideMark/>
          </w:tcPr>
          <w:p w14:paraId="14ABC05D"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1BFF67AF" w14:textId="77777777" w:rsidR="006D0048" w:rsidRDefault="006D0048" w:rsidP="00900CD2">
            <w:pPr>
              <w:ind w:firstLine="0"/>
              <w:jc w:val="center"/>
            </w:pPr>
            <w:r>
              <w:t>(2.8)</w:t>
            </w:r>
          </w:p>
        </w:tc>
      </w:tr>
    </w:tbl>
    <w:p w14:paraId="25D95B08" w14:textId="77777777" w:rsidR="006D0048" w:rsidRDefault="006D0048" w:rsidP="006D0048">
      <w:pPr>
        <w:rPr>
          <w:rFonts w:cstheme="minorBidi"/>
          <w:kern w:val="2"/>
          <w14:ligatures w14:val="standardContextual"/>
        </w:rPr>
      </w:pPr>
    </w:p>
    <w:p w14:paraId="1E85FFE0" w14:textId="77777777" w:rsidR="006D0048" w:rsidRDefault="006D0048" w:rsidP="006D0048">
      <w:pPr>
        <w:ind w:firstLine="0"/>
      </w:pPr>
      <w:r>
        <w:t>где коэффициенты, входящие в уравнения:</w:t>
      </w:r>
    </w:p>
    <w:p w14:paraId="15B5F02C"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A22E614" w14:textId="77777777" w:rsidTr="00900CD2">
        <w:tc>
          <w:tcPr>
            <w:tcW w:w="8500" w:type="dxa"/>
          </w:tcPr>
          <w:p w14:paraId="7FCB7982"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C0172E7" w14:textId="77777777" w:rsidR="006D0048" w:rsidRDefault="006D0048" w:rsidP="00900CD2">
            <w:pPr>
              <w:ind w:firstLine="0"/>
              <w:rPr>
                <w:rFonts w:eastAsiaTheme="minorEastAsia"/>
                <w:lang w:val="en-US"/>
              </w:rPr>
            </w:pPr>
          </w:p>
          <w:p w14:paraId="1EA1D95E"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421CAFA2" w14:textId="77777777" w:rsidR="006D0048" w:rsidRDefault="006D0048" w:rsidP="00900CD2">
            <w:pPr>
              <w:ind w:firstLine="0"/>
              <w:rPr>
                <w:rFonts w:eastAsiaTheme="minorEastAsia"/>
                <w:lang w:val="en-US"/>
              </w:rPr>
            </w:pPr>
          </w:p>
          <w:p w14:paraId="618AB470"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21391DAE" w14:textId="77777777" w:rsidR="006D0048" w:rsidRDefault="006D0048" w:rsidP="00900CD2">
            <w:pPr>
              <w:ind w:firstLine="0"/>
              <w:rPr>
                <w:rFonts w:eastAsiaTheme="minorEastAsia"/>
                <w:lang w:val="en-US"/>
              </w:rPr>
            </w:pPr>
          </w:p>
          <w:p w14:paraId="273472C1"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2232816" w14:textId="77777777" w:rsidR="006D0048" w:rsidRDefault="006D0048" w:rsidP="00900CD2">
            <w:pPr>
              <w:ind w:firstLine="0"/>
              <w:rPr>
                <w:rFonts w:eastAsiaTheme="minorEastAsia"/>
                <w:lang w:val="en-US"/>
              </w:rPr>
            </w:pPr>
          </w:p>
          <w:p w14:paraId="39C5A2E4"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6E06E8EE" w14:textId="77777777" w:rsidR="006D0048" w:rsidRDefault="006D0048" w:rsidP="00900CD2">
            <w:pPr>
              <w:ind w:firstLine="0"/>
              <w:jc w:val="center"/>
            </w:pPr>
            <w:r>
              <w:lastRenderedPageBreak/>
              <w:t>(2.9)</w:t>
            </w:r>
          </w:p>
        </w:tc>
      </w:tr>
    </w:tbl>
    <w:p w14:paraId="47E14B3B" w14:textId="77777777" w:rsidR="006D0048" w:rsidRDefault="006D0048" w:rsidP="006D0048">
      <w:pPr>
        <w:rPr>
          <w:rFonts w:cstheme="minorBidi"/>
          <w:kern w:val="2"/>
          <w14:ligatures w14:val="standardContextual"/>
        </w:rPr>
      </w:pPr>
    </w:p>
    <w:p w14:paraId="290FF897" w14:textId="77777777" w:rsidR="006D0048" w:rsidRDefault="006D0048" w:rsidP="006D0048">
      <w:r>
        <w:t xml:space="preserve">Найти корни представленного уравнения рациональнее всего, используя пакеты математического моделирования. Далее будут рассматриваться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4C090BF" w14:textId="77777777" w:rsidR="006D0048" w:rsidRDefault="006D0048" w:rsidP="006D0048">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4A7DCBB3" w14:textId="77777777" w:rsidR="006D0048" w:rsidRDefault="006D0048" w:rsidP="006D0048">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56FC6379" w14:textId="77777777" w:rsidR="006D0048" w:rsidRDefault="006D0048" w:rsidP="006D0048">
      <w:pPr>
        <w:rPr>
          <w:rFonts w:cstheme="minorBidi"/>
          <w:color w:val="auto"/>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1BF7B03B" w14:textId="77777777" w:rsidTr="00900CD2">
        <w:tc>
          <w:tcPr>
            <w:tcW w:w="8500" w:type="dxa"/>
            <w:hideMark/>
          </w:tcPr>
          <w:p w14:paraId="2B8103CE"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0F7BD06D" w14:textId="77777777" w:rsidR="006D0048" w:rsidRDefault="006D0048" w:rsidP="00900CD2">
            <w:pPr>
              <w:ind w:firstLine="0"/>
              <w:jc w:val="center"/>
            </w:pPr>
            <w:r>
              <w:t>(2.10)</w:t>
            </w:r>
          </w:p>
        </w:tc>
      </w:tr>
    </w:tbl>
    <w:p w14:paraId="0830779E" w14:textId="77777777" w:rsidR="006D0048" w:rsidRDefault="006D0048" w:rsidP="006D0048">
      <w:pPr>
        <w:rPr>
          <w:rFonts w:cstheme="minorBidi"/>
          <w:kern w:val="2"/>
          <w14:ligatures w14:val="standardContextual"/>
        </w:rPr>
      </w:pPr>
    </w:p>
    <w:p w14:paraId="46699402" w14:textId="77777777" w:rsidR="006D0048" w:rsidRDefault="006D0048" w:rsidP="006D0048">
      <w:r>
        <w:t>Таким образом, предложенных данных достаточно для поиска волновых сопротивлений, исходя из заданной полосы пропускания сумматора.</w:t>
      </w:r>
    </w:p>
    <w:bookmarkEnd w:id="23"/>
    <w:p w14:paraId="5B5FDFA0" w14:textId="77777777" w:rsidR="006D0048" w:rsidRDefault="006D0048" w:rsidP="006D0048"/>
    <w:p w14:paraId="0812E13C" w14:textId="77777777" w:rsidR="006D0048" w:rsidRDefault="006D0048" w:rsidP="006D0048">
      <w:pPr>
        <w:rPr>
          <w:b/>
          <w:bCs/>
        </w:rPr>
      </w:pPr>
      <w:r>
        <w:rPr>
          <w:b/>
          <w:bCs/>
        </w:rPr>
        <w:lastRenderedPageBreak/>
        <w:t>Анализ нечетных мод</w:t>
      </w:r>
    </w:p>
    <w:p w14:paraId="575761AF" w14:textId="2AE5D99B" w:rsidR="006D0048" w:rsidRDefault="006D0048" w:rsidP="006D0048">
      <w:bookmarkStart w:id="24" w:name="_Hlk156034677"/>
      <w:r>
        <w:t xml:space="preserve">Схема для анализа при помощи метода нечетных мод представлена на </w:t>
      </w:r>
      <w:r w:rsidR="006A6C64">
        <w:t>рис. 2.4</w:t>
      </w:r>
      <w:r>
        <w:t>.</w:t>
      </w:r>
    </w:p>
    <w:p w14:paraId="4E4B5AD4" w14:textId="4F0D1CCD" w:rsidR="006D0048" w:rsidRDefault="006D0048" w:rsidP="006D0048">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rsidR="006A6C64">
        <w:t>рис. 2.4.</w:t>
      </w:r>
      <w:r>
        <w:t xml:space="preserve"> (б)).</w:t>
      </w:r>
    </w:p>
    <w:p w14:paraId="3BE85234" w14:textId="77777777" w:rsidR="006D0048" w:rsidRDefault="006D0048" w:rsidP="006D0048">
      <w:bookmarkStart w:id="25" w:name="_Hlk156034776"/>
      <w:bookmarkEnd w:id="24"/>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5AA670E7" w14:textId="77777777" w:rsidR="006D0048" w:rsidRDefault="006D0048" w:rsidP="006D0048">
      <w:r>
        <w:t>Входные проводимости в таком случае будут равны [</w:t>
      </w:r>
      <w:r>
        <w:fldChar w:fldCharType="begin"/>
      </w:r>
      <w:r>
        <w:instrText xml:space="preserve"> REF _Ref167267581 \n </w:instrText>
      </w:r>
      <w:r>
        <w:fldChar w:fldCharType="separate"/>
      </w:r>
      <w:r>
        <w:t>24</w:t>
      </w:r>
      <w:r>
        <w:fldChar w:fldCharType="end"/>
      </w:r>
      <w:r>
        <w:t>]:</w:t>
      </w:r>
      <w:bookmarkStart w:id="26" w:name="_Hlk156034974"/>
    </w:p>
    <w:bookmarkEnd w:id="25"/>
    <w:p w14:paraId="3E4629DB"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74716069" w14:textId="77777777" w:rsidTr="00900CD2">
        <w:tc>
          <w:tcPr>
            <w:tcW w:w="8500" w:type="dxa"/>
            <w:hideMark/>
          </w:tcPr>
          <w:p w14:paraId="24C08B87"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09B59323"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15DA5812" w14:textId="77777777" w:rsidR="006D0048" w:rsidRDefault="006D0048" w:rsidP="00900CD2">
            <w:pPr>
              <w:ind w:firstLine="0"/>
              <w:jc w:val="center"/>
            </w:pPr>
            <w:r>
              <w:t>(2.11)</w:t>
            </w:r>
          </w:p>
        </w:tc>
      </w:tr>
    </w:tbl>
    <w:p w14:paraId="3C8C8CFD" w14:textId="77777777" w:rsidR="006D0048" w:rsidRDefault="006D0048" w:rsidP="006D0048">
      <w:pPr>
        <w:rPr>
          <w:rFonts w:cstheme="minorBidi"/>
          <w:kern w:val="2"/>
          <w14:ligatures w14:val="standardContextual"/>
        </w:rPr>
      </w:pPr>
    </w:p>
    <w:p w14:paraId="77098EAA" w14:textId="77777777" w:rsidR="006D0048" w:rsidRDefault="006D0048" w:rsidP="00330E85">
      <w:pPr>
        <w:ind w:firstLine="0"/>
      </w:pPr>
      <w:r>
        <w:t>для второго плеча</w:t>
      </w:r>
    </w:p>
    <w:p w14:paraId="44B2F7E8" w14:textId="77777777" w:rsidR="006D0048" w:rsidRDefault="006D0048" w:rsidP="006D0048">
      <w:bookmarkStart w:id="27" w:name="_Hlk156035043"/>
      <w:bookmarkEnd w:id="26"/>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029AE37F" w14:textId="77777777" w:rsidTr="00900CD2">
        <w:tc>
          <w:tcPr>
            <w:tcW w:w="8500" w:type="dxa"/>
          </w:tcPr>
          <w:p w14:paraId="20DD6BB4"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6979ABDC" w14:textId="77777777" w:rsidR="006D0048" w:rsidRDefault="006D0048" w:rsidP="00900CD2">
            <w:pPr>
              <w:ind w:firstLine="0"/>
              <w:rPr>
                <w:rFonts w:eastAsiaTheme="minorEastAsia"/>
                <w:iCs/>
                <w:lang w:val="en-US"/>
              </w:rPr>
            </w:pPr>
          </w:p>
        </w:tc>
        <w:tc>
          <w:tcPr>
            <w:tcW w:w="845" w:type="dxa"/>
            <w:vAlign w:val="center"/>
            <w:hideMark/>
          </w:tcPr>
          <w:p w14:paraId="7BC2FE18" w14:textId="77777777" w:rsidR="006D0048" w:rsidRDefault="006D0048" w:rsidP="00900CD2">
            <w:pPr>
              <w:ind w:firstLine="0"/>
              <w:jc w:val="center"/>
            </w:pPr>
            <w:bookmarkStart w:id="28" w:name="_Ref138405543"/>
            <w:r>
              <w:t>(2.12)</w:t>
            </w:r>
            <w:bookmarkEnd w:id="28"/>
          </w:p>
        </w:tc>
      </w:tr>
    </w:tbl>
    <w:p w14:paraId="0B162D85" w14:textId="77777777" w:rsidR="006D0048" w:rsidRDefault="006D0048" w:rsidP="006D0048">
      <w:pPr>
        <w:rPr>
          <w:rFonts w:cstheme="minorBidi"/>
          <w:kern w:val="2"/>
          <w14:ligatures w14:val="standardContextual"/>
        </w:rPr>
      </w:pPr>
    </w:p>
    <w:p w14:paraId="6CDD0B80" w14:textId="77777777" w:rsidR="006D0048" w:rsidRDefault="006D0048" w:rsidP="006D0048">
      <w:r>
        <w:t>И для первого</w:t>
      </w:r>
    </w:p>
    <w:p w14:paraId="770F2992"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4DF046E1" w14:textId="77777777" w:rsidTr="00900CD2">
        <w:tc>
          <w:tcPr>
            <w:tcW w:w="8500" w:type="dxa"/>
            <w:hideMark/>
          </w:tcPr>
          <w:p w14:paraId="1BBAAF51"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3E471D8" w14:textId="77777777" w:rsidR="006D0048" w:rsidRDefault="006D0048" w:rsidP="00900CD2">
            <w:pPr>
              <w:ind w:firstLine="0"/>
              <w:jc w:val="center"/>
            </w:pPr>
            <w:bookmarkStart w:id="29" w:name="_Ref138405545"/>
            <w:r>
              <w:t>(2.13)</w:t>
            </w:r>
            <w:bookmarkEnd w:id="29"/>
          </w:p>
        </w:tc>
      </w:tr>
    </w:tbl>
    <w:p w14:paraId="15DC16A8" w14:textId="77777777" w:rsidR="006D0048" w:rsidRDefault="006D0048" w:rsidP="006D0048">
      <w:pPr>
        <w:rPr>
          <w:rFonts w:cstheme="minorBidi"/>
          <w:kern w:val="2"/>
          <w14:ligatures w14:val="standardContextual"/>
        </w:rPr>
      </w:pPr>
    </w:p>
    <w:p w14:paraId="375DFA9B" w14:textId="77777777" w:rsidR="006D0048" w:rsidRDefault="006D0048" w:rsidP="006D0048">
      <w:r>
        <w:lastRenderedPageBreak/>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7"/>
    <w:p w14:paraId="2B63E267" w14:textId="77777777" w:rsidR="006D0048" w:rsidRDefault="006D0048" w:rsidP="006D0048"/>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AD26D45" w14:textId="77777777" w:rsidTr="00900CD2">
        <w:tc>
          <w:tcPr>
            <w:tcW w:w="8500" w:type="dxa"/>
          </w:tcPr>
          <w:bookmarkStart w:id="30" w:name="_Hlk156035092"/>
          <w:p w14:paraId="31F157F2"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12C7A02E" w14:textId="77777777" w:rsidR="006D0048" w:rsidRDefault="006D0048" w:rsidP="00900CD2">
            <w:pPr>
              <w:ind w:firstLine="0"/>
              <w:rPr>
                <w:rFonts w:eastAsiaTheme="minorEastAsia"/>
                <w:iCs/>
                <w:lang w:val="en-US"/>
              </w:rPr>
            </w:pPr>
          </w:p>
        </w:tc>
        <w:tc>
          <w:tcPr>
            <w:tcW w:w="845" w:type="dxa"/>
            <w:vAlign w:val="center"/>
            <w:hideMark/>
          </w:tcPr>
          <w:p w14:paraId="0F58C035" w14:textId="77777777" w:rsidR="006D0048" w:rsidRDefault="006D0048" w:rsidP="00900CD2">
            <w:pPr>
              <w:ind w:firstLine="0"/>
              <w:jc w:val="center"/>
            </w:pPr>
            <w:bookmarkStart w:id="31" w:name="_Ref138406346"/>
            <w:r>
              <w:t>(2.14)</w:t>
            </w:r>
            <w:bookmarkEnd w:id="31"/>
          </w:p>
        </w:tc>
      </w:tr>
    </w:tbl>
    <w:p w14:paraId="55B6DCDC" w14:textId="77777777" w:rsidR="006D0048" w:rsidRDefault="006D0048" w:rsidP="006D0048">
      <w:pPr>
        <w:rPr>
          <w:rFonts w:cstheme="minorBidi"/>
          <w:kern w:val="2"/>
          <w14:ligatures w14:val="standardContextual"/>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23C05576" w14:textId="77777777" w:rsidTr="00900CD2">
        <w:tc>
          <w:tcPr>
            <w:tcW w:w="8500" w:type="dxa"/>
          </w:tcPr>
          <w:p w14:paraId="6343DA3B"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D18025E" w14:textId="77777777" w:rsidR="006D0048" w:rsidRDefault="006D0048" w:rsidP="00900CD2">
            <w:pPr>
              <w:ind w:firstLine="0"/>
              <w:rPr>
                <w:rFonts w:eastAsiaTheme="minorEastAsia"/>
                <w:iCs/>
                <w:lang w:val="en-US"/>
              </w:rPr>
            </w:pPr>
          </w:p>
        </w:tc>
        <w:tc>
          <w:tcPr>
            <w:tcW w:w="845" w:type="dxa"/>
            <w:vAlign w:val="center"/>
            <w:hideMark/>
          </w:tcPr>
          <w:p w14:paraId="5D1FB06E" w14:textId="77777777" w:rsidR="006D0048" w:rsidRDefault="006D0048" w:rsidP="00900CD2">
            <w:pPr>
              <w:ind w:firstLine="0"/>
              <w:jc w:val="center"/>
            </w:pPr>
            <w:bookmarkStart w:id="32" w:name="_Ref138406347"/>
            <w:r>
              <w:t>(2.15)</w:t>
            </w:r>
            <w:bookmarkEnd w:id="32"/>
          </w:p>
        </w:tc>
      </w:tr>
    </w:tbl>
    <w:p w14:paraId="249B601E" w14:textId="77777777" w:rsidR="006D0048" w:rsidRDefault="006D0048" w:rsidP="006D0048">
      <w:pPr>
        <w:rPr>
          <w:rFonts w:cstheme="minorBidi"/>
          <w:kern w:val="2"/>
          <w14:ligatures w14:val="standardContextual"/>
        </w:rPr>
      </w:pPr>
    </w:p>
    <w:p w14:paraId="77C326FA" w14:textId="77777777" w:rsidR="006D0048" w:rsidRDefault="006D0048" w:rsidP="006D0048">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14BB3AFC" w14:textId="77777777" w:rsidR="006D0048" w:rsidRDefault="006D0048" w:rsidP="006D0048">
      <w:r>
        <w:t xml:space="preserve">Решим уравнения 2.13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6C08B36F" w14:textId="77777777" w:rsidTr="00900CD2">
        <w:tc>
          <w:tcPr>
            <w:tcW w:w="8500" w:type="dxa"/>
            <w:hideMark/>
          </w:tcPr>
          <w:bookmarkStart w:id="33" w:name="_Hlk156035149"/>
          <w:bookmarkEnd w:id="30"/>
          <w:p w14:paraId="6DD29A41"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43749F1B" w14:textId="77777777" w:rsidR="006D0048" w:rsidRDefault="006D0048" w:rsidP="00900CD2">
            <w:pPr>
              <w:ind w:firstLine="0"/>
              <w:jc w:val="center"/>
            </w:pPr>
            <w:r>
              <w:t>(2.16)</w:t>
            </w:r>
          </w:p>
        </w:tc>
      </w:tr>
    </w:tbl>
    <w:p w14:paraId="24D8A75B" w14:textId="77777777" w:rsidR="006D0048" w:rsidRDefault="006D0048" w:rsidP="006D0048">
      <w:pPr>
        <w:rPr>
          <w:rFonts w:cstheme="minorBidi"/>
          <w:kern w:val="2"/>
          <w14:ligatures w14:val="standardContextual"/>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E06C123" w14:textId="77777777" w:rsidTr="00900CD2">
        <w:tc>
          <w:tcPr>
            <w:tcW w:w="8500" w:type="dxa"/>
            <w:hideMark/>
          </w:tcPr>
          <w:p w14:paraId="2699159E"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59DF13C8" w14:textId="77777777" w:rsidR="006D0048" w:rsidRDefault="006D0048" w:rsidP="00900CD2">
            <w:pPr>
              <w:ind w:firstLine="0"/>
              <w:jc w:val="center"/>
            </w:pPr>
            <w:r>
              <w:t>(2.17)</w:t>
            </w:r>
          </w:p>
        </w:tc>
      </w:tr>
    </w:tbl>
    <w:p w14:paraId="442C419E" w14:textId="77777777" w:rsidR="006D0048" w:rsidRDefault="006D0048" w:rsidP="006D0048">
      <w:pPr>
        <w:rPr>
          <w:rFonts w:cstheme="minorBidi"/>
          <w:kern w:val="2"/>
          <w14:ligatures w14:val="standardContextual"/>
        </w:rPr>
      </w:pPr>
    </w:p>
    <w:p w14:paraId="70DE256F" w14:textId="77777777" w:rsidR="006D0048" w:rsidRDefault="006D0048" w:rsidP="006D0048">
      <w:r>
        <w:t>Где представленные коэффициенты равняются</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D3F1FFD" w14:textId="77777777" w:rsidTr="00900CD2">
        <w:tc>
          <w:tcPr>
            <w:tcW w:w="8500" w:type="dxa"/>
            <w:hideMark/>
          </w:tcPr>
          <w:p w14:paraId="154F07C4" w14:textId="77777777" w:rsidR="006D0048" w:rsidRDefault="006D0048" w:rsidP="00900CD2">
            <w:pPr>
              <w:ind w:firstLine="0"/>
              <w:rPr>
                <w:rFonts w:eastAsiaTheme="minorEastAsia"/>
                <w:iCs/>
                <w:lang w:val="en-US"/>
              </w:rPr>
            </w:pPr>
            <w:bookmarkStart w:id="34" w:name="_Hlk156035203"/>
            <w:bookmarkEnd w:id="33"/>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13E9A82C"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05E55BC8"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4AFEB92F"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9131C63"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5D34D369"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4E9F4DFE"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w:lastRenderedPageBreak/>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507FE3DC"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55555FEA"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474D6A8D"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7FFD7531" w14:textId="77777777" w:rsidR="006D0048" w:rsidRDefault="006162AE"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3985CE10" w14:textId="77777777" w:rsidR="006D0048" w:rsidRDefault="006D0048" w:rsidP="00900CD2">
            <w:pPr>
              <w:ind w:firstLine="0"/>
              <w:jc w:val="center"/>
            </w:pPr>
            <w:r>
              <w:lastRenderedPageBreak/>
              <w:t>(2.18)</w:t>
            </w:r>
          </w:p>
        </w:tc>
      </w:tr>
    </w:tbl>
    <w:p w14:paraId="7BE6ECE7" w14:textId="77777777" w:rsidR="006D0048" w:rsidRDefault="006D0048" w:rsidP="006D0048">
      <w:bookmarkStart w:id="35" w:name="_Hlk156035232"/>
      <w:bookmarkEnd w:id="34"/>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w:t>
      </w:r>
      <w:proofErr w:type="gramStart"/>
      <w:r w:rsidRPr="00F376DB">
        <w:t>2.16)-(</w:t>
      </w:r>
      <w:proofErr w:type="gramEnd"/>
      <w:r w:rsidRPr="00F376DB">
        <w:t>2.1</w:t>
      </w:r>
      <w:r>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k</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mk</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651B5BD7" w14:textId="34D17374" w:rsidR="006D0048" w:rsidRPr="00B50D56" w:rsidRDefault="006D0048" w:rsidP="006D0048">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исследование, учитывающее потери в диэлектрике и топологию сумматора. Таким образом, в моделировании будет учтено ещё больше параметров реального устройства.</w:t>
      </w:r>
      <w:bookmarkEnd w:id="35"/>
      <w:r w:rsidRPr="00B50D56">
        <w:t xml:space="preserve"> </w:t>
      </w:r>
    </w:p>
    <w:p w14:paraId="2A517571" w14:textId="77777777" w:rsidR="006D0048" w:rsidRPr="008471AC" w:rsidRDefault="006D0048" w:rsidP="008471AC">
      <w:pPr>
        <w:pStyle w:val="3"/>
      </w:pPr>
      <w:bookmarkStart w:id="36" w:name="_Toc167360529"/>
      <w:bookmarkStart w:id="37" w:name="_Toc168326934"/>
      <w:r w:rsidRPr="008471AC">
        <w:t xml:space="preserve">Электродинамическое моделирование </w:t>
      </w:r>
      <w:r w:rsidRPr="008471AC">
        <w:br/>
        <w:t>многоступенчатого сумматора</w:t>
      </w:r>
      <w:bookmarkEnd w:id="36"/>
      <w:bookmarkEnd w:id="37"/>
    </w:p>
    <w:p w14:paraId="12133EA7" w14:textId="77777777" w:rsidR="006D0048" w:rsidRDefault="006D0048" w:rsidP="006D0048">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w:t>
      </w:r>
      <w:r>
        <w:lastRenderedPageBreak/>
        <w:t xml:space="preserve">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075754E7" w14:textId="77777777" w:rsidR="006D0048" w:rsidRDefault="006D0048" w:rsidP="006D0048">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3C60D94A" w14:textId="77777777" w:rsidR="006D0048" w:rsidRDefault="006D0048" w:rsidP="006D0048">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 [</w:t>
      </w:r>
      <w:r>
        <w:fldChar w:fldCharType="begin"/>
      </w:r>
      <w:r>
        <w:instrText xml:space="preserve"> REF _Ref167267597 \n </w:instrText>
      </w:r>
      <w:r>
        <w:fldChar w:fldCharType="separate"/>
      </w:r>
      <w:r>
        <w:t>25</w:t>
      </w:r>
      <w:r>
        <w:fldChar w:fldCharType="end"/>
      </w:r>
      <w:r>
        <w:t xml:space="preserve">]. При этом ставились следующие цели: </w:t>
      </w:r>
    </w:p>
    <w:p w14:paraId="6A7CCEA3" w14:textId="77777777" w:rsidR="006D0048" w:rsidRDefault="006D0048" w:rsidP="006162AE">
      <w:pPr>
        <w:pStyle w:val="a"/>
        <w:numPr>
          <w:ilvl w:val="0"/>
          <w:numId w:val="6"/>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51102C7D" w14:textId="77777777" w:rsidR="006D0048" w:rsidRDefault="006D0048" w:rsidP="006162AE">
      <w:pPr>
        <w:pStyle w:val="a"/>
        <w:numPr>
          <w:ilvl w:val="0"/>
          <w:numId w:val="6"/>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487991D" w14:textId="77777777" w:rsidR="006D0048" w:rsidRDefault="006D0048" w:rsidP="006162AE">
      <w:pPr>
        <w:pStyle w:val="a"/>
        <w:numPr>
          <w:ilvl w:val="0"/>
          <w:numId w:val="6"/>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442346B8" w14:textId="286267D2" w:rsidR="006D0048" w:rsidRDefault="006D0048" w:rsidP="006D0048">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fldChar w:fldCharType="begin"/>
      </w:r>
      <w:r>
        <w:instrText xml:space="preserve"> REF _Ref167267527 \n </w:instrText>
      </w:r>
      <w:r>
        <w:fldChar w:fldCharType="separate"/>
      </w:r>
      <w:r>
        <w:t>26</w:t>
      </w:r>
      <w:r>
        <w:fldChar w:fldCharType="end"/>
      </w:r>
      <w:r>
        <w:t xml:space="preserve">].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w:t>
      </w:r>
      <w:proofErr w:type="spellStart"/>
      <w:r>
        <w:t>топ</w:t>
      </w:r>
      <w:r w:rsidR="00582E49">
        <w:t>Сори</w:t>
      </w:r>
      <w:r>
        <w:t>ология</w:t>
      </w:r>
      <w:proofErr w:type="spellEnd"/>
      <w:r>
        <w:t xml:space="preserve"> устройства приведена на </w:t>
      </w:r>
      <w:r>
        <w:fldChar w:fldCharType="begin"/>
      </w:r>
      <w:r>
        <w:instrText xml:space="preserve"> REF _Ref167281186 \h </w:instrText>
      </w:r>
      <w:r>
        <w:fldChar w:fldCharType="separate"/>
      </w:r>
      <w:r>
        <w:t xml:space="preserve">рис. </w:t>
      </w:r>
      <w:r>
        <w:rPr>
          <w:noProof/>
        </w:rPr>
        <w:t>2.2</w:t>
      </w:r>
      <w:r>
        <w:t>.</w:t>
      </w:r>
      <w:r>
        <w:rPr>
          <w:noProof/>
        </w:rPr>
        <w:t>4</w:t>
      </w:r>
      <w:r>
        <w:fldChar w:fldCharType="end"/>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 470 Ом и 300 Ом и в качестве </w:t>
      </w:r>
      <w:r>
        <w:rPr>
          <w:lang w:val="en-US"/>
        </w:rPr>
        <w:t>Res</w:t>
      </w:r>
      <w:r>
        <w:t xml:space="preserve">3 – 390 и 680 Ом. </w:t>
      </w:r>
      <w:r>
        <w:rPr>
          <w:lang w:val="en-US"/>
        </w:rPr>
        <w:t>S</w:t>
      </w:r>
      <w:r>
        <w:t xml:space="preserve">-параметры реального устройства и модели приведены на рис. </w:t>
      </w:r>
      <w:r w:rsidR="006A6C64">
        <w:t>2.5</w:t>
      </w:r>
      <w:r w:rsidRPr="00B7636B">
        <w:t>.</w:t>
      </w:r>
      <w:r>
        <w:t xml:space="preserve"> S-параметры прототипа были измерены с помощью анализатора цепей </w:t>
      </w:r>
      <w:proofErr w:type="spellStart"/>
      <w:r>
        <w:t>Keysight</w:t>
      </w:r>
      <w:proofErr w:type="spellEnd"/>
      <w:r>
        <w:t xml:space="preserve"> PNA-X N5242B. </w:t>
      </w:r>
      <w:r>
        <w:lastRenderedPageBreak/>
        <w:t xml:space="preserve">Удалось добиться достаточно хорошего совпадения экспериментальных результатов с результатами моделирования.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6D0048" w:rsidRPr="006842D9" w14:paraId="30B60790" w14:textId="77777777" w:rsidTr="00900CD2">
        <w:tc>
          <w:tcPr>
            <w:tcW w:w="4393" w:type="dxa"/>
          </w:tcPr>
          <w:p w14:paraId="185CD704" w14:textId="77777777" w:rsidR="006D0048" w:rsidRPr="006842D9" w:rsidRDefault="006D0048" w:rsidP="006842D9">
            <w:pPr>
              <w:pStyle w:val="af0"/>
            </w:pPr>
            <w:r w:rsidRPr="006842D9">
              <w:rPr>
                <w:noProof/>
              </w:rPr>
              <w:drawing>
                <wp:inline distT="0" distB="0" distL="0" distR="0" wp14:anchorId="5A8E7793" wp14:editId="24086461">
                  <wp:extent cx="2298700" cy="3981055"/>
                  <wp:effectExtent l="0" t="0" r="6350" b="635"/>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
                          <a:stretch/>
                        </pic:blipFill>
                        <pic:spPr bwMode="auto">
                          <a:xfrm>
                            <a:off x="0" y="0"/>
                            <a:ext cx="2305388" cy="3992638"/>
                          </a:xfrm>
                          <a:prstGeom prst="rect">
                            <a:avLst/>
                          </a:prstGeom>
                        </pic:spPr>
                      </pic:pic>
                    </a:graphicData>
                  </a:graphic>
                </wp:inline>
              </w:drawing>
            </w:r>
          </w:p>
          <w:p w14:paraId="3CB16395" w14:textId="77777777" w:rsidR="006D0048" w:rsidRPr="006842D9" w:rsidRDefault="006D0048" w:rsidP="006842D9">
            <w:pPr>
              <w:pStyle w:val="af0"/>
            </w:pPr>
          </w:p>
        </w:tc>
        <w:tc>
          <w:tcPr>
            <w:tcW w:w="4962" w:type="dxa"/>
          </w:tcPr>
          <w:p w14:paraId="7C462EA1" w14:textId="77777777" w:rsidR="006D0048" w:rsidRPr="006842D9" w:rsidRDefault="006D0048" w:rsidP="006842D9">
            <w:pPr>
              <w:pStyle w:val="af0"/>
            </w:pPr>
          </w:p>
          <w:p w14:paraId="2B77DF16" w14:textId="77777777" w:rsidR="006D0048" w:rsidRPr="006842D9" w:rsidRDefault="006D0048" w:rsidP="006842D9">
            <w:pPr>
              <w:pStyle w:val="af0"/>
            </w:pPr>
            <w:r w:rsidRPr="006842D9">
              <w:rPr>
                <w:noProof/>
              </w:rPr>
              <w:drawing>
                <wp:inline distT="0" distB="0" distL="0" distR="0" wp14:anchorId="35B5DE7F" wp14:editId="1094D367">
                  <wp:extent cx="3669826" cy="2842498"/>
                  <wp:effectExtent l="0" t="5397" r="1587" b="1588"/>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rot="5400000">
                            <a:off x="0" y="0"/>
                            <a:ext cx="3675876" cy="2847184"/>
                          </a:xfrm>
                          <a:prstGeom prst="rect">
                            <a:avLst/>
                          </a:prstGeom>
                          <a:noFill/>
                          <a:ln>
                            <a:noFill/>
                          </a:ln>
                        </pic:spPr>
                      </pic:pic>
                    </a:graphicData>
                  </a:graphic>
                </wp:inline>
              </w:drawing>
            </w:r>
          </w:p>
        </w:tc>
      </w:tr>
      <w:tr w:rsidR="006D0048" w:rsidRPr="006842D9" w14:paraId="04D655BC" w14:textId="77777777" w:rsidTr="00900CD2">
        <w:tc>
          <w:tcPr>
            <w:tcW w:w="4393" w:type="dxa"/>
          </w:tcPr>
          <w:p w14:paraId="524CFE78" w14:textId="77777777" w:rsidR="006D0048" w:rsidRPr="006842D9" w:rsidRDefault="006D0048" w:rsidP="006842D9">
            <w:pPr>
              <w:pStyle w:val="af0"/>
            </w:pPr>
            <w:r w:rsidRPr="006842D9">
              <w:t>а)</w:t>
            </w:r>
          </w:p>
        </w:tc>
        <w:tc>
          <w:tcPr>
            <w:tcW w:w="4962" w:type="dxa"/>
          </w:tcPr>
          <w:p w14:paraId="6ECB35A8" w14:textId="77777777" w:rsidR="006D0048" w:rsidRPr="006842D9" w:rsidRDefault="006D0048" w:rsidP="006842D9">
            <w:pPr>
              <w:pStyle w:val="af0"/>
            </w:pPr>
            <w:r w:rsidRPr="006842D9">
              <w:t>б)</w:t>
            </w:r>
          </w:p>
        </w:tc>
      </w:tr>
    </w:tbl>
    <w:p w14:paraId="077387B5" w14:textId="633AE33B" w:rsidR="00330E85" w:rsidRDefault="006A6C64" w:rsidP="00330E85">
      <w:pPr>
        <w:pStyle w:val="af0"/>
      </w:pPr>
      <w:r>
        <w:t>Рис 2.5</w:t>
      </w:r>
      <w:r w:rsidR="006D0048" w:rsidRPr="006842D9">
        <w:t xml:space="preserve">. Топология разработанного многоступенчатого сумматора конструкции </w:t>
      </w:r>
      <w:proofErr w:type="spellStart"/>
      <w:r w:rsidR="006D0048" w:rsidRPr="006842D9">
        <w:t>Уилкинсона</w:t>
      </w:r>
      <w:proofErr w:type="spellEnd"/>
      <w:r w:rsidR="006D0048" w:rsidRPr="006842D9">
        <w:t>: а) – рендер; б) – изображение реального устройства.</w:t>
      </w:r>
    </w:p>
    <w:tbl>
      <w:tblPr>
        <w:tblpPr w:leftFromText="180" w:rightFromText="180" w:vertAnchor="text" w:horzAnchor="margin" w:tblpXSpec="right" w:tblpY="904"/>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330E85" w14:paraId="7CBE134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72057BB"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ED269C3" w14:textId="77777777" w:rsidR="00330E85" w:rsidRDefault="00330E85" w:rsidP="00330E85">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304CF6"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053B3A" w14:textId="77777777" w:rsidR="00330E85" w:rsidRDefault="00330E85" w:rsidP="00330E85">
            <w:pPr>
              <w:ind w:firstLine="0"/>
              <w:jc w:val="center"/>
              <w:rPr>
                <w:szCs w:val="28"/>
              </w:rPr>
            </w:pPr>
            <w:r>
              <w:rPr>
                <w:szCs w:val="28"/>
              </w:rPr>
              <w:t>Значение</w:t>
            </w:r>
          </w:p>
        </w:tc>
      </w:tr>
      <w:tr w:rsidR="00330E85" w14:paraId="521A05E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F7A5A0" w14:textId="77777777" w:rsidR="00330E85" w:rsidRDefault="00330E85" w:rsidP="00330E85">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99C292" w14:textId="77777777" w:rsidR="00330E85" w:rsidRDefault="00330E85" w:rsidP="00330E85">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2CA0D8A" w14:textId="77777777" w:rsidR="00330E85" w:rsidRDefault="00330E85" w:rsidP="00330E85">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76514F" w14:textId="77777777" w:rsidR="00330E85" w:rsidRDefault="00330E85" w:rsidP="00330E85">
            <w:pPr>
              <w:ind w:firstLine="0"/>
              <w:jc w:val="center"/>
              <w:rPr>
                <w:szCs w:val="28"/>
                <w:lang w:val="en-GB"/>
              </w:rPr>
            </w:pPr>
            <w:r>
              <w:rPr>
                <w:szCs w:val="28"/>
                <w:lang w:val="en-GB"/>
              </w:rPr>
              <w:t xml:space="preserve">1.25 </w:t>
            </w:r>
            <w:proofErr w:type="spellStart"/>
            <w:r>
              <w:rPr>
                <w:szCs w:val="28"/>
                <w:lang w:val="en-GB"/>
              </w:rPr>
              <w:t>мм</w:t>
            </w:r>
            <w:proofErr w:type="spellEnd"/>
          </w:p>
        </w:tc>
      </w:tr>
      <w:tr w:rsidR="00330E85" w14:paraId="1532523D"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62918B" w14:textId="77777777" w:rsidR="00330E85" w:rsidRDefault="00330E85" w:rsidP="00330E85">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F7654AB" w14:textId="77777777" w:rsidR="00330E85" w:rsidRDefault="00330E85" w:rsidP="00330E85">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9AEF6D" w14:textId="77777777" w:rsidR="00330E85" w:rsidRDefault="00330E85" w:rsidP="00330E85">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7DFF120" w14:textId="77777777" w:rsidR="00330E85" w:rsidRDefault="00330E85" w:rsidP="00330E85">
            <w:pPr>
              <w:ind w:firstLine="0"/>
              <w:jc w:val="center"/>
              <w:rPr>
                <w:szCs w:val="28"/>
                <w:lang w:val="en-GB"/>
              </w:rPr>
            </w:pPr>
            <w:r>
              <w:rPr>
                <w:szCs w:val="28"/>
                <w:lang w:val="en-GB"/>
              </w:rPr>
              <w:t xml:space="preserve">2.17 </w:t>
            </w:r>
            <w:proofErr w:type="spellStart"/>
            <w:r>
              <w:rPr>
                <w:szCs w:val="28"/>
                <w:lang w:val="en-GB"/>
              </w:rPr>
              <w:t>мм</w:t>
            </w:r>
            <w:proofErr w:type="spellEnd"/>
          </w:p>
        </w:tc>
      </w:tr>
      <w:tr w:rsidR="00330E85" w14:paraId="4724E181"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99A11" w14:textId="77777777" w:rsidR="00330E85" w:rsidRDefault="00330E85" w:rsidP="00330E85">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7E868F3" w14:textId="77777777" w:rsidR="00330E85" w:rsidRDefault="00330E85" w:rsidP="00330E85">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0F05E6" w14:textId="77777777" w:rsidR="00330E85" w:rsidRDefault="00330E85" w:rsidP="00330E85">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D62174E" w14:textId="77777777" w:rsidR="00330E85" w:rsidRDefault="00330E85" w:rsidP="00330E85">
            <w:pPr>
              <w:ind w:firstLine="0"/>
              <w:jc w:val="center"/>
              <w:rPr>
                <w:szCs w:val="28"/>
                <w:lang w:val="en-GB"/>
              </w:rPr>
            </w:pPr>
            <w:r>
              <w:rPr>
                <w:szCs w:val="28"/>
                <w:lang w:val="en-GB"/>
              </w:rPr>
              <w:t xml:space="preserve">3.49 </w:t>
            </w:r>
            <w:proofErr w:type="spellStart"/>
            <w:r>
              <w:rPr>
                <w:szCs w:val="28"/>
                <w:lang w:val="en-GB"/>
              </w:rPr>
              <w:t>мм</w:t>
            </w:r>
            <w:proofErr w:type="spellEnd"/>
          </w:p>
        </w:tc>
      </w:tr>
      <w:tr w:rsidR="00330E85" w14:paraId="28D45D67"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EBE75B" w14:textId="77777777" w:rsidR="00330E85" w:rsidRDefault="00330E85" w:rsidP="00330E85">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177191" w14:textId="77777777" w:rsidR="00330E85" w:rsidRDefault="00330E85" w:rsidP="00330E85">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6C838B" w14:textId="77777777" w:rsidR="00330E85" w:rsidRDefault="00330E85" w:rsidP="00330E85">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CFF4A5B" w14:textId="77777777" w:rsidR="00330E85" w:rsidRDefault="00330E85" w:rsidP="00330E85">
            <w:pPr>
              <w:ind w:firstLine="0"/>
              <w:jc w:val="center"/>
              <w:rPr>
                <w:szCs w:val="28"/>
                <w:lang w:val="en-GB"/>
              </w:rPr>
            </w:pPr>
            <w:r>
              <w:rPr>
                <w:szCs w:val="28"/>
                <w:lang w:val="en-GB"/>
              </w:rPr>
              <w:t xml:space="preserve">5 </w:t>
            </w:r>
            <w:proofErr w:type="spellStart"/>
            <w:r>
              <w:rPr>
                <w:szCs w:val="28"/>
                <w:lang w:val="en-GB"/>
              </w:rPr>
              <w:t>мм</w:t>
            </w:r>
            <w:proofErr w:type="spellEnd"/>
          </w:p>
        </w:tc>
      </w:tr>
      <w:tr w:rsidR="00330E85" w14:paraId="4C45E7B2"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60FF1CF" w14:textId="77777777" w:rsidR="00330E85" w:rsidRDefault="00330E85" w:rsidP="00330E85">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CBC97A5" w14:textId="77777777" w:rsidR="00330E85" w:rsidRDefault="00330E85" w:rsidP="00330E85">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2821D" w14:textId="77777777" w:rsidR="00330E85" w:rsidRDefault="00330E85" w:rsidP="00330E85">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3165EF6" w14:textId="77777777" w:rsidR="00330E85" w:rsidRDefault="00330E85" w:rsidP="00330E85">
            <w:pPr>
              <w:ind w:firstLine="0"/>
              <w:jc w:val="center"/>
              <w:rPr>
                <w:szCs w:val="28"/>
              </w:rPr>
            </w:pPr>
            <w:r>
              <w:rPr>
                <w:szCs w:val="28"/>
              </w:rPr>
              <w:t>132 Ом</w:t>
            </w:r>
          </w:p>
        </w:tc>
      </w:tr>
      <w:tr w:rsidR="00330E85" w14:paraId="2F6F41F9"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0D679D2" w14:textId="77777777" w:rsidR="00330E85" w:rsidRDefault="00330E85" w:rsidP="00330E85">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F0C452E" w14:textId="77777777" w:rsidR="00330E85" w:rsidRDefault="00330E85" w:rsidP="00330E85">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4C6D207" w14:textId="77777777" w:rsidR="00330E85" w:rsidRDefault="00330E85" w:rsidP="00330E85">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7401A0" w14:textId="77777777" w:rsidR="00330E85" w:rsidRDefault="00330E85" w:rsidP="00330E85">
            <w:pPr>
              <w:ind w:firstLine="0"/>
              <w:jc w:val="center"/>
              <w:rPr>
                <w:szCs w:val="28"/>
              </w:rPr>
            </w:pPr>
            <w:r>
              <w:rPr>
                <w:szCs w:val="28"/>
              </w:rPr>
              <w:t>185 Ом</w:t>
            </w:r>
          </w:p>
        </w:tc>
      </w:tr>
      <w:tr w:rsidR="00330E85" w14:paraId="20D10196"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42C80B" w14:textId="77777777" w:rsidR="00330E85" w:rsidRDefault="00330E85" w:rsidP="00330E85">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F013EFD" w14:textId="77777777" w:rsidR="00330E85" w:rsidRDefault="00330E85" w:rsidP="00330E85">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DDA4673" w14:textId="77777777" w:rsidR="00330E85" w:rsidRDefault="00330E85" w:rsidP="00330E85">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CDA21D" w14:textId="77777777" w:rsidR="00330E85" w:rsidRDefault="00330E85" w:rsidP="00330E85">
            <w:pPr>
              <w:ind w:firstLine="0"/>
              <w:jc w:val="center"/>
              <w:rPr>
                <w:szCs w:val="28"/>
              </w:rPr>
            </w:pPr>
            <w:r>
              <w:rPr>
                <w:szCs w:val="28"/>
              </w:rPr>
              <w:t>250 Ом</w:t>
            </w:r>
          </w:p>
        </w:tc>
      </w:tr>
    </w:tbl>
    <w:p w14:paraId="652C41F9" w14:textId="45CE34CC" w:rsidR="00330E85" w:rsidRPr="00330E85" w:rsidRDefault="00330E85" w:rsidP="00330E85">
      <w:pPr>
        <w:pStyle w:val="a7"/>
        <w:ind w:firstLine="283"/>
        <w:jc w:val="right"/>
        <w:rPr>
          <w:sz w:val="28"/>
          <w:szCs w:val="28"/>
        </w:rPr>
      </w:pPr>
      <w:r>
        <w:rPr>
          <w:sz w:val="28"/>
          <w:szCs w:val="28"/>
        </w:rPr>
        <w:t>Таблица 2.1. Параметры сумматора</w:t>
      </w:r>
    </w:p>
    <w:p w14:paraId="284B3591" w14:textId="77777777" w:rsidR="006D0048" w:rsidRDefault="006D0048" w:rsidP="006D0048">
      <w:pPr>
        <w:pStyle w:val="a9"/>
        <w:keepNext/>
      </w:pPr>
      <w:r>
        <w:rPr>
          <w:noProof/>
          <w:lang w:eastAsia="ru-RU"/>
        </w:rPr>
        <w:lastRenderedPageBreak/>
        <w:drawing>
          <wp:inline distT="0" distB="0" distL="0" distR="0" wp14:anchorId="4379B805" wp14:editId="2F4397AD">
            <wp:extent cx="5372100" cy="5002506"/>
            <wp:effectExtent l="0" t="0" r="0" b="8255"/>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7"/>
                    <a:srcRect l="6823"/>
                    <a:stretch/>
                  </pic:blipFill>
                  <pic:spPr bwMode="auto">
                    <a:xfrm>
                      <a:off x="0" y="0"/>
                      <a:ext cx="5376976" cy="5007047"/>
                    </a:xfrm>
                    <a:prstGeom prst="rect">
                      <a:avLst/>
                    </a:prstGeom>
                    <a:ln>
                      <a:noFill/>
                    </a:ln>
                    <a:extLst>
                      <a:ext uri="{53640926-AAD7-44D8-BBD7-CCE9431645EC}">
                        <a14:shadowObscured xmlns:a14="http://schemas.microsoft.com/office/drawing/2010/main"/>
                      </a:ext>
                    </a:extLst>
                  </pic:spPr>
                </pic:pic>
              </a:graphicData>
            </a:graphic>
          </wp:inline>
        </w:drawing>
      </w:r>
    </w:p>
    <w:p w14:paraId="6852B12C" w14:textId="246B0E20" w:rsidR="006D0048" w:rsidRDefault="006A6C64" w:rsidP="006D0048">
      <w:pPr>
        <w:pStyle w:val="a9"/>
        <w:rPr>
          <w:lang w:eastAsia="ru-RU"/>
        </w:rPr>
      </w:pPr>
      <w:r>
        <w:t>Рис 2.6.</w:t>
      </w:r>
      <w:r w:rsidR="006D0048">
        <w:t xml:space="preserve"> </w:t>
      </w:r>
      <w:r w:rsidR="006D0048">
        <w:rPr>
          <w:lang w:val="en-US" w:eastAsia="ru-RU"/>
        </w:rPr>
        <w:t>S</w:t>
      </w:r>
      <w:r w:rsidR="006D0048">
        <w:rPr>
          <w:lang w:eastAsia="ru-RU"/>
        </w:rPr>
        <w:t xml:space="preserve">-параметры многоступенчатого сумматора конструкции </w:t>
      </w:r>
      <w:proofErr w:type="spellStart"/>
      <w:r w:rsidR="006D0048">
        <w:rPr>
          <w:lang w:eastAsia="ru-RU"/>
        </w:rPr>
        <w:t>Уилкинсона</w:t>
      </w:r>
      <w:proofErr w:type="spellEnd"/>
      <w:r w:rsidR="006D0048">
        <w:rPr>
          <w:lang w:eastAsia="ru-RU"/>
        </w:rPr>
        <w:t xml:space="preserve">: сплошная линия – модель, пунктирная – реальное устройство. </w:t>
      </w:r>
    </w:p>
    <w:p w14:paraId="4763D959" w14:textId="51FD293C" w:rsidR="006D0048" w:rsidRDefault="006D0048" w:rsidP="006D0048">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w:t>
      </w:r>
      <w:r w:rsidR="006A6C64">
        <w:rPr>
          <w:lang w:eastAsia="ru-RU"/>
        </w:rPr>
        <w:t>2.7</w:t>
      </w:r>
      <w:r>
        <w:rPr>
          <w:lang w:eastAsia="ru-RU"/>
        </w:rPr>
        <w:fldChar w:fldCharType="begin"/>
      </w:r>
      <w:r>
        <w:rPr>
          <w:lang w:eastAsia="ru-RU"/>
        </w:rPr>
        <w:instrText xml:space="preserve"> REF _Ref167281424 \h </w:instrText>
      </w:r>
      <w:r>
        <w:rPr>
          <w:lang w:eastAsia="ru-RU"/>
        </w:rPr>
      </w:r>
      <w:r>
        <w:rPr>
          <w:lang w:eastAsia="ru-RU"/>
        </w:rPr>
        <w:fldChar w:fldCharType="separate"/>
      </w:r>
      <w:r>
        <w:rPr>
          <w:lang w:eastAsia="ru-RU"/>
        </w:rPr>
        <w:fldChar w:fldCharType="end"/>
      </w:r>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6D0048" w14:paraId="63A4B580" w14:textId="77777777" w:rsidTr="00900CD2">
        <w:tc>
          <w:tcPr>
            <w:tcW w:w="4526" w:type="dxa"/>
            <w:shd w:val="clear" w:color="auto" w:fill="auto"/>
            <w:tcMar>
              <w:top w:w="100" w:type="dxa"/>
              <w:left w:w="100" w:type="dxa"/>
              <w:bottom w:w="100" w:type="dxa"/>
              <w:right w:w="100" w:type="dxa"/>
            </w:tcMar>
          </w:tcPr>
          <w:p w14:paraId="5C96088B" w14:textId="77777777" w:rsidR="006D0048" w:rsidRDefault="006D0048" w:rsidP="00900CD2">
            <w:pPr>
              <w:spacing w:line="240" w:lineRule="auto"/>
              <w:ind w:firstLine="0"/>
              <w:jc w:val="center"/>
            </w:pPr>
            <w:r>
              <w:rPr>
                <w:noProof/>
                <w:lang w:eastAsia="ru-RU"/>
              </w:rPr>
              <w:lastRenderedPageBreak/>
              <w:drawing>
                <wp:inline distT="0" distB="0" distL="0" distR="0" wp14:anchorId="11C33C64" wp14:editId="09F075E3">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02D294D7" w14:textId="77777777" w:rsidR="006D0048" w:rsidRDefault="006D0048" w:rsidP="00900CD2">
            <w:pPr>
              <w:spacing w:line="240" w:lineRule="auto"/>
              <w:ind w:firstLine="0"/>
              <w:jc w:val="center"/>
            </w:pPr>
            <w:r>
              <w:rPr>
                <w:noProof/>
                <w:lang w:eastAsia="ru-RU"/>
              </w:rPr>
              <w:drawing>
                <wp:inline distT="0" distB="0" distL="0" distR="0" wp14:anchorId="68E749B9" wp14:editId="0C042A4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r>
      <w:tr w:rsidR="006D0048" w14:paraId="2D5F49D4" w14:textId="77777777" w:rsidTr="00900CD2">
        <w:tc>
          <w:tcPr>
            <w:tcW w:w="4526" w:type="dxa"/>
            <w:shd w:val="clear" w:color="auto" w:fill="auto"/>
            <w:tcMar>
              <w:top w:w="100" w:type="dxa"/>
              <w:left w:w="100" w:type="dxa"/>
              <w:bottom w:w="100" w:type="dxa"/>
              <w:right w:w="100" w:type="dxa"/>
            </w:tcMar>
          </w:tcPr>
          <w:p w14:paraId="40D3CE96"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8A92E3B"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6D0048" w14:paraId="7C9A28D4" w14:textId="77777777" w:rsidTr="00900CD2">
        <w:tc>
          <w:tcPr>
            <w:tcW w:w="4526" w:type="dxa"/>
            <w:shd w:val="clear" w:color="auto" w:fill="auto"/>
            <w:tcMar>
              <w:top w:w="100" w:type="dxa"/>
              <w:left w:w="100" w:type="dxa"/>
              <w:bottom w:w="100" w:type="dxa"/>
              <w:right w:w="100" w:type="dxa"/>
            </w:tcMar>
          </w:tcPr>
          <w:p w14:paraId="3BA00CED" w14:textId="77777777" w:rsidR="006D0048" w:rsidRDefault="006D0048" w:rsidP="00900CD2">
            <w:pPr>
              <w:keepNext/>
              <w:spacing w:line="240" w:lineRule="auto"/>
              <w:ind w:firstLine="0"/>
              <w:jc w:val="center"/>
            </w:pPr>
            <w:r>
              <w:rPr>
                <w:noProof/>
                <w:lang w:eastAsia="ru-RU"/>
              </w:rPr>
              <w:drawing>
                <wp:inline distT="0" distB="0" distL="0" distR="0" wp14:anchorId="16D5D69C" wp14:editId="2496CDBB">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
                          <a:stretch/>
                        </pic:blipFill>
                        <pic:spPr bwMode="auto">
                          <a:xfrm>
                            <a:off x="0" y="0"/>
                            <a:ext cx="2563200" cy="2098162"/>
                          </a:xfrm>
                          <a:prstGeom prst="rect">
                            <a:avLst/>
                          </a:prstGeom>
                          <a:ln/>
                        </pic:spPr>
                      </pic:pic>
                    </a:graphicData>
                  </a:graphic>
                </wp:inline>
              </w:drawing>
            </w:r>
          </w:p>
          <w:p w14:paraId="061CC1CF" w14:textId="77777777" w:rsidR="006D0048" w:rsidRDefault="006D0048" w:rsidP="00900CD2">
            <w:pPr>
              <w:pStyle w:val="af0"/>
            </w:pPr>
          </w:p>
        </w:tc>
        <w:tc>
          <w:tcPr>
            <w:tcW w:w="4526" w:type="dxa"/>
            <w:shd w:val="clear" w:color="auto" w:fill="auto"/>
            <w:tcMar>
              <w:top w:w="100" w:type="dxa"/>
              <w:left w:w="100" w:type="dxa"/>
              <w:bottom w:w="100" w:type="dxa"/>
              <w:right w:w="100" w:type="dxa"/>
            </w:tcMar>
          </w:tcPr>
          <w:p w14:paraId="1843D048" w14:textId="77777777" w:rsidR="006D0048" w:rsidRDefault="006D0048" w:rsidP="00900CD2">
            <w:pPr>
              <w:spacing w:line="240" w:lineRule="auto"/>
              <w:ind w:firstLine="0"/>
              <w:jc w:val="center"/>
            </w:pPr>
            <w:r>
              <w:rPr>
                <w:noProof/>
                <w:lang w:eastAsia="ru-RU"/>
              </w:rPr>
              <w:drawing>
                <wp:inline distT="0" distB="0" distL="0" distR="0" wp14:anchorId="485F351B" wp14:editId="0785332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20"/>
                          <a:stretch/>
                        </pic:blipFill>
                        <pic:spPr bwMode="auto">
                          <a:xfrm>
                            <a:off x="0" y="0"/>
                            <a:ext cx="2733675" cy="2209800"/>
                          </a:xfrm>
                          <a:prstGeom prst="rect">
                            <a:avLst/>
                          </a:prstGeom>
                          <a:ln/>
                        </pic:spPr>
                      </pic:pic>
                    </a:graphicData>
                  </a:graphic>
                </wp:inline>
              </w:drawing>
            </w:r>
          </w:p>
        </w:tc>
      </w:tr>
      <w:tr w:rsidR="006D0048" w14:paraId="2194A93E" w14:textId="77777777" w:rsidTr="00900CD2">
        <w:tc>
          <w:tcPr>
            <w:tcW w:w="4526" w:type="dxa"/>
            <w:shd w:val="clear" w:color="auto" w:fill="auto"/>
            <w:tcMar>
              <w:top w:w="100" w:type="dxa"/>
              <w:left w:w="100" w:type="dxa"/>
              <w:bottom w:w="100" w:type="dxa"/>
              <w:right w:w="100" w:type="dxa"/>
            </w:tcMar>
          </w:tcPr>
          <w:p w14:paraId="411D4294"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A900175"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5F2D6ACA" w14:textId="4F200EDB" w:rsidR="006D0048" w:rsidRDefault="006D0048" w:rsidP="006D0048">
      <w:pPr>
        <w:spacing w:before="240" w:after="240" w:line="240" w:lineRule="auto"/>
        <w:ind w:firstLine="0"/>
        <w:jc w:val="center"/>
      </w:pPr>
      <w:bookmarkStart w:id="38" w:name="_Ref167281424"/>
      <w:r>
        <w:t xml:space="preserve">Рис. </w:t>
      </w:r>
      <w:bookmarkEnd w:id="38"/>
      <w:r w:rsidR="006A6C64">
        <w:t xml:space="preserve">2.7. </w:t>
      </w:r>
      <w:r w:rsidR="006A6C64">
        <w:rPr>
          <w:lang w:val="en-US"/>
        </w:rPr>
        <w:t>S</w:t>
      </w:r>
      <w:r>
        <w:t>-параметры сумматора (сплошная линия – трехзвенный, пунктирная – однозвенный с радиусом 15 мм).</w:t>
      </w:r>
    </w:p>
    <w:p w14:paraId="6C66BB38" w14:textId="23528AB9" w:rsidR="006D0048" w:rsidRPr="008471AC" w:rsidRDefault="006D0048" w:rsidP="008471AC">
      <w:pPr>
        <w:pStyle w:val="2"/>
      </w:pPr>
      <w:bookmarkStart w:id="39" w:name="_Toc125035526"/>
      <w:bookmarkStart w:id="40" w:name="_Toc167360530"/>
      <w:bookmarkStart w:id="41" w:name="_Toc168326935"/>
      <w:proofErr w:type="spellStart"/>
      <w:r w:rsidRPr="008471AC">
        <w:t>Пятипортовый</w:t>
      </w:r>
      <w:proofErr w:type="spellEnd"/>
      <w:r w:rsidRPr="008471AC">
        <w:t xml:space="preserve"> сумматор конструкции </w:t>
      </w:r>
      <w:proofErr w:type="spellStart"/>
      <w:r w:rsidRPr="008471AC">
        <w:t>Уилкинсона</w:t>
      </w:r>
      <w:bookmarkEnd w:id="39"/>
      <w:bookmarkEnd w:id="40"/>
      <w:bookmarkEnd w:id="41"/>
      <w:proofErr w:type="spellEnd"/>
    </w:p>
    <w:p w14:paraId="3C294C81" w14:textId="40386410" w:rsidR="006D0048" w:rsidRDefault="006D0048" w:rsidP="006D0048">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w:t>
      </w:r>
      <w:proofErr w:type="spellStart"/>
      <w:r>
        <w:rPr>
          <w:lang w:eastAsia="ru-RU"/>
        </w:rPr>
        <w:t>Уилкинсона</w:t>
      </w:r>
      <w:proofErr w:type="spellEnd"/>
      <w:r>
        <w:rPr>
          <w:lang w:eastAsia="ru-RU"/>
        </w:rPr>
        <w:t xml:space="preserve">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r w:rsidR="003A2F9E">
        <w:rPr>
          <w:lang w:eastAsia="ru-RU"/>
        </w:rPr>
        <w:t>рис. 2.8.</w:t>
      </w:r>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путем сложения четырех импульсов.</w:t>
      </w:r>
    </w:p>
    <w:p w14:paraId="1768BFC4" w14:textId="77777777" w:rsidR="006D0048" w:rsidRDefault="006D0048" w:rsidP="006D0048">
      <w:pPr>
        <w:pStyle w:val="a9"/>
        <w:keepNext/>
      </w:pPr>
      <w:r>
        <w:rPr>
          <w:noProof/>
          <w:lang w:eastAsia="ru-RU"/>
        </w:rPr>
        <w:lastRenderedPageBreak/>
        <w:drawing>
          <wp:inline distT="0" distB="0" distL="0" distR="0" wp14:anchorId="1C088A62" wp14:editId="0EB186F4">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1"/>
                    <a:stretch/>
                  </pic:blipFill>
                  <pic:spPr bwMode="auto">
                    <a:xfrm>
                      <a:off x="0" y="0"/>
                      <a:ext cx="5747377" cy="2493704"/>
                    </a:xfrm>
                    <a:prstGeom prst="rect">
                      <a:avLst/>
                    </a:prstGeom>
                    <a:noFill/>
                    <a:ln>
                      <a:noFill/>
                    </a:ln>
                  </pic:spPr>
                </pic:pic>
              </a:graphicData>
            </a:graphic>
          </wp:inline>
        </w:drawing>
      </w:r>
    </w:p>
    <w:p w14:paraId="28917FF2" w14:textId="26C064BB" w:rsidR="006D0048" w:rsidRDefault="003A2F9E" w:rsidP="006D0048">
      <w:pPr>
        <w:pStyle w:val="a9"/>
        <w:rPr>
          <w:lang w:eastAsia="ru-RU"/>
        </w:rPr>
      </w:pPr>
      <w:r>
        <w:t>Рис 2.8.</w:t>
      </w:r>
      <w:r w:rsidR="006D0048">
        <w:t xml:space="preserve"> </w:t>
      </w:r>
      <w:r w:rsidR="006D0048">
        <w:rPr>
          <w:lang w:eastAsia="ru-RU"/>
        </w:rPr>
        <w:t xml:space="preserve">Рендер-изображение </w:t>
      </w:r>
      <w:proofErr w:type="spellStart"/>
      <w:r w:rsidR="006D0048">
        <w:rPr>
          <w:lang w:eastAsia="ru-RU"/>
        </w:rPr>
        <w:t>пятипортового</w:t>
      </w:r>
      <w:proofErr w:type="spellEnd"/>
      <w:r w:rsidR="006D0048">
        <w:rPr>
          <w:lang w:eastAsia="ru-RU"/>
        </w:rPr>
        <w:t xml:space="preserve"> сумматора конструкции </w:t>
      </w:r>
      <w:proofErr w:type="spellStart"/>
      <w:r w:rsidR="006D0048">
        <w:rPr>
          <w:lang w:eastAsia="ru-RU"/>
        </w:rPr>
        <w:t>Уилкинсона</w:t>
      </w:r>
      <w:proofErr w:type="spellEnd"/>
      <w:r w:rsidR="006D0048">
        <w:rPr>
          <w:lang w:eastAsia="ru-RU"/>
        </w:rPr>
        <w:t xml:space="preserve">. </w:t>
      </w:r>
    </w:p>
    <w:p w14:paraId="70E6342A" w14:textId="072B474D" w:rsidR="006D0048" w:rsidRDefault="006D0048" w:rsidP="006D0048">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w:t>
      </w:r>
      <w:r w:rsidR="003A2F9E">
        <w:rPr>
          <w:lang w:eastAsia="ru-RU"/>
        </w:rPr>
        <w:t>таблице 2.2</w:t>
      </w:r>
      <w:r>
        <w:rPr>
          <w:lang w:eastAsia="ru-RU"/>
        </w:rPr>
        <w:t xml:space="preserve">. </w:t>
      </w:r>
    </w:p>
    <w:p w14:paraId="4A6C1383" w14:textId="77777777" w:rsidR="006D0048" w:rsidRDefault="006D0048" w:rsidP="006D0048">
      <w:pPr>
        <w:jc w:val="right"/>
        <w:rPr>
          <w:lang w:eastAsia="ru-RU"/>
        </w:rPr>
      </w:pPr>
      <w:r>
        <w:rPr>
          <w:lang w:eastAsia="ru-RU"/>
        </w:rPr>
        <w:t xml:space="preserve">Таблица 2.2.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6D0048" w14:paraId="7ED4BFE1"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3563E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7650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C51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E5BC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6D0048" w14:paraId="3DD72C5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216F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81F2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00D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1D5E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B85312E"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D25BB"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D30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B524D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29E0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42C314E5"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AC3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27B99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076F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81FA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88E559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57D1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DBF4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F659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98CE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2A675C4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76C1E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95D0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2085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7D4B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6D0048" w14:paraId="0F24A92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4BB854"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B529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D6B0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F365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6D0048" w14:paraId="026A07F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A3F8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E4936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8DE4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4BC5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6D0048" w14:paraId="79EADA48"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01E3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FB01"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2E34FA"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059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41C4F59B" w14:textId="77777777" w:rsidR="006D0048" w:rsidRDefault="006D0048" w:rsidP="006D0048">
      <w:pPr>
        <w:rPr>
          <w:lang w:val="en-US"/>
        </w:rPr>
      </w:pPr>
    </w:p>
    <w:p w14:paraId="3C0F16CC" w14:textId="16665CC3" w:rsidR="006D0048" w:rsidRDefault="006D0048" w:rsidP="006D0048">
      <w:r>
        <w:t>По результатам моделирования было изготовлено реальное устройство. Его изображение приведено на рис.</w:t>
      </w:r>
      <w:r w:rsidR="00056CC6">
        <w:t xml:space="preserve"> 2.9</w:t>
      </w:r>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29EA61A2" w14:textId="77777777" w:rsidR="006D0048" w:rsidRDefault="006D0048" w:rsidP="006162AE">
      <w:pPr>
        <w:numPr>
          <w:ilvl w:val="0"/>
          <w:numId w:val="8"/>
        </w:numPr>
        <w:spacing w:line="276" w:lineRule="auto"/>
        <w:ind w:left="0" w:firstLine="851"/>
      </w:pPr>
      <w:r>
        <w:t>S</w:t>
      </w:r>
      <w:r>
        <w:rPr>
          <w:vertAlign w:val="subscript"/>
        </w:rPr>
        <w:t>22</w:t>
      </w:r>
      <w:r>
        <w:t>, S</w:t>
      </w:r>
      <w:r>
        <w:rPr>
          <w:vertAlign w:val="subscript"/>
        </w:rPr>
        <w:t>25</w:t>
      </w:r>
      <w:r>
        <w:t xml:space="preserve"> – не менее 15 дБ; </w:t>
      </w:r>
    </w:p>
    <w:p w14:paraId="1FB04F4F" w14:textId="77777777" w:rsidR="006D0048" w:rsidRDefault="006D0048" w:rsidP="006162AE">
      <w:pPr>
        <w:numPr>
          <w:ilvl w:val="0"/>
          <w:numId w:val="8"/>
        </w:numPr>
        <w:spacing w:line="276" w:lineRule="auto"/>
        <w:ind w:left="0" w:firstLine="851"/>
      </w:pPr>
      <w:r>
        <w:t>S</w:t>
      </w:r>
      <w:r>
        <w:rPr>
          <w:vertAlign w:val="subscript"/>
        </w:rPr>
        <w:t>21</w:t>
      </w:r>
      <w:r>
        <w:t xml:space="preserve"> – не менее 5 дБ; </w:t>
      </w:r>
    </w:p>
    <w:p w14:paraId="49DF39CE" w14:textId="77777777" w:rsidR="006D0048" w:rsidRDefault="006D0048" w:rsidP="006162AE">
      <w:pPr>
        <w:numPr>
          <w:ilvl w:val="0"/>
          <w:numId w:val="8"/>
        </w:numPr>
        <w:spacing w:line="276" w:lineRule="auto"/>
        <w:ind w:left="0" w:firstLine="851"/>
      </w:pPr>
      <w:r>
        <w:lastRenderedPageBreak/>
        <w:t>S</w:t>
      </w:r>
      <w:r>
        <w:rPr>
          <w:vertAlign w:val="subscript"/>
        </w:rPr>
        <w:t>23</w:t>
      </w:r>
      <w:r>
        <w:t xml:space="preserve"> – не менее 15 дБ. </w:t>
      </w:r>
    </w:p>
    <w:p w14:paraId="13B95ED8" w14:textId="77777777" w:rsidR="006D0048" w:rsidRDefault="006D0048" w:rsidP="006D0048">
      <w:pPr>
        <w:spacing w:line="276" w:lineRule="auto"/>
      </w:pPr>
    </w:p>
    <w:p w14:paraId="49783120" w14:textId="77777777" w:rsidR="006D0048" w:rsidRPr="00C57462" w:rsidRDefault="006D0048" w:rsidP="00C57462">
      <w:pPr>
        <w:pStyle w:val="af6"/>
      </w:pPr>
      <w:r w:rsidRPr="00C57462">
        <w:rPr>
          <w:noProof/>
        </w:rPr>
        <w:drawing>
          <wp:inline distT="0" distB="0" distL="0" distR="0" wp14:anchorId="4B92FEB4" wp14:editId="7DF1F3B7">
            <wp:extent cx="5391397" cy="3491346"/>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2"/>
                    <a:stretch/>
                  </pic:blipFill>
                  <pic:spPr bwMode="auto">
                    <a:xfrm>
                      <a:off x="0" y="0"/>
                      <a:ext cx="5416158" cy="3507381"/>
                    </a:xfrm>
                    <a:prstGeom prst="rect">
                      <a:avLst/>
                    </a:prstGeom>
                    <a:ln/>
                  </pic:spPr>
                </pic:pic>
              </a:graphicData>
            </a:graphic>
          </wp:inline>
        </w:drawing>
      </w:r>
    </w:p>
    <w:p w14:paraId="23017C5B" w14:textId="41B35FB2" w:rsidR="006D0048" w:rsidRDefault="00056CC6" w:rsidP="00C57462">
      <w:pPr>
        <w:pStyle w:val="af6"/>
        <w:rPr>
          <w:i w:val="0"/>
          <w:iCs/>
        </w:rPr>
      </w:pPr>
      <w:r>
        <w:rPr>
          <w:i w:val="0"/>
          <w:iCs/>
        </w:rPr>
        <w:t>Рис. 2.9.</w:t>
      </w:r>
      <w:r w:rsidR="006D0048" w:rsidRPr="00C57462">
        <w:rPr>
          <w:i w:val="0"/>
          <w:iCs/>
        </w:rPr>
        <w:t xml:space="preserve"> </w:t>
      </w:r>
      <w:proofErr w:type="spellStart"/>
      <w:r w:rsidR="006D0048" w:rsidRPr="00C57462">
        <w:rPr>
          <w:i w:val="0"/>
          <w:iCs/>
        </w:rPr>
        <w:t>Пятипортовый</w:t>
      </w:r>
      <w:proofErr w:type="spellEnd"/>
      <w:r w:rsidR="006D0048" w:rsidRPr="00C57462">
        <w:rPr>
          <w:i w:val="0"/>
          <w:iCs/>
        </w:rPr>
        <w:t xml:space="preserve"> сумматор конструкции </w:t>
      </w:r>
      <w:proofErr w:type="spellStart"/>
      <w:r w:rsidR="006D0048" w:rsidRPr="00C57462">
        <w:rPr>
          <w:i w:val="0"/>
          <w:iCs/>
        </w:rPr>
        <w:t>Уилкинсона</w:t>
      </w:r>
      <w:proofErr w:type="spellEnd"/>
      <w:r w:rsidR="006D0048" w:rsidRPr="00C57462">
        <w:rPr>
          <w:i w:val="0"/>
          <w:iCs/>
        </w:rPr>
        <w:t>, экспериментальный макет.</w:t>
      </w:r>
    </w:p>
    <w:p w14:paraId="5B36F429" w14:textId="77777777" w:rsidR="00E951B0" w:rsidRPr="00C57462" w:rsidRDefault="00E951B0" w:rsidP="00C57462">
      <w:pPr>
        <w:pStyle w:val="af6"/>
        <w:rPr>
          <w:i w:val="0"/>
          <w:iCs/>
        </w:rPr>
      </w:pPr>
    </w:p>
    <w:p w14:paraId="0B0C7FD6" w14:textId="6A8D7EA8" w:rsidR="006D0048" w:rsidRPr="002F4206" w:rsidRDefault="006D0048" w:rsidP="006D0048">
      <w:r>
        <w:rPr>
          <w:lang w:val="en-US"/>
        </w:rPr>
        <w:t>S</w:t>
      </w:r>
      <w:r>
        <w:t xml:space="preserve">-параметры реального устройства в сравнении с результатами моделирования представлены на </w:t>
      </w:r>
      <w:r w:rsidR="00056CC6">
        <w:t>рис. 2.10</w:t>
      </w:r>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Были измерены все возможные </w:t>
      </w:r>
      <w:r>
        <w:rPr>
          <w:lang w:val="en-US"/>
        </w:rPr>
        <w:t>S</w:t>
      </w:r>
      <w:r w:rsidRPr="002F4206">
        <w:t>-</w:t>
      </w:r>
      <w:r>
        <w:t xml:space="preserve">параметры сумматора. Однако в результатах приведены только </w:t>
      </w:r>
      <w:r>
        <w:rPr>
          <w:lang w:val="en-US"/>
        </w:rPr>
        <w:t>S</w:t>
      </w:r>
      <w:r w:rsidRPr="002F4206">
        <w:t xml:space="preserve">22, </w:t>
      </w:r>
      <w:r>
        <w:rPr>
          <w:lang w:val="en-US"/>
        </w:rPr>
        <w:t>S</w:t>
      </w:r>
      <w:r w:rsidRPr="002F4206">
        <w:t xml:space="preserve">21, </w:t>
      </w:r>
      <w:r>
        <w:rPr>
          <w:lang w:val="en-US"/>
        </w:rPr>
        <w:t>S</w:t>
      </w:r>
      <w:r w:rsidRPr="002F4206">
        <w:t xml:space="preserve">25 </w:t>
      </w:r>
      <w:r>
        <w:t xml:space="preserve">и </w:t>
      </w:r>
      <w:r>
        <w:rPr>
          <w:lang w:val="en-US"/>
        </w:rPr>
        <w:t>S</w:t>
      </w:r>
      <w:r w:rsidRPr="002F4206">
        <w:t xml:space="preserve">23, </w:t>
      </w:r>
      <w:r>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r w:rsidR="00B7636B">
        <w:t xml:space="preserve">Анализатор цепей имеет 4 канала, поэтому при измерениях на один из входов сумматора ставилась 50-Омная заглушка. </w:t>
      </w:r>
    </w:p>
    <w:p w14:paraId="2E5ED0D3" w14:textId="77777777" w:rsidR="006D0048" w:rsidRDefault="006D0048" w:rsidP="006842D9">
      <w:pPr>
        <w:pStyle w:val="a9"/>
        <w:keepNext/>
        <w:ind w:left="-851"/>
      </w:pPr>
      <w:r>
        <w:rPr>
          <w:noProof/>
          <w:lang w:eastAsia="ru-RU"/>
        </w:rPr>
        <w:lastRenderedPageBreak/>
        <w:drawing>
          <wp:inline distT="0" distB="0" distL="0" distR="0" wp14:anchorId="418C4A0F" wp14:editId="05C4F655">
            <wp:extent cx="6737933" cy="6218555"/>
            <wp:effectExtent l="0" t="0" r="635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3"/>
                    <a:stretch/>
                  </pic:blipFill>
                  <pic:spPr bwMode="auto">
                    <a:xfrm>
                      <a:off x="0" y="0"/>
                      <a:ext cx="6764729" cy="6243286"/>
                    </a:xfrm>
                    <a:prstGeom prst="rect">
                      <a:avLst/>
                    </a:prstGeom>
                    <a:ln/>
                  </pic:spPr>
                </pic:pic>
              </a:graphicData>
            </a:graphic>
          </wp:inline>
        </w:drawing>
      </w:r>
    </w:p>
    <w:p w14:paraId="067DFA42" w14:textId="6C0A0717" w:rsidR="006D0048" w:rsidRDefault="00056CC6" w:rsidP="006D0048">
      <w:pPr>
        <w:pStyle w:val="a9"/>
      </w:pPr>
      <w:r>
        <w:t>Рис. 2.10.</w:t>
      </w:r>
      <w:r w:rsidR="006D0048">
        <w:t xml:space="preserve">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74F26E63" w:rsidR="003F36B1" w:rsidRDefault="00DD4C3B" w:rsidP="008471AC">
      <w:pPr>
        <w:pStyle w:val="1"/>
      </w:pPr>
      <w:bookmarkStart w:id="42" w:name="_Toc168326936"/>
      <w:r>
        <w:lastRenderedPageBreak/>
        <w:t>Генераторы СКИ на основе ДНЗ</w:t>
      </w:r>
      <w:bookmarkEnd w:id="42"/>
    </w:p>
    <w:p w14:paraId="2B60BB9B" w14:textId="371164CC" w:rsidR="00DD4C3B" w:rsidRPr="008471AC" w:rsidRDefault="00DD4C3B" w:rsidP="006162AE">
      <w:pPr>
        <w:pStyle w:val="2"/>
        <w:numPr>
          <w:ilvl w:val="1"/>
          <w:numId w:val="27"/>
        </w:numPr>
      </w:pPr>
      <w:bookmarkStart w:id="43" w:name="_Toc168326937"/>
      <w:r w:rsidRPr="008471AC">
        <w:t>Генератор СКИ импульсного типа с одним запускающим импульсом и последовательно соединенными ДНЗ</w:t>
      </w:r>
      <w:bookmarkEnd w:id="43"/>
    </w:p>
    <w:p w14:paraId="3204B5EA" w14:textId="3CC4D9B2" w:rsidR="00DD4C3B" w:rsidRDefault="00DD4C3B" w:rsidP="00DD4C3B">
      <w:r>
        <w:t xml:space="preserve"> 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w:t>
      </w:r>
      <w:r w:rsidR="006842D9">
        <w:fldChar w:fldCharType="begin"/>
      </w:r>
      <w:r w:rsidR="006842D9">
        <w:instrText xml:space="preserve"> REF _Ref167956883 \n \h </w:instrText>
      </w:r>
      <w:r w:rsidR="006842D9">
        <w:fldChar w:fldCharType="separate"/>
      </w:r>
      <w:r w:rsidR="006842D9">
        <w:t>2</w:t>
      </w:r>
      <w:r w:rsidR="006842D9">
        <w:fldChar w:fldCharType="end"/>
      </w:r>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2BE505FC" w:rsidR="00DD4C3B" w:rsidRPr="00B95ABA" w:rsidRDefault="00DD4C3B" w:rsidP="008471AC">
      <w:pPr>
        <w:pStyle w:val="3"/>
      </w:pPr>
      <w:bookmarkStart w:id="44" w:name="_Toc125035519"/>
      <w:bookmarkStart w:id="45" w:name="_Toc168326938"/>
      <w:r w:rsidRPr="00B95ABA">
        <w:t>Физика работы генераторов в импульсном режиме</w:t>
      </w:r>
      <w:bookmarkEnd w:id="44"/>
      <w:bookmarkEnd w:id="45"/>
    </w:p>
    <w:p w14:paraId="51A9A49E" w14:textId="4CF3C98D" w:rsidR="00413EB8" w:rsidRPr="00413EB8" w:rsidRDefault="00413EB8" w:rsidP="00DD4C3B">
      <w:r>
        <w:t>Ф</w:t>
      </w:r>
      <w:r w:rsidR="00DD4C3B">
        <w:t xml:space="preserve">ормирование </w:t>
      </w:r>
      <w:proofErr w:type="spellStart"/>
      <w:r>
        <w:t>квазигауссовых</w:t>
      </w:r>
      <w:proofErr w:type="spellEnd"/>
      <w:r>
        <w:t xml:space="preserve"> </w:t>
      </w:r>
      <w:r w:rsidR="00DD4C3B">
        <w:t>СКИ</w:t>
      </w:r>
      <w:r>
        <w:t xml:space="preserve"> в классическом подходе </w:t>
      </w:r>
      <w:r w:rsidRPr="00330E85">
        <w:t>[</w:t>
      </w:r>
      <w:r w:rsidR="00330E85" w:rsidRPr="00330E85">
        <w:t>37, 38</w:t>
      </w:r>
      <w:r w:rsidRPr="00330E85">
        <w:t>]</w:t>
      </w:r>
      <w:r>
        <w:t xml:space="preserve"> осуществляется с помощью схем с </w:t>
      </w:r>
      <w:proofErr w:type="spellStart"/>
      <w:r>
        <w:t>длительныим</w:t>
      </w:r>
      <w:proofErr w:type="spellEnd"/>
      <w:r>
        <w:t xml:space="preserve">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w:t>
      </w:r>
      <w:proofErr w:type="spellStart"/>
      <w:r>
        <w:t>накапливаетс</w:t>
      </w:r>
      <w:proofErr w:type="spellEnd"/>
      <w:r>
        <w:t xml:space="preserve"> заряд. Запускающий сигнал </w:t>
      </w:r>
      <w:r>
        <w:lastRenderedPageBreak/>
        <w:t xml:space="preserve">меняет полярность напряжения и, следовательно, направление протекания тока на диоде, заряд из активной области </w:t>
      </w:r>
      <w:proofErr w:type="spellStart"/>
      <w:r>
        <w:t>инжектируетсмя</w:t>
      </w:r>
      <w:proofErr w:type="spellEnd"/>
      <w:r>
        <w:t xml:space="preserve"> и диод закрывается.</w:t>
      </w:r>
    </w:p>
    <w:p w14:paraId="74485C09" w14:textId="77777777" w:rsidR="007E40C1" w:rsidRDefault="00DD4C3B" w:rsidP="00242D12">
      <w:r>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w:t>
      </w:r>
      <w:proofErr w:type="spellStart"/>
      <w:r w:rsidR="0094617D">
        <w:t>последействующих</w:t>
      </w:r>
      <w:proofErr w:type="spellEnd"/>
      <w:r w:rsidR="0094617D">
        <w:t xml:space="preserve">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1BC15C0A" w:rsidR="00242D12" w:rsidRDefault="00242D12" w:rsidP="00242D12">
      <w:r>
        <w:t xml:space="preserve">Схемы формирователей импульсов положительной и отрицательной полярности приведены на рис. </w:t>
      </w:r>
      <w:r w:rsidR="004E36F4">
        <w:t>3.1. и 3.2.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65168C5A"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напряжения и направление тока, </w:t>
      </w:r>
      <w:r w:rsidR="00DB74A1">
        <w:lastRenderedPageBreak/>
        <w:t xml:space="preserve">протекающего через диод </w:t>
      </w:r>
      <w:proofErr w:type="spellStart"/>
      <w:r w:rsidR="00DB74A1">
        <w:t>изменяетя</w:t>
      </w:r>
      <w:proofErr w:type="spellEnd"/>
      <w:r w:rsidR="00DB74A1">
        <w:t xml:space="preserve">. </w:t>
      </w:r>
      <w:r>
        <w:t xml:space="preserve">Реальный запускающий импульс имеет трапециевидную форму, поэтому при достижении порогового напряжения на фронте запускающего импульса, на ДНЗ начинает попадать прямой ток, в активной области начинает накапливаться основной заряд. </w:t>
      </w:r>
      <w:r w:rsidR="00DB74A1">
        <w:t>Количество заряда, накопленного в течение этой стадии</w:t>
      </w:r>
      <w:r w:rsidR="00330E85">
        <w:t>,</w:t>
      </w:r>
      <w:r w:rsidR="00DB74A1">
        <w:t xml:space="preserve">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6842D9">
        <w:t>[</w:t>
      </w:r>
      <w:r w:rsidR="00330E85">
        <w:t>37-40</w:t>
      </w:r>
      <w:r w:rsidR="00C312B2" w:rsidRPr="006842D9">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6162AE">
      <w:pPr>
        <w:pStyle w:val="a1"/>
        <w:numPr>
          <w:ilvl w:val="0"/>
          <w:numId w:val="9"/>
        </w:numPr>
      </w:pPr>
      <w:r>
        <w:t xml:space="preserve">длительность: 7 </w:t>
      </w:r>
      <w:proofErr w:type="spellStart"/>
      <w:r>
        <w:t>нс</w:t>
      </w:r>
      <w:proofErr w:type="spellEnd"/>
      <w:r>
        <w:t>;</w:t>
      </w:r>
    </w:p>
    <w:p w14:paraId="07D504DD" w14:textId="77777777" w:rsidR="00DD4C3B" w:rsidRDefault="00DD4C3B" w:rsidP="006162AE">
      <w:pPr>
        <w:pStyle w:val="a1"/>
        <w:numPr>
          <w:ilvl w:val="0"/>
          <w:numId w:val="9"/>
        </w:numPr>
      </w:pPr>
      <w:r>
        <w:t>амплитуда: 6 В;</w:t>
      </w:r>
    </w:p>
    <w:p w14:paraId="12283C79" w14:textId="77777777" w:rsidR="00DD4C3B" w:rsidRDefault="00DD4C3B" w:rsidP="006162AE">
      <w:pPr>
        <w:pStyle w:val="a1"/>
        <w:numPr>
          <w:ilvl w:val="0"/>
          <w:numId w:val="9"/>
        </w:numPr>
      </w:pPr>
      <w:r>
        <w:t xml:space="preserve">длительность фронтов: 3 </w:t>
      </w:r>
      <w:proofErr w:type="spellStart"/>
      <w:r>
        <w:t>нс</w:t>
      </w:r>
      <w:proofErr w:type="spellEnd"/>
      <w:r>
        <w:t>;</w:t>
      </w:r>
    </w:p>
    <w:p w14:paraId="2CA4AB8D" w14:textId="77777777" w:rsidR="00DD4C3B" w:rsidRDefault="00DD4C3B" w:rsidP="006162AE">
      <w:pPr>
        <w:pStyle w:val="a1"/>
        <w:numPr>
          <w:ilvl w:val="0"/>
          <w:numId w:val="9"/>
        </w:numPr>
      </w:pPr>
      <w:r>
        <w:lastRenderedPageBreak/>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9"/>
      </w:pPr>
      <w:r>
        <w:rPr>
          <w:noProof/>
        </w:rPr>
        <w:drawing>
          <wp:inline distT="0" distB="0" distL="0" distR="0" wp14:anchorId="6B058131" wp14:editId="07E1E2D2">
            <wp:extent cx="4552950" cy="2691375"/>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563247" cy="2697462"/>
                    </a:xfrm>
                    <a:prstGeom prst="rect">
                      <a:avLst/>
                    </a:prstGeom>
                  </pic:spPr>
                </pic:pic>
              </a:graphicData>
            </a:graphic>
          </wp:inline>
        </w:drawing>
      </w:r>
    </w:p>
    <w:p w14:paraId="2EB23523" w14:textId="0875EADD" w:rsidR="00DD4C3B" w:rsidRDefault="00DD4C3B" w:rsidP="00DD4C3B">
      <w:pPr>
        <w:pStyle w:val="a9"/>
      </w:pPr>
      <w:r w:rsidRPr="004E36F4">
        <w:t xml:space="preserve">Рис. </w:t>
      </w:r>
      <w:r w:rsidR="00582E49" w:rsidRPr="004E36F4">
        <w:t>3</w:t>
      </w:r>
      <w:r w:rsidR="004E36F4" w:rsidRPr="004E36F4">
        <w:t>.1</w:t>
      </w:r>
      <w:r w:rsidRPr="004E36F4">
        <w:t>. Схема генератора СКИ положительной полярности на основе ДНЗ.</w:t>
      </w:r>
    </w:p>
    <w:p w14:paraId="05AD50F1" w14:textId="77777777" w:rsidR="00DD4C3B" w:rsidRDefault="00DD4C3B" w:rsidP="00DD4C3B">
      <w:pPr>
        <w:pStyle w:val="a9"/>
      </w:pPr>
      <w:r>
        <w:rPr>
          <w:noProof/>
        </w:rPr>
        <w:drawing>
          <wp:inline distT="0" distB="0" distL="0" distR="0" wp14:anchorId="4A3910D5" wp14:editId="572BF29C">
            <wp:extent cx="4991100" cy="2700156"/>
            <wp:effectExtent l="0" t="0" r="0" b="508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4996575" cy="2703118"/>
                    </a:xfrm>
                    <a:prstGeom prst="rect">
                      <a:avLst/>
                    </a:prstGeom>
                  </pic:spPr>
                </pic:pic>
              </a:graphicData>
            </a:graphic>
          </wp:inline>
        </w:drawing>
      </w:r>
    </w:p>
    <w:p w14:paraId="6506DD21" w14:textId="0E8244A8" w:rsidR="00DD4C3B" w:rsidRDefault="00DD4C3B" w:rsidP="00DD4C3B">
      <w:pPr>
        <w:pStyle w:val="a9"/>
      </w:pPr>
      <w:r w:rsidRPr="004E36F4">
        <w:t xml:space="preserve">Рис. </w:t>
      </w:r>
      <w:r w:rsidR="004E36F4" w:rsidRPr="004E36F4">
        <w:t>3.</w:t>
      </w:r>
      <w:r w:rsidRPr="004E36F4">
        <w:t>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251A65B4" w:rsidR="00DD4C3B" w:rsidRPr="006D0048" w:rsidRDefault="00DD4C3B" w:rsidP="00DD4C3B">
      <w:r>
        <w:lastRenderedPageBreak/>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rsidR="00924A8F">
        <w:t xml:space="preserve">Заземление выполнено с помощью металлизированных отверстий. </w:t>
      </w:r>
      <w:r>
        <w:t xml:space="preserve">Изображение прототипов генераторов СКИ на основе ДНЗ, изготовленных по приведенным выше электрическим схемам, приведено на рис. </w:t>
      </w:r>
      <w:r w:rsidR="004E36F4">
        <w:t>3.</w:t>
      </w:r>
      <w:r>
        <w:t xml:space="preserve">5. В качестве ДНЗ использованы диоды </w:t>
      </w:r>
      <w:r>
        <w:rPr>
          <w:lang w:val="en-US"/>
        </w:rPr>
        <w:t>MACOM</w:t>
      </w:r>
      <w:r>
        <w:t xml:space="preserve"> </w:t>
      </w:r>
      <w:r>
        <w:rPr>
          <w:lang w:val="en-US"/>
        </w:rPr>
        <w:t>MAVR</w:t>
      </w:r>
      <w:r>
        <w:t>-044769 [</w:t>
      </w:r>
      <w:r w:rsidR="001C48AC" w:rsidRPr="001C48AC">
        <w:t>42</w:t>
      </w:r>
      <w:r>
        <w:t xml:space="preserve">]. </w:t>
      </w:r>
      <w:r w:rsidR="00345306">
        <w:t>В качестве управляющего элемента использовались транзисторы</w:t>
      </w:r>
      <w:r w:rsidR="00345306" w:rsidRPr="00345306">
        <w:t xml:space="preserve"> </w:t>
      </w:r>
      <w:r w:rsidR="00345306">
        <w:rPr>
          <w:lang w:val="en-US"/>
        </w:rPr>
        <w:t>MOSFET</w:t>
      </w:r>
      <w:r w:rsidR="00345306">
        <w:t xml:space="preserve"> </w:t>
      </w:r>
      <w:r w:rsidR="00345306">
        <w:rPr>
          <w:lang w:val="en-US"/>
        </w:rPr>
        <w:t>Mitsubishi</w:t>
      </w:r>
      <w:r w:rsidR="00345306" w:rsidRPr="00345306">
        <w:t xml:space="preserve"> </w:t>
      </w:r>
      <w:r w:rsidR="00345306">
        <w:t>RD15HVF1</w:t>
      </w:r>
      <w:r w:rsidR="00C8320B" w:rsidRPr="006842D9">
        <w:t xml:space="preserve"> </w:t>
      </w:r>
      <w:r w:rsidR="00C8320B" w:rsidRPr="001C48AC">
        <w:t>[</w:t>
      </w:r>
      <w:r w:rsidR="00C8320B" w:rsidRPr="001C48AC">
        <w:rPr>
          <w:lang w:val="en-US"/>
        </w:rPr>
        <w:fldChar w:fldCharType="begin"/>
      </w:r>
      <w:r w:rsidR="00C8320B" w:rsidRPr="001C48AC">
        <w:instrText xml:space="preserve"> </w:instrText>
      </w:r>
      <w:r w:rsidR="00C8320B" w:rsidRPr="001C48AC">
        <w:rPr>
          <w:lang w:val="en-US"/>
        </w:rPr>
        <w:instrText>REF</w:instrText>
      </w:r>
      <w:r w:rsidR="00C8320B" w:rsidRPr="001C48AC">
        <w:instrText xml:space="preserve"> _</w:instrText>
      </w:r>
      <w:r w:rsidR="00C8320B" w:rsidRPr="001C48AC">
        <w:rPr>
          <w:lang w:val="en-US"/>
        </w:rPr>
        <w:instrText>Ref</w:instrText>
      </w:r>
      <w:r w:rsidR="00C8320B" w:rsidRPr="001C48AC">
        <w:instrText>167956598 \</w:instrText>
      </w:r>
      <w:r w:rsidR="00C8320B" w:rsidRPr="001C48AC">
        <w:rPr>
          <w:lang w:val="en-US"/>
        </w:rPr>
        <w:instrText>n</w:instrText>
      </w:r>
      <w:r w:rsidR="00C8320B" w:rsidRPr="001C48AC">
        <w:instrText xml:space="preserve"> \</w:instrText>
      </w:r>
      <w:r w:rsidR="00C8320B" w:rsidRPr="001C48AC">
        <w:rPr>
          <w:lang w:val="en-US"/>
        </w:rPr>
        <w:instrText>h</w:instrText>
      </w:r>
      <w:r w:rsidR="00C8320B" w:rsidRPr="001C48AC">
        <w:instrText xml:space="preserve"> </w:instrText>
      </w:r>
      <w:r w:rsidR="00C8320B" w:rsidRPr="001C48AC">
        <w:rPr>
          <w:lang w:val="en-US"/>
        </w:rPr>
      </w:r>
      <w:r w:rsidR="004E36F4" w:rsidRPr="001C48AC">
        <w:instrText xml:space="preserve"> \* </w:instrText>
      </w:r>
      <w:r w:rsidR="004E36F4" w:rsidRPr="001C48AC">
        <w:rPr>
          <w:lang w:val="en-US"/>
        </w:rPr>
        <w:instrText>MERGEFORMAT</w:instrText>
      </w:r>
      <w:r w:rsidR="004E36F4" w:rsidRPr="001C48AC">
        <w:instrText xml:space="preserve"> </w:instrText>
      </w:r>
      <w:r w:rsidR="00C8320B" w:rsidRPr="001C48AC">
        <w:rPr>
          <w:lang w:val="en-US"/>
        </w:rPr>
        <w:fldChar w:fldCharType="separate"/>
      </w:r>
      <w:r w:rsidR="001C48AC" w:rsidRPr="001C48AC">
        <w:t>4</w:t>
      </w:r>
      <w:r w:rsidR="00C8320B" w:rsidRPr="001C48AC">
        <w:t>3</w:t>
      </w:r>
      <w:r w:rsidR="00C8320B" w:rsidRPr="001C48AC">
        <w:rPr>
          <w:lang w:val="en-US"/>
        </w:rPr>
        <w:fldChar w:fldCharType="end"/>
      </w:r>
      <w:r w:rsidR="00C8320B" w:rsidRPr="001C48AC">
        <w:t>].</w:t>
      </w:r>
      <w:r w:rsidR="00345306" w:rsidRPr="00345306">
        <w:t xml:space="preserve"> </w:t>
      </w:r>
      <w:r>
        <w:t>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w:t>
      </w:r>
      <w:r w:rsidR="004E36F4">
        <w:t xml:space="preserve"> 3.4. </w:t>
      </w:r>
      <w:r w:rsidR="006D0048">
        <w:t>Топология учитывает особенности проектирования схем для СВЧ-устройств</w:t>
      </w:r>
      <w:r w:rsidR="00924A8F">
        <w:t xml:space="preserve">, ширина выходного полоска согласована на 50 Ом. </w:t>
      </w:r>
    </w:p>
    <w:p w14:paraId="03AEFCA2" w14:textId="4C073A3D" w:rsidR="00955988" w:rsidRDefault="00955988" w:rsidP="00DD4C3B">
      <w:r>
        <w:t xml:space="preserve">Для достижения большей амплитуды и меньшей длительности импульсов в схеме последовательно соединены </w:t>
      </w:r>
      <w:r w:rsidR="00924A8F">
        <w:t>три</w:t>
      </w:r>
      <w:r>
        <w:t xml:space="preserve"> ДНЗ </w:t>
      </w:r>
      <w:r w:rsidRPr="00955988">
        <w:t>[2].</w:t>
      </w:r>
    </w:p>
    <w:p w14:paraId="4C5221C2" w14:textId="77777777" w:rsidR="006842D9" w:rsidRPr="00955988" w:rsidRDefault="006842D9" w:rsidP="00DD4C3B"/>
    <w:p w14:paraId="5061CE31" w14:textId="77777777" w:rsidR="00DD4C3B" w:rsidRDefault="00DD4C3B" w:rsidP="00DD4C3B">
      <w:pPr>
        <w:pStyle w:val="a9"/>
      </w:pPr>
      <w:r>
        <w:rPr>
          <w:noProof/>
        </w:rPr>
        <w:drawing>
          <wp:inline distT="0" distB="0" distL="0" distR="0" wp14:anchorId="77D82FA4" wp14:editId="3A0041B6">
            <wp:extent cx="5676900" cy="3929228"/>
            <wp:effectExtent l="0" t="0" r="0" b="0"/>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5680693" cy="3931853"/>
                    </a:xfrm>
                    <a:prstGeom prst="rect">
                      <a:avLst/>
                    </a:prstGeom>
                  </pic:spPr>
                </pic:pic>
              </a:graphicData>
            </a:graphic>
          </wp:inline>
        </w:drawing>
      </w:r>
    </w:p>
    <w:p w14:paraId="53301739" w14:textId="133613B5" w:rsidR="00DD4C3B" w:rsidRDefault="00DD4C3B" w:rsidP="00DD4C3B">
      <w:pPr>
        <w:pStyle w:val="a9"/>
      </w:pPr>
      <w:r w:rsidRPr="004E36F4">
        <w:t xml:space="preserve">Рис. </w:t>
      </w:r>
      <w:r w:rsidR="004E36F4" w:rsidRPr="004E36F4">
        <w:t>3.4</w:t>
      </w:r>
      <w:r w:rsidRPr="004E36F4">
        <w:t>. Разводка генератора СКИ на ДНЗ.</w:t>
      </w:r>
    </w:p>
    <w:p w14:paraId="76F7D559" w14:textId="77777777" w:rsidR="00DD4C3B" w:rsidRDefault="00DD4C3B" w:rsidP="00DD4C3B">
      <w:pPr>
        <w:pStyle w:val="a9"/>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7"/>
                    <a:stretch/>
                  </pic:blipFill>
                  <pic:spPr bwMode="auto">
                    <a:xfrm>
                      <a:off x="0" y="0"/>
                      <a:ext cx="3197428" cy="2683269"/>
                    </a:xfrm>
                    <a:prstGeom prst="rect">
                      <a:avLst/>
                    </a:prstGeom>
                    <a:ln/>
                  </pic:spPr>
                </pic:pic>
              </a:graphicData>
            </a:graphic>
          </wp:inline>
        </w:drawing>
      </w:r>
    </w:p>
    <w:p w14:paraId="1CC0A9E6" w14:textId="0E633D3A" w:rsidR="00DD4C3B" w:rsidRDefault="00DD4C3B" w:rsidP="00DD4C3B">
      <w:pPr>
        <w:pStyle w:val="a9"/>
      </w:pPr>
      <w:r w:rsidRPr="004E36F4">
        <w:t xml:space="preserve">Рис. </w:t>
      </w:r>
      <w:r w:rsidR="004E36F4" w:rsidRPr="004E36F4">
        <w:t>3.5</w:t>
      </w:r>
      <w:r w:rsidRPr="004E36F4">
        <w:t>. Изображение платы генератора СКИ на основе ДНЗ.</w:t>
      </w:r>
    </w:p>
    <w:p w14:paraId="2642AC0E" w14:textId="76A5DF24" w:rsidR="00DD4C3B" w:rsidRDefault="00DD4C3B" w:rsidP="006162AE">
      <w:pPr>
        <w:pStyle w:val="3"/>
        <w:numPr>
          <w:ilvl w:val="2"/>
          <w:numId w:val="10"/>
        </w:numPr>
      </w:pPr>
      <w:bookmarkStart w:id="46" w:name="_Toc125035520"/>
      <w:bookmarkStart w:id="47" w:name="_Toc168326939"/>
      <w:r>
        <w:t>Экспериментальные результаты</w:t>
      </w:r>
      <w:bookmarkEnd w:id="46"/>
      <w:bookmarkEnd w:id="47"/>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proofErr w:type="spellStart"/>
      <w:r w:rsidR="00B547C2">
        <w:t>виедо</w:t>
      </w:r>
      <w:r>
        <w:t>импульс</w:t>
      </w:r>
      <w:proofErr w:type="spellEnd"/>
      <w:r>
        <w:t xml:space="preserve">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5D6D3EE4" w:rsidR="00DD4C3B" w:rsidRDefault="00DD4C3B" w:rsidP="00DD4C3B">
      <w:pPr>
        <w:rPr>
          <w:lang w:eastAsia="ru-RU"/>
        </w:rPr>
      </w:pPr>
      <w:r>
        <w:rPr>
          <w:lang w:eastAsia="ru-RU"/>
        </w:rPr>
        <w:t xml:space="preserve">Осциллограммы импульсов, полученных в ходе эксперимента, показаны на рис. </w:t>
      </w:r>
      <w:r w:rsidR="008437DD">
        <w:rPr>
          <w:lang w:eastAsia="ru-RU"/>
        </w:rPr>
        <w:t>3.6 и 3.7</w:t>
      </w:r>
      <w:r>
        <w:rPr>
          <w:lang w:eastAsia="ru-RU"/>
        </w:rPr>
        <w:t>.</w:t>
      </w:r>
    </w:p>
    <w:p w14:paraId="1DDABB23" w14:textId="2DB61C45" w:rsidR="007D162B" w:rsidRPr="007D162B" w:rsidRDefault="007D162B" w:rsidP="007D162B">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rsidRPr="007D162B">
        <w:t xml:space="preserve"> </w:t>
      </w:r>
      <w:r>
        <w:t xml:space="preserve">для импульса отрицательной полярности. Амплитуда и длительность импульса положительной полярности составили 33 В и 17 </w:t>
      </w:r>
      <w:proofErr w:type="spellStart"/>
      <w:r>
        <w:t>пс</w:t>
      </w:r>
      <w:proofErr w:type="spellEnd"/>
      <w:r>
        <w:t xml:space="preserve"> соответственно. </w:t>
      </w:r>
    </w:p>
    <w:p w14:paraId="54913423" w14:textId="3F5B8EE2" w:rsidR="007D162B" w:rsidRPr="007D162B" w:rsidRDefault="00582E49" w:rsidP="00DD4C3B">
      <w:pPr>
        <w:rPr>
          <w:lang w:eastAsia="ru-RU"/>
        </w:rPr>
      </w:pPr>
      <w:r>
        <w:rPr>
          <w:lang w:eastAsia="ru-RU"/>
        </w:rPr>
        <w:t xml:space="preserve">Уровень </w:t>
      </w:r>
      <w:proofErr w:type="spellStart"/>
      <w:r>
        <w:rPr>
          <w:lang w:eastAsia="ru-RU"/>
        </w:rPr>
        <w:t>последействующих</w:t>
      </w:r>
      <w:proofErr w:type="spellEnd"/>
      <w:r>
        <w:rPr>
          <w:lang w:eastAsia="ru-RU"/>
        </w:rPr>
        <w:t xml:space="preserve"> искажений после заднего фронта </w:t>
      </w:r>
      <w:r w:rsidR="008437DD">
        <w:rPr>
          <w:lang w:eastAsia="ru-RU"/>
        </w:rPr>
        <w:t>составил порядка 12%.</w:t>
      </w:r>
    </w:p>
    <w:p w14:paraId="625F9902" w14:textId="7B5086E7" w:rsidR="00CF3C35" w:rsidRDefault="00CF3C35" w:rsidP="006D0048">
      <w:pPr>
        <w:ind w:firstLine="0"/>
        <w:jc w:val="cente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8">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2879E28D" w:rsidR="00CF3C35" w:rsidRPr="006D0048" w:rsidRDefault="00CF3C35" w:rsidP="006D0048">
      <w:pPr>
        <w:ind w:firstLine="0"/>
        <w:jc w:val="center"/>
        <w:rPr>
          <w:lang w:eastAsia="ru-RU"/>
        </w:rPr>
      </w:pPr>
      <w:r>
        <w:rPr>
          <w:lang w:eastAsia="ru-RU"/>
        </w:rPr>
        <w:t xml:space="preserve">Рис. </w:t>
      </w:r>
      <w:r w:rsidR="004E36F4">
        <w:rPr>
          <w:lang w:eastAsia="ru-RU"/>
        </w:rPr>
        <w:t>3.6</w:t>
      </w:r>
      <w:r>
        <w:rPr>
          <w:lang w:eastAsia="ru-RU"/>
        </w:rPr>
        <w:t>. Положительный СКИ на выходе генератора</w:t>
      </w:r>
    </w:p>
    <w:p w14:paraId="7E157796" w14:textId="77777777" w:rsidR="00DD4C3B" w:rsidRDefault="00DD4C3B" w:rsidP="00DD4C3B">
      <w:pPr>
        <w:pStyle w:val="a9"/>
        <w:rPr>
          <w:lang w:val="en-US"/>
        </w:rPr>
      </w:pPr>
      <w:r>
        <w:rPr>
          <w:noProof/>
          <w:lang w:val="en-US"/>
        </w:rPr>
        <w:drawing>
          <wp:inline distT="0" distB="0" distL="0" distR="0" wp14:anchorId="1297F34D" wp14:editId="07F06759">
            <wp:extent cx="5050971" cy="3788092"/>
            <wp:effectExtent l="0" t="0" r="0" b="3175"/>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9"/>
                    <a:stretch/>
                  </pic:blipFill>
                  <pic:spPr bwMode="auto">
                    <a:xfrm>
                      <a:off x="0" y="0"/>
                      <a:ext cx="5061303" cy="3795841"/>
                    </a:xfrm>
                    <a:prstGeom prst="rect">
                      <a:avLst/>
                    </a:prstGeom>
                  </pic:spPr>
                </pic:pic>
              </a:graphicData>
            </a:graphic>
          </wp:inline>
        </w:drawing>
      </w:r>
    </w:p>
    <w:p w14:paraId="1899C13C" w14:textId="116B64A5" w:rsidR="00DD4C3B" w:rsidRDefault="00DD4C3B" w:rsidP="00DD4C3B">
      <w:pPr>
        <w:pStyle w:val="a9"/>
      </w:pPr>
      <w:r>
        <w:t xml:space="preserve">Рис. </w:t>
      </w:r>
      <w:r w:rsidR="004E36F4">
        <w:t>3.7</w:t>
      </w:r>
      <w:r>
        <w:t>. Осциллограмма отрицательного импульса, полученного экспериментально.</w:t>
      </w:r>
    </w:p>
    <w:p w14:paraId="5C9FC78A" w14:textId="16AA6E42" w:rsidR="00DD4C3B" w:rsidRDefault="00510585" w:rsidP="008471AC">
      <w:pPr>
        <w:pStyle w:val="2"/>
        <w:numPr>
          <w:ilvl w:val="0"/>
          <w:numId w:val="0"/>
        </w:numPr>
        <w:ind w:left="792"/>
      </w:pPr>
      <w:bookmarkStart w:id="48" w:name="_Toc168326940"/>
      <w:r>
        <w:lastRenderedPageBreak/>
        <w:t>3.2. Генератор СКИ импульсного типа с двумя запускающими импульсами</w:t>
      </w:r>
      <w:bookmarkEnd w:id="48"/>
    </w:p>
    <w:p w14:paraId="3D244D36" w14:textId="088686D6" w:rsidR="00510585" w:rsidRDefault="00510585" w:rsidP="00510585">
      <w:r w:rsidRPr="00510585">
        <w:t xml:space="preserve">Уровень </w:t>
      </w:r>
      <w:proofErr w:type="spellStart"/>
      <w:r w:rsidRPr="00510585">
        <w:t>последействующих</w:t>
      </w:r>
      <w:proofErr w:type="spellEnd"/>
      <w:r w:rsidRPr="00510585">
        <w:t xml:space="preserve">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w:t>
      </w:r>
      <w:proofErr w:type="spellStart"/>
      <w:r w:rsidRPr="00510585">
        <w:t>Уилкинсона</w:t>
      </w:r>
      <w:proofErr w:type="spellEnd"/>
      <w:r w:rsidRPr="00510585">
        <w:t xml:space="preserve">. Для улучшения формы сигналов и уменьшения уровня </w:t>
      </w:r>
      <w:proofErr w:type="spellStart"/>
      <w:r w:rsidRPr="00510585">
        <w:t>последействующих</w:t>
      </w:r>
      <w:proofErr w:type="spellEnd"/>
      <w:r w:rsidRPr="00510585">
        <w:t xml:space="preserve">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xml:space="preserve">, используемого в качестве </w:t>
      </w:r>
      <w:proofErr w:type="spellStart"/>
      <w:r w:rsidRPr="00510585">
        <w:t>токоразмыкающего</w:t>
      </w:r>
      <w:proofErr w:type="spellEnd"/>
      <w:r w:rsidRPr="00510585">
        <w:t xml:space="preserve">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w:t>
      </w:r>
      <w:proofErr w:type="spellStart"/>
      <w:r w:rsidRPr="00510585">
        <w:t>пс</w:t>
      </w:r>
      <w:proofErr w:type="spellEnd"/>
      <w:r w:rsidRPr="00510585">
        <w:t xml:space="preserve">. Уровень </w:t>
      </w:r>
      <w:proofErr w:type="spellStart"/>
      <w:r w:rsidRPr="00510585">
        <w:t>последействующих</w:t>
      </w:r>
      <w:proofErr w:type="spellEnd"/>
      <w:r w:rsidRPr="00510585">
        <w:t xml:space="preserve">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w:t>
      </w:r>
      <w:proofErr w:type="spellStart"/>
      <w:r w:rsidRPr="00510585">
        <w:t>Уилкинсона</w:t>
      </w:r>
      <w:proofErr w:type="spellEnd"/>
      <w:r w:rsidRPr="00510585">
        <w:t>.</w:t>
      </w:r>
    </w:p>
    <w:p w14:paraId="18C4F85C" w14:textId="3DB70BFD" w:rsidR="00510585" w:rsidRDefault="00510585" w:rsidP="008471AC">
      <w:pPr>
        <w:pStyle w:val="3"/>
        <w:numPr>
          <w:ilvl w:val="0"/>
          <w:numId w:val="0"/>
        </w:numPr>
        <w:ind w:left="720"/>
      </w:pPr>
      <w:bookmarkStart w:id="49" w:name="_Toc168326941"/>
      <w:r>
        <w:t>3.2.1. Модель генератора СКИ с двумя запускающими импульсами</w:t>
      </w:r>
      <w:bookmarkEnd w:id="49"/>
    </w:p>
    <w:p w14:paraId="5F56DE97" w14:textId="3D510CB9" w:rsidR="00B6748F" w:rsidRPr="000D309F" w:rsidRDefault="00B6748F" w:rsidP="00B6748F">
      <w:r>
        <w:t>Алгоритм независимого управления длительностями накопления и рассасывания заряда можно описать при помощи иллюстрации на рис</w:t>
      </w:r>
      <w:r w:rsidR="00520743">
        <w:t>. 3.8</w:t>
      </w:r>
      <w:r>
        <w:t xml:space="preserve">.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w:t>
      </w:r>
      <w:r>
        <w:lastRenderedPageBreak/>
        <w:t xml:space="preserve">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30"/>
                    <a:stretch>
                      <a:fillRect/>
                    </a:stretch>
                  </pic:blipFill>
                  <pic:spPr>
                    <a:xfrm>
                      <a:off x="0" y="0"/>
                      <a:ext cx="3441700" cy="2590165"/>
                    </a:xfrm>
                    <a:prstGeom prst="rect">
                      <a:avLst/>
                    </a:prstGeom>
                  </pic:spPr>
                </pic:pic>
              </a:graphicData>
            </a:graphic>
          </wp:inline>
        </w:drawing>
      </w:r>
    </w:p>
    <w:p w14:paraId="7E8ADD44" w14:textId="01ED3AD1" w:rsidR="00B6748F" w:rsidRPr="007F6CFA" w:rsidRDefault="00B6748F" w:rsidP="00B6748F">
      <w:pPr>
        <w:pStyle w:val="afb"/>
        <w:rPr>
          <w:sz w:val="28"/>
          <w:szCs w:val="28"/>
        </w:rPr>
      </w:pPr>
      <w:r w:rsidRPr="00520743">
        <w:rPr>
          <w:sz w:val="28"/>
          <w:szCs w:val="28"/>
        </w:rPr>
        <w:t xml:space="preserve">Рис. </w:t>
      </w:r>
      <w:r w:rsidR="00520743" w:rsidRPr="00520743">
        <w:rPr>
          <w:sz w:val="28"/>
          <w:szCs w:val="28"/>
        </w:rPr>
        <w:t>3.8</w:t>
      </w:r>
      <w:r w:rsidRPr="00520743">
        <w:rPr>
          <w:sz w:val="28"/>
          <w:szCs w:val="28"/>
        </w:rPr>
        <w:t>. Иллюстрация процесса формирования импульса.</w:t>
      </w:r>
    </w:p>
    <w:p w14:paraId="305781D9" w14:textId="77777777" w:rsidR="00B6748F" w:rsidRDefault="00B6748F" w:rsidP="00B6748F">
      <w:pPr>
        <w:pStyle w:val="af9"/>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58A5BA13" w:rsidR="00B6748F" w:rsidRDefault="00B6748F" w:rsidP="00B6748F">
      <w:r>
        <w:lastRenderedPageBreak/>
        <w:t>Была реализована модель схемы генератора, изображённой на рис</w:t>
      </w:r>
      <w:r w:rsidR="00520743">
        <w:t>.</w:t>
      </w:r>
      <w:r>
        <w:t xml:space="preserve"> </w:t>
      </w:r>
      <w:r w:rsidR="00520743">
        <w:t>3.9</w:t>
      </w:r>
      <w:r>
        <w:t xml:space="preserve">.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1C48AC">
        <w:t>[</w:t>
      </w:r>
      <w:r w:rsidR="001C48AC" w:rsidRPr="001C48AC">
        <w:t>4</w:t>
      </w:r>
      <w:r w:rsidRPr="001C48AC">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1C48AC">
        <w:t>[</w:t>
      </w:r>
      <w:r w:rsidR="001C48AC" w:rsidRPr="001C48AC">
        <w:rPr>
          <w:lang w:val="en-US"/>
        </w:rPr>
        <w:t>2</w:t>
      </w:r>
      <w:r w:rsidRPr="001C48AC">
        <w:t>]. Для</w:t>
      </w:r>
      <w:r>
        <w:t xml:space="preserve"> уточнения работы диода использовалась модель, описанная в </w:t>
      </w:r>
      <w:r w:rsidRPr="00520743">
        <w:rPr>
          <w:highlight w:val="yellow"/>
        </w:rPr>
        <w:t>[6].</w:t>
      </w:r>
      <w:r>
        <w:t xml:space="preserve">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w:t>
      </w:r>
      <w:proofErr w:type="spellStart"/>
      <w:r>
        <w:t>нс</w:t>
      </w:r>
      <w:proofErr w:type="spellEnd"/>
      <w:r>
        <w:t xml:space="preserve">, длительности импульсов не менее 6 </w:t>
      </w:r>
      <w:proofErr w:type="spellStart"/>
      <w:r>
        <w:t>нс</w:t>
      </w:r>
      <w:proofErr w:type="spellEnd"/>
      <w:r>
        <w:t xml:space="preserve">.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58075B17" w:rsidR="00B6748F" w:rsidRDefault="00B6748F" w:rsidP="00B6748F">
      <w:r>
        <w:t xml:space="preserve">На выходе представленной схемы был получен </w:t>
      </w:r>
      <w:proofErr w:type="spellStart"/>
      <w:r>
        <w:t>квазигауссов</w:t>
      </w:r>
      <w:proofErr w:type="spellEnd"/>
      <w:r>
        <w:t xml:space="preserve"> СКИ. Осциллограмма сигнала изображена на рисунке 3. Амплитуда сигнала составила 68 В, длительность по полувысоте 200 </w:t>
      </w:r>
      <w:proofErr w:type="spellStart"/>
      <w:r>
        <w:t>пс</w:t>
      </w:r>
      <w:proofErr w:type="spellEnd"/>
      <w:r>
        <w:t>.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rsidRPr="00520743">
        <w:rPr>
          <w:highlight w:val="yellow"/>
        </w:rPr>
        <w:t>7-</w:t>
      </w:r>
      <w:r>
        <w:t>8</w:t>
      </w:r>
      <w:r w:rsidRPr="003A4F85">
        <w:t>]</w:t>
      </w:r>
      <w:r>
        <w:t xml:space="preserve"> видеоимпульсов, так как при сложении последовательно идущих импульсов они не будут оказывать влияние своими </w:t>
      </w:r>
      <w:proofErr w:type="spellStart"/>
      <w:r>
        <w:t>послеимпульсными</w:t>
      </w:r>
      <w:proofErr w:type="spellEnd"/>
      <w:r>
        <w:t xml:space="preserve"> искажениями на форму следующих видеоимпульсов.</w:t>
      </w:r>
    </w:p>
    <w:p w14:paraId="4EF4FF8A" w14:textId="77777777" w:rsidR="00330E85" w:rsidRDefault="00330E85" w:rsidP="00330E85">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 3.11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2D3E6D54" w14:textId="77777777" w:rsidR="00330E85" w:rsidRPr="003A4F85" w:rsidRDefault="00330E85" w:rsidP="00B6748F"/>
    <w:p w14:paraId="2086BC3D" w14:textId="249C5C4D" w:rsidR="00B6748F" w:rsidRDefault="00520743" w:rsidP="00520743">
      <w:pPr>
        <w:pStyle w:val="a9"/>
      </w:pPr>
      <w:r w:rsidRPr="00BD64C8">
        <w:rPr>
          <w:noProof/>
        </w:rPr>
        <w:lastRenderedPageBreak/>
        <w:drawing>
          <wp:inline distT="0" distB="0" distL="0" distR="0" wp14:anchorId="222B4D26" wp14:editId="15D738DB">
            <wp:extent cx="3382834" cy="3755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1"/>
                    <a:stretch>
                      <a:fillRect/>
                    </a:stretch>
                  </pic:blipFill>
                  <pic:spPr>
                    <a:xfrm>
                      <a:off x="0" y="0"/>
                      <a:ext cx="3385962" cy="3759045"/>
                    </a:xfrm>
                    <a:prstGeom prst="rect">
                      <a:avLst/>
                    </a:prstGeom>
                  </pic:spPr>
                </pic:pic>
              </a:graphicData>
            </a:graphic>
          </wp:inline>
        </w:drawing>
      </w:r>
    </w:p>
    <w:p w14:paraId="1D8DB271" w14:textId="1B032F07" w:rsidR="00520743" w:rsidRDefault="00520743" w:rsidP="00520743">
      <w:pPr>
        <w:pStyle w:val="a9"/>
      </w:pPr>
      <w:r>
        <w:t xml:space="preserve">Рис. 3.9. Принципиальная электрическая схема двухканального </w:t>
      </w:r>
      <w:r>
        <w:br/>
        <w:t>генератора СКИ.</w:t>
      </w:r>
    </w:p>
    <w:p w14:paraId="642FDA0F" w14:textId="6A44A247" w:rsidR="00520743" w:rsidRDefault="00330E85" w:rsidP="00520743">
      <w:pPr>
        <w:pStyle w:val="a9"/>
      </w:pPr>
      <w:r>
        <w:rPr>
          <w:noProof/>
        </w:rPr>
        <w:drawing>
          <wp:inline distT="0" distB="0" distL="0" distR="0" wp14:anchorId="6612699D" wp14:editId="6B6A947C">
            <wp:extent cx="4956478" cy="3407959"/>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6478" cy="3407959"/>
                    </a:xfrm>
                    <a:prstGeom prst="rect">
                      <a:avLst/>
                    </a:prstGeom>
                  </pic:spPr>
                </pic:pic>
              </a:graphicData>
            </a:graphic>
          </wp:inline>
        </w:drawing>
      </w:r>
    </w:p>
    <w:p w14:paraId="333C8697" w14:textId="36433A0D" w:rsidR="00520743" w:rsidRPr="00520743" w:rsidRDefault="00520743" w:rsidP="00520743">
      <w:pPr>
        <w:pStyle w:val="a9"/>
      </w:pPr>
      <w:r>
        <w:t xml:space="preserve">Рис. 3.10. </w:t>
      </w:r>
      <w:r w:rsidRPr="007F6CFA">
        <w:t>Осциллограмма видеоимпульса, наблюдаемого на нагрузке.</w:t>
      </w:r>
    </w:p>
    <w:p w14:paraId="5D3385F9" w14:textId="77777777" w:rsidR="00B6748F" w:rsidRPr="009879DB" w:rsidRDefault="00B6748F" w:rsidP="00B6748F"/>
    <w:p w14:paraId="1CA77EE5" w14:textId="3EBBDA15" w:rsidR="00B6748F" w:rsidRPr="00520743" w:rsidRDefault="00B6748F" w:rsidP="00B6748F">
      <w:pPr>
        <w:ind w:firstLine="0"/>
        <w:jc w:val="center"/>
        <w:rPr>
          <w:noProof/>
        </w:rPr>
      </w:pPr>
      <w:r w:rsidRPr="00520743">
        <w:rPr>
          <w:noProof/>
        </w:rPr>
        <w:lastRenderedPageBreak/>
        <w:drawing>
          <wp:inline distT="0" distB="0" distL="0" distR="0" wp14:anchorId="4403C2D9" wp14:editId="44C21A6D">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0BBDE12" w14:textId="15612EE8" w:rsidR="00B6748F" w:rsidRPr="007F6CFA" w:rsidRDefault="00B6748F" w:rsidP="00B6748F">
      <w:pPr>
        <w:pStyle w:val="afb"/>
        <w:rPr>
          <w:sz w:val="28"/>
          <w:szCs w:val="28"/>
        </w:rPr>
      </w:pPr>
      <w:r w:rsidRPr="00520743">
        <w:rPr>
          <w:sz w:val="28"/>
          <w:szCs w:val="28"/>
        </w:rPr>
        <w:t xml:space="preserve">Рис. </w:t>
      </w:r>
      <w:r w:rsidR="00520743" w:rsidRPr="00520743">
        <w:rPr>
          <w:sz w:val="28"/>
          <w:szCs w:val="28"/>
        </w:rPr>
        <w:t>3.11</w:t>
      </w:r>
      <w:r w:rsidRPr="00520743">
        <w:rPr>
          <w:sz w:val="28"/>
          <w:szCs w:val="28"/>
        </w:rPr>
        <w:t>.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Pr="008471AC" w:rsidRDefault="0047377B" w:rsidP="008471AC">
      <w:pPr>
        <w:pStyle w:val="3"/>
      </w:pPr>
      <w:bookmarkStart w:id="50" w:name="_Toc168326942"/>
      <w:r w:rsidRPr="008471AC">
        <w:t xml:space="preserve">Экспериментальное исследование генератора СКИ с двумя </w:t>
      </w:r>
      <w:proofErr w:type="spellStart"/>
      <w:r w:rsidRPr="008471AC">
        <w:t>запускаюшими</w:t>
      </w:r>
      <w:proofErr w:type="spellEnd"/>
      <w:r w:rsidRPr="008471AC">
        <w:t xml:space="preserve"> импульсами</w:t>
      </w:r>
      <w:bookmarkEnd w:id="50"/>
    </w:p>
    <w:p w14:paraId="3271C353" w14:textId="7F02163A" w:rsidR="00B6748F"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1C48AC">
        <w:rPr>
          <w:szCs w:val="28"/>
          <w:lang w:val="en-US"/>
        </w:rPr>
        <w:t>BLF</w:t>
      </w:r>
      <w:r w:rsidRPr="001C48AC">
        <w:rPr>
          <w:szCs w:val="28"/>
        </w:rPr>
        <w:t>574 [</w:t>
      </w:r>
      <w:r w:rsidR="001C48AC" w:rsidRPr="001C48AC">
        <w:rPr>
          <w:szCs w:val="28"/>
        </w:rPr>
        <w:t>44</w:t>
      </w:r>
      <w:r w:rsidRPr="001C48AC">
        <w:rPr>
          <w:szCs w:val="28"/>
        </w:rPr>
        <w:t>]</w:t>
      </w:r>
      <w:r w:rsidRPr="007F6CFA">
        <w:rPr>
          <w:szCs w:val="28"/>
        </w:rPr>
        <w:t xml:space="preserve">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w:t>
      </w:r>
      <w:r w:rsidRPr="001C48AC">
        <w:rPr>
          <w:szCs w:val="28"/>
        </w:rPr>
        <w:t>[</w:t>
      </w:r>
      <w:r w:rsidR="001C48AC" w:rsidRPr="001C48AC">
        <w:rPr>
          <w:szCs w:val="28"/>
        </w:rPr>
        <w:t>42</w:t>
      </w:r>
      <w:r w:rsidRPr="001C48AC">
        <w:rPr>
          <w:szCs w:val="28"/>
        </w:rPr>
        <w:t>]. Ф</w:t>
      </w:r>
      <w:r w:rsidRPr="007F6CFA">
        <w:rPr>
          <w:szCs w:val="28"/>
        </w:rPr>
        <w:t>ото экспериментального образца и экспериментальной установки приведено на рис. 3</w:t>
      </w:r>
      <w:r w:rsidR="00520743">
        <w:rPr>
          <w:szCs w:val="28"/>
        </w:rPr>
        <w:t>.12</w:t>
      </w:r>
      <w:r w:rsidRPr="007F6CFA">
        <w:rPr>
          <w:szCs w:val="28"/>
        </w:rPr>
        <w:t xml:space="preserve">. </w:t>
      </w:r>
    </w:p>
    <w:p w14:paraId="5867936F" w14:textId="77777777" w:rsidR="00330E85" w:rsidRPr="007F6CFA" w:rsidRDefault="00330E85" w:rsidP="00330E85">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51" w:name="_Hlk159050825"/>
      <w:r w:rsidRPr="007F6CFA">
        <w:rPr>
          <w:szCs w:val="28"/>
        </w:rPr>
        <w:t xml:space="preserve">стробоскопического осциллографа </w:t>
      </w:r>
      <w:proofErr w:type="spellStart"/>
      <w:r w:rsidRPr="007F6CFA">
        <w:rPr>
          <w:szCs w:val="28"/>
        </w:rPr>
        <w:t>Agilent</w:t>
      </w:r>
      <w:proofErr w:type="spellEnd"/>
      <w:r w:rsidRPr="007F6CFA">
        <w:rPr>
          <w:szCs w:val="28"/>
        </w:rPr>
        <w:t xml:space="preserve"> DCA-X 86100D </w:t>
      </w:r>
      <w:bookmarkEnd w:id="51"/>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w:t>
      </w:r>
      <w:r w:rsidRPr="007F6CFA">
        <w:rPr>
          <w:szCs w:val="28"/>
        </w:rPr>
        <w:lastRenderedPageBreak/>
        <w:t xml:space="preserve">одновременного наблюдения запускающих импульсов, что позволило контролировать не только их длительности, но и их временное расположение. </w:t>
      </w:r>
    </w:p>
    <w:p w14:paraId="515F1381" w14:textId="77777777" w:rsidR="00B6748F" w:rsidRPr="007F6CFA" w:rsidRDefault="00B6748F" w:rsidP="00B6748F">
      <w:pPr>
        <w:pStyle w:val="afc"/>
        <w:jc w:val="center"/>
        <w:rPr>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11A99EDA" w:rsidR="00B6748F" w:rsidRPr="007F6CFA" w:rsidRDefault="00B6748F" w:rsidP="00B6748F">
      <w:pPr>
        <w:spacing w:line="240" w:lineRule="auto"/>
        <w:ind w:firstLine="0"/>
        <w:jc w:val="center"/>
        <w:rPr>
          <w:szCs w:val="28"/>
        </w:rPr>
      </w:pPr>
      <w:r w:rsidRPr="00B05FFF">
        <w:rPr>
          <w:szCs w:val="28"/>
        </w:rPr>
        <w:t>Рис. 3</w:t>
      </w:r>
      <w:r w:rsidR="00520743">
        <w:rPr>
          <w:szCs w:val="28"/>
        </w:rPr>
        <w:t>.12</w:t>
      </w:r>
      <w:r w:rsidRPr="00B05FFF">
        <w:rPr>
          <w:szCs w:val="28"/>
        </w:rPr>
        <w:t>.</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010D9410" w14:textId="333FE8FE" w:rsidR="00B6748F" w:rsidRDefault="00B6748F" w:rsidP="00B6748F">
      <w:pPr>
        <w:rPr>
          <w:szCs w:val="28"/>
        </w:rPr>
      </w:pPr>
      <w:r w:rsidRPr="007F6CFA">
        <w:rPr>
          <w:szCs w:val="28"/>
        </w:rPr>
        <w:t>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w:t>
      </w:r>
      <w:r w:rsidR="00520743">
        <w:rPr>
          <w:szCs w:val="28"/>
        </w:rPr>
        <w:t xml:space="preserve"> 3.13</w:t>
      </w:r>
      <w:r w:rsidRPr="007F6CFA">
        <w:rPr>
          <w:szCs w:val="28"/>
        </w:rPr>
        <w:t xml:space="preserve">. </w:t>
      </w:r>
    </w:p>
    <w:p w14:paraId="3F668292" w14:textId="77777777" w:rsidR="00330E85" w:rsidRPr="007F6CFA" w:rsidRDefault="00330E85" w:rsidP="00330E85">
      <w:pPr>
        <w:rPr>
          <w:szCs w:val="28"/>
        </w:rPr>
      </w:pPr>
      <w:r w:rsidRPr="007F6CFA">
        <w:rPr>
          <w:szCs w:val="28"/>
        </w:rPr>
        <w:t xml:space="preserve">Здесь по оси абсцисс отложено время задержки с шагом 0.5 </w:t>
      </w:r>
      <w:proofErr w:type="spellStart"/>
      <w:r w:rsidRPr="007F6CFA">
        <w:rPr>
          <w:szCs w:val="28"/>
        </w:rPr>
        <w:t>нс</w:t>
      </w:r>
      <w:proofErr w:type="spellEnd"/>
      <w:r w:rsidRPr="007F6CFA">
        <w:rPr>
          <w:szCs w:val="28"/>
        </w:rPr>
        <w:t xml:space="preserve">. При этом </w:t>
      </w:r>
      <w:bookmarkStart w:id="52" w:name="_Hlk159050933"/>
      <w:bookmarkStart w:id="53" w:name="_Hlk159050614"/>
      <w:r w:rsidRPr="007F6CFA">
        <w:rPr>
          <w:szCs w:val="28"/>
        </w:rPr>
        <w:t xml:space="preserve">диапазон перестройки длительности составил 160-315 </w:t>
      </w:r>
      <w:proofErr w:type="spellStart"/>
      <w:r w:rsidRPr="007F6CFA">
        <w:rPr>
          <w:szCs w:val="28"/>
        </w:rPr>
        <w:t>нс</w:t>
      </w:r>
      <w:proofErr w:type="spellEnd"/>
      <w:r w:rsidRPr="007F6CFA">
        <w:rPr>
          <w:szCs w:val="28"/>
        </w:rPr>
        <w:t xml:space="preserve">, а диапазон перестройки амплитуд 36-52,7 В. </w:t>
      </w:r>
      <w:bookmarkEnd w:id="52"/>
      <w:r w:rsidRPr="007F6CFA">
        <w:rPr>
          <w:szCs w:val="28"/>
        </w:rPr>
        <w:t>Таким образом возможный диапазон перестройки по длительности 97%, по амплитуде 46%.</w:t>
      </w:r>
    </w:p>
    <w:bookmarkEnd w:id="53"/>
    <w:p w14:paraId="5F9CC234" w14:textId="77777777" w:rsidR="00330E85" w:rsidRPr="007F6CFA" w:rsidRDefault="00330E85" w:rsidP="00330E85">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54" w:name="_Hlk159050990"/>
      <w:r w:rsidRPr="007F6CFA">
        <w:rPr>
          <w:szCs w:val="28"/>
        </w:rPr>
        <w:t xml:space="preserve">колокольный импульс амплитудой 38 В и длительностью по полувысоте равной 200 </w:t>
      </w:r>
      <w:proofErr w:type="spellStart"/>
      <w:r w:rsidRPr="007F6CFA">
        <w:rPr>
          <w:szCs w:val="28"/>
        </w:rPr>
        <w:t>пс</w:t>
      </w:r>
      <w:proofErr w:type="spellEnd"/>
      <w:r w:rsidRPr="007F6CFA">
        <w:rPr>
          <w:szCs w:val="28"/>
        </w:rPr>
        <w:t xml:space="preserve">. </w:t>
      </w:r>
      <w:bookmarkEnd w:id="54"/>
    </w:p>
    <w:p w14:paraId="1BD32A7F" w14:textId="77777777" w:rsidR="00330E85" w:rsidRDefault="00330E85" w:rsidP="00330E85">
      <w:pPr>
        <w:rPr>
          <w:szCs w:val="28"/>
        </w:rPr>
      </w:pPr>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35DA2201" w14:textId="77777777" w:rsidR="00330E85" w:rsidRPr="007F6CFA" w:rsidRDefault="00330E85" w:rsidP="00B6748F">
      <w:pPr>
        <w:rPr>
          <w:szCs w:val="28"/>
        </w:rPr>
      </w:pP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E7EBA94">
            <wp:extent cx="5377543" cy="3058886"/>
            <wp:effectExtent l="0" t="0" r="13970" b="8255"/>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42B868F" w14:textId="38534AD5" w:rsidR="00B6748F" w:rsidRPr="007F6CFA" w:rsidRDefault="00520743" w:rsidP="00B6748F">
      <w:pPr>
        <w:spacing w:line="240" w:lineRule="auto"/>
        <w:ind w:firstLine="0"/>
        <w:jc w:val="center"/>
        <w:rPr>
          <w:szCs w:val="28"/>
        </w:rPr>
      </w:pPr>
      <w:r>
        <w:rPr>
          <w:szCs w:val="28"/>
        </w:rPr>
        <w:t>Рис. 3.13.</w:t>
      </w:r>
      <w:r w:rsidR="00B6748F"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2B107782" w14:textId="3C873E0C" w:rsidR="0047377B" w:rsidRDefault="0047377B" w:rsidP="0047377B">
      <w:bookmarkStart w:id="55" w:name="_Hlk159050647"/>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r w:rsidR="00520743">
        <w:t>3.14.</w:t>
      </w:r>
    </w:p>
    <w:p w14:paraId="31C576AB" w14:textId="77777777" w:rsidR="0047377B" w:rsidRDefault="0047377B" w:rsidP="0047377B">
      <w:pPr>
        <w:pStyle w:val="a9"/>
      </w:pPr>
      <w:r>
        <w:rPr>
          <w:noProof/>
        </w:rPr>
        <w:drawing>
          <wp:inline distT="0" distB="0" distL="0" distR="0" wp14:anchorId="084AFC79" wp14:editId="4CB99B4C">
            <wp:extent cx="4430486" cy="1865493"/>
            <wp:effectExtent l="0" t="0" r="8255" b="1905"/>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40" cy="1871031"/>
                    </a:xfrm>
                    <a:prstGeom prst="rect">
                      <a:avLst/>
                    </a:prstGeom>
                  </pic:spPr>
                </pic:pic>
              </a:graphicData>
            </a:graphic>
          </wp:inline>
        </w:drawing>
      </w:r>
    </w:p>
    <w:p w14:paraId="7F6639AF" w14:textId="7DCF801D" w:rsidR="0047377B" w:rsidRDefault="0047377B" w:rsidP="0047377B">
      <w:pPr>
        <w:pStyle w:val="a9"/>
      </w:pPr>
      <w:r>
        <w:t xml:space="preserve">Рис. </w:t>
      </w:r>
      <w:r w:rsidR="00520743">
        <w:t>3.14</w:t>
      </w:r>
      <w:r>
        <w:t xml:space="preserve">.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lastRenderedPageBreak/>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6162AE">
      <w:pPr>
        <w:pStyle w:val="a1"/>
        <w:numPr>
          <w:ilvl w:val="0"/>
          <w:numId w:val="16"/>
        </w:numPr>
        <w:tabs>
          <w:tab w:val="left" w:pos="1134"/>
        </w:tabs>
      </w:pPr>
      <w:r>
        <w:t xml:space="preserve">фронты запускающих импульсов: 3 </w:t>
      </w:r>
      <w:proofErr w:type="spellStart"/>
      <w:r>
        <w:t>нс</w:t>
      </w:r>
      <w:proofErr w:type="spellEnd"/>
      <w:r>
        <w:t>;</w:t>
      </w:r>
    </w:p>
    <w:p w14:paraId="40BF0B3E" w14:textId="77777777" w:rsidR="0047377B" w:rsidRDefault="0047377B" w:rsidP="006162AE">
      <w:pPr>
        <w:pStyle w:val="a1"/>
        <w:numPr>
          <w:ilvl w:val="0"/>
          <w:numId w:val="16"/>
        </w:numPr>
        <w:tabs>
          <w:tab w:val="left" w:pos="1134"/>
        </w:tabs>
      </w:pPr>
      <w:r>
        <w:t>амплитуды запускающих импульсов: 6 В;</w:t>
      </w:r>
    </w:p>
    <w:p w14:paraId="7C1F15F2" w14:textId="77777777" w:rsidR="0047377B" w:rsidRDefault="0047377B" w:rsidP="006162AE">
      <w:pPr>
        <w:pStyle w:val="a1"/>
        <w:numPr>
          <w:ilvl w:val="0"/>
          <w:numId w:val="16"/>
        </w:numPr>
        <w:tabs>
          <w:tab w:val="left" w:pos="1134"/>
        </w:tabs>
      </w:pPr>
      <w:r>
        <w:t>напряжения питания: 5 В и – 3 В.</w:t>
      </w:r>
    </w:p>
    <w:p w14:paraId="4F99EF9B" w14:textId="701E2EC0"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w:t>
      </w:r>
      <w:proofErr w:type="spellStart"/>
      <w:r w:rsidRPr="001520BA">
        <w:t>нс</w:t>
      </w:r>
      <w:proofErr w:type="spellEnd"/>
      <w:r w:rsidRPr="001520BA">
        <w:t xml:space="preserve">. </w:t>
      </w:r>
      <w:r>
        <w:t xml:space="preserve">Результаты эксперимента представлены в </w:t>
      </w:r>
      <w:r w:rsidR="00520743">
        <w:t>таблице 3.1.</w:t>
      </w:r>
    </w:p>
    <w:p w14:paraId="5F89EF8A" w14:textId="3E87609C" w:rsidR="0047377B" w:rsidRDefault="0047377B" w:rsidP="0047377B">
      <w:pPr>
        <w:pStyle w:val="af0"/>
        <w:keepNext/>
        <w:jc w:val="right"/>
      </w:pPr>
      <w:bookmarkStart w:id="56" w:name="_Ref138078701"/>
      <w:r>
        <w:t xml:space="preserve">Таблица </w:t>
      </w:r>
      <w:r w:rsidR="00520743">
        <w:t>3.</w:t>
      </w:r>
      <w:r w:rsidR="006162AE">
        <w:fldChar w:fldCharType="begin"/>
      </w:r>
      <w:r w:rsidR="006162AE">
        <w:instrText xml:space="preserve"> SEQ Таблица \* ARABIC </w:instrText>
      </w:r>
      <w:r w:rsidR="006162AE">
        <w:fldChar w:fldCharType="separate"/>
      </w:r>
      <w:r w:rsidR="00F54EA6">
        <w:rPr>
          <w:noProof/>
        </w:rPr>
        <w:t>1</w:t>
      </w:r>
      <w:r w:rsidR="006162AE">
        <w:rPr>
          <w:noProof/>
        </w:rPr>
        <w:fldChar w:fldCharType="end"/>
      </w:r>
      <w:bookmarkEnd w:id="56"/>
      <w:r>
        <w:t>. Экспериментальные данные</w:t>
      </w:r>
    </w:p>
    <w:tbl>
      <w:tblPr>
        <w:tblStyle w:val="ab"/>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9"/>
              <w:rPr>
                <w:sz w:val="22"/>
                <w:szCs w:val="18"/>
              </w:rPr>
            </w:pPr>
            <w:r w:rsidRPr="00F141A1">
              <w:rPr>
                <w:sz w:val="22"/>
                <w:szCs w:val="18"/>
              </w:rPr>
              <w:t xml:space="preserve">Запускающий импульс, </w:t>
            </w:r>
            <w:proofErr w:type="spellStart"/>
            <w:r w:rsidRPr="00F141A1">
              <w:rPr>
                <w:sz w:val="22"/>
                <w:szCs w:val="18"/>
              </w:rPr>
              <w:t>нс</w:t>
            </w:r>
            <w:proofErr w:type="spellEnd"/>
          </w:p>
        </w:tc>
        <w:tc>
          <w:tcPr>
            <w:tcW w:w="1842" w:type="dxa"/>
            <w:gridSpan w:val="2"/>
            <w:noWrap/>
            <w:hideMark/>
          </w:tcPr>
          <w:p w14:paraId="1AEA6B77" w14:textId="77777777" w:rsidR="0047377B" w:rsidRPr="00F141A1" w:rsidRDefault="0047377B" w:rsidP="006C4603">
            <w:pPr>
              <w:pStyle w:val="a9"/>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9"/>
              <w:rPr>
                <w:sz w:val="22"/>
                <w:szCs w:val="18"/>
              </w:rPr>
            </w:pPr>
            <w:r w:rsidRPr="00F141A1">
              <w:rPr>
                <w:sz w:val="22"/>
                <w:szCs w:val="18"/>
              </w:rPr>
              <w:t>З</w:t>
            </w:r>
            <w:r>
              <w:rPr>
                <w:sz w:val="22"/>
                <w:szCs w:val="18"/>
              </w:rPr>
              <w:t>.</w:t>
            </w:r>
            <w:r w:rsidRPr="00F141A1">
              <w:rPr>
                <w:sz w:val="22"/>
                <w:szCs w:val="18"/>
              </w:rPr>
              <w:t xml:space="preserve">1, </w:t>
            </w:r>
            <w:proofErr w:type="spellStart"/>
            <w:r w:rsidRPr="00F141A1">
              <w:rPr>
                <w:sz w:val="22"/>
                <w:szCs w:val="18"/>
              </w:rPr>
              <w:t>нс</w:t>
            </w:r>
            <w:proofErr w:type="spellEnd"/>
          </w:p>
        </w:tc>
        <w:tc>
          <w:tcPr>
            <w:tcW w:w="1181" w:type="dxa"/>
            <w:noWrap/>
            <w:hideMark/>
          </w:tcPr>
          <w:p w14:paraId="045820B6" w14:textId="77777777" w:rsidR="0047377B" w:rsidRPr="00F141A1" w:rsidRDefault="0047377B" w:rsidP="006C4603">
            <w:pPr>
              <w:pStyle w:val="a9"/>
              <w:rPr>
                <w:sz w:val="22"/>
                <w:szCs w:val="18"/>
              </w:rPr>
            </w:pPr>
            <w:r w:rsidRPr="00F141A1">
              <w:rPr>
                <w:sz w:val="22"/>
                <w:szCs w:val="18"/>
              </w:rPr>
              <w:t>Длит</w:t>
            </w:r>
            <w:r>
              <w:rPr>
                <w:sz w:val="22"/>
                <w:szCs w:val="18"/>
              </w:rPr>
              <w:t>.</w:t>
            </w:r>
            <w:r w:rsidRPr="00F141A1">
              <w:rPr>
                <w:sz w:val="22"/>
                <w:szCs w:val="18"/>
              </w:rPr>
              <w:t xml:space="preserve">1, </w:t>
            </w:r>
            <w:proofErr w:type="spellStart"/>
            <w:r w:rsidRPr="00F141A1">
              <w:rPr>
                <w:sz w:val="22"/>
                <w:szCs w:val="18"/>
              </w:rPr>
              <w:t>нс</w:t>
            </w:r>
            <w:proofErr w:type="spellEnd"/>
          </w:p>
        </w:tc>
        <w:tc>
          <w:tcPr>
            <w:tcW w:w="1688" w:type="dxa"/>
            <w:noWrap/>
            <w:hideMark/>
          </w:tcPr>
          <w:p w14:paraId="43EB8C41" w14:textId="77777777" w:rsidR="0047377B" w:rsidRPr="00F141A1" w:rsidRDefault="0047377B" w:rsidP="006C4603">
            <w:pPr>
              <w:pStyle w:val="a9"/>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xml:space="preserve">, </w:t>
            </w:r>
            <w:proofErr w:type="spellStart"/>
            <w:r>
              <w:rPr>
                <w:sz w:val="22"/>
                <w:szCs w:val="18"/>
              </w:rPr>
              <w:t>нс</w:t>
            </w:r>
            <w:proofErr w:type="spellEnd"/>
          </w:p>
        </w:tc>
        <w:tc>
          <w:tcPr>
            <w:tcW w:w="1206" w:type="dxa"/>
            <w:noWrap/>
            <w:hideMark/>
          </w:tcPr>
          <w:p w14:paraId="3E7084E9"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proofErr w:type="spellStart"/>
            <w:r>
              <w:rPr>
                <w:sz w:val="22"/>
                <w:szCs w:val="18"/>
              </w:rPr>
              <w:t>нс</w:t>
            </w:r>
            <w:proofErr w:type="spellEnd"/>
          </w:p>
        </w:tc>
        <w:tc>
          <w:tcPr>
            <w:tcW w:w="1236" w:type="dxa"/>
            <w:noWrap/>
            <w:hideMark/>
          </w:tcPr>
          <w:p w14:paraId="7DA7BCAD" w14:textId="77777777" w:rsidR="0047377B" w:rsidRPr="00F141A1" w:rsidRDefault="0047377B" w:rsidP="006C4603">
            <w:pPr>
              <w:pStyle w:val="a9"/>
              <w:rPr>
                <w:sz w:val="22"/>
                <w:szCs w:val="18"/>
              </w:rPr>
            </w:pPr>
            <w:r>
              <w:rPr>
                <w:sz w:val="22"/>
                <w:szCs w:val="18"/>
              </w:rPr>
              <w:t xml:space="preserve">Длит. </w:t>
            </w:r>
            <w:r w:rsidRPr="00F141A1">
              <w:rPr>
                <w:sz w:val="22"/>
                <w:szCs w:val="18"/>
              </w:rPr>
              <w:t>2</w:t>
            </w:r>
            <w:r>
              <w:rPr>
                <w:sz w:val="22"/>
                <w:szCs w:val="18"/>
              </w:rPr>
              <w:t xml:space="preserve">. </w:t>
            </w:r>
            <w:proofErr w:type="spellStart"/>
            <w:r>
              <w:rPr>
                <w:sz w:val="22"/>
                <w:szCs w:val="18"/>
              </w:rPr>
              <w:t>нс</w:t>
            </w:r>
            <w:proofErr w:type="spellEnd"/>
          </w:p>
        </w:tc>
        <w:tc>
          <w:tcPr>
            <w:tcW w:w="1102" w:type="dxa"/>
            <w:noWrap/>
            <w:hideMark/>
          </w:tcPr>
          <w:p w14:paraId="26FE377A"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9"/>
              <w:rPr>
                <w:sz w:val="22"/>
                <w:szCs w:val="18"/>
              </w:rPr>
            </w:pPr>
            <w:proofErr w:type="spellStart"/>
            <w:r>
              <w:rPr>
                <w:sz w:val="22"/>
                <w:szCs w:val="18"/>
              </w:rPr>
              <w:t>Ампл</w:t>
            </w:r>
            <w:proofErr w:type="spellEnd"/>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9"/>
              <w:rPr>
                <w:sz w:val="22"/>
                <w:szCs w:val="18"/>
              </w:rPr>
            </w:pPr>
            <w:r>
              <w:rPr>
                <w:sz w:val="22"/>
                <w:szCs w:val="18"/>
              </w:rPr>
              <w:t>Длит</w:t>
            </w:r>
            <w:r w:rsidRPr="00F141A1">
              <w:rPr>
                <w:sz w:val="22"/>
                <w:szCs w:val="18"/>
              </w:rPr>
              <w:t xml:space="preserve">, </w:t>
            </w:r>
            <w:proofErr w:type="spellStart"/>
            <w:r>
              <w:rPr>
                <w:sz w:val="22"/>
                <w:szCs w:val="18"/>
              </w:rPr>
              <w:t>пс</w:t>
            </w:r>
            <w:proofErr w:type="spellEnd"/>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9"/>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9"/>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9"/>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9"/>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9"/>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9"/>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9"/>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9"/>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9"/>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9"/>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9"/>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9"/>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9"/>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9"/>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9"/>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9"/>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9"/>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9"/>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9"/>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9"/>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9"/>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9"/>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9"/>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9"/>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9"/>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9"/>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9"/>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9"/>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9"/>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9"/>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9"/>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9"/>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9"/>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9"/>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9"/>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9"/>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9"/>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9"/>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9"/>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9"/>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9"/>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9"/>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9"/>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9"/>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9"/>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9"/>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9"/>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9"/>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9"/>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9"/>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9"/>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9"/>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9"/>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9"/>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9"/>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9"/>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9"/>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9"/>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9"/>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9"/>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9"/>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9"/>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9"/>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9"/>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9"/>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9"/>
              <w:rPr>
                <w:sz w:val="22"/>
                <w:szCs w:val="18"/>
              </w:rPr>
            </w:pPr>
            <w:r w:rsidRPr="00F141A1">
              <w:rPr>
                <w:sz w:val="22"/>
                <w:szCs w:val="18"/>
              </w:rPr>
              <w:lastRenderedPageBreak/>
              <w:t>17,25</w:t>
            </w:r>
          </w:p>
        </w:tc>
        <w:tc>
          <w:tcPr>
            <w:tcW w:w="1181" w:type="dxa"/>
            <w:noWrap/>
            <w:hideMark/>
          </w:tcPr>
          <w:p w14:paraId="105F4548" w14:textId="77777777" w:rsidR="0047377B" w:rsidRPr="00F141A1" w:rsidRDefault="0047377B" w:rsidP="006C4603">
            <w:pPr>
              <w:pStyle w:val="a9"/>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9"/>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9"/>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9"/>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9"/>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9"/>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9"/>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9"/>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9"/>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9"/>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9"/>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9"/>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9"/>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9"/>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9"/>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9"/>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9"/>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9"/>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9"/>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9"/>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9"/>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9"/>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9"/>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9"/>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9"/>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9"/>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9"/>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9"/>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9"/>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9"/>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9"/>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9"/>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9"/>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9"/>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9"/>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9"/>
              <w:rPr>
                <w:sz w:val="22"/>
                <w:szCs w:val="18"/>
              </w:rPr>
            </w:pPr>
            <w:r w:rsidRPr="00F141A1">
              <w:rPr>
                <w:sz w:val="22"/>
                <w:szCs w:val="18"/>
              </w:rPr>
              <w:t>236</w:t>
            </w:r>
          </w:p>
        </w:tc>
      </w:tr>
    </w:tbl>
    <w:p w14:paraId="078E0823" w14:textId="57955ACC" w:rsidR="0047377B" w:rsidRDefault="0047377B" w:rsidP="0047377B">
      <w:r>
        <w:t>Полученные зависимости амплитуд и длительностей результирующих импульсов представлены на графиках ниже</w:t>
      </w:r>
      <w:r w:rsidR="00520743">
        <w:t xml:space="preserve"> на рис. 3.15 и 3.16.</w:t>
      </w:r>
    </w:p>
    <w:p w14:paraId="6EDAED12" w14:textId="77777777" w:rsidR="0047377B" w:rsidRPr="00520743" w:rsidRDefault="0047377B" w:rsidP="0047377B">
      <w:pPr>
        <w:pStyle w:val="a9"/>
        <w:keepNext/>
      </w:pPr>
      <w:r w:rsidRPr="00520743">
        <w:rPr>
          <w:noProof/>
        </w:rPr>
        <w:drawing>
          <wp:inline distT="0" distB="0" distL="0" distR="0" wp14:anchorId="6D9DFCB0" wp14:editId="52566451">
            <wp:extent cx="4767943" cy="3635829"/>
            <wp:effectExtent l="0" t="0" r="13970" b="3175"/>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FC5BAE2" w14:textId="5A5410CD" w:rsidR="0047377B" w:rsidRPr="00520743" w:rsidRDefault="0047377B" w:rsidP="0047377B">
      <w:pPr>
        <w:pStyle w:val="af0"/>
      </w:pPr>
      <w:bookmarkStart w:id="57" w:name="_Toc138075204"/>
      <w:r w:rsidRPr="00520743">
        <w:t xml:space="preserve">Рис. </w:t>
      </w:r>
      <w:r w:rsidR="00520743" w:rsidRPr="00520743">
        <w:t>3.15</w:t>
      </w:r>
      <w:r w:rsidRPr="00520743">
        <w:t>. График зависимости амплитуды СКИ от длительности запускающего импульса</w:t>
      </w:r>
      <w:bookmarkEnd w:id="57"/>
    </w:p>
    <w:p w14:paraId="3F9F46F2" w14:textId="77777777" w:rsidR="0047377B" w:rsidRPr="00520743" w:rsidRDefault="0047377B" w:rsidP="0047377B">
      <w:pPr>
        <w:pStyle w:val="a9"/>
        <w:keepNext/>
      </w:pPr>
      <w:r w:rsidRPr="00520743">
        <w:rPr>
          <w:noProof/>
        </w:rPr>
        <w:lastRenderedPageBreak/>
        <w:drawing>
          <wp:inline distT="0" distB="0" distL="0" distR="0" wp14:anchorId="096C0AC2" wp14:editId="6F035117">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C717965" w14:textId="018A1C3E" w:rsidR="0047377B" w:rsidRDefault="0047377B" w:rsidP="0047377B">
      <w:pPr>
        <w:pStyle w:val="af0"/>
      </w:pPr>
      <w:bookmarkStart w:id="58" w:name="_Toc138075205"/>
      <w:r w:rsidRPr="00520743">
        <w:t xml:space="preserve">Рис. </w:t>
      </w:r>
      <w:r w:rsidR="00520743" w:rsidRPr="00520743">
        <w:t>3.16</w:t>
      </w:r>
      <w:r w:rsidRPr="00520743">
        <w:t>. График зависимости длительности СКИ от длительности запускающего импульса</w:t>
      </w:r>
      <w:bookmarkEnd w:id="58"/>
    </w:p>
    <w:p w14:paraId="1B0C4F34" w14:textId="77777777" w:rsidR="0047377B" w:rsidRPr="007F6CFA" w:rsidRDefault="0047377B" w:rsidP="00B6748F">
      <w:pPr>
        <w:rPr>
          <w:szCs w:val="28"/>
        </w:rPr>
      </w:pPr>
    </w:p>
    <w:bookmarkEnd w:id="55"/>
    <w:p w14:paraId="3903C7AB" w14:textId="601E5D4B" w:rsidR="00B6748F" w:rsidRPr="007F6CFA" w:rsidRDefault="00B6748F" w:rsidP="001B2A98">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Pr="00B05FFF">
        <w:rPr>
          <w:szCs w:val="28"/>
          <w:highlight w:val="yellow"/>
        </w:rPr>
        <w:t>[10]</w:t>
      </w:r>
      <w:r w:rsidRPr="007F6CFA">
        <w:rPr>
          <w:szCs w:val="28"/>
        </w:rPr>
        <w:t xml:space="preserve"> уровень </w:t>
      </w:r>
      <w:proofErr w:type="spellStart"/>
      <w:r w:rsidRPr="007F6CFA">
        <w:rPr>
          <w:szCs w:val="28"/>
        </w:rPr>
        <w:t>последействующих</w:t>
      </w:r>
      <w:proofErr w:type="spellEnd"/>
      <w:r w:rsidRPr="007F6CFA">
        <w:rPr>
          <w:szCs w:val="28"/>
        </w:rPr>
        <w:t xml:space="preserve"> искажений относительно амплитуды СКИ составил 11%, а в статье </w:t>
      </w:r>
      <w:r w:rsidRPr="00B05FFF">
        <w:rPr>
          <w:szCs w:val="28"/>
          <w:highlight w:val="yellow"/>
        </w:rPr>
        <w:t>[11]</w:t>
      </w:r>
      <w:r w:rsidRPr="007F6CFA">
        <w:rPr>
          <w:szCs w:val="28"/>
        </w:rPr>
        <w:t xml:space="preserve"> – 25%.  Таким образом этот показатель в предложенном генераторе улучшился в три раза относительно генераторов описанных в </w:t>
      </w:r>
      <w:r w:rsidRPr="00B05FFF">
        <w:rPr>
          <w:szCs w:val="28"/>
          <w:highlight w:val="yellow"/>
        </w:rPr>
        <w:t>[10]</w:t>
      </w:r>
      <w:r w:rsidRPr="007F6CFA">
        <w:rPr>
          <w:szCs w:val="28"/>
        </w:rPr>
        <w:t xml:space="preserve"> и в шесть раз относительно </w:t>
      </w:r>
      <w:r w:rsidRPr="00B05FFF">
        <w:rPr>
          <w:szCs w:val="28"/>
          <w:highlight w:val="yellow"/>
        </w:rPr>
        <w:t>[11].</w:t>
      </w:r>
      <w:r w:rsidRPr="007F6CFA">
        <w:rPr>
          <w:szCs w:val="28"/>
        </w:rPr>
        <w:t xml:space="preserve"> </w:t>
      </w:r>
    </w:p>
    <w:p w14:paraId="2A7DAD65" w14:textId="1E0FC293" w:rsidR="003A4B21" w:rsidRDefault="003A4B21">
      <w:pPr>
        <w:spacing w:after="160" w:line="259" w:lineRule="auto"/>
        <w:ind w:firstLine="0"/>
        <w:jc w:val="left"/>
      </w:pPr>
      <w:r>
        <w:br w:type="page"/>
      </w:r>
    </w:p>
    <w:p w14:paraId="1C292912" w14:textId="6ED20638" w:rsidR="003A4B21" w:rsidRDefault="003A4B21" w:rsidP="008471AC">
      <w:pPr>
        <w:pStyle w:val="1"/>
      </w:pPr>
      <w:bookmarkStart w:id="59" w:name="_Toc125035528"/>
      <w:bookmarkStart w:id="60" w:name="_Toc168326943"/>
      <w:r>
        <w:lastRenderedPageBreak/>
        <w:t>Программно-аппаратный комплекс по автоматизированному исследованию параметров сверхкоротких импульсов</w:t>
      </w:r>
      <w:bookmarkEnd w:id="59"/>
      <w:bookmarkEnd w:id="60"/>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При определенных значениях этих напряжений импульсы имеют лучшие амплитуды и длительности.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генераторе начинается при напряжении накачки порядка 5 В и напряжения рассасывания порядка -5 В. Максимальные допустимые для корректной работы диодов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3E1470DD" w:rsidR="003A4B21" w:rsidRDefault="003A4B21" w:rsidP="006162AE">
      <w:pPr>
        <w:pStyle w:val="2"/>
        <w:numPr>
          <w:ilvl w:val="1"/>
          <w:numId w:val="18"/>
        </w:numPr>
      </w:pPr>
      <w:bookmarkStart w:id="61" w:name="_Toc125035529"/>
      <w:bookmarkStart w:id="62" w:name="_Toc168326944"/>
      <w:r>
        <w:lastRenderedPageBreak/>
        <w:t>Архитектура программно-аппаратного комплекса</w:t>
      </w:r>
      <w:bookmarkEnd w:id="61"/>
      <w:bookmarkEnd w:id="62"/>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4DF05C3D" w:rsidR="003A4B21" w:rsidRPr="001B2A98"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w:t>
      </w:r>
      <w:r w:rsidRPr="001B2A98">
        <w:t xml:space="preserve">представлена на рис. </w:t>
      </w:r>
      <w:r w:rsidR="001B2A98" w:rsidRPr="001B2A98">
        <w:t>4.1</w:t>
      </w:r>
      <w:r w:rsidRPr="001B2A98">
        <w:t>.</w:t>
      </w:r>
    </w:p>
    <w:p w14:paraId="2FDC0101" w14:textId="77777777" w:rsidR="003A4B21" w:rsidRPr="001B2A98" w:rsidRDefault="003A4B21" w:rsidP="003A4B21">
      <w:pPr>
        <w:pStyle w:val="a9"/>
      </w:pPr>
      <w:r w:rsidRPr="001B2A98">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00C1714B" w:rsidR="003A4B21" w:rsidRDefault="003A4B21" w:rsidP="003A4B21">
      <w:pPr>
        <w:pStyle w:val="a9"/>
      </w:pPr>
      <w:r w:rsidRPr="001B2A98">
        <w:t xml:space="preserve">Рис. </w:t>
      </w:r>
      <w:r w:rsidR="001B2A98" w:rsidRPr="001B2A98">
        <w:t>4.1</w:t>
      </w:r>
      <w:r w:rsidRPr="001B2A98">
        <w:t>. Блок-схема</w:t>
      </w:r>
      <w:r>
        <w:t xml:space="preserve">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6162AE">
      <w:pPr>
        <w:pStyle w:val="a1"/>
        <w:numPr>
          <w:ilvl w:val="0"/>
          <w:numId w:val="11"/>
        </w:numPr>
        <w:ind w:left="284"/>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6162AE">
      <w:pPr>
        <w:pStyle w:val="a1"/>
        <w:numPr>
          <w:ilvl w:val="0"/>
          <w:numId w:val="11"/>
        </w:numPr>
        <w:ind w:left="284"/>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6162AE">
      <w:pPr>
        <w:pStyle w:val="a1"/>
        <w:numPr>
          <w:ilvl w:val="0"/>
          <w:numId w:val="11"/>
        </w:numPr>
        <w:ind w:left="284"/>
      </w:pPr>
      <w:r>
        <w:t>платы генераторов СКИ (с положительной или отрицательной полярностью);</w:t>
      </w:r>
    </w:p>
    <w:p w14:paraId="57EC8618" w14:textId="77777777" w:rsidR="003A4B21" w:rsidRDefault="003A4B21" w:rsidP="006162AE">
      <w:pPr>
        <w:pStyle w:val="a1"/>
        <w:numPr>
          <w:ilvl w:val="0"/>
          <w:numId w:val="11"/>
        </w:numPr>
        <w:ind w:left="284"/>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6162AE">
      <w:pPr>
        <w:pStyle w:val="a1"/>
        <w:numPr>
          <w:ilvl w:val="0"/>
          <w:numId w:val="11"/>
        </w:numPr>
        <w:ind w:left="284"/>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6162AE">
      <w:pPr>
        <w:pStyle w:val="a1"/>
        <w:numPr>
          <w:ilvl w:val="0"/>
          <w:numId w:val="11"/>
        </w:numPr>
        <w:ind w:left="284"/>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звездообразной архитектурой.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 xml:space="preserve">что </w:t>
      </w:r>
      <w:proofErr w:type="spellStart"/>
      <w:r w:rsidR="00C1282B">
        <w:t>соответсвующая</w:t>
      </w:r>
      <w:proofErr w:type="spellEnd"/>
      <w:r w:rsidR="00C1282B">
        <w:t xml:space="preserve">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6162AE">
      <w:pPr>
        <w:pStyle w:val="a1"/>
        <w:numPr>
          <w:ilvl w:val="0"/>
          <w:numId w:val="12"/>
        </w:numPr>
        <w:ind w:left="284"/>
      </w:pPr>
      <w:proofErr w:type="spellStart"/>
      <w:r>
        <w:rPr>
          <w:lang w:val="en-US"/>
        </w:rPr>
        <w:t>PyVISA</w:t>
      </w:r>
      <w:proofErr w:type="spellEnd"/>
      <w:r>
        <w:t xml:space="preserve"> (</w:t>
      </w:r>
      <w:r>
        <w:rPr>
          <w:lang w:val="en-US"/>
        </w:rPr>
        <w:t>v</w:t>
      </w:r>
      <w:r>
        <w:t>.1.12.0)</w:t>
      </w:r>
      <w:ins w:id="63" w:author="Алексей Елфимов" w:date="2023-01-17T12:47:00Z">
        <w:r>
          <w:t xml:space="preserve"> </w:t>
        </w:r>
      </w:ins>
      <w:r w:rsidRPr="001B2A98">
        <w:rPr>
          <w:highlight w:val="yellow"/>
        </w:rPr>
        <w:t>[23</w:t>
      </w:r>
      <w:r>
        <w:t xml:space="preserve">]: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77777777" w:rsidR="003A4B21" w:rsidRDefault="003A4B21" w:rsidP="006162AE">
      <w:pPr>
        <w:pStyle w:val="a1"/>
        <w:numPr>
          <w:ilvl w:val="0"/>
          <w:numId w:val="12"/>
        </w:numPr>
        <w:ind w:left="284"/>
      </w:pPr>
      <w:r>
        <w:rPr>
          <w:lang w:val="en-US"/>
        </w:rPr>
        <w:lastRenderedPageBreak/>
        <w:t>N</w:t>
      </w:r>
      <w:proofErr w:type="spellStart"/>
      <w:r>
        <w:t>um</w:t>
      </w:r>
      <w:proofErr w:type="spellEnd"/>
      <w:r>
        <w:rPr>
          <w:lang w:val="en-US"/>
        </w:rPr>
        <w:t>P</w:t>
      </w:r>
      <w:r>
        <w:t>y (</w:t>
      </w:r>
      <w:proofErr w:type="gramStart"/>
      <w:r>
        <w:t>v.1.23</w:t>
      </w:r>
      <w:r w:rsidRPr="001B2A98">
        <w:rPr>
          <w:highlight w:val="yellow"/>
        </w:rPr>
        <w:t>)[</w:t>
      </w:r>
      <w:proofErr w:type="gramEnd"/>
      <w:r w:rsidRPr="001B2A98">
        <w:rPr>
          <w:highlight w:val="yellow"/>
        </w:rPr>
        <w:t>24]:</w:t>
      </w:r>
      <w:r>
        <w:t xml:space="preserve">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6162AE">
      <w:pPr>
        <w:pStyle w:val="a1"/>
        <w:numPr>
          <w:ilvl w:val="0"/>
          <w:numId w:val="12"/>
        </w:numPr>
        <w:ind w:left="284"/>
      </w:pPr>
      <w:r>
        <w:rPr>
          <w:lang w:val="en-US"/>
        </w:rPr>
        <w:t>Matplotlib</w:t>
      </w:r>
      <w:r>
        <w:t xml:space="preserve"> (</w:t>
      </w:r>
      <w:proofErr w:type="gramStart"/>
      <w:r>
        <w:rPr>
          <w:lang w:val="en-US"/>
        </w:rPr>
        <w:t>v</w:t>
      </w:r>
      <w:r>
        <w:t>3.6.3</w:t>
      </w:r>
      <w:r w:rsidRPr="001B2A98">
        <w:rPr>
          <w:highlight w:val="yellow"/>
        </w:rPr>
        <w:t>)[</w:t>
      </w:r>
      <w:proofErr w:type="gramEnd"/>
      <w:r w:rsidRPr="001B2A98">
        <w:rPr>
          <w:highlight w:val="yellow"/>
        </w:rPr>
        <w:t>25]:</w:t>
      </w:r>
      <w:r>
        <w:t xml:space="preserve">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5DAEA40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Также данный подход позволяет разработать графический пользовательский интерфейс. Структура классов разработанного консольного приложения представлена на рис. </w:t>
      </w:r>
      <w:r w:rsidR="001B2A98">
        <w:t>4.2</w:t>
      </w:r>
      <w:r>
        <w:t xml:space="preserve">. </w:t>
      </w:r>
    </w:p>
    <w:p w14:paraId="59116CAD" w14:textId="77777777" w:rsidR="00330E85" w:rsidRDefault="00330E85" w:rsidP="00330E85">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FD77E35" w14:textId="77777777" w:rsidR="00330E85" w:rsidRDefault="00330E85" w:rsidP="003A4B21"/>
    <w:p w14:paraId="0FFD12A4" w14:textId="77777777" w:rsidR="003A4B21" w:rsidRDefault="003A4B21" w:rsidP="003A4B21">
      <w:pPr>
        <w:pStyle w:val="a9"/>
      </w:pPr>
      <w:r>
        <w:rPr>
          <w:noProof/>
        </w:rPr>
        <w:lastRenderedPageBreak/>
        <w:drawing>
          <wp:inline distT="0" distB="0" distL="0" distR="0" wp14:anchorId="243556C6" wp14:editId="694C37FD">
            <wp:extent cx="5508171" cy="5363916"/>
            <wp:effectExtent l="0" t="0" r="0" b="8255"/>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512146" cy="5367787"/>
                    </a:xfrm>
                    <a:prstGeom prst="rect">
                      <a:avLst/>
                    </a:prstGeom>
                  </pic:spPr>
                </pic:pic>
              </a:graphicData>
            </a:graphic>
          </wp:inline>
        </w:drawing>
      </w:r>
    </w:p>
    <w:p w14:paraId="7AC0E20F" w14:textId="7B5AB862" w:rsidR="003A4B21" w:rsidRDefault="003A4B21" w:rsidP="003A4B21">
      <w:pPr>
        <w:pStyle w:val="a9"/>
      </w:pPr>
      <w:r>
        <w:t xml:space="preserve">Рис. </w:t>
      </w:r>
      <w:r w:rsidR="001B2A98">
        <w:t>4.2.</w:t>
      </w:r>
      <w:r>
        <w:t xml:space="preserve"> Структура классов разработанного программно-аппаратного комплекса.</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xml:space="preserve">».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w:t>
      </w:r>
      <w:r>
        <w:lastRenderedPageBreak/>
        <w:t>«выйти»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1F8B62C" w14:textId="42B38DF6" w:rsidR="003A4B21" w:rsidRDefault="003A4B21" w:rsidP="00330E85">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D7196DE" w14:textId="6DC34857" w:rsidR="003A4B21" w:rsidRPr="008471AC" w:rsidRDefault="003A4B21" w:rsidP="008471AC">
      <w:pPr>
        <w:pStyle w:val="2"/>
      </w:pPr>
      <w:bookmarkStart w:id="64" w:name="_Toc125035530"/>
      <w:bookmarkStart w:id="65" w:name="_Toc168326945"/>
      <w:r w:rsidRPr="008471AC">
        <w:t>Экспериментальные результаты применения программно-аппаратного комплекса</w:t>
      </w:r>
      <w:bookmarkEnd w:id="64"/>
      <w:bookmarkEnd w:id="65"/>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6B02900F" w:rsidR="003A4B21" w:rsidRDefault="003A4B21" w:rsidP="003A4B21">
      <w:r>
        <w:t xml:space="preserve">Результаты измерений приведены на рис. </w:t>
      </w:r>
      <w:r w:rsidR="001B2A98">
        <w:t>4.3.</w:t>
      </w:r>
      <w:r>
        <w:t xml:space="preserve"> для отрицательного импульса и на рис. </w:t>
      </w:r>
      <w:r w:rsidR="001B2A98">
        <w:t>4.4.</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6E5D8F13" w14:textId="77777777" w:rsidR="00330E85" w:rsidRDefault="00330E85" w:rsidP="00330E85">
      <w:pPr>
        <w:pStyle w:val="a9"/>
        <w:ind w:left="-993"/>
      </w:pPr>
    </w:p>
    <w:p w14:paraId="33678CB2" w14:textId="77777777" w:rsidR="00330E85" w:rsidRDefault="00330E85" w:rsidP="00330E85">
      <w:pPr>
        <w:pStyle w:val="a9"/>
        <w:ind w:left="-993"/>
      </w:pPr>
    </w:p>
    <w:p w14:paraId="196D5C03" w14:textId="77777777" w:rsidR="00330E85" w:rsidRDefault="00330E85" w:rsidP="00330E85">
      <w:pPr>
        <w:pStyle w:val="a9"/>
        <w:ind w:left="-993"/>
      </w:pPr>
    </w:p>
    <w:p w14:paraId="05DA9385" w14:textId="268D6521" w:rsidR="003A4B21" w:rsidRDefault="003A4B21" w:rsidP="00330E85">
      <w:pPr>
        <w:pStyle w:val="a9"/>
        <w:ind w:left="-993"/>
      </w:pPr>
      <w:r>
        <w:t xml:space="preserve"> </w:t>
      </w:r>
      <w:r w:rsidRPr="00330E85">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070E0D1F" w:rsidR="00330E85" w:rsidRDefault="003A4B21" w:rsidP="003A4B21">
      <w:pPr>
        <w:spacing w:line="240" w:lineRule="auto"/>
        <w:ind w:firstLine="0"/>
        <w:jc w:val="center"/>
      </w:pPr>
      <w:r>
        <w:t xml:space="preserve">Рис. </w:t>
      </w:r>
      <w:r w:rsidR="001B2A98">
        <w:t>4.3.</w:t>
      </w:r>
      <w:r>
        <w:t xml:space="preserve"> Зависимость амплитуд и длительностей СКИ отрицательной полярности от напряжений питания. </w:t>
      </w:r>
    </w:p>
    <w:p w14:paraId="411A16D5" w14:textId="77777777" w:rsidR="00330E85" w:rsidRDefault="00330E85">
      <w:pPr>
        <w:spacing w:after="160" w:line="259" w:lineRule="auto"/>
        <w:ind w:firstLine="0"/>
        <w:jc w:val="left"/>
      </w:pPr>
      <w:r>
        <w:br w:type="page"/>
      </w:r>
    </w:p>
    <w:p w14:paraId="4CD0F32E" w14:textId="20EAC88A" w:rsidR="003A4B21" w:rsidRDefault="003A4B21" w:rsidP="003A4B21">
      <w:pPr>
        <w:spacing w:line="240" w:lineRule="auto"/>
        <w:ind w:firstLine="0"/>
        <w:jc w:val="center"/>
      </w:pPr>
    </w:p>
    <w:p w14:paraId="6A1C23D5" w14:textId="54978A14" w:rsidR="00330E85" w:rsidRDefault="00330E85" w:rsidP="003A4B21">
      <w:pPr>
        <w:spacing w:line="240" w:lineRule="auto"/>
        <w:ind w:firstLine="0"/>
        <w:jc w:val="center"/>
      </w:pPr>
    </w:p>
    <w:p w14:paraId="54990A17" w14:textId="0E24F29E" w:rsidR="00330E85" w:rsidRDefault="00330E85" w:rsidP="003A4B21">
      <w:pPr>
        <w:spacing w:line="240" w:lineRule="auto"/>
        <w:ind w:firstLine="0"/>
        <w:jc w:val="center"/>
      </w:pPr>
    </w:p>
    <w:p w14:paraId="3A7C5E35" w14:textId="77777777" w:rsidR="00330E85" w:rsidRDefault="00330E85" w:rsidP="003A4B21">
      <w:pPr>
        <w:spacing w:line="240" w:lineRule="auto"/>
        <w:ind w:firstLine="0"/>
        <w:jc w:val="center"/>
      </w:pPr>
    </w:p>
    <w:p w14:paraId="724F6292" w14:textId="77777777" w:rsidR="003A4B21" w:rsidRDefault="003A4B21" w:rsidP="003A4B21">
      <w:pPr>
        <w:pStyle w:val="a9"/>
        <w:ind w:left="-567"/>
      </w:pPr>
      <w:r>
        <w:rPr>
          <w:noProof/>
        </w:rPr>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1EA2864B" w:rsidR="00330E85" w:rsidRDefault="003A4B21" w:rsidP="003A4B21">
      <w:pPr>
        <w:pStyle w:val="a9"/>
      </w:pPr>
      <w:r w:rsidRPr="001B2A98">
        <w:t xml:space="preserve">Рис. </w:t>
      </w:r>
      <w:r w:rsidR="001B2A98" w:rsidRPr="001B2A98">
        <w:t>4.4</w:t>
      </w:r>
      <w:r w:rsidRPr="001B2A98">
        <w:t>. Зависимость амплитуд и длительностей СКИ положительной полярности от напряжений питания.</w:t>
      </w:r>
    </w:p>
    <w:p w14:paraId="5C069CC6" w14:textId="77777777" w:rsidR="00330E85" w:rsidRDefault="00330E85">
      <w:pPr>
        <w:spacing w:after="160" w:line="259" w:lineRule="auto"/>
        <w:ind w:firstLine="0"/>
        <w:jc w:val="left"/>
      </w:pPr>
      <w:r>
        <w:br w:type="page"/>
      </w:r>
    </w:p>
    <w:p w14:paraId="28B4F59A" w14:textId="3C5FA024" w:rsidR="008748CC" w:rsidRPr="00237777" w:rsidRDefault="008748CC" w:rsidP="006162AE">
      <w:pPr>
        <w:pStyle w:val="2"/>
        <w:numPr>
          <w:ilvl w:val="1"/>
          <w:numId w:val="10"/>
        </w:numPr>
      </w:pPr>
      <w:bookmarkStart w:id="66" w:name="_Toc138416963"/>
      <w:bookmarkStart w:id="67" w:name="_Toc168326946"/>
      <w:r>
        <w:lastRenderedPageBreak/>
        <w:t>Оценка импульсов</w:t>
      </w:r>
      <w:bookmarkEnd w:id="66"/>
      <w:r w:rsidR="00473DEA">
        <w:t xml:space="preserve"> методом </w:t>
      </w:r>
      <w:r w:rsidR="00473DEA">
        <w:rPr>
          <w:lang w:val="en-US"/>
        </w:rPr>
        <w:t>NMSE</w:t>
      </w:r>
      <w:bookmarkEnd w:id="67"/>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w:t>
      </w:r>
      <w:proofErr w:type="spellStart"/>
      <w:r>
        <w:t>автоматизиация</w:t>
      </w:r>
      <w:proofErr w:type="spellEnd"/>
      <w:r>
        <w:t xml:space="preserve">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 xml:space="preserve">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w:t>
      </w:r>
      <w:proofErr w:type="spellStart"/>
      <w:r>
        <w:t>normalized</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(NMSE). Эта величина вычисляется по формуле (1):</w:t>
      </w:r>
    </w:p>
    <w:p w14:paraId="6E6AB00B" w14:textId="77777777" w:rsidR="008748CC" w:rsidRDefault="008748CC" w:rsidP="008748CC"/>
    <w:p w14:paraId="0DF0869E" w14:textId="40DF62AC" w:rsidR="008748CC" w:rsidRPr="00C13155" w:rsidRDefault="006162AE"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4F4CE15C" w:rsidR="008748CC" w:rsidRPr="006F1C99" w:rsidRDefault="006162AE"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3098F10D" w14:textId="5E66A2A4" w:rsidR="008748CC" w:rsidRPr="00C13155" w:rsidRDefault="006162AE"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lastRenderedPageBreak/>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w:t>
      </w:r>
      <w:proofErr w:type="spellStart"/>
      <w:r>
        <w:t>ального</w:t>
      </w:r>
      <w:proofErr w:type="spellEnd"/>
      <w:r>
        <w:t xml:space="preserve"> значения до минимального (для моноцикла Гаусса)</w:t>
      </w:r>
    </w:p>
    <w:p w14:paraId="79A33B70" w14:textId="77777777" w:rsidR="008748CC" w:rsidRDefault="008748CC" w:rsidP="008748CC">
      <w:r>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062C27DC" w14:textId="243EC40C"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w:t>
      </w:r>
      <w:proofErr w:type="spellStart"/>
      <w:r w:rsidRPr="00603216">
        <w:t>NumPy</w:t>
      </w:r>
      <w:proofErr w:type="spellEnd"/>
      <w:r w:rsidRPr="00603216">
        <w:t xml:space="preserve"> v.1.24.2 </w:t>
      </w:r>
      <w:r w:rsidRPr="001B2A98">
        <w:rPr>
          <w:highlight w:val="yellow"/>
        </w:rPr>
        <w:t>[]</w:t>
      </w:r>
      <w:r w:rsidRPr="00603216">
        <w:t xml:space="preserve"> и </w:t>
      </w:r>
      <w:proofErr w:type="spellStart"/>
      <w:r w:rsidRPr="00603216">
        <w:t>Matplotlib</w:t>
      </w:r>
      <w:proofErr w:type="spellEnd"/>
      <w:r w:rsidRPr="00603216">
        <w:t xml:space="preserve"> v.3.6.</w:t>
      </w:r>
      <w:r w:rsidRPr="001B2A98">
        <w:rPr>
          <w:highlight w:val="yellow"/>
        </w:rPr>
        <w:t>3 [],</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1B2A98">
        <w:rPr>
          <w:highlight w:val="yellow"/>
        </w:rPr>
        <w:t>[</w:t>
      </w:r>
      <w:r w:rsidR="001B2A98" w:rsidRPr="001B2A98">
        <w:rPr>
          <w:highlight w:val="yellow"/>
        </w:rPr>
        <w:t>]</w:t>
      </w:r>
      <w:r w:rsidRPr="001B2A98">
        <w:rPr>
          <w:highlight w:val="yellow"/>
        </w:rPr>
        <w:t>.</w:t>
      </w:r>
    </w:p>
    <w:p w14:paraId="6701D340" w14:textId="0E29065D"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270652">
        <w:t>4.5</w:t>
      </w:r>
      <w:r>
        <w:t>.</w:t>
      </w:r>
    </w:p>
    <w:p w14:paraId="4C7F67A5" w14:textId="77777777" w:rsidR="00335A05" w:rsidRPr="005D2661" w:rsidRDefault="00335A05" w:rsidP="00335A05">
      <w:pPr>
        <w:rPr>
          <w:color w:val="auto"/>
        </w:rPr>
      </w:pPr>
      <w:r w:rsidRPr="005D2661">
        <w:rPr>
          <w:color w:val="auto"/>
        </w:rPr>
        <w:t>Уровень отклонения от идеальных значений составил порядка.</w:t>
      </w:r>
    </w:p>
    <w:p w14:paraId="4EB80945" w14:textId="77777777" w:rsidR="00335A05" w:rsidRPr="005D2661" w:rsidRDefault="00335A05" w:rsidP="006162AE">
      <w:pPr>
        <w:pStyle w:val="a1"/>
        <w:numPr>
          <w:ilvl w:val="0"/>
          <w:numId w:val="13"/>
        </w:numPr>
        <w:tabs>
          <w:tab w:val="left" w:pos="1134"/>
        </w:tabs>
        <w:ind w:left="284"/>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05487E3A" w14:textId="77777777" w:rsidR="00335A05" w:rsidRPr="005D2661" w:rsidRDefault="00335A05" w:rsidP="006162AE">
      <w:pPr>
        <w:pStyle w:val="a1"/>
        <w:numPr>
          <w:ilvl w:val="0"/>
          <w:numId w:val="13"/>
        </w:numPr>
        <w:tabs>
          <w:tab w:val="left" w:pos="1134"/>
        </w:tabs>
        <w:ind w:left="284"/>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6E5E497" w14:textId="53F8BC24" w:rsidR="00335A05" w:rsidRDefault="00335A05" w:rsidP="008748CC">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w:t>
      </w:r>
      <w:r>
        <w:rPr>
          <w:color w:val="auto"/>
        </w:rPr>
        <w:lastRenderedPageBreak/>
        <w:t xml:space="preserve">кривых также происходит с помощью метода </w:t>
      </w:r>
      <w:r>
        <w:rPr>
          <w:color w:val="auto"/>
          <w:lang w:val="en-US"/>
        </w:rPr>
        <w:t>NMSE</w:t>
      </w:r>
      <w:r>
        <w:rPr>
          <w:color w:val="auto"/>
        </w:rPr>
        <w:t>. Графическая иллюстрация функционирования комплекса приведена на рис. 4.6.</w:t>
      </w:r>
    </w:p>
    <w:p w14:paraId="4C121E28" w14:textId="77777777" w:rsidR="008748CC" w:rsidRDefault="008748CC" w:rsidP="008748CC">
      <w:pPr>
        <w:pStyle w:val="a9"/>
        <w:keepNext/>
      </w:pPr>
      <w:r>
        <w:rPr>
          <w:noProof/>
        </w:rPr>
        <w:drawing>
          <wp:inline distT="0" distB="0" distL="0" distR="0" wp14:anchorId="03DEBB56" wp14:editId="16B9C9F5">
            <wp:extent cx="4567668" cy="3559629"/>
            <wp:effectExtent l="0" t="0" r="4445" b="3175"/>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589997" cy="3577030"/>
                    </a:xfrm>
                    <a:prstGeom prst="rect">
                      <a:avLst/>
                    </a:prstGeom>
                  </pic:spPr>
                </pic:pic>
              </a:graphicData>
            </a:graphic>
          </wp:inline>
        </w:drawing>
      </w:r>
    </w:p>
    <w:p w14:paraId="6E1BD18D" w14:textId="6B573699" w:rsidR="008748CC" w:rsidRDefault="008748CC" w:rsidP="00CF3C35">
      <w:pPr>
        <w:pStyle w:val="a9"/>
      </w:pPr>
      <w:bookmarkStart w:id="68" w:name="_Toc138075206"/>
      <w:r>
        <w:t>Рис.</w:t>
      </w:r>
      <w:r w:rsidR="001B2A98">
        <w:t xml:space="preserve"> 4.5.</w:t>
      </w:r>
      <w:r>
        <w:t xml:space="preserve"> «Идеальный» и реальный импульсы, построенные с помощью </w:t>
      </w:r>
      <w:bookmarkEnd w:id="68"/>
      <w:r>
        <w:t>ПАИК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270652">
            <w:pPr>
              <w:pStyle w:val="a9"/>
            </w:pPr>
            <w:r>
              <w:rPr>
                <w:noProof/>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270652">
            <w:pPr>
              <w:pStyle w:val="a9"/>
            </w:pPr>
            <w:r>
              <w:rPr>
                <w:noProof/>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270652">
            <w:pPr>
              <w:pStyle w:val="a9"/>
              <w:rPr>
                <w:color w:val="auto"/>
              </w:rPr>
            </w:pPr>
            <w:r>
              <w:rPr>
                <w:color w:val="auto"/>
              </w:rPr>
              <w:t>(а)</w:t>
            </w:r>
          </w:p>
        </w:tc>
        <w:tc>
          <w:tcPr>
            <w:tcW w:w="4673" w:type="dxa"/>
          </w:tcPr>
          <w:p w14:paraId="09C00A81" w14:textId="77777777" w:rsidR="008748CC" w:rsidRDefault="008748CC" w:rsidP="00270652">
            <w:pPr>
              <w:pStyle w:val="a9"/>
              <w:rPr>
                <w:color w:val="auto"/>
              </w:rPr>
            </w:pPr>
            <w:r>
              <w:rPr>
                <w:color w:val="auto"/>
              </w:rPr>
              <w:t>(б)</w:t>
            </w:r>
          </w:p>
        </w:tc>
      </w:tr>
    </w:tbl>
    <w:p w14:paraId="1E7521FE" w14:textId="2EB490D3" w:rsidR="008748CC" w:rsidRPr="00EA2758" w:rsidRDefault="008748CC" w:rsidP="008748CC">
      <w:pPr>
        <w:pStyle w:val="a9"/>
        <w:rPr>
          <w:color w:val="auto"/>
        </w:rPr>
      </w:pPr>
      <w:r>
        <w:rPr>
          <w:color w:val="auto"/>
        </w:rPr>
        <w:t xml:space="preserve">Рис. </w:t>
      </w:r>
      <w:r w:rsidR="00270652">
        <w:rPr>
          <w:color w:val="auto"/>
        </w:rPr>
        <w:t>4.6.</w:t>
      </w:r>
      <w:r>
        <w:rPr>
          <w:color w:val="auto"/>
        </w:rPr>
        <w:t xml:space="preserve">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6162AE">
      <w:pPr>
        <w:pStyle w:val="a1"/>
        <w:numPr>
          <w:ilvl w:val="0"/>
          <w:numId w:val="14"/>
        </w:numPr>
        <w:tabs>
          <w:tab w:val="left" w:pos="1134"/>
        </w:tabs>
        <w:rPr>
          <w:color w:val="auto"/>
        </w:rPr>
      </w:pPr>
      <w:r>
        <w:rPr>
          <w:color w:val="auto"/>
        </w:rPr>
        <w:t>-8.97 дБ (а);</w:t>
      </w:r>
    </w:p>
    <w:p w14:paraId="57E8E395" w14:textId="77777777" w:rsidR="008748CC" w:rsidRPr="00545138" w:rsidRDefault="008748CC" w:rsidP="006162AE">
      <w:pPr>
        <w:pStyle w:val="a1"/>
        <w:numPr>
          <w:ilvl w:val="0"/>
          <w:numId w:val="14"/>
        </w:numPr>
        <w:tabs>
          <w:tab w:val="left" w:pos="1134"/>
        </w:tabs>
        <w:rPr>
          <w:color w:val="auto"/>
        </w:rPr>
      </w:pPr>
      <w:r>
        <w:rPr>
          <w:color w:val="auto"/>
          <w:lang w:val="en-US"/>
        </w:rPr>
        <w:t xml:space="preserve">-10.42 </w:t>
      </w:r>
      <w:r>
        <w:rPr>
          <w:color w:val="auto"/>
        </w:rPr>
        <w:t>дБ (б).</w:t>
      </w:r>
    </w:p>
    <w:p w14:paraId="1C6FB0CF" w14:textId="07CA9D58" w:rsidR="00270652" w:rsidRDefault="008748CC" w:rsidP="008748CC">
      <w:pPr>
        <w:rPr>
          <w:color w:val="auto"/>
        </w:rPr>
      </w:pPr>
      <w:r>
        <w:rPr>
          <w:color w:val="auto"/>
        </w:rPr>
        <w:lastRenderedPageBreak/>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w:t>
      </w:r>
      <w:proofErr w:type="spellStart"/>
      <w:r>
        <w:rPr>
          <w:color w:val="auto"/>
        </w:rPr>
        <w:t>Программно</w:t>
      </w:r>
      <w:proofErr w:type="spellEnd"/>
      <w:r>
        <w:rPr>
          <w:color w:val="auto"/>
        </w:rPr>
        <w:t xml:space="preserve">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03030028" w14:textId="77777777" w:rsidR="00270652" w:rsidRDefault="00270652">
      <w:pPr>
        <w:spacing w:after="160" w:line="259" w:lineRule="auto"/>
        <w:ind w:firstLine="0"/>
        <w:jc w:val="left"/>
        <w:rPr>
          <w:color w:val="auto"/>
        </w:rPr>
      </w:pPr>
      <w:r>
        <w:rPr>
          <w:color w:val="auto"/>
        </w:rPr>
        <w:br w:type="page"/>
      </w:r>
    </w:p>
    <w:p w14:paraId="7F8A3461" w14:textId="32F232B1" w:rsidR="00682E14" w:rsidRDefault="00682E14" w:rsidP="008471AC">
      <w:pPr>
        <w:pStyle w:val="1"/>
      </w:pPr>
      <w:bookmarkStart w:id="69" w:name="_Toc168326947"/>
      <w:r>
        <w:lastRenderedPageBreak/>
        <w:t>Формирование импульсов в форме первой и второй производной от Гауссовой кривой</w:t>
      </w:r>
      <w:bookmarkEnd w:id="69"/>
    </w:p>
    <w:p w14:paraId="5CA1EA44" w14:textId="0B39BB3F" w:rsidR="00682E14" w:rsidRDefault="009E448C" w:rsidP="006162AE">
      <w:pPr>
        <w:pStyle w:val="2"/>
        <w:numPr>
          <w:ilvl w:val="1"/>
          <w:numId w:val="17"/>
        </w:numPr>
        <w:rPr>
          <w:lang w:eastAsia="ru-RU"/>
        </w:rPr>
      </w:pPr>
      <w:bookmarkStart w:id="70" w:name="_Toc124863584"/>
      <w:bookmarkStart w:id="71" w:name="_Toc125035525"/>
      <w:bookmarkStart w:id="72" w:name="_Toc168326948"/>
      <w:proofErr w:type="gramStart"/>
      <w:r>
        <w:rPr>
          <w:lang w:eastAsia="ru-RU"/>
        </w:rPr>
        <w:t>.</w:t>
      </w:r>
      <w:r w:rsidR="00682E14">
        <w:rPr>
          <w:lang w:eastAsia="ru-RU"/>
        </w:rPr>
        <w:t>Экспериментальное</w:t>
      </w:r>
      <w:proofErr w:type="gramEnd"/>
      <w:r w:rsidR="00682E14">
        <w:rPr>
          <w:lang w:eastAsia="ru-RU"/>
        </w:rPr>
        <w:t xml:space="preserve"> формирование импульса в форме моноцикла Гаусса</w:t>
      </w:r>
      <w:bookmarkEnd w:id="70"/>
      <w:bookmarkEnd w:id="71"/>
      <w:bookmarkEnd w:id="72"/>
    </w:p>
    <w:p w14:paraId="4AA51C94" w14:textId="4ADBCA4D"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рис. </w:t>
      </w:r>
      <w:r w:rsidR="00270652">
        <w:rPr>
          <w:lang w:eastAsia="ru-RU"/>
        </w:rPr>
        <w:t>5.1.</w:t>
      </w:r>
      <w:r>
        <w:rPr>
          <w:lang w:eastAsia="ru-RU"/>
        </w:rPr>
        <w:t xml:space="preserve"> Фотография части экспериментальной установки, состоящая из генераторов СКИ и сумматора приведена на рис. </w:t>
      </w:r>
      <w:r w:rsidR="00270652">
        <w:rPr>
          <w:lang w:eastAsia="ru-RU"/>
        </w:rPr>
        <w:t>5.2.</w:t>
      </w:r>
    </w:p>
    <w:p w14:paraId="551F6F32" w14:textId="77777777" w:rsidR="00330E85" w:rsidRDefault="00330E85" w:rsidP="00330E85">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w:t>
      </w:r>
      <w:proofErr w:type="spellStart"/>
      <w:r>
        <w:rPr>
          <w:lang w:eastAsia="ru-RU"/>
        </w:rPr>
        <w:t>Уилкинсона</w:t>
      </w:r>
      <w:proofErr w:type="spellEnd"/>
      <w:r>
        <w:rPr>
          <w:lang w:eastAsia="ru-RU"/>
        </w:rPr>
        <w:t xml:space="preserve">.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46267E" w14:textId="77777777" w:rsidR="00682E14" w:rsidRDefault="00682E14" w:rsidP="00682E14">
      <w:pPr>
        <w:pStyle w:val="a9"/>
        <w:rPr>
          <w:lang w:eastAsia="ru-RU"/>
        </w:rPr>
      </w:pPr>
      <w:r>
        <w:rPr>
          <w:noProof/>
        </w:rPr>
        <w:drawing>
          <wp:inline distT="0" distB="0" distL="0" distR="0" wp14:anchorId="7A7EF026" wp14:editId="291EE8B8">
            <wp:extent cx="5181600" cy="2707947"/>
            <wp:effectExtent l="0" t="0" r="0" b="0"/>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188916" cy="2711770"/>
                    </a:xfrm>
                    <a:prstGeom prst="rect">
                      <a:avLst/>
                    </a:prstGeom>
                    <a:noFill/>
                    <a:ln>
                      <a:noFill/>
                    </a:ln>
                  </pic:spPr>
                </pic:pic>
              </a:graphicData>
            </a:graphic>
          </wp:inline>
        </w:drawing>
      </w:r>
    </w:p>
    <w:p w14:paraId="0D3F899E" w14:textId="340CB889" w:rsidR="00682E14" w:rsidRDefault="00682E14" w:rsidP="00682E14">
      <w:pPr>
        <w:pStyle w:val="a9"/>
        <w:rPr>
          <w:lang w:eastAsia="ru-RU"/>
        </w:rPr>
      </w:pPr>
      <w:r>
        <w:rPr>
          <w:lang w:eastAsia="ru-RU"/>
        </w:rPr>
        <w:t xml:space="preserve">Рис. </w:t>
      </w:r>
      <w:r w:rsidR="00270652">
        <w:rPr>
          <w:lang w:eastAsia="ru-RU"/>
        </w:rPr>
        <w:t>5.1</w:t>
      </w:r>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9"/>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69EF4489" w:rsidR="00682E14" w:rsidRDefault="00682E14" w:rsidP="00682E14">
      <w:pPr>
        <w:pStyle w:val="a9"/>
        <w:rPr>
          <w:lang w:eastAsia="ru-RU"/>
        </w:rPr>
      </w:pPr>
      <w:r>
        <w:rPr>
          <w:lang w:eastAsia="ru-RU"/>
        </w:rPr>
        <w:t xml:space="preserve">Рис. </w:t>
      </w:r>
      <w:r w:rsidR="00270652">
        <w:rPr>
          <w:lang w:eastAsia="ru-RU"/>
        </w:rPr>
        <w:t>5.2</w:t>
      </w:r>
      <w:r>
        <w:rPr>
          <w:lang w:eastAsia="ru-RU"/>
        </w:rPr>
        <w:t xml:space="preserve">. Сумматор конструкции </w:t>
      </w:r>
      <w:proofErr w:type="spellStart"/>
      <w:r>
        <w:rPr>
          <w:lang w:eastAsia="ru-RU"/>
        </w:rPr>
        <w:t>Уилкинсона</w:t>
      </w:r>
      <w:proofErr w:type="spellEnd"/>
      <w:r>
        <w:rPr>
          <w:lang w:eastAsia="ru-RU"/>
        </w:rPr>
        <w:t>, соединенный с генераторами СКИ на основе ДНЗ.</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4D149B85" w:rsidR="00682E14" w:rsidRDefault="00682E14" w:rsidP="00682E14">
      <w:pPr>
        <w:rPr>
          <w:lang w:eastAsia="ru-RU"/>
        </w:rPr>
      </w:pPr>
      <w:r>
        <w:rPr>
          <w:lang w:eastAsia="ru-RU"/>
        </w:rPr>
        <w:t xml:space="preserve">Импульсы в форме гауссовского колокола до суммирования показаны на рис. </w:t>
      </w:r>
      <w:r w:rsidR="00270652">
        <w:rPr>
          <w:lang w:eastAsia="ru-RU"/>
        </w:rPr>
        <w:t>5.3</w:t>
      </w:r>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31680894" w14:textId="77777777" w:rsidR="00682E14" w:rsidRDefault="00682E14" w:rsidP="00682E14">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7F1DEA48" w14:textId="4CD51283" w:rsidR="00682E14" w:rsidRDefault="00682E14" w:rsidP="00682E14">
      <w:pPr>
        <w:pStyle w:val="a9"/>
        <w:rPr>
          <w:lang w:eastAsia="ru-RU"/>
        </w:rPr>
      </w:pPr>
      <w:r>
        <w:rPr>
          <w:noProof/>
          <w:lang w:eastAsia="ru-RU"/>
        </w:rPr>
        <w:lastRenderedPageBreak/>
        <w:drawing>
          <wp:inline distT="0" distB="0" distL="0" distR="0" wp14:anchorId="0F8F7F23" wp14:editId="05CB537B">
            <wp:extent cx="5129532" cy="3624943"/>
            <wp:effectExtent l="0" t="0" r="0" b="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5139465" cy="3631963"/>
                    </a:xfrm>
                    <a:prstGeom prst="rect">
                      <a:avLst/>
                    </a:prstGeom>
                  </pic:spPr>
                </pic:pic>
              </a:graphicData>
            </a:graphic>
          </wp:inline>
        </w:drawing>
      </w:r>
    </w:p>
    <w:p w14:paraId="39B1C82A" w14:textId="4DEF98EA" w:rsidR="00682E14" w:rsidRDefault="00682E14" w:rsidP="00682E14">
      <w:pPr>
        <w:pStyle w:val="a9"/>
        <w:rPr>
          <w:lang w:eastAsia="ru-RU"/>
        </w:rPr>
      </w:pPr>
      <w:r>
        <w:rPr>
          <w:lang w:eastAsia="ru-RU"/>
        </w:rPr>
        <w:t xml:space="preserve">Рис. </w:t>
      </w:r>
      <w:r w:rsidR="00270652">
        <w:rPr>
          <w:lang w:eastAsia="ru-RU"/>
        </w:rPr>
        <w:t>5.3</w:t>
      </w:r>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9"/>
        <w:rPr>
          <w:lang w:eastAsia="ru-RU"/>
        </w:rPr>
      </w:pPr>
      <w:r>
        <w:rPr>
          <w:noProof/>
          <w:lang w:eastAsia="ru-RU"/>
        </w:rPr>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3AE8777F" w:rsidR="00682E14" w:rsidRDefault="00682E14" w:rsidP="00682E14">
      <w:pPr>
        <w:pStyle w:val="a9"/>
        <w:rPr>
          <w:lang w:eastAsia="ru-RU"/>
        </w:rPr>
      </w:pPr>
      <w:r>
        <w:rPr>
          <w:lang w:eastAsia="ru-RU"/>
        </w:rPr>
        <w:t xml:space="preserve">Рис. </w:t>
      </w:r>
      <w:r w:rsidR="00270652">
        <w:rPr>
          <w:lang w:eastAsia="ru-RU"/>
        </w:rPr>
        <w:t>5.4</w:t>
      </w:r>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2AD96F0F" w:rsidR="00682E14" w:rsidRDefault="00682E14" w:rsidP="00682E14">
      <w:pPr>
        <w:ind w:firstLine="0"/>
        <w:rPr>
          <w:lang w:eastAsia="ru-RU"/>
        </w:rPr>
      </w:pPr>
      <w:r>
        <w:rPr>
          <w:lang w:eastAsia="ru-RU"/>
        </w:rPr>
        <w:lastRenderedPageBreak/>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w:t>
      </w:r>
      <w:r w:rsidR="00335A05">
        <w:rPr>
          <w:lang w:eastAsia="ru-RU"/>
        </w:rPr>
        <w:t>5.5.</w:t>
      </w:r>
      <w:r>
        <w:rPr>
          <w:lang w:eastAsia="ru-RU"/>
        </w:rPr>
        <w:t xml:space="preserve"> </w:t>
      </w:r>
    </w:p>
    <w:p w14:paraId="2D581D17" w14:textId="77777777" w:rsidR="00682E14" w:rsidRDefault="00682E14" w:rsidP="00682E14">
      <w:pPr>
        <w:pStyle w:val="a9"/>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E7EDF61" w:rsidR="00682E14" w:rsidRDefault="00682E14" w:rsidP="00682E14">
      <w:pPr>
        <w:pStyle w:val="a9"/>
        <w:rPr>
          <w:lang w:eastAsia="ru-RU"/>
        </w:rPr>
      </w:pPr>
      <w:r>
        <w:rPr>
          <w:lang w:eastAsia="ru-RU"/>
        </w:rPr>
        <w:t xml:space="preserve">Рис. </w:t>
      </w:r>
      <w:r w:rsidR="00270652">
        <w:rPr>
          <w:lang w:eastAsia="ru-RU"/>
        </w:rPr>
        <w:t>5.5</w:t>
      </w:r>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0A5D198F" w14:textId="7D2CAB9B" w:rsidR="00682E14" w:rsidRDefault="009E448C" w:rsidP="006162AE">
      <w:pPr>
        <w:pStyle w:val="2"/>
        <w:numPr>
          <w:ilvl w:val="1"/>
          <w:numId w:val="17"/>
        </w:numPr>
      </w:pPr>
      <w:bookmarkStart w:id="73" w:name="_Toc125035527"/>
      <w:bookmarkStart w:id="74" w:name="_Toc168326949"/>
      <w:r>
        <w:t>.</w:t>
      </w:r>
      <w:r w:rsidR="002C5411" w:rsidRPr="002C5411">
        <w:t xml:space="preserve"> </w:t>
      </w:r>
      <w:r w:rsidR="00682E14">
        <w:t xml:space="preserve">Экспериментальное формирование СКИ различной формы с помощью </w:t>
      </w:r>
      <w:proofErr w:type="spellStart"/>
      <w:r w:rsidR="00682E14">
        <w:t>пятипортового</w:t>
      </w:r>
      <w:proofErr w:type="spellEnd"/>
      <w:r w:rsidR="00682E14">
        <w:t xml:space="preserve"> сумматора</w:t>
      </w:r>
      <w:bookmarkEnd w:id="73"/>
      <w:bookmarkEnd w:id="74"/>
    </w:p>
    <w:p w14:paraId="30AA4350" w14:textId="69DF95C4" w:rsidR="00682E14" w:rsidRDefault="00682E14" w:rsidP="00682E14">
      <w:proofErr w:type="spellStart"/>
      <w:r>
        <w:t>Пятипортовый</w:t>
      </w:r>
      <w:proofErr w:type="spellEnd"/>
      <w:r>
        <w:t xml:space="preserve"> сумматор конструкции </w:t>
      </w:r>
      <w:proofErr w:type="spellStart"/>
      <w:r>
        <w:t>Уилкинсона</w:t>
      </w:r>
      <w:proofErr w:type="spellEnd"/>
      <w:r>
        <w:t xml:space="preserve">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рис. </w:t>
      </w:r>
      <w:r w:rsidR="00270652">
        <w:t>5.6</w:t>
      </w:r>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рис. </w:t>
      </w:r>
      <w:r w:rsidR="00270652">
        <w:t>5.7</w:t>
      </w:r>
      <w:r>
        <w:t xml:space="preserve">. </w:t>
      </w:r>
    </w:p>
    <w:p w14:paraId="0EE52F07" w14:textId="77777777" w:rsidR="00682E14" w:rsidRDefault="00682E14" w:rsidP="00682E14">
      <w:pPr>
        <w:pStyle w:val="a9"/>
      </w:pPr>
      <w:r>
        <w:rPr>
          <w:noProof/>
        </w:rPr>
        <w:lastRenderedPageBreak/>
        <w:drawing>
          <wp:inline distT="0" distB="0" distL="0" distR="0" wp14:anchorId="15021008" wp14:editId="7F62D68D">
            <wp:extent cx="4615542" cy="341811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4617100" cy="3419269"/>
                    </a:xfrm>
                    <a:prstGeom prst="rect">
                      <a:avLst/>
                    </a:prstGeom>
                    <a:ln/>
                  </pic:spPr>
                </pic:pic>
              </a:graphicData>
            </a:graphic>
          </wp:inline>
        </w:drawing>
      </w:r>
    </w:p>
    <w:p w14:paraId="0949E6A7" w14:textId="0F519029" w:rsidR="00682E14" w:rsidRDefault="00682E14" w:rsidP="00682E14">
      <w:pPr>
        <w:pStyle w:val="a9"/>
      </w:pPr>
      <w:r>
        <w:t xml:space="preserve">Рис. </w:t>
      </w:r>
      <w:r w:rsidR="00270652">
        <w:t>5.6</w:t>
      </w:r>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07614C28" w14:textId="77777777" w:rsidR="00682E14" w:rsidRDefault="00682E14" w:rsidP="00682E14">
      <w:pPr>
        <w:pStyle w:val="a9"/>
      </w:pPr>
      <w:r>
        <w:rPr>
          <w:noProof/>
        </w:rPr>
        <w:drawing>
          <wp:inline distT="0" distB="0" distL="0" distR="0" wp14:anchorId="738F8136" wp14:editId="3123B094">
            <wp:extent cx="5464628" cy="4094236"/>
            <wp:effectExtent l="0" t="0" r="3175" b="190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468183" cy="4096899"/>
                    </a:xfrm>
                    <a:prstGeom prst="rect">
                      <a:avLst/>
                    </a:prstGeom>
                    <a:noFill/>
                    <a:ln>
                      <a:noFill/>
                    </a:ln>
                  </pic:spPr>
                </pic:pic>
              </a:graphicData>
            </a:graphic>
          </wp:inline>
        </w:drawing>
      </w:r>
    </w:p>
    <w:p w14:paraId="3AB357E6" w14:textId="60F56862" w:rsidR="00682E14" w:rsidRDefault="00682E14" w:rsidP="00682E14">
      <w:pPr>
        <w:pStyle w:val="a9"/>
      </w:pPr>
      <w:r>
        <w:t xml:space="preserve">Рис. </w:t>
      </w:r>
      <w:r w:rsidR="00270652">
        <w:t>5.7</w:t>
      </w:r>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0D3FE355" w14:textId="77777777" w:rsidR="00682E14" w:rsidRDefault="00682E14" w:rsidP="00682E14">
      <w:pPr>
        <w:rPr>
          <w:lang w:eastAsia="ru-RU"/>
        </w:rPr>
      </w:pPr>
      <w:r>
        <w:lastRenderedPageBreak/>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34B8D3C0" w:rsidR="00682E14" w:rsidRDefault="00682E14" w:rsidP="00682E14">
      <w:pPr>
        <w:rPr>
          <w:lang w:eastAsia="ru-RU"/>
        </w:rPr>
      </w:pPr>
      <w:r>
        <w:rPr>
          <w:lang w:eastAsia="ru-RU"/>
        </w:rPr>
        <w:t xml:space="preserve">Импульсы различных форм, сформированные в результате эксперимента, показаны на рис. </w:t>
      </w:r>
      <w:r w:rsidR="00270652">
        <w:rPr>
          <w:lang w:eastAsia="ru-RU"/>
        </w:rPr>
        <w:t>5.8.</w:t>
      </w:r>
    </w:p>
    <w:p w14:paraId="6C03290F" w14:textId="77777777" w:rsidR="00335A05" w:rsidRDefault="00335A05" w:rsidP="00335A05">
      <w:pPr>
        <w:rPr>
          <w:lang w:eastAsia="ru-RU"/>
        </w:rPr>
      </w:pPr>
      <w:r>
        <w:rPr>
          <w:lang w:eastAsia="ru-RU"/>
        </w:rPr>
        <w:t>В ходе эксперимента были сформированы:</w:t>
      </w:r>
    </w:p>
    <w:p w14:paraId="504B27A6" w14:textId="77777777" w:rsidR="00335A05" w:rsidRDefault="00335A05" w:rsidP="006162AE">
      <w:pPr>
        <w:pStyle w:val="a1"/>
        <w:numPr>
          <w:ilvl w:val="0"/>
          <w:numId w:val="15"/>
        </w:numPr>
        <w:ind w:left="284"/>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E3CE73D" w14:textId="77777777" w:rsidR="00335A05" w:rsidRDefault="00335A05" w:rsidP="006162AE">
      <w:pPr>
        <w:pStyle w:val="a1"/>
        <w:numPr>
          <w:ilvl w:val="0"/>
          <w:numId w:val="15"/>
        </w:numPr>
        <w:ind w:left="284"/>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31800A7E" w14:textId="77777777" w:rsidR="00335A05" w:rsidRDefault="00335A05" w:rsidP="006162AE">
      <w:pPr>
        <w:pStyle w:val="a1"/>
        <w:numPr>
          <w:ilvl w:val="0"/>
          <w:numId w:val="15"/>
        </w:numPr>
        <w:ind w:left="284"/>
        <w:rPr>
          <w:lang w:eastAsia="ru-RU"/>
        </w:rPr>
      </w:pPr>
      <w:r>
        <w:rPr>
          <w:lang w:eastAsia="ru-RU"/>
        </w:rPr>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7210D160" w14:textId="77777777" w:rsidR="00E77566" w:rsidRDefault="00335A05" w:rsidP="00335A05">
      <w:pPr>
        <w:rPr>
          <w:lang w:eastAsia="ru-RU"/>
        </w:rPr>
      </w:pPr>
      <w:r>
        <w:rPr>
          <w:lang w:eastAsia="ru-RU"/>
        </w:rPr>
        <w:t>Спектры полученных сигналов приведены на рис. 5.9.</w:t>
      </w:r>
    </w:p>
    <w:p w14:paraId="6D4FBFC5" w14:textId="77777777" w:rsidR="00E77566" w:rsidRDefault="00E77566">
      <w:pPr>
        <w:spacing w:after="160" w:line="259" w:lineRule="auto"/>
        <w:ind w:firstLine="0"/>
        <w:jc w:val="left"/>
        <w:rPr>
          <w:lang w:eastAsia="ru-RU"/>
        </w:rPr>
      </w:pPr>
      <w:r>
        <w:rPr>
          <w:lang w:eastAsia="ru-RU"/>
        </w:rPr>
        <w:br w:type="page"/>
      </w:r>
    </w:p>
    <w:p w14:paraId="498A661A" w14:textId="0A3D50C1" w:rsidR="00335A05" w:rsidRDefault="00335A05" w:rsidP="00335A05">
      <w:pPr>
        <w:rPr>
          <w:lang w:eastAsia="ru-RU"/>
        </w:rPr>
      </w:pPr>
      <w:r>
        <w:rPr>
          <w:lang w:eastAsia="ru-RU"/>
        </w:rPr>
        <w:lastRenderedPageBreak/>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77566" w14:paraId="1DF81076" w14:textId="77777777" w:rsidTr="00E77566">
        <w:tc>
          <w:tcPr>
            <w:tcW w:w="4672" w:type="dxa"/>
          </w:tcPr>
          <w:p w14:paraId="4C53D9B4" w14:textId="6625FF4E" w:rsidR="00E77566" w:rsidRDefault="00E77566" w:rsidP="00E77566">
            <w:pPr>
              <w:pStyle w:val="a9"/>
              <w:rPr>
                <w:lang w:eastAsia="ru-RU"/>
              </w:rPr>
            </w:pPr>
            <w:r>
              <w:rPr>
                <w:noProof/>
                <w:lang w:eastAsia="ru-RU"/>
              </w:rPr>
              <w:drawing>
                <wp:inline distT="0" distB="0" distL="0" distR="0" wp14:anchorId="5AC047FF" wp14:editId="03DC3A40">
                  <wp:extent cx="2625501" cy="1980000"/>
                  <wp:effectExtent l="0" t="0" r="3810" b="127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2625501" cy="1980000"/>
                          </a:xfrm>
                          <a:prstGeom prst="rect">
                            <a:avLst/>
                          </a:prstGeom>
                        </pic:spPr>
                      </pic:pic>
                    </a:graphicData>
                  </a:graphic>
                </wp:inline>
              </w:drawing>
            </w:r>
          </w:p>
        </w:tc>
        <w:tc>
          <w:tcPr>
            <w:tcW w:w="4673" w:type="dxa"/>
          </w:tcPr>
          <w:p w14:paraId="47D3A89B" w14:textId="3E6E69FC" w:rsidR="00E77566" w:rsidRDefault="00E77566" w:rsidP="00E77566">
            <w:pPr>
              <w:pStyle w:val="a9"/>
              <w:rPr>
                <w:lang w:eastAsia="ru-RU"/>
              </w:rPr>
            </w:pPr>
            <w:r>
              <w:rPr>
                <w:noProof/>
              </w:rPr>
              <w:drawing>
                <wp:inline distT="0" distB="0" distL="0" distR="0" wp14:anchorId="2CE4C576" wp14:editId="5AF0C682">
                  <wp:extent cx="2647557" cy="1980000"/>
                  <wp:effectExtent l="0" t="0" r="635" b="127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2647557" cy="1980000"/>
                          </a:xfrm>
                          <a:prstGeom prst="rect">
                            <a:avLst/>
                          </a:prstGeom>
                          <a:ln/>
                        </pic:spPr>
                      </pic:pic>
                    </a:graphicData>
                  </a:graphic>
                </wp:inline>
              </w:drawing>
            </w:r>
          </w:p>
        </w:tc>
      </w:tr>
      <w:tr w:rsidR="00E77566" w14:paraId="3AD498B6" w14:textId="77777777" w:rsidTr="00E77566">
        <w:tc>
          <w:tcPr>
            <w:tcW w:w="4672" w:type="dxa"/>
          </w:tcPr>
          <w:p w14:paraId="509C43A7" w14:textId="7EB72523" w:rsidR="00E77566" w:rsidRDefault="00E77566" w:rsidP="00E77566">
            <w:pPr>
              <w:pStyle w:val="a9"/>
              <w:rPr>
                <w:lang w:eastAsia="ru-RU"/>
              </w:rPr>
            </w:pPr>
            <w:r>
              <w:rPr>
                <w:lang w:eastAsia="ru-RU"/>
              </w:rPr>
              <w:t>(а)</w:t>
            </w:r>
          </w:p>
        </w:tc>
        <w:tc>
          <w:tcPr>
            <w:tcW w:w="4673" w:type="dxa"/>
          </w:tcPr>
          <w:p w14:paraId="15DC2DC5" w14:textId="01BDA4D4" w:rsidR="00E77566" w:rsidRDefault="00E77566" w:rsidP="00E77566">
            <w:pPr>
              <w:pStyle w:val="a9"/>
              <w:rPr>
                <w:lang w:eastAsia="ru-RU"/>
              </w:rPr>
            </w:pPr>
            <w:r>
              <w:rPr>
                <w:lang w:eastAsia="ru-RU"/>
              </w:rPr>
              <w:t>(б)</w:t>
            </w:r>
          </w:p>
        </w:tc>
      </w:tr>
      <w:tr w:rsidR="00E77566" w14:paraId="17058FDD" w14:textId="77777777" w:rsidTr="00E77566">
        <w:tc>
          <w:tcPr>
            <w:tcW w:w="4672" w:type="dxa"/>
          </w:tcPr>
          <w:p w14:paraId="08F35629" w14:textId="02F98D85" w:rsidR="00E77566" w:rsidRDefault="00E77566" w:rsidP="00E77566">
            <w:pPr>
              <w:pStyle w:val="a9"/>
              <w:rPr>
                <w:lang w:eastAsia="ru-RU"/>
              </w:rPr>
            </w:pPr>
            <w:r>
              <w:rPr>
                <w:noProof/>
              </w:rPr>
              <w:drawing>
                <wp:inline distT="0" distB="0" distL="0" distR="0" wp14:anchorId="3AB6DD91" wp14:editId="1CDAE6B6">
                  <wp:extent cx="2467471" cy="1980000"/>
                  <wp:effectExtent l="0" t="0" r="9525" b="1270"/>
                  <wp:docPr id="4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2467471" cy="1980000"/>
                          </a:xfrm>
                          <a:prstGeom prst="rect">
                            <a:avLst/>
                          </a:prstGeom>
                          <a:ln/>
                        </pic:spPr>
                      </pic:pic>
                    </a:graphicData>
                  </a:graphic>
                </wp:inline>
              </w:drawing>
            </w:r>
          </w:p>
        </w:tc>
        <w:tc>
          <w:tcPr>
            <w:tcW w:w="4673" w:type="dxa"/>
          </w:tcPr>
          <w:p w14:paraId="7A3D26C7" w14:textId="235CF3AF" w:rsidR="00E77566" w:rsidRDefault="00E77566" w:rsidP="00E77566">
            <w:pPr>
              <w:pStyle w:val="a9"/>
              <w:rPr>
                <w:lang w:eastAsia="ru-RU"/>
              </w:rPr>
            </w:pPr>
            <w:r>
              <w:rPr>
                <w:noProof/>
              </w:rPr>
              <w:drawing>
                <wp:inline distT="0" distB="0" distL="0" distR="0" wp14:anchorId="3FFD5851" wp14:editId="4320487A">
                  <wp:extent cx="2644177" cy="1980000"/>
                  <wp:effectExtent l="0" t="0" r="3810" b="127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2644177" cy="1980000"/>
                          </a:xfrm>
                          <a:prstGeom prst="rect">
                            <a:avLst/>
                          </a:prstGeom>
                          <a:noFill/>
                          <a:ln>
                            <a:noFill/>
                          </a:ln>
                        </pic:spPr>
                      </pic:pic>
                    </a:graphicData>
                  </a:graphic>
                </wp:inline>
              </w:drawing>
            </w:r>
          </w:p>
        </w:tc>
      </w:tr>
      <w:tr w:rsidR="00E77566" w14:paraId="7D7272F4" w14:textId="77777777" w:rsidTr="00E77566">
        <w:tc>
          <w:tcPr>
            <w:tcW w:w="4672" w:type="dxa"/>
          </w:tcPr>
          <w:p w14:paraId="4B6CD698" w14:textId="359ACD47" w:rsidR="00E77566" w:rsidRDefault="00E77566" w:rsidP="00E77566">
            <w:pPr>
              <w:pStyle w:val="a9"/>
              <w:rPr>
                <w:lang w:eastAsia="ru-RU"/>
              </w:rPr>
            </w:pPr>
            <w:r>
              <w:rPr>
                <w:lang w:eastAsia="ru-RU"/>
              </w:rPr>
              <w:t>(в)</w:t>
            </w:r>
          </w:p>
        </w:tc>
        <w:tc>
          <w:tcPr>
            <w:tcW w:w="4673" w:type="dxa"/>
          </w:tcPr>
          <w:p w14:paraId="29715FBC" w14:textId="6EB4DEAF" w:rsidR="00E77566" w:rsidRDefault="00E77566" w:rsidP="00E77566">
            <w:pPr>
              <w:pStyle w:val="a9"/>
              <w:rPr>
                <w:lang w:eastAsia="ru-RU"/>
              </w:rPr>
            </w:pPr>
            <w:r>
              <w:rPr>
                <w:lang w:eastAsia="ru-RU"/>
              </w:rPr>
              <w:t>(г)</w:t>
            </w:r>
          </w:p>
        </w:tc>
      </w:tr>
    </w:tbl>
    <w:p w14:paraId="3D8A7E80" w14:textId="1F4ED48A" w:rsidR="00CF3C35" w:rsidRDefault="00CF3C35" w:rsidP="00CF3C35">
      <w:pPr>
        <w:pStyle w:val="a9"/>
      </w:pPr>
      <w:r>
        <w:rPr>
          <w:noProof/>
        </w:rPr>
        <w:drawing>
          <wp:inline distT="0" distB="0" distL="0" distR="0" wp14:anchorId="25ED1BB5" wp14:editId="0C11509F">
            <wp:extent cx="2602036" cy="1980000"/>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0">
                      <a:extLst>
                        <a:ext uri="{28A0092B-C50C-407E-A947-70E740481C1C}">
                          <a14:useLocalDpi xmlns:a14="http://schemas.microsoft.com/office/drawing/2010/main" val="0"/>
                        </a:ext>
                      </a:extLst>
                    </a:blip>
                    <a:stretch>
                      <a:fillRect/>
                    </a:stretch>
                  </pic:blipFill>
                  <pic:spPr>
                    <a:xfrm>
                      <a:off x="0" y="0"/>
                      <a:ext cx="2602036" cy="1980000"/>
                    </a:xfrm>
                    <a:prstGeom prst="rect">
                      <a:avLst/>
                    </a:prstGeom>
                  </pic:spPr>
                </pic:pic>
              </a:graphicData>
            </a:graphic>
          </wp:inline>
        </w:drawing>
      </w:r>
    </w:p>
    <w:p w14:paraId="2E3C75CB" w14:textId="48350A38" w:rsidR="00CF3C35" w:rsidRPr="00CF3C35" w:rsidRDefault="00CF3C35" w:rsidP="00CF3C35">
      <w:pPr>
        <w:pStyle w:val="a9"/>
      </w:pPr>
      <w:r w:rsidRPr="00CF3C35">
        <w:t>(</w:t>
      </w:r>
      <w:r>
        <w:t>д</w:t>
      </w:r>
      <w:r w:rsidRPr="00CF3C35">
        <w:t>)</w:t>
      </w:r>
    </w:p>
    <w:p w14:paraId="60FD7D8F" w14:textId="6E2756DD" w:rsidR="00682E14" w:rsidRDefault="00682E14" w:rsidP="00682E14">
      <w:pPr>
        <w:pStyle w:val="a9"/>
        <w:rPr>
          <w:lang w:eastAsia="ru-RU"/>
        </w:rPr>
      </w:pPr>
      <w:r>
        <w:rPr>
          <w:lang w:eastAsia="ru-RU"/>
        </w:rPr>
        <w:t xml:space="preserve">Рис. </w:t>
      </w:r>
      <w:r w:rsidR="00270652">
        <w:rPr>
          <w:lang w:eastAsia="ru-RU"/>
        </w:rPr>
        <w:t>5.8</w:t>
      </w:r>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0028356C" w14:textId="77777777" w:rsidR="00682E14" w:rsidRDefault="00682E14" w:rsidP="00682E14">
      <w:pPr>
        <w:pStyle w:val="a9"/>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stretch/>
                  </pic:blipFill>
                  <pic:spPr bwMode="auto">
                    <a:xfrm>
                      <a:off x="0" y="0"/>
                      <a:ext cx="4907611" cy="3994287"/>
                    </a:xfrm>
                    <a:prstGeom prst="rect">
                      <a:avLst/>
                    </a:prstGeom>
                  </pic:spPr>
                </pic:pic>
              </a:graphicData>
            </a:graphic>
          </wp:inline>
        </w:drawing>
      </w:r>
    </w:p>
    <w:p w14:paraId="21961075" w14:textId="3C614B18" w:rsidR="00682E14" w:rsidRDefault="00682E14" w:rsidP="00682E14">
      <w:pPr>
        <w:rPr>
          <w:lang w:eastAsia="ru-RU"/>
        </w:rPr>
      </w:pPr>
      <w:r>
        <w:rPr>
          <w:lang w:eastAsia="ru-RU"/>
        </w:rPr>
        <w:t>Рис</w:t>
      </w:r>
      <w:r w:rsidR="00270652">
        <w:rPr>
          <w:lang w:eastAsia="ru-RU"/>
        </w:rPr>
        <w:t>. 5.9</w:t>
      </w:r>
      <w:r>
        <w:rPr>
          <w:lang w:eastAsia="ru-RU"/>
        </w:rPr>
        <w:t>. Спектры СКИ до суммирования и спектр дуплета Гаусса.</w:t>
      </w:r>
    </w:p>
    <w:p w14:paraId="178ECED8" w14:textId="3FDC50DA" w:rsidR="00682E14" w:rsidRDefault="009E448C" w:rsidP="006162AE">
      <w:pPr>
        <w:pStyle w:val="2"/>
        <w:numPr>
          <w:ilvl w:val="1"/>
          <w:numId w:val="17"/>
        </w:numPr>
      </w:pPr>
      <w:bookmarkStart w:id="75" w:name="_Toc168326950"/>
      <w:r>
        <w:t xml:space="preserve">. </w:t>
      </w:r>
      <w:r w:rsidR="00542676">
        <w:t>Возможность перестройки параметров сигнала</w:t>
      </w:r>
      <w:bookmarkEnd w:id="75"/>
    </w:p>
    <w:p w14:paraId="404D22DA" w14:textId="73F9C195" w:rsidR="00542676" w:rsidRDefault="00542676" w:rsidP="00542676">
      <w:r>
        <w:t xml:space="preserve">Ширина спектра используемого сигнала напрямую связана с разрешающей способностью в локации </w:t>
      </w:r>
      <w:r w:rsidRPr="00335A05">
        <w:rPr>
          <w:highlight w:val="yellow"/>
        </w:rPr>
        <w:t>[2-4].</w:t>
      </w:r>
      <w:r>
        <w:t xml:space="preserve"> Зависимость разрешающей способности от относительной ширины спектра можно оценить при помощи формулы (2):</w:t>
      </w:r>
    </w:p>
    <w:p w14:paraId="4F847886" w14:textId="333697B3" w:rsidR="00A04F1D" w:rsidRPr="00270652" w:rsidRDefault="00270652" w:rsidP="00542676">
      <w:pPr>
        <w:rPr>
          <w:i/>
        </w:rPr>
      </w:pPr>
      <m:oMathPara>
        <m:oMath>
          <m:eqArr>
            <m:eqArrPr>
              <m:maxDist m:val="1"/>
              <m:ctrlPr>
                <w:rPr>
                  <w:rFonts w:ascii="Cambria Math" w:hAnsi="Cambria Math"/>
                  <w:i/>
                  <w:szCs w:val="28"/>
                </w:rPr>
              </m:ctrlPr>
            </m:eqArrPr>
            <m:e>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r>
                <w:rPr>
                  <w:rFonts w:ascii="Cambria Math" w:hAnsi="Cambria Math"/>
                  <w:szCs w:val="28"/>
                </w:rPr>
                <m:t>#</m:t>
              </m:r>
              <m:d>
                <m:dPr>
                  <m:ctrlPr>
                    <w:rPr>
                      <w:rFonts w:ascii="Cambria Math" w:hAnsi="Cambria Math"/>
                      <w:i/>
                      <w:szCs w:val="28"/>
                    </w:rPr>
                  </m:ctrlPr>
                </m:dPr>
                <m:e>
                  <m:r>
                    <w:rPr>
                      <w:rFonts w:ascii="Cambria Math" w:hAnsi="Cambria Math"/>
                      <w:szCs w:val="28"/>
                    </w:rPr>
                    <m:t>5.2</m:t>
                  </m:r>
                </m:e>
              </m:d>
            </m:e>
          </m:eqArr>
        </m:oMath>
      </m:oMathPara>
    </w:p>
    <w:p w14:paraId="0AF07792" w14:textId="77777777" w:rsidR="00542676" w:rsidRDefault="00542676" w:rsidP="00542676">
      <w:r>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37F11ED8"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w:t>
      </w:r>
      <w:r w:rsidR="00270652" w:rsidRPr="00270652">
        <w:t>5.</w:t>
      </w:r>
      <w:r>
        <w:t>2), увеличивать разрешающую способность.</w:t>
      </w:r>
    </w:p>
    <w:p w14:paraId="72349B75" w14:textId="018AA859" w:rsidR="00BF0F0E" w:rsidRDefault="00BF0F0E" w:rsidP="002C5411">
      <w:r>
        <w:lastRenderedPageBreak/>
        <w:t xml:space="preserve">На рисунке 3 а) представлены результаты эксперимента по сложению двух колокольных импульсов </w:t>
      </w:r>
      <w:proofErr w:type="spellStart"/>
      <w:r>
        <w:t>квазигаусовой</w:t>
      </w:r>
      <w:proofErr w:type="spellEnd"/>
      <w:r>
        <w:t xml:space="preserve">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2C398092" w:rsidR="00BF0F0E" w:rsidRDefault="00BF0F0E" w:rsidP="002C5411">
      <w:r>
        <w:t xml:space="preserve">На рисунке </w:t>
      </w:r>
      <w:r w:rsidR="00270652" w:rsidRPr="00270652">
        <w:t>5.10</w:t>
      </w:r>
      <w:r>
        <w:t xml:space="preserve">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w:t>
      </w:r>
      <w:r w:rsidR="00270652" w:rsidRPr="00270652">
        <w:t>5.</w:t>
      </w:r>
      <w:r>
        <w:t>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6335A358" w:rsidR="00BF0F0E" w:rsidRDefault="00270652" w:rsidP="006C4603">
            <w:pPr>
              <w:widowControl w:val="0"/>
              <w:spacing w:line="240" w:lineRule="auto"/>
              <w:ind w:firstLine="0"/>
              <w:jc w:val="center"/>
            </w:pPr>
            <w:r>
              <w:t>Рис. 5.10.</w:t>
            </w:r>
            <w:r w:rsidR="00BF0F0E">
              <w:t xml:space="preserve"> Изображения формируемых импульсов во временной (а) и частотных (б) областях.</w:t>
            </w:r>
          </w:p>
          <w:p w14:paraId="2A486184" w14:textId="77777777" w:rsidR="00BF0F0E" w:rsidRDefault="00BF0F0E" w:rsidP="00270652">
            <w:pPr>
              <w:widowControl w:val="0"/>
              <w:spacing w:line="240" w:lineRule="auto"/>
              <w:ind w:firstLine="0"/>
              <w:jc w:val="center"/>
            </w:pPr>
          </w:p>
        </w:tc>
      </w:tr>
    </w:tbl>
    <w:p w14:paraId="4B635133" w14:textId="63C045DF" w:rsidR="00BF0F0E" w:rsidRDefault="00BF0F0E" w:rsidP="00BF0F0E">
      <w:pPr>
        <w:spacing w:line="240" w:lineRule="auto"/>
        <w:ind w:firstLine="708"/>
        <w:jc w:val="right"/>
      </w:pPr>
      <w:r>
        <w:t xml:space="preserve">Таблица </w:t>
      </w:r>
      <w:r w:rsidR="00270652">
        <w:t>5.1.</w:t>
      </w:r>
      <w:r>
        <w:t xml:space="preserve"> Зависимости ширины спектра от длительности импульса</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29"/>
        <w:gridCol w:w="3492"/>
        <w:gridCol w:w="3614"/>
      </w:tblGrid>
      <w:tr w:rsidR="00BF0F0E" w:rsidRPr="00F738AA" w14:paraId="2BD5C622" w14:textId="77777777" w:rsidTr="00F738AA">
        <w:trPr>
          <w:trHeight w:val="384"/>
        </w:trPr>
        <w:tc>
          <w:tcPr>
            <w:tcW w:w="0" w:type="auto"/>
            <w:shd w:val="clear" w:color="auto" w:fill="auto"/>
            <w:tcMar>
              <w:top w:w="100" w:type="dxa"/>
              <w:left w:w="100" w:type="dxa"/>
              <w:bottom w:w="100" w:type="dxa"/>
              <w:right w:w="100" w:type="dxa"/>
            </w:tcMar>
          </w:tcPr>
          <w:p w14:paraId="3C2EEBF7"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 xml:space="preserve">Длительность, </w:t>
            </w:r>
            <w:proofErr w:type="spellStart"/>
            <w:r w:rsidRPr="00F738AA">
              <w:rPr>
                <w:szCs w:val="28"/>
              </w:rPr>
              <w:lastRenderedPageBreak/>
              <w:t>пс</w:t>
            </w:r>
            <w:proofErr w:type="spellEnd"/>
          </w:p>
        </w:tc>
        <w:tc>
          <w:tcPr>
            <w:tcW w:w="0" w:type="auto"/>
            <w:shd w:val="clear" w:color="auto" w:fill="auto"/>
            <w:tcMar>
              <w:top w:w="100" w:type="dxa"/>
              <w:left w:w="100" w:type="dxa"/>
              <w:bottom w:w="100" w:type="dxa"/>
              <w:right w:w="100" w:type="dxa"/>
            </w:tcMar>
          </w:tcPr>
          <w:p w14:paraId="6F1F45C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 xml:space="preserve">Ширина по уровню -3 дБ, </w:t>
            </w:r>
            <w:r w:rsidRPr="00F738AA">
              <w:rPr>
                <w:szCs w:val="28"/>
              </w:rPr>
              <w:lastRenderedPageBreak/>
              <w:t>ГГц</w:t>
            </w:r>
          </w:p>
        </w:tc>
        <w:tc>
          <w:tcPr>
            <w:tcW w:w="0" w:type="auto"/>
            <w:shd w:val="clear" w:color="auto" w:fill="auto"/>
            <w:tcMar>
              <w:top w:w="100" w:type="dxa"/>
              <w:left w:w="100" w:type="dxa"/>
              <w:bottom w:w="100" w:type="dxa"/>
              <w:right w:w="100" w:type="dxa"/>
            </w:tcMar>
          </w:tcPr>
          <w:p w14:paraId="1DC50ECE" w14:textId="77777777" w:rsidR="00BF0F0E" w:rsidRPr="00F738AA" w:rsidRDefault="00BF0F0E" w:rsidP="006C4603">
            <w:pPr>
              <w:widowControl w:val="0"/>
              <w:spacing w:line="240" w:lineRule="auto"/>
              <w:ind w:firstLine="0"/>
              <w:jc w:val="center"/>
              <w:rPr>
                <w:szCs w:val="28"/>
              </w:rPr>
            </w:pPr>
            <w:r w:rsidRPr="00F738AA">
              <w:rPr>
                <w:szCs w:val="28"/>
              </w:rPr>
              <w:lastRenderedPageBreak/>
              <w:t xml:space="preserve">Ширина по уровню -10 дБ, </w:t>
            </w:r>
            <w:r w:rsidRPr="00F738AA">
              <w:rPr>
                <w:szCs w:val="28"/>
              </w:rPr>
              <w:lastRenderedPageBreak/>
              <w:t>ГГц</w:t>
            </w:r>
          </w:p>
        </w:tc>
      </w:tr>
      <w:tr w:rsidR="00BF0F0E" w:rsidRPr="00F738AA" w14:paraId="6089BCDE" w14:textId="77777777" w:rsidTr="00F738AA">
        <w:trPr>
          <w:trHeight w:val="266"/>
        </w:trPr>
        <w:tc>
          <w:tcPr>
            <w:tcW w:w="0" w:type="auto"/>
            <w:shd w:val="clear" w:color="auto" w:fill="auto"/>
            <w:tcMar>
              <w:top w:w="100" w:type="dxa"/>
              <w:left w:w="100" w:type="dxa"/>
              <w:bottom w:w="100" w:type="dxa"/>
              <w:right w:w="100" w:type="dxa"/>
            </w:tcMar>
          </w:tcPr>
          <w:p w14:paraId="431EE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235</w:t>
            </w:r>
          </w:p>
        </w:tc>
        <w:tc>
          <w:tcPr>
            <w:tcW w:w="0" w:type="auto"/>
            <w:shd w:val="clear" w:color="auto" w:fill="auto"/>
            <w:tcMar>
              <w:top w:w="100" w:type="dxa"/>
              <w:left w:w="100" w:type="dxa"/>
              <w:bottom w:w="100" w:type="dxa"/>
              <w:right w:w="100" w:type="dxa"/>
            </w:tcMar>
          </w:tcPr>
          <w:p w14:paraId="1301642C"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1.77</w:t>
            </w:r>
          </w:p>
        </w:tc>
        <w:tc>
          <w:tcPr>
            <w:tcW w:w="0" w:type="auto"/>
            <w:shd w:val="clear" w:color="auto" w:fill="auto"/>
            <w:tcMar>
              <w:top w:w="100" w:type="dxa"/>
              <w:left w:w="100" w:type="dxa"/>
              <w:bottom w:w="100" w:type="dxa"/>
              <w:right w:w="100" w:type="dxa"/>
            </w:tcMar>
          </w:tcPr>
          <w:p w14:paraId="376CB5DD"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3.08</w:t>
            </w:r>
          </w:p>
        </w:tc>
      </w:tr>
      <w:tr w:rsidR="00BF0F0E" w:rsidRPr="00F738AA" w14:paraId="59AA6245" w14:textId="77777777" w:rsidTr="00F738AA">
        <w:tc>
          <w:tcPr>
            <w:tcW w:w="0" w:type="auto"/>
            <w:shd w:val="clear" w:color="auto" w:fill="auto"/>
            <w:tcMar>
              <w:top w:w="100" w:type="dxa"/>
              <w:left w:w="100" w:type="dxa"/>
              <w:bottom w:w="100" w:type="dxa"/>
              <w:right w:w="100" w:type="dxa"/>
            </w:tcMar>
          </w:tcPr>
          <w:p w14:paraId="1F1F8BD5"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190</w:t>
            </w:r>
          </w:p>
        </w:tc>
        <w:tc>
          <w:tcPr>
            <w:tcW w:w="0" w:type="auto"/>
            <w:shd w:val="clear" w:color="auto" w:fill="auto"/>
            <w:tcMar>
              <w:top w:w="100" w:type="dxa"/>
              <w:left w:w="100" w:type="dxa"/>
              <w:bottom w:w="100" w:type="dxa"/>
              <w:right w:w="100" w:type="dxa"/>
            </w:tcMar>
          </w:tcPr>
          <w:p w14:paraId="1844358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2.02</w:t>
            </w:r>
          </w:p>
        </w:tc>
        <w:tc>
          <w:tcPr>
            <w:tcW w:w="0" w:type="auto"/>
            <w:shd w:val="clear" w:color="auto" w:fill="auto"/>
            <w:tcMar>
              <w:top w:w="100" w:type="dxa"/>
              <w:left w:w="100" w:type="dxa"/>
              <w:bottom w:w="100" w:type="dxa"/>
              <w:right w:w="100" w:type="dxa"/>
            </w:tcMar>
          </w:tcPr>
          <w:p w14:paraId="0BC6835E"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3.69</w:t>
            </w:r>
          </w:p>
        </w:tc>
      </w:tr>
      <w:tr w:rsidR="00BF0F0E" w:rsidRPr="00F738AA" w14:paraId="5722F34F" w14:textId="77777777" w:rsidTr="00F738AA">
        <w:tc>
          <w:tcPr>
            <w:tcW w:w="0" w:type="auto"/>
            <w:shd w:val="clear" w:color="auto" w:fill="auto"/>
            <w:tcMar>
              <w:top w:w="100" w:type="dxa"/>
              <w:left w:w="100" w:type="dxa"/>
              <w:bottom w:w="100" w:type="dxa"/>
              <w:right w:w="100" w:type="dxa"/>
            </w:tcMar>
          </w:tcPr>
          <w:p w14:paraId="7888E8F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165</w:t>
            </w:r>
          </w:p>
        </w:tc>
        <w:tc>
          <w:tcPr>
            <w:tcW w:w="0" w:type="auto"/>
            <w:shd w:val="clear" w:color="auto" w:fill="auto"/>
            <w:tcMar>
              <w:top w:w="100" w:type="dxa"/>
              <w:left w:w="100" w:type="dxa"/>
              <w:bottom w:w="100" w:type="dxa"/>
              <w:right w:w="100" w:type="dxa"/>
            </w:tcMar>
          </w:tcPr>
          <w:p w14:paraId="375DA41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2.31</w:t>
            </w:r>
          </w:p>
        </w:tc>
        <w:tc>
          <w:tcPr>
            <w:tcW w:w="0" w:type="auto"/>
            <w:shd w:val="clear" w:color="auto" w:fill="auto"/>
            <w:tcMar>
              <w:top w:w="100" w:type="dxa"/>
              <w:left w:w="100" w:type="dxa"/>
              <w:bottom w:w="100" w:type="dxa"/>
              <w:right w:w="100" w:type="dxa"/>
            </w:tcMar>
          </w:tcPr>
          <w:p w14:paraId="1E6D0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4.29</w:t>
            </w:r>
          </w:p>
        </w:tc>
      </w:tr>
      <w:tr w:rsidR="00BF0F0E" w:rsidRPr="00F738AA" w14:paraId="6BBA8B81" w14:textId="77777777" w:rsidTr="00F738AA">
        <w:tc>
          <w:tcPr>
            <w:tcW w:w="0" w:type="auto"/>
            <w:shd w:val="clear" w:color="auto" w:fill="auto"/>
            <w:tcMar>
              <w:top w:w="100" w:type="dxa"/>
              <w:left w:w="100" w:type="dxa"/>
              <w:bottom w:w="100" w:type="dxa"/>
              <w:right w:w="100" w:type="dxa"/>
            </w:tcMar>
          </w:tcPr>
          <w:p w14:paraId="72DD12F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150</w:t>
            </w:r>
          </w:p>
        </w:tc>
        <w:tc>
          <w:tcPr>
            <w:tcW w:w="0" w:type="auto"/>
            <w:shd w:val="clear" w:color="auto" w:fill="auto"/>
            <w:tcMar>
              <w:top w:w="100" w:type="dxa"/>
              <w:left w:w="100" w:type="dxa"/>
              <w:bottom w:w="100" w:type="dxa"/>
              <w:right w:w="100" w:type="dxa"/>
            </w:tcMar>
          </w:tcPr>
          <w:p w14:paraId="262D4B7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2.58</w:t>
            </w:r>
          </w:p>
        </w:tc>
        <w:tc>
          <w:tcPr>
            <w:tcW w:w="0" w:type="auto"/>
            <w:shd w:val="clear" w:color="auto" w:fill="auto"/>
            <w:tcMar>
              <w:top w:w="100" w:type="dxa"/>
              <w:left w:w="100" w:type="dxa"/>
              <w:bottom w:w="100" w:type="dxa"/>
              <w:right w:w="100" w:type="dxa"/>
            </w:tcMar>
          </w:tcPr>
          <w:p w14:paraId="32B52E3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301DCC6A"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рис. </w:t>
      </w:r>
      <w:r w:rsidR="00270652">
        <w:t>5.11.</w:t>
      </w:r>
      <w:r w:rsidR="00406CDD">
        <w:t xml:space="preserve"> </w:t>
      </w:r>
    </w:p>
    <w:p w14:paraId="34BABBCA" w14:textId="2251CCE6" w:rsidR="00406CDD" w:rsidRDefault="00406CDD" w:rsidP="00270652">
      <w:pPr>
        <w:pStyle w:val="a9"/>
      </w:pPr>
      <w:r w:rsidRPr="001E3972">
        <w:rPr>
          <w:noProof/>
        </w:rPr>
        <w:drawing>
          <wp:inline distT="0" distB="0" distL="0" distR="0" wp14:anchorId="28B4CA7E" wp14:editId="4B129102">
            <wp:extent cx="5271534" cy="3953956"/>
            <wp:effectExtent l="0" t="0" r="5715" b="889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608" cy="3957761"/>
                    </a:xfrm>
                    <a:prstGeom prst="rect">
                      <a:avLst/>
                    </a:prstGeom>
                    <a:noFill/>
                    <a:ln>
                      <a:noFill/>
                    </a:ln>
                  </pic:spPr>
                </pic:pic>
              </a:graphicData>
            </a:graphic>
          </wp:inline>
        </w:drawing>
      </w:r>
    </w:p>
    <w:p w14:paraId="372E5EDC" w14:textId="1D2B1A86" w:rsidR="00406CDD" w:rsidRDefault="00406CDD" w:rsidP="00270652">
      <w:pPr>
        <w:pStyle w:val="a9"/>
      </w:pPr>
      <w:r>
        <w:lastRenderedPageBreak/>
        <w:t xml:space="preserve">Рис. </w:t>
      </w:r>
      <w:r w:rsidR="00270652">
        <w:t>5.11</w:t>
      </w:r>
      <w:r>
        <w:t xml:space="preserve">. Зависимость ширины спектра от длительности импульса. </w:t>
      </w:r>
    </w:p>
    <w:p w14:paraId="404DD49F" w14:textId="13D11188" w:rsidR="00AF33E1" w:rsidRDefault="00843AA3" w:rsidP="008471AC">
      <w:pPr>
        <w:pStyle w:val="2"/>
        <w:numPr>
          <w:ilvl w:val="0"/>
          <w:numId w:val="0"/>
        </w:numPr>
        <w:ind w:left="360"/>
      </w:pPr>
      <w:bookmarkStart w:id="76" w:name="_Toc168326951"/>
      <w:r>
        <w:t>Заключение</w:t>
      </w:r>
      <w:bookmarkEnd w:id="76"/>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6162AE">
      <w:pPr>
        <w:pStyle w:val="a1"/>
        <w:numPr>
          <w:ilvl w:val="0"/>
          <w:numId w:val="21"/>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6162AE">
      <w:pPr>
        <w:pStyle w:val="a1"/>
        <w:numPr>
          <w:ilvl w:val="0"/>
          <w:numId w:val="21"/>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6162AE">
      <w:pPr>
        <w:pStyle w:val="a1"/>
        <w:numPr>
          <w:ilvl w:val="0"/>
          <w:numId w:val="21"/>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6162AE">
      <w:pPr>
        <w:numPr>
          <w:ilvl w:val="0"/>
          <w:numId w:val="20"/>
        </w:numPr>
      </w:pPr>
      <w:r w:rsidRPr="006638CA">
        <w:t>Амплитуда: 40В;</w:t>
      </w:r>
    </w:p>
    <w:p w14:paraId="6FA5D1A2" w14:textId="77777777" w:rsidR="006638CA" w:rsidRPr="006638CA" w:rsidRDefault="006638CA" w:rsidP="006162AE">
      <w:pPr>
        <w:numPr>
          <w:ilvl w:val="0"/>
          <w:numId w:val="20"/>
        </w:numPr>
      </w:pPr>
      <w:r w:rsidRPr="006638CA">
        <w:t xml:space="preserve">Длительность 200 </w:t>
      </w:r>
      <w:proofErr w:type="spellStart"/>
      <w:r w:rsidRPr="006638CA">
        <w:t>пс</w:t>
      </w:r>
      <w:proofErr w:type="spellEnd"/>
      <w:r w:rsidRPr="006638CA">
        <w:t>;</w:t>
      </w:r>
    </w:p>
    <w:p w14:paraId="47682A50" w14:textId="77777777" w:rsidR="006638CA" w:rsidRPr="006638CA" w:rsidRDefault="006638CA" w:rsidP="006162AE">
      <w:pPr>
        <w:numPr>
          <w:ilvl w:val="0"/>
          <w:numId w:val="20"/>
        </w:numPr>
      </w:pPr>
      <w:r w:rsidRPr="006638CA">
        <w:t>Уровень звона 4%</w:t>
      </w:r>
    </w:p>
    <w:p w14:paraId="022C1FA6" w14:textId="77777777" w:rsidR="006638CA" w:rsidRPr="006638CA" w:rsidRDefault="006638CA" w:rsidP="006162AE">
      <w:pPr>
        <w:numPr>
          <w:ilvl w:val="0"/>
          <w:numId w:val="20"/>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6162AE">
      <w:pPr>
        <w:numPr>
          <w:ilvl w:val="0"/>
          <w:numId w:val="19"/>
        </w:numPr>
      </w:pPr>
      <w:r w:rsidRPr="00CC3DBC">
        <w:t xml:space="preserve">импульс в форме моноцикла Гаусса с размахом амплитуды 42 В, длительность от пика до пика 200 </w:t>
      </w:r>
      <w:proofErr w:type="spellStart"/>
      <w:r w:rsidRPr="00CC3DBC">
        <w:t>пс</w:t>
      </w:r>
      <w:proofErr w:type="spellEnd"/>
      <w:r w:rsidRPr="00CC3DBC">
        <w:t xml:space="preserve"> и общей длительностью 700 </w:t>
      </w:r>
      <w:proofErr w:type="spellStart"/>
      <w:r w:rsidRPr="00CC3DBC">
        <w:t>пс</w:t>
      </w:r>
      <w:proofErr w:type="spellEnd"/>
      <w:r w:rsidRPr="00CC3DBC">
        <w:t>;</w:t>
      </w:r>
    </w:p>
    <w:p w14:paraId="25A80753" w14:textId="77777777" w:rsidR="00CC3DBC" w:rsidRPr="00CC3DBC" w:rsidRDefault="00CC3DBC" w:rsidP="006162AE">
      <w:pPr>
        <w:numPr>
          <w:ilvl w:val="0"/>
          <w:numId w:val="19"/>
        </w:numPr>
      </w:pPr>
      <w:r w:rsidRPr="00CC3DBC">
        <w:t xml:space="preserve">Импульс Эрмита с амплитудой более 10 В и общей длительностью 300 </w:t>
      </w:r>
      <w:proofErr w:type="spellStart"/>
      <w:r w:rsidRPr="00CC3DBC">
        <w:t>пс</w:t>
      </w:r>
      <w:proofErr w:type="spellEnd"/>
      <w:r w:rsidRPr="00CC3DBC">
        <w:t>;</w:t>
      </w:r>
    </w:p>
    <w:p w14:paraId="3A2DD0A5" w14:textId="77777777" w:rsidR="00CC3DBC" w:rsidRPr="00CC3DBC" w:rsidRDefault="00CC3DBC" w:rsidP="006162AE">
      <w:pPr>
        <w:numPr>
          <w:ilvl w:val="0"/>
          <w:numId w:val="19"/>
        </w:numPr>
      </w:pPr>
      <w:r w:rsidRPr="00CC3DBC">
        <w:t xml:space="preserve">дуплет Гаусса с размахом 24 В, длительностью от первого положительного пика до второго 1.2 </w:t>
      </w:r>
      <w:proofErr w:type="spellStart"/>
      <w:r w:rsidRPr="00CC3DBC">
        <w:t>нс</w:t>
      </w:r>
      <w:proofErr w:type="spellEnd"/>
      <w:r w:rsidRPr="00CC3DBC">
        <w:t xml:space="preserve"> и общей длительностью 2.4 </w:t>
      </w:r>
      <w:proofErr w:type="spellStart"/>
      <w:r w:rsidRPr="00CC3DBC">
        <w:t>нс</w:t>
      </w:r>
      <w:proofErr w:type="spellEnd"/>
      <w:r w:rsidRPr="00CC3DBC">
        <w:t xml:space="preserve">.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6162AE">
      <w:pPr>
        <w:pStyle w:val="2"/>
        <w:numPr>
          <w:ilvl w:val="1"/>
          <w:numId w:val="17"/>
        </w:numPr>
      </w:pPr>
      <w:r>
        <w:br w:type="page"/>
      </w:r>
    </w:p>
    <w:p w14:paraId="2AEC289D" w14:textId="2F119C9B" w:rsidR="007F66A1" w:rsidRDefault="004705EF" w:rsidP="008471AC">
      <w:pPr>
        <w:pStyle w:val="2"/>
        <w:numPr>
          <w:ilvl w:val="0"/>
          <w:numId w:val="0"/>
        </w:numPr>
      </w:pPr>
      <w:bookmarkStart w:id="77" w:name="_Toc168326952"/>
      <w:r>
        <w:lastRenderedPageBreak/>
        <w:t>Список л</w:t>
      </w:r>
      <w:r w:rsidR="007F66A1">
        <w:t>итератур</w:t>
      </w:r>
      <w:r>
        <w:t>ы</w:t>
      </w:r>
      <w:bookmarkEnd w:id="77"/>
    </w:p>
    <w:p w14:paraId="7FA150E8" w14:textId="564BA01B" w:rsidR="007F66A1" w:rsidRDefault="007F66A1" w:rsidP="006162AE">
      <w:pPr>
        <w:pStyle w:val="a1"/>
        <w:numPr>
          <w:ilvl w:val="0"/>
          <w:numId w:val="2"/>
        </w:numPr>
        <w:tabs>
          <w:tab w:val="left" w:pos="1276"/>
        </w:tabs>
        <w:ind w:left="0" w:firstLine="709"/>
      </w:pPr>
      <w:bookmarkStart w:id="78" w:name="_Ref168318246"/>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bookmarkEnd w:id="78"/>
    </w:p>
    <w:p w14:paraId="6AA9D262" w14:textId="41EED7A5" w:rsidR="007F66A1" w:rsidRDefault="007F66A1" w:rsidP="006162AE">
      <w:pPr>
        <w:pStyle w:val="a1"/>
        <w:numPr>
          <w:ilvl w:val="0"/>
          <w:numId w:val="2"/>
        </w:numPr>
        <w:tabs>
          <w:tab w:val="left" w:pos="1276"/>
        </w:tabs>
        <w:ind w:left="0" w:firstLine="709"/>
        <w:rPr>
          <w:lang w:val="en-US"/>
        </w:rPr>
      </w:pPr>
      <w:bookmarkStart w:id="79" w:name="_Ref167956883"/>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bookmarkEnd w:id="79"/>
    </w:p>
    <w:p w14:paraId="0FF8EE6B" w14:textId="703D978E" w:rsidR="007F66A1" w:rsidRDefault="007F66A1" w:rsidP="006162AE">
      <w:pPr>
        <w:pStyle w:val="a1"/>
        <w:numPr>
          <w:ilvl w:val="0"/>
          <w:numId w:val="2"/>
        </w:numPr>
        <w:tabs>
          <w:tab w:val="left" w:pos="1276"/>
        </w:tabs>
        <w:ind w:left="0" w:firstLine="709"/>
        <w:rPr>
          <w:lang w:val="en-US"/>
        </w:rPr>
      </w:pPr>
      <w:bookmarkStart w:id="80" w:name="_Ref168318302"/>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w:t>
      </w:r>
      <w:bookmarkEnd w:id="80"/>
      <w:r>
        <w:rPr>
          <w:lang w:val="en-US"/>
        </w:rPr>
        <w:t xml:space="preserve"> </w:t>
      </w:r>
    </w:p>
    <w:p w14:paraId="5BDF392A" w14:textId="77777777" w:rsidR="007F66A1" w:rsidRDefault="007F66A1" w:rsidP="006162AE">
      <w:pPr>
        <w:pStyle w:val="a1"/>
        <w:numPr>
          <w:ilvl w:val="0"/>
          <w:numId w:val="2"/>
        </w:numPr>
        <w:tabs>
          <w:tab w:val="left" w:pos="1276"/>
        </w:tabs>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6162AE">
      <w:pPr>
        <w:pStyle w:val="a1"/>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6162AE">
      <w:pPr>
        <w:pStyle w:val="a1"/>
        <w:numPr>
          <w:ilvl w:val="0"/>
          <w:numId w:val="2"/>
        </w:numPr>
        <w:tabs>
          <w:tab w:val="left" w:pos="1276"/>
        </w:tabs>
        <w:ind w:left="0" w:firstLine="709"/>
        <w:rPr>
          <w:lang w:val="en-US"/>
        </w:rPr>
      </w:pPr>
      <w:bookmarkStart w:id="81" w:name="_Ref168322636"/>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bookmarkEnd w:id="81"/>
    </w:p>
    <w:p w14:paraId="585A41CA" w14:textId="77777777" w:rsidR="007F66A1" w:rsidRDefault="007F66A1" w:rsidP="006162AE">
      <w:pPr>
        <w:pStyle w:val="a1"/>
        <w:numPr>
          <w:ilvl w:val="0"/>
          <w:numId w:val="2"/>
        </w:numPr>
        <w:tabs>
          <w:tab w:val="left" w:pos="1276"/>
        </w:tabs>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6162AE">
      <w:pPr>
        <w:pStyle w:val="a1"/>
        <w:numPr>
          <w:ilvl w:val="0"/>
          <w:numId w:val="2"/>
        </w:numPr>
        <w:tabs>
          <w:tab w:val="left" w:pos="1276"/>
        </w:tabs>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6162AE">
      <w:pPr>
        <w:pStyle w:val="a1"/>
        <w:numPr>
          <w:ilvl w:val="0"/>
          <w:numId w:val="2"/>
        </w:numPr>
        <w:tabs>
          <w:tab w:val="left" w:pos="1276"/>
        </w:tabs>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6162AE">
      <w:pPr>
        <w:pStyle w:val="a1"/>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6162AE">
      <w:pPr>
        <w:pStyle w:val="a1"/>
        <w:numPr>
          <w:ilvl w:val="0"/>
          <w:numId w:val="2"/>
        </w:numPr>
        <w:tabs>
          <w:tab w:val="left" w:pos="1276"/>
        </w:tabs>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27E423DA" w:rsidR="006C35CA" w:rsidRDefault="006C35CA" w:rsidP="006162AE">
      <w:pPr>
        <w:pStyle w:val="a1"/>
        <w:numPr>
          <w:ilvl w:val="0"/>
          <w:numId w:val="2"/>
        </w:numPr>
        <w:tabs>
          <w:tab w:val="left" w:pos="1276"/>
        </w:tabs>
        <w:ind w:left="0" w:firstLine="709"/>
        <w:rPr>
          <w:lang w:val="en-US"/>
        </w:rPr>
      </w:pPr>
      <w:bookmarkStart w:id="82" w:name="_Ref168332620"/>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bookmarkEnd w:id="82"/>
    </w:p>
    <w:p w14:paraId="76402148" w14:textId="7F78F559" w:rsidR="003819EF" w:rsidRDefault="003819EF" w:rsidP="006162AE">
      <w:pPr>
        <w:pStyle w:val="a1"/>
        <w:numPr>
          <w:ilvl w:val="0"/>
          <w:numId w:val="2"/>
        </w:numPr>
        <w:tabs>
          <w:tab w:val="left" w:pos="1276"/>
        </w:tabs>
        <w:ind w:left="0" w:firstLine="709"/>
        <w:rPr>
          <w:lang w:val="en-US"/>
        </w:rPr>
      </w:pPr>
      <w:bookmarkStart w:id="83" w:name="_Ref168319155"/>
      <w:r w:rsidRPr="003819EF">
        <w:rPr>
          <w:lang w:val="en-US"/>
        </w:rPr>
        <w:t xml:space="preserve">A. M. </w:t>
      </w:r>
      <w:proofErr w:type="spellStart"/>
      <w:r w:rsidRPr="003819EF">
        <w:rPr>
          <w:lang w:val="en-US"/>
        </w:rPr>
        <w:t>Bobreshov</w:t>
      </w:r>
      <w:proofErr w:type="spellEnd"/>
      <w:r w:rsidRPr="003819EF">
        <w:rPr>
          <w:lang w:val="en-US"/>
        </w:rPr>
        <w:t xml:space="preserve">, A. S. </w:t>
      </w:r>
      <w:proofErr w:type="spellStart"/>
      <w:r w:rsidRPr="003819EF">
        <w:rPr>
          <w:lang w:val="en-US"/>
        </w:rPr>
        <w:t>Zhabin</w:t>
      </w:r>
      <w:proofErr w:type="spellEnd"/>
      <w:r w:rsidRPr="003819EF">
        <w:rPr>
          <w:lang w:val="en-US"/>
        </w:rPr>
        <w:t xml:space="preserve">, V. A. </w:t>
      </w:r>
      <w:proofErr w:type="spellStart"/>
      <w:r w:rsidRPr="003819EF">
        <w:rPr>
          <w:lang w:val="en-US"/>
        </w:rPr>
        <w:t>Stepkin</w:t>
      </w:r>
      <w:proofErr w:type="spellEnd"/>
      <w:r w:rsidRPr="003819EF">
        <w:rPr>
          <w:lang w:val="en-US"/>
        </w:rPr>
        <w:t xml:space="preserve"> and G. K. </w:t>
      </w:r>
      <w:proofErr w:type="spellStart"/>
      <w:r w:rsidRPr="003819EF">
        <w:rPr>
          <w:lang w:val="en-US"/>
        </w:rPr>
        <w:t>Uskov</w:t>
      </w:r>
      <w:proofErr w:type="spellEnd"/>
      <w:r w:rsidRPr="003819EF">
        <w:rPr>
          <w:lang w:val="en-US"/>
        </w:rPr>
        <w:t xml:space="preserve">, "Ultra-short Pulse Generator with Back Edge Shaper," 2019 Radiation and Scattering of Electromagnetic Waves (RSEMW), </w:t>
      </w:r>
      <w:proofErr w:type="spellStart"/>
      <w:r w:rsidRPr="003819EF">
        <w:rPr>
          <w:lang w:val="en-US"/>
        </w:rPr>
        <w:t>Divnomorskoe</w:t>
      </w:r>
      <w:proofErr w:type="spellEnd"/>
      <w:r w:rsidRPr="003819EF">
        <w:rPr>
          <w:lang w:val="en-US"/>
        </w:rPr>
        <w:t xml:space="preserve">, Russia, 2019, pp. 204-207, </w:t>
      </w:r>
      <w:proofErr w:type="spellStart"/>
      <w:r w:rsidRPr="003819EF">
        <w:rPr>
          <w:lang w:val="en-US"/>
        </w:rPr>
        <w:t>doi</w:t>
      </w:r>
      <w:proofErr w:type="spellEnd"/>
      <w:r w:rsidRPr="003819EF">
        <w:rPr>
          <w:lang w:val="en-US"/>
        </w:rPr>
        <w:t>: 10.1109/RSEMW.2019.8792783.</w:t>
      </w:r>
      <w:bookmarkEnd w:id="83"/>
    </w:p>
    <w:p w14:paraId="3FF70E4F" w14:textId="201F9DBA" w:rsidR="003819EF" w:rsidRDefault="003819EF" w:rsidP="006162AE">
      <w:pPr>
        <w:pStyle w:val="a1"/>
        <w:numPr>
          <w:ilvl w:val="0"/>
          <w:numId w:val="2"/>
        </w:numPr>
        <w:tabs>
          <w:tab w:val="left" w:pos="1276"/>
        </w:tabs>
        <w:ind w:left="0" w:firstLine="709"/>
        <w:rPr>
          <w:lang w:val="en-US"/>
        </w:rPr>
      </w:pPr>
      <w:proofErr w:type="spellStart"/>
      <w:r w:rsidRPr="003819EF">
        <w:rPr>
          <w:lang w:val="en-US"/>
        </w:rPr>
        <w:t>Valizade</w:t>
      </w:r>
      <w:proofErr w:type="spellEnd"/>
      <w:r w:rsidRPr="003819EF">
        <w:rPr>
          <w:lang w:val="en-US"/>
        </w:rPr>
        <w:t xml:space="preserve">, A., Rezaei, P. and </w:t>
      </w:r>
      <w:proofErr w:type="spellStart"/>
      <w:r w:rsidRPr="003819EF">
        <w:rPr>
          <w:lang w:val="en-US"/>
        </w:rPr>
        <w:t>Orouji</w:t>
      </w:r>
      <w:proofErr w:type="spellEnd"/>
      <w:r w:rsidRPr="003819EF">
        <w:rPr>
          <w:lang w:val="en-US"/>
        </w:rPr>
        <w:t xml:space="preserve">, A.A. (2016), A design of UWB reconfigurable pulse transmitter with pulse shape modulation. </w:t>
      </w:r>
      <w:proofErr w:type="spellStart"/>
      <w:r w:rsidRPr="003819EF">
        <w:rPr>
          <w:lang w:val="en-US"/>
        </w:rPr>
        <w:t>Microw</w:t>
      </w:r>
      <w:proofErr w:type="spellEnd"/>
      <w:r w:rsidRPr="003819EF">
        <w:rPr>
          <w:lang w:val="en-US"/>
        </w:rPr>
        <w:t xml:space="preserve">. Opt. Technol. Lett., 58: 2221-2227. </w:t>
      </w:r>
      <w:hyperlink r:id="rId65" w:history="1">
        <w:r w:rsidRPr="00B879DC">
          <w:rPr>
            <w:rStyle w:val="a5"/>
            <w:lang w:val="en-US"/>
          </w:rPr>
          <w:t>https://doi.org/10.1002/mop.30016</w:t>
        </w:r>
      </w:hyperlink>
    </w:p>
    <w:p w14:paraId="0E176636" w14:textId="34118EE6" w:rsidR="003819EF" w:rsidRDefault="003819EF" w:rsidP="006162AE">
      <w:pPr>
        <w:pStyle w:val="a1"/>
        <w:numPr>
          <w:ilvl w:val="0"/>
          <w:numId w:val="2"/>
        </w:numPr>
        <w:tabs>
          <w:tab w:val="left" w:pos="1276"/>
        </w:tabs>
        <w:ind w:left="0" w:firstLine="709"/>
        <w:rPr>
          <w:lang w:val="en-US"/>
        </w:rPr>
      </w:pPr>
      <w:bookmarkStart w:id="84" w:name="_Ref168319753"/>
      <w:r w:rsidRPr="003819EF">
        <w:rPr>
          <w:lang w:val="en-US"/>
        </w:rPr>
        <w:t xml:space="preserve">M. Rahman and K. Wu, "A Reconfigurable Picosecond Pulse Generator in Non-linear Transmission Line for Impulse Radar Ultrawideband Applications," in IEEE Microwave and Wireless Components Letters, vol. 32, no. 5, pp. 448-451, May 2022, </w:t>
      </w:r>
      <w:proofErr w:type="spellStart"/>
      <w:r w:rsidRPr="003819EF">
        <w:rPr>
          <w:lang w:val="en-US"/>
        </w:rPr>
        <w:t>doi</w:t>
      </w:r>
      <w:proofErr w:type="spellEnd"/>
      <w:r w:rsidRPr="003819EF">
        <w:rPr>
          <w:lang w:val="en-US"/>
        </w:rPr>
        <w:t>: 10.1109/LMWC.2021.3138023.</w:t>
      </w:r>
      <w:bookmarkEnd w:id="84"/>
    </w:p>
    <w:p w14:paraId="2A368BA2" w14:textId="16C339B7" w:rsidR="003819EF" w:rsidRDefault="003819EF" w:rsidP="006162AE">
      <w:pPr>
        <w:pStyle w:val="a1"/>
        <w:numPr>
          <w:ilvl w:val="0"/>
          <w:numId w:val="2"/>
        </w:numPr>
        <w:tabs>
          <w:tab w:val="left" w:pos="1276"/>
        </w:tabs>
        <w:ind w:left="0" w:firstLine="709"/>
        <w:rPr>
          <w:lang w:val="en-US"/>
        </w:rPr>
      </w:pPr>
      <w:bookmarkStart w:id="85" w:name="_Ref168319760"/>
      <w:r w:rsidRPr="003819EF">
        <w:rPr>
          <w:lang w:val="en-US"/>
        </w:rPr>
        <w:t xml:space="preserve">M. Rahman and K. Wu, "A Nonlinear Transmission Line Technique for Generating Efficient and Low-Ringing Picosecond Pulses for Ultrabroadband and Ultrafast Systems," in IEEE Transactions on Instrumentation and Measurement, vol. 71, pp. 1-11, 2022, Art no. 2005511, </w:t>
      </w:r>
      <w:proofErr w:type="spellStart"/>
      <w:r w:rsidRPr="003819EF">
        <w:rPr>
          <w:lang w:val="en-US"/>
        </w:rPr>
        <w:t>doi</w:t>
      </w:r>
      <w:proofErr w:type="spellEnd"/>
      <w:r w:rsidRPr="003819EF">
        <w:rPr>
          <w:lang w:val="en-US"/>
        </w:rPr>
        <w:t>: 10.1109/TIM.2022.3204098.</w:t>
      </w:r>
      <w:bookmarkEnd w:id="85"/>
    </w:p>
    <w:p w14:paraId="0469B551" w14:textId="7DF4CB84" w:rsidR="00F92C98" w:rsidRDefault="00F92C98" w:rsidP="006162AE">
      <w:pPr>
        <w:pStyle w:val="a1"/>
        <w:numPr>
          <w:ilvl w:val="0"/>
          <w:numId w:val="2"/>
        </w:numPr>
        <w:tabs>
          <w:tab w:val="left" w:pos="1276"/>
        </w:tabs>
        <w:ind w:left="0" w:firstLine="709"/>
      </w:pPr>
      <w:bookmarkStart w:id="86" w:name="_Ref168320519"/>
      <w:r w:rsidRPr="00F92C98">
        <w:lastRenderedPageBreak/>
        <w:t xml:space="preserve">Смирнов Артем Анатольевич, Иванов Борис Викторович, </w:t>
      </w:r>
      <w:proofErr w:type="spellStart"/>
      <w:r w:rsidRPr="00F92C98">
        <w:t>Кардо</w:t>
      </w:r>
      <w:proofErr w:type="spellEnd"/>
      <w:r w:rsidRPr="00F92C98">
        <w:t xml:space="preserve">-Сысоев Алексей Федорович, Шевченко Сергей Александрович Исследование процесса формирования </w:t>
      </w:r>
      <w:proofErr w:type="spellStart"/>
      <w:r w:rsidRPr="00F92C98">
        <w:t>субнаносекундных</w:t>
      </w:r>
      <w:proofErr w:type="spellEnd"/>
      <w:r w:rsidRPr="00F92C98">
        <w:t xml:space="preserve"> перепадов напряжения карбид-кремниевыми дрейфовыми диодами с резким восстановлением // Вестник евразийской науки. 2015. №4 (29).</w:t>
      </w:r>
      <w:bookmarkEnd w:id="86"/>
      <w:r w:rsidRPr="00F92C98">
        <w:t xml:space="preserve"> </w:t>
      </w:r>
    </w:p>
    <w:p w14:paraId="33307BEB" w14:textId="21B67FD9" w:rsidR="00B015D3" w:rsidRDefault="00B015D3" w:rsidP="006162AE">
      <w:pPr>
        <w:pStyle w:val="a1"/>
        <w:numPr>
          <w:ilvl w:val="0"/>
          <w:numId w:val="2"/>
        </w:numPr>
        <w:tabs>
          <w:tab w:val="left" w:pos="1276"/>
        </w:tabs>
        <w:ind w:left="0" w:firstLine="709"/>
      </w:pPr>
      <w:r w:rsidRPr="00B015D3">
        <w:rPr>
          <w:lang w:val="en-US"/>
        </w:rPr>
        <w:t xml:space="preserve">M. </w:t>
      </w:r>
      <w:proofErr w:type="spellStart"/>
      <w:r w:rsidRPr="00B015D3">
        <w:rPr>
          <w:lang w:val="en-US"/>
        </w:rPr>
        <w:t>Gerding</w:t>
      </w:r>
      <w:proofErr w:type="spellEnd"/>
      <w:r w:rsidRPr="00B015D3">
        <w:rPr>
          <w:lang w:val="en-US"/>
        </w:rPr>
        <w:t xml:space="preserve">, T. </w:t>
      </w:r>
      <w:proofErr w:type="spellStart"/>
      <w:r w:rsidRPr="00B015D3">
        <w:rPr>
          <w:lang w:val="en-US"/>
        </w:rPr>
        <w:t>Musch</w:t>
      </w:r>
      <w:proofErr w:type="spellEnd"/>
      <w:r w:rsidRPr="00B015D3">
        <w:rPr>
          <w:lang w:val="en-US"/>
        </w:rPr>
        <w:t xml:space="preserve">, and B. </w:t>
      </w:r>
      <w:proofErr w:type="spellStart"/>
      <w:r w:rsidRPr="00B015D3">
        <w:rPr>
          <w:lang w:val="en-US"/>
        </w:rPr>
        <w:t>Schiek</w:t>
      </w:r>
      <w:proofErr w:type="spellEnd"/>
      <w:r w:rsidRPr="00B015D3">
        <w:rPr>
          <w:lang w:val="en-US"/>
        </w:rPr>
        <w:t xml:space="preserve">, “Generation of short electrical pulses based on bipolar transistors,” Adv. </w:t>
      </w:r>
      <w:r>
        <w:t xml:space="preserve">Radio </w:t>
      </w:r>
      <w:proofErr w:type="spellStart"/>
      <w:r>
        <w:t>Sci</w:t>
      </w:r>
      <w:proofErr w:type="spellEnd"/>
      <w:r>
        <w:t xml:space="preserve">., </w:t>
      </w:r>
      <w:proofErr w:type="spellStart"/>
      <w:r>
        <w:t>vol</w:t>
      </w:r>
      <w:proofErr w:type="spellEnd"/>
      <w:r>
        <w:t xml:space="preserve">. 2, </w:t>
      </w:r>
      <w:proofErr w:type="spellStart"/>
      <w:r>
        <w:t>pp</w:t>
      </w:r>
      <w:proofErr w:type="spellEnd"/>
      <w:r>
        <w:t>. 7–12, 2004.</w:t>
      </w:r>
    </w:p>
    <w:p w14:paraId="7153657F" w14:textId="3E02E1C1" w:rsidR="00B015D3" w:rsidRDefault="00B015D3" w:rsidP="006162AE">
      <w:pPr>
        <w:pStyle w:val="a1"/>
        <w:numPr>
          <w:ilvl w:val="0"/>
          <w:numId w:val="2"/>
        </w:numPr>
        <w:tabs>
          <w:tab w:val="left" w:pos="1276"/>
        </w:tabs>
        <w:ind w:left="0" w:firstLine="709"/>
      </w:pPr>
      <w:bookmarkStart w:id="87" w:name="_Ref168322397"/>
      <w:r w:rsidRPr="00B015D3">
        <w:rPr>
          <w:lang w:val="en-US"/>
        </w:rPr>
        <w:t xml:space="preserve">J. Han and C. Nguyen, “On the development of an integrated </w:t>
      </w:r>
      <w:proofErr w:type="spellStart"/>
      <w:r w:rsidRPr="00B015D3">
        <w:rPr>
          <w:lang w:val="en-US"/>
        </w:rPr>
        <w:t>CMOSbased</w:t>
      </w:r>
      <w:proofErr w:type="spellEnd"/>
      <w:r w:rsidRPr="00B015D3">
        <w:rPr>
          <w:lang w:val="en-US"/>
        </w:rPr>
        <w:t xml:space="preserve"> UWB tunable-pulse transmit module,” IEEE Trans. </w:t>
      </w:r>
      <w:proofErr w:type="spellStart"/>
      <w:r>
        <w:t>Microw</w:t>
      </w:r>
      <w:proofErr w:type="spellEnd"/>
      <w:r>
        <w:t xml:space="preserve">. </w:t>
      </w:r>
      <w:proofErr w:type="spellStart"/>
      <w:r>
        <w:t>Theory</w:t>
      </w:r>
      <w:proofErr w:type="spellEnd"/>
      <w:r>
        <w:t xml:space="preserve"> Tech., </w:t>
      </w:r>
      <w:proofErr w:type="spellStart"/>
      <w:r>
        <w:t>vol</w:t>
      </w:r>
      <w:proofErr w:type="spellEnd"/>
      <w:r>
        <w:t xml:space="preserve">. 54, </w:t>
      </w:r>
      <w:proofErr w:type="spellStart"/>
      <w:r>
        <w:t>no</w:t>
      </w:r>
      <w:proofErr w:type="spellEnd"/>
      <w:r>
        <w:t xml:space="preserve">. 10, </w:t>
      </w:r>
      <w:proofErr w:type="spellStart"/>
      <w:r>
        <w:t>pp</w:t>
      </w:r>
      <w:proofErr w:type="spellEnd"/>
      <w:r>
        <w:t xml:space="preserve">. 3681–3687, </w:t>
      </w:r>
      <w:proofErr w:type="spellStart"/>
      <w:r>
        <w:t>Oct</w:t>
      </w:r>
      <w:proofErr w:type="spellEnd"/>
      <w:r>
        <w:t>. 2006</w:t>
      </w:r>
      <w:bookmarkEnd w:id="87"/>
    </w:p>
    <w:p w14:paraId="0F9B8042" w14:textId="07463779" w:rsidR="00453E5D" w:rsidRDefault="00453E5D" w:rsidP="006162AE">
      <w:pPr>
        <w:pStyle w:val="a1"/>
        <w:numPr>
          <w:ilvl w:val="0"/>
          <w:numId w:val="2"/>
        </w:numPr>
        <w:tabs>
          <w:tab w:val="left" w:pos="1276"/>
        </w:tabs>
        <w:ind w:left="0" w:firstLine="709"/>
      </w:pPr>
      <w:bookmarkStart w:id="88" w:name="_Ref168326587"/>
      <w:proofErr w:type="spellStart"/>
      <w:r w:rsidRPr="00453E5D">
        <w:rPr>
          <w:lang w:val="en-US"/>
        </w:rPr>
        <w:t>Tekin</w:t>
      </w:r>
      <w:proofErr w:type="spellEnd"/>
      <w:r w:rsidRPr="00453E5D">
        <w:rPr>
          <w:lang w:val="en-US"/>
        </w:rPr>
        <w:t xml:space="preserve">, I. (2009), </w:t>
      </w:r>
      <w:proofErr w:type="spellStart"/>
      <w:r w:rsidRPr="00453E5D">
        <w:rPr>
          <w:lang w:val="en-US"/>
        </w:rPr>
        <w:t>Ultra wideband</w:t>
      </w:r>
      <w:proofErr w:type="spellEnd"/>
      <w:r w:rsidRPr="00453E5D">
        <w:rPr>
          <w:lang w:val="en-US"/>
        </w:rPr>
        <w:t xml:space="preserve"> pulse generation using microstrip coupled lines. </w:t>
      </w:r>
      <w:proofErr w:type="spellStart"/>
      <w:r w:rsidRPr="00453E5D">
        <w:t>Microw</w:t>
      </w:r>
      <w:proofErr w:type="spellEnd"/>
      <w:r w:rsidRPr="00453E5D">
        <w:t xml:space="preserve">. </w:t>
      </w:r>
      <w:proofErr w:type="spellStart"/>
      <w:r w:rsidRPr="00453E5D">
        <w:t>Opt</w:t>
      </w:r>
      <w:proofErr w:type="spellEnd"/>
      <w:r w:rsidRPr="00453E5D">
        <w:t xml:space="preserve">. </w:t>
      </w:r>
      <w:proofErr w:type="spellStart"/>
      <w:r w:rsidRPr="00453E5D">
        <w:t>Technol</w:t>
      </w:r>
      <w:proofErr w:type="spellEnd"/>
      <w:r w:rsidRPr="00453E5D">
        <w:t xml:space="preserve">. </w:t>
      </w:r>
      <w:proofErr w:type="spellStart"/>
      <w:r w:rsidRPr="00453E5D">
        <w:t>Lett</w:t>
      </w:r>
      <w:proofErr w:type="spellEnd"/>
      <w:r w:rsidRPr="00453E5D">
        <w:t>., 51: 944-949.</w:t>
      </w:r>
      <w:bookmarkEnd w:id="88"/>
    </w:p>
    <w:p w14:paraId="2BCACA11" w14:textId="0CC75868" w:rsidR="00FF6DF5" w:rsidRPr="00FF6DF5" w:rsidRDefault="00FF6DF5" w:rsidP="006162AE">
      <w:pPr>
        <w:pStyle w:val="a1"/>
        <w:numPr>
          <w:ilvl w:val="0"/>
          <w:numId w:val="2"/>
        </w:numPr>
        <w:tabs>
          <w:tab w:val="left" w:pos="1276"/>
        </w:tabs>
        <w:ind w:left="0" w:firstLine="709"/>
        <w:rPr>
          <w:lang w:val="en-US"/>
        </w:rPr>
      </w:pPr>
      <w:r w:rsidRPr="00FF6DF5">
        <w:rPr>
          <w:lang w:val="en-US"/>
        </w:rPr>
        <w:t xml:space="preserve">W. -B. Lin, Y. -T. Liu and F. -C. Chen, "A New Ultra-Wideband Monocycle Pulse Generator Using Second-Order Transient Circuit," 2008 38th European Microwave Conference, Amsterdam, Netherlands, 2008, pp. 1585-1588, </w:t>
      </w:r>
      <w:proofErr w:type="spellStart"/>
      <w:r w:rsidRPr="00FF6DF5">
        <w:rPr>
          <w:lang w:val="en-US"/>
        </w:rPr>
        <w:t>doi</w:t>
      </w:r>
      <w:proofErr w:type="spellEnd"/>
      <w:r w:rsidRPr="00FF6DF5">
        <w:rPr>
          <w:lang w:val="en-US"/>
        </w:rPr>
        <w:t>: 10.1109/EUMC.2008.4751773.</w:t>
      </w:r>
    </w:p>
    <w:p w14:paraId="6C4D43F3" w14:textId="67DE3594" w:rsidR="005F415B" w:rsidRDefault="005F415B" w:rsidP="006162AE">
      <w:pPr>
        <w:pStyle w:val="a1"/>
        <w:numPr>
          <w:ilvl w:val="0"/>
          <w:numId w:val="2"/>
        </w:numPr>
        <w:tabs>
          <w:tab w:val="left" w:pos="1276"/>
        </w:tabs>
        <w:ind w:left="0" w:firstLine="709"/>
        <w:rPr>
          <w:lang w:val="en-US"/>
        </w:rPr>
      </w:pPr>
      <w:bookmarkStart w:id="89" w:name="_Ref168320163"/>
      <w:r w:rsidRPr="005F415B">
        <w:rPr>
          <w:lang w:val="en-US"/>
        </w:rPr>
        <w:t xml:space="preserve">J. Yang, Y. </w:t>
      </w:r>
      <w:proofErr w:type="spellStart"/>
      <w:r w:rsidRPr="005F415B">
        <w:rPr>
          <w:lang w:val="en-US"/>
        </w:rPr>
        <w:t>Xie</w:t>
      </w:r>
      <w:proofErr w:type="spellEnd"/>
      <w:r w:rsidRPr="005F415B">
        <w:rPr>
          <w:lang w:val="en-US"/>
        </w:rPr>
        <w:t xml:space="preserve">, Y. Lai, Y. </w:t>
      </w:r>
      <w:proofErr w:type="spellStart"/>
      <w:r w:rsidRPr="005F415B">
        <w:rPr>
          <w:lang w:val="en-US"/>
        </w:rPr>
        <w:t>Qiu</w:t>
      </w:r>
      <w:proofErr w:type="spellEnd"/>
      <w:r w:rsidRPr="005F415B">
        <w:rPr>
          <w:lang w:val="en-US"/>
        </w:rPr>
        <w:t xml:space="preserve"> and H. Wang, "Study on All-Solid High Repetition-Rate Pulse Generator Based on DSRD," in IEEE Letters on Electromagnetic Compatibility Practice and Applications, vol. 2, no. 4, pp. 142-146, Dec. 2020, </w:t>
      </w:r>
      <w:proofErr w:type="spellStart"/>
      <w:r w:rsidRPr="005F415B">
        <w:rPr>
          <w:lang w:val="en-US"/>
        </w:rPr>
        <w:t>doi</w:t>
      </w:r>
      <w:proofErr w:type="spellEnd"/>
      <w:r w:rsidRPr="005F415B">
        <w:rPr>
          <w:lang w:val="en-US"/>
        </w:rPr>
        <w:t>: 10.1109/LEMCPA.2020.3032421.</w:t>
      </w:r>
      <w:bookmarkEnd w:id="89"/>
    </w:p>
    <w:p w14:paraId="1693FE21" w14:textId="7C5BE42B" w:rsidR="006C35CA" w:rsidRDefault="006C35CA" w:rsidP="006162AE">
      <w:pPr>
        <w:pStyle w:val="a1"/>
        <w:numPr>
          <w:ilvl w:val="0"/>
          <w:numId w:val="2"/>
        </w:numPr>
        <w:tabs>
          <w:tab w:val="left" w:pos="1276"/>
        </w:tabs>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162AE">
      <w:pPr>
        <w:pStyle w:val="a1"/>
        <w:numPr>
          <w:ilvl w:val="0"/>
          <w:numId w:val="2"/>
        </w:numPr>
        <w:tabs>
          <w:tab w:val="left" w:pos="1276"/>
        </w:tabs>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162AE">
      <w:pPr>
        <w:pStyle w:val="a1"/>
        <w:numPr>
          <w:ilvl w:val="0"/>
          <w:numId w:val="2"/>
        </w:numPr>
        <w:tabs>
          <w:tab w:val="left" w:pos="1276"/>
        </w:tabs>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162AE">
      <w:pPr>
        <w:pStyle w:val="a1"/>
        <w:numPr>
          <w:ilvl w:val="0"/>
          <w:numId w:val="2"/>
        </w:numPr>
        <w:tabs>
          <w:tab w:val="left" w:pos="1276"/>
        </w:tabs>
        <w:ind w:left="0" w:firstLine="709"/>
      </w:pPr>
      <w:bookmarkStart w:id="90" w:name="_Ref168331638"/>
      <w:r>
        <w:lastRenderedPageBreak/>
        <w:t xml:space="preserve">Величкина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w:t>
      </w:r>
      <w:proofErr w:type="spellStart"/>
      <w:r>
        <w:t>Уилкинсона</w:t>
      </w:r>
      <w:proofErr w:type="spellEnd"/>
      <w:r>
        <w:t xml:space="preserve">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bookmarkEnd w:id="90"/>
    </w:p>
    <w:p w14:paraId="36C9529F" w14:textId="00FEA583" w:rsidR="006C35CA" w:rsidRDefault="006C35CA" w:rsidP="006162AE">
      <w:pPr>
        <w:pStyle w:val="a1"/>
        <w:numPr>
          <w:ilvl w:val="0"/>
          <w:numId w:val="2"/>
        </w:numPr>
        <w:tabs>
          <w:tab w:val="left" w:pos="1276"/>
        </w:tabs>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162AE">
      <w:pPr>
        <w:pStyle w:val="a1"/>
        <w:numPr>
          <w:ilvl w:val="0"/>
          <w:numId w:val="2"/>
        </w:numPr>
        <w:tabs>
          <w:tab w:val="left" w:pos="1276"/>
        </w:tabs>
        <w:ind w:left="0" w:firstLine="851"/>
      </w:pPr>
      <w:r>
        <w:t>Решение Федеральной комиссии по связи (FCC) США № FCC 02-48 от 14.02.2002.</w:t>
      </w:r>
    </w:p>
    <w:p w14:paraId="3BA94D2A" w14:textId="77777777" w:rsidR="006C35CA" w:rsidRDefault="006C35CA" w:rsidP="006162AE">
      <w:pPr>
        <w:pStyle w:val="a1"/>
        <w:numPr>
          <w:ilvl w:val="0"/>
          <w:numId w:val="2"/>
        </w:numPr>
        <w:tabs>
          <w:tab w:val="left" w:pos="1276"/>
        </w:tabs>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57AF5B19" w:rsidR="006C35CA" w:rsidRDefault="006C35CA" w:rsidP="006162AE">
      <w:pPr>
        <w:pStyle w:val="a1"/>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r w:rsidR="00B7636B">
        <w:rPr>
          <w:lang w:val="en-US"/>
        </w:rPr>
        <w:t>mm</w:t>
      </w:r>
      <w:r>
        <w:rPr>
          <w:lang w:val="en-US"/>
        </w:rPr>
        <w:t>-wave multi-port S-parameter measurements using open-ended excess electrical length // The Journal of Engineering — May 2017 — Vol. 6 — p. 257–259.</w:t>
      </w:r>
    </w:p>
    <w:p w14:paraId="0DE27DF1" w14:textId="77777777" w:rsidR="006C35CA" w:rsidRDefault="006C35CA" w:rsidP="006162AE">
      <w:pPr>
        <w:pStyle w:val="a1"/>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6162AE">
      <w:pPr>
        <w:pStyle w:val="a1"/>
        <w:numPr>
          <w:ilvl w:val="0"/>
          <w:numId w:val="2"/>
        </w:numPr>
        <w:tabs>
          <w:tab w:val="left" w:pos="1276"/>
        </w:tabs>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27445A57" w14:textId="55559CE3" w:rsidR="006C35CA" w:rsidRDefault="006C35CA" w:rsidP="006162AE">
      <w:pPr>
        <w:pStyle w:val="a1"/>
        <w:numPr>
          <w:ilvl w:val="0"/>
          <w:numId w:val="2"/>
        </w:numPr>
        <w:tabs>
          <w:tab w:val="left" w:pos="1276"/>
        </w:tabs>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6162AE">
      <w:pPr>
        <w:pStyle w:val="a1"/>
        <w:numPr>
          <w:ilvl w:val="0"/>
          <w:numId w:val="2"/>
        </w:numPr>
        <w:tabs>
          <w:tab w:val="left" w:pos="1276"/>
        </w:tabs>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6162AE">
      <w:pPr>
        <w:pStyle w:val="a1"/>
        <w:numPr>
          <w:ilvl w:val="0"/>
          <w:numId w:val="2"/>
        </w:numPr>
        <w:tabs>
          <w:tab w:val="left" w:pos="1276"/>
        </w:tabs>
        <w:ind w:left="0" w:firstLine="851"/>
        <w:rPr>
          <w:lang w:val="en-US"/>
        </w:rPr>
      </w:pPr>
      <w:r>
        <w:rPr>
          <w:lang w:val="en-US"/>
        </w:rPr>
        <w:lastRenderedPageBreak/>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11BC6FA3" w:rsidR="00BA47A8" w:rsidRPr="006241C8" w:rsidRDefault="00BA47A8" w:rsidP="006162AE">
      <w:pPr>
        <w:pStyle w:val="a1"/>
        <w:numPr>
          <w:ilvl w:val="0"/>
          <w:numId w:val="2"/>
        </w:numPr>
        <w:tabs>
          <w:tab w:val="left" w:pos="1276"/>
        </w:tabs>
        <w:ind w:left="0" w:firstLine="851"/>
        <w:rPr>
          <w:lang w:val="en-US"/>
        </w:rPr>
      </w:pPr>
      <w:r>
        <w:rPr>
          <w:lang w:val="en-US"/>
        </w:rPr>
        <w:t>Powell, Michael J. D. "On Search Directions for Minimization Algorithms", 1973. Mathematical Programming. 4: 193–201</w:t>
      </w:r>
      <w:r>
        <w:t>.</w:t>
      </w:r>
    </w:p>
    <w:p w14:paraId="6F6C8CE9" w14:textId="0E0D248E" w:rsidR="006241C8" w:rsidRDefault="006241C8" w:rsidP="006162AE">
      <w:pPr>
        <w:pStyle w:val="a1"/>
        <w:numPr>
          <w:ilvl w:val="0"/>
          <w:numId w:val="2"/>
        </w:numPr>
        <w:tabs>
          <w:tab w:val="left" w:pos="1276"/>
        </w:tabs>
        <w:ind w:left="0" w:firstLine="851"/>
      </w:pPr>
      <w:bookmarkStart w:id="91" w:name="_Ref167956858"/>
      <w:r>
        <w:t xml:space="preserve">Носов Ю. Р. Полупроводниковые диоды с накоплением заряда и их применение / С. А. Еремин, О. К. </w:t>
      </w:r>
      <w:proofErr w:type="spellStart"/>
      <w:r>
        <w:t>Мокеев</w:t>
      </w:r>
      <w:proofErr w:type="spellEnd"/>
      <w:r>
        <w:t>, Ю. Р. Носов. – М.: Издательство Советское радио, 1966. – 152 с.</w:t>
      </w:r>
      <w:bookmarkEnd w:id="91"/>
      <w:r>
        <w:t xml:space="preserve"> </w:t>
      </w:r>
    </w:p>
    <w:p w14:paraId="05138993" w14:textId="1A1E5679" w:rsidR="006241C8" w:rsidRPr="006241C8" w:rsidRDefault="006241C8" w:rsidP="006162AE">
      <w:pPr>
        <w:pStyle w:val="a1"/>
        <w:numPr>
          <w:ilvl w:val="0"/>
          <w:numId w:val="2"/>
        </w:numPr>
        <w:tabs>
          <w:tab w:val="left" w:pos="1276"/>
        </w:tabs>
        <w:ind w:left="0" w:firstLine="851"/>
      </w:pPr>
      <w:bookmarkStart w:id="92" w:name="_Ref167956908"/>
      <w:r>
        <w:t>Носов Ю. Р. Полупроводниковые импульсные диоды / Ю. Р. Носов. – М.: Издательство Советское радио, 1965. – 224 с.</w:t>
      </w:r>
      <w:bookmarkEnd w:id="92"/>
    </w:p>
    <w:p w14:paraId="3E32D32A" w14:textId="1A5CA3AC" w:rsidR="006241C8" w:rsidRPr="006241C8" w:rsidRDefault="006241C8" w:rsidP="006162AE">
      <w:pPr>
        <w:pStyle w:val="a1"/>
        <w:numPr>
          <w:ilvl w:val="0"/>
          <w:numId w:val="2"/>
        </w:numPr>
        <w:tabs>
          <w:tab w:val="left" w:pos="1276"/>
        </w:tabs>
        <w:ind w:left="0" w:firstLine="851"/>
        <w:rPr>
          <w:lang w:val="en-US"/>
        </w:rPr>
      </w:pPr>
      <w:proofErr w:type="spellStart"/>
      <w:r>
        <w:t>Бобрешов</w:t>
      </w:r>
      <w:proofErr w:type="spellEnd"/>
      <w:r>
        <w:t xml:space="preserve"> А. М. Генерация сверхкоротких импульсных сигналов / </w:t>
      </w:r>
      <w:proofErr w:type="spellStart"/>
      <w:r>
        <w:t>Бобрешов</w:t>
      </w:r>
      <w:proofErr w:type="spellEnd"/>
      <w:r>
        <w:t xml:space="preserve"> А. М., Степкин В.А., Китаев Ю.И., Усков Г.К. // Физика волновых процессов и радиотехнические системы. - 2011. - Т14. №3. - С. 103</w:t>
      </w:r>
    </w:p>
    <w:p w14:paraId="6EFFC543" w14:textId="706723BE" w:rsidR="006241C8" w:rsidRPr="006241C8" w:rsidRDefault="006241C8" w:rsidP="006162AE">
      <w:pPr>
        <w:pStyle w:val="a1"/>
        <w:numPr>
          <w:ilvl w:val="0"/>
          <w:numId w:val="2"/>
        </w:numPr>
        <w:tabs>
          <w:tab w:val="left" w:pos="1276"/>
        </w:tabs>
        <w:ind w:left="0" w:firstLine="851"/>
        <w:rPr>
          <w:lang w:val="en-US"/>
        </w:rPr>
      </w:pPr>
      <w:bookmarkStart w:id="93" w:name="_Ref167956863"/>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proofErr w:type="spellStart"/>
      <w:r>
        <w:t>Lett</w:t>
      </w:r>
      <w:proofErr w:type="spellEnd"/>
      <w:r>
        <w:t>., 1995, 31, (7), P.510-511</w:t>
      </w:r>
      <w:bookmarkEnd w:id="93"/>
    </w:p>
    <w:p w14:paraId="0BD8EEA1" w14:textId="71241EBF" w:rsidR="006241C8" w:rsidRDefault="006241C8" w:rsidP="006162AE">
      <w:pPr>
        <w:pStyle w:val="a1"/>
        <w:numPr>
          <w:ilvl w:val="0"/>
          <w:numId w:val="2"/>
        </w:numPr>
        <w:tabs>
          <w:tab w:val="left" w:pos="1276"/>
        </w:tabs>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4D632792" w:rsidR="003C62CC" w:rsidRDefault="003C62CC" w:rsidP="006162AE">
      <w:pPr>
        <w:pStyle w:val="a1"/>
        <w:numPr>
          <w:ilvl w:val="0"/>
          <w:numId w:val="2"/>
        </w:numPr>
        <w:tabs>
          <w:tab w:val="left" w:pos="1276"/>
        </w:tabs>
        <w:ind w:left="0" w:firstLine="851"/>
        <w:rPr>
          <w:lang w:val="en-US"/>
        </w:rPr>
      </w:pPr>
      <w:bookmarkStart w:id="94" w:name="_Ref167956844"/>
      <w:r>
        <w:rPr>
          <w:lang w:val="en-US"/>
        </w:rPr>
        <w:t>MAVR-044769-12790T Datasheet, Macom.com. Accessed: Apr. 30, 202</w:t>
      </w:r>
      <w:r w:rsidRPr="003C62CC">
        <w:rPr>
          <w:lang w:val="en-US"/>
        </w:rPr>
        <w:t>4</w:t>
      </w:r>
      <w:r>
        <w:rPr>
          <w:lang w:val="en-US"/>
        </w:rPr>
        <w:t>. [Online]. Available: https://www.macom.com/products/ product-detail/MAVR-044769-12790T.</w:t>
      </w:r>
      <w:bookmarkEnd w:id="94"/>
    </w:p>
    <w:p w14:paraId="60CD9D93" w14:textId="06B4443A" w:rsidR="00BA47A8" w:rsidRDefault="00345306" w:rsidP="006162AE">
      <w:pPr>
        <w:pStyle w:val="a1"/>
        <w:numPr>
          <w:ilvl w:val="0"/>
          <w:numId w:val="2"/>
        </w:numPr>
        <w:tabs>
          <w:tab w:val="left" w:pos="1276"/>
        </w:tabs>
        <w:ind w:left="0" w:firstLine="851"/>
        <w:rPr>
          <w:lang w:val="en-US"/>
        </w:rPr>
      </w:pPr>
      <w:bookmarkStart w:id="95" w:name="_Ref167956598"/>
      <w:r w:rsidRPr="00345306">
        <w:rPr>
          <w:lang w:val="en-US"/>
        </w:rPr>
        <w:t>Silicon RF Power MOS FET (Discrete) RD15HVF1 RoHS Compliance, Silicon MOSFET Power Transistor, 175MHz, 15W</w:t>
      </w:r>
      <w:r>
        <w:rPr>
          <w:lang w:val="en-US"/>
        </w:rPr>
        <w:t xml:space="preserve"> </w:t>
      </w:r>
      <w:proofErr w:type="spellStart"/>
      <w:r>
        <w:rPr>
          <w:lang w:val="en-US"/>
        </w:rPr>
        <w:t>Dayasheet</w:t>
      </w:r>
      <w:proofErr w:type="spellEnd"/>
      <w:r>
        <w:rPr>
          <w:lang w:val="en-US"/>
        </w:rPr>
        <w:t xml:space="preserve">. Accessed Apr. 30, 2024 [Online]. Available: </w:t>
      </w:r>
      <w:hyperlink r:id="rId66" w:history="1">
        <w:r w:rsidR="001C48AC" w:rsidRPr="00B879DC">
          <w:rPr>
            <w:rStyle w:val="a5"/>
            <w:lang w:val="en-US"/>
          </w:rPr>
          <w:t>https://static.chipdip.ru/lib/108/DOC032108179.pdf</w:t>
        </w:r>
      </w:hyperlink>
      <w:bookmarkEnd w:id="95"/>
    </w:p>
    <w:p w14:paraId="477936F9" w14:textId="77777777" w:rsidR="001C48AC" w:rsidRPr="001C48AC" w:rsidRDefault="001C48AC" w:rsidP="006162AE">
      <w:pPr>
        <w:pStyle w:val="a1"/>
        <w:numPr>
          <w:ilvl w:val="0"/>
          <w:numId w:val="2"/>
        </w:numPr>
        <w:tabs>
          <w:tab w:val="left" w:pos="1276"/>
        </w:tabs>
        <w:ind w:left="0" w:firstLine="851"/>
        <w:rPr>
          <w:lang w:val="en-US"/>
        </w:rPr>
      </w:pPr>
      <w:bookmarkStart w:id="96" w:name="_Ref138847978"/>
      <w:bookmarkStart w:id="97" w:name="_Ref138077677"/>
      <w:proofErr w:type="spellStart"/>
      <w:r w:rsidRPr="001C48AC">
        <w:rPr>
          <w:lang w:val="en-US"/>
        </w:rPr>
        <w:t>Ampleon</w:t>
      </w:r>
      <w:proofErr w:type="spellEnd"/>
      <w:r w:rsidRPr="001C48AC">
        <w:rPr>
          <w:lang w:val="en-US"/>
        </w:rPr>
        <w:t xml:space="preserve"> </w:t>
      </w:r>
      <w:r w:rsidRPr="00CD79D8">
        <w:rPr>
          <w:lang w:val="en-US"/>
        </w:rPr>
        <w:t>BLF574 HF / VHF power LDMOS transistor</w:t>
      </w:r>
      <w:r>
        <w:rPr>
          <w:lang w:val="en-US"/>
        </w:rPr>
        <w:t xml:space="preserve"> Datasheet, </w:t>
      </w:r>
      <w:r w:rsidRPr="00CD79D8">
        <w:rPr>
          <w:lang w:val="en-US"/>
        </w:rPr>
        <w:t>Ampleon.com/</w:t>
      </w:r>
      <w:r>
        <w:rPr>
          <w:lang w:val="en-US"/>
        </w:rPr>
        <w:t xml:space="preserve">. </w:t>
      </w:r>
      <w:r w:rsidRPr="001C48AC">
        <w:rPr>
          <w:lang w:val="en-US"/>
        </w:rPr>
        <w:t>Accessed: Jun. 30, 2023. [Online].</w:t>
      </w:r>
      <w:r w:rsidRPr="00CD79D8">
        <w:rPr>
          <w:lang w:val="en-US"/>
        </w:rPr>
        <w:t xml:space="preserve"> </w:t>
      </w:r>
      <w:hyperlink r:id="rId67" w:history="1">
        <w:r w:rsidRPr="001C48AC">
          <w:t>https://www.ampleon.com/documents/data-sheet/BLF574.pdf</w:t>
        </w:r>
      </w:hyperlink>
      <w:bookmarkEnd w:id="96"/>
      <w:r w:rsidRPr="001C48AC">
        <w:rPr>
          <w:lang w:val="en-US"/>
        </w:rPr>
        <w:t xml:space="preserve"> </w:t>
      </w:r>
      <w:r w:rsidRPr="001C48AC">
        <w:rPr>
          <w:lang w:val="en-US"/>
        </w:rPr>
        <w:tab/>
      </w:r>
      <w:bookmarkEnd w:id="97"/>
    </w:p>
    <w:p w14:paraId="103EC53A" w14:textId="77777777" w:rsidR="001C48AC" w:rsidRPr="00D44BC3" w:rsidRDefault="001C48AC" w:rsidP="006162AE">
      <w:pPr>
        <w:pStyle w:val="a1"/>
        <w:numPr>
          <w:ilvl w:val="0"/>
          <w:numId w:val="2"/>
        </w:numPr>
        <w:tabs>
          <w:tab w:val="left" w:pos="1276"/>
        </w:tabs>
        <w:ind w:left="0" w:firstLine="851"/>
        <w:rPr>
          <w:lang w:val="en-US"/>
        </w:rPr>
      </w:pPr>
      <w:bookmarkStart w:id="98" w:name="_Ref138079077"/>
      <w:r w:rsidRPr="00D44BC3">
        <w:rPr>
          <w:lang w:val="en-US"/>
        </w:rPr>
        <w:t>NumPy documentation – URL: https://numpy.org/doc/1.24 (</w:t>
      </w:r>
      <w:proofErr w:type="spellStart"/>
      <w:r w:rsidRPr="00D44BC3">
        <w:rPr>
          <w:lang w:val="en-US"/>
        </w:rPr>
        <w:t>дата</w:t>
      </w:r>
      <w:proofErr w:type="spellEnd"/>
      <w:r w:rsidRPr="00D44BC3">
        <w:rPr>
          <w:lang w:val="en-US"/>
        </w:rPr>
        <w:t xml:space="preserve"> </w:t>
      </w:r>
      <w:proofErr w:type="spellStart"/>
      <w:r w:rsidRPr="00D44BC3">
        <w:rPr>
          <w:lang w:val="en-US"/>
        </w:rPr>
        <w:t>обращения</w:t>
      </w:r>
      <w:proofErr w:type="spellEnd"/>
      <w:r w:rsidRPr="00D44BC3">
        <w:rPr>
          <w:lang w:val="en-US"/>
        </w:rPr>
        <w:t>: 16.01.2023).</w:t>
      </w:r>
      <w:bookmarkEnd w:id="98"/>
    </w:p>
    <w:p w14:paraId="53210295" w14:textId="77777777" w:rsidR="001C48AC" w:rsidRDefault="001C48AC" w:rsidP="006162AE">
      <w:pPr>
        <w:pStyle w:val="a1"/>
        <w:numPr>
          <w:ilvl w:val="0"/>
          <w:numId w:val="2"/>
        </w:numPr>
        <w:tabs>
          <w:tab w:val="left" w:pos="1276"/>
        </w:tabs>
        <w:ind w:left="0" w:firstLine="851"/>
        <w:rPr>
          <w:lang w:val="en-US"/>
        </w:rPr>
      </w:pPr>
      <w:bookmarkStart w:id="99" w:name="_Ref138079094"/>
      <w:r w:rsidRPr="00D44BC3">
        <w:rPr>
          <w:lang w:val="en-US"/>
        </w:rPr>
        <w:lastRenderedPageBreak/>
        <w:t xml:space="preserve">Matplotlib 3.6.3 documentation – URL: </w:t>
      </w:r>
      <w:hyperlink r:id="rId68" w:history="1">
        <w:r w:rsidRPr="001C48AC">
          <w:t>https://matplotlib.org/stable/index.html</w:t>
        </w:r>
      </w:hyperlink>
      <w:bookmarkEnd w:id="99"/>
      <w:r w:rsidRPr="00D317DD">
        <w:rPr>
          <w:lang w:val="en-US"/>
        </w:rPr>
        <w:t xml:space="preserve"> (</w:t>
      </w:r>
      <w:r w:rsidRPr="001C48AC">
        <w:rPr>
          <w:lang w:val="en-US"/>
        </w:rPr>
        <w:t>дата</w:t>
      </w:r>
      <w:r w:rsidRPr="00D317DD">
        <w:rPr>
          <w:lang w:val="en-US"/>
        </w:rPr>
        <w:t xml:space="preserve"> </w:t>
      </w:r>
      <w:r w:rsidRPr="001C48AC">
        <w:rPr>
          <w:lang w:val="en-US"/>
        </w:rPr>
        <w:t>обращения</w:t>
      </w:r>
      <w:r w:rsidRPr="00D317DD">
        <w:rPr>
          <w:lang w:val="en-US"/>
        </w:rPr>
        <w:t>: 16.06.2023)</w:t>
      </w:r>
    </w:p>
    <w:p w14:paraId="346CF708" w14:textId="77777777" w:rsidR="001C48AC" w:rsidRPr="00392599" w:rsidRDefault="001C48AC" w:rsidP="006162AE">
      <w:pPr>
        <w:pStyle w:val="a1"/>
        <w:numPr>
          <w:ilvl w:val="0"/>
          <w:numId w:val="2"/>
        </w:numPr>
        <w:tabs>
          <w:tab w:val="left" w:pos="1276"/>
        </w:tabs>
        <w:ind w:left="0" w:firstLine="851"/>
        <w:rPr>
          <w:lang w:val="en-US"/>
        </w:rPr>
      </w:pPr>
      <w:bookmarkStart w:id="100" w:name="_Ref138410436"/>
      <w:proofErr w:type="spellStart"/>
      <w:r>
        <w:rPr>
          <w:lang w:val="en-US"/>
        </w:rPr>
        <w:t>PyVISA</w:t>
      </w:r>
      <w:proofErr w:type="spellEnd"/>
      <w:r>
        <w:rPr>
          <w:lang w:val="en-US"/>
        </w:rPr>
        <w:t xml:space="preserve">: Control your instruments with Python – URL: </w:t>
      </w:r>
      <w:hyperlink r:id="rId69" w:tooltip="https://pyvisa.readthedocs.io/en/latest/" w:history="1">
        <w:r w:rsidRPr="001C48AC">
          <w:t>https://pyvisa.readthedocs.io/en/latest/</w:t>
        </w:r>
      </w:hyperlink>
      <w:r>
        <w:rPr>
          <w:lang w:val="en-US"/>
        </w:rPr>
        <w:t xml:space="preserve"> </w:t>
      </w:r>
      <w:bookmarkStart w:id="101" w:name="_Hlk124764124"/>
      <w:r>
        <w:rPr>
          <w:lang w:val="en-US"/>
        </w:rPr>
        <w:t>(</w:t>
      </w:r>
      <w:r w:rsidRPr="001C48AC">
        <w:rPr>
          <w:lang w:val="en-US"/>
        </w:rPr>
        <w:t>дата</w:t>
      </w:r>
      <w:r>
        <w:rPr>
          <w:lang w:val="en-US"/>
        </w:rPr>
        <w:t xml:space="preserve"> </w:t>
      </w:r>
      <w:r w:rsidRPr="001C48AC">
        <w:rPr>
          <w:lang w:val="en-US"/>
        </w:rPr>
        <w:t>обращения</w:t>
      </w:r>
      <w:r>
        <w:rPr>
          <w:lang w:val="en-US"/>
        </w:rPr>
        <w:t>: 16.06.2023)</w:t>
      </w:r>
      <w:bookmarkEnd w:id="100"/>
      <w:bookmarkEnd w:id="101"/>
    </w:p>
    <w:sectPr w:rsidR="001C48AC" w:rsidRPr="00392599">
      <w:headerReference w:type="default" r:id="rId7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3F153" w14:textId="77777777" w:rsidR="006162AE" w:rsidRDefault="006162AE" w:rsidP="0059654F">
      <w:pPr>
        <w:spacing w:line="240" w:lineRule="auto"/>
      </w:pPr>
      <w:r>
        <w:separator/>
      </w:r>
    </w:p>
  </w:endnote>
  <w:endnote w:type="continuationSeparator" w:id="0">
    <w:p w14:paraId="5DE6ED99" w14:textId="77777777" w:rsidR="006162AE" w:rsidRDefault="006162AE" w:rsidP="00596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3B90C" w14:textId="77777777" w:rsidR="006162AE" w:rsidRDefault="006162AE" w:rsidP="0059654F">
      <w:pPr>
        <w:spacing w:line="240" w:lineRule="auto"/>
      </w:pPr>
      <w:r>
        <w:separator/>
      </w:r>
    </w:p>
  </w:footnote>
  <w:footnote w:type="continuationSeparator" w:id="0">
    <w:p w14:paraId="6D4F14E7" w14:textId="77777777" w:rsidR="006162AE" w:rsidRDefault="006162AE" w:rsidP="005965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972921"/>
      <w:docPartObj>
        <w:docPartGallery w:val="Page Numbers (Top of Page)"/>
        <w:docPartUnique/>
      </w:docPartObj>
    </w:sdtPr>
    <w:sdtContent>
      <w:p w14:paraId="00CA1840" w14:textId="7B7A2D0D" w:rsidR="0059654F" w:rsidRDefault="0059654F" w:rsidP="0059654F">
        <w:pPr>
          <w:pStyle w:val="af3"/>
          <w:ind w:firstLine="0"/>
          <w:jc w:val="center"/>
        </w:pPr>
        <w:r>
          <w:fldChar w:fldCharType="begin"/>
        </w:r>
        <w:r>
          <w:instrText>PAGE   \* MERGEFORMAT</w:instrText>
        </w:r>
        <w:r>
          <w:fldChar w:fldCharType="separate"/>
        </w:r>
        <w:r>
          <w:t>2</w:t>
        </w:r>
        <w:r>
          <w:fldChar w:fldCharType="end"/>
        </w:r>
      </w:p>
    </w:sdtContent>
  </w:sdt>
  <w:p w14:paraId="4B49722F" w14:textId="77777777" w:rsidR="0059654F" w:rsidRDefault="0059654F">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09D0313A"/>
    <w:multiLevelType w:val="multilevel"/>
    <w:tmpl w:val="16B45EE6"/>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pStyle w:val="3"/>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4"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6"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AF233A7"/>
    <w:multiLevelType w:val="multilevel"/>
    <w:tmpl w:val="36163F9E"/>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30817857"/>
    <w:multiLevelType w:val="multilevel"/>
    <w:tmpl w:val="91FE4996"/>
    <w:styleLink w:val="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2" w15:restartNumberingAfterBreak="0">
    <w:nsid w:val="4D7E2DCE"/>
    <w:multiLevelType w:val="multilevel"/>
    <w:tmpl w:val="1D14D26E"/>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3475B37"/>
    <w:multiLevelType w:val="hybridMultilevel"/>
    <w:tmpl w:val="E632AE2E"/>
    <w:lvl w:ilvl="0" w:tplc="B9AEE0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0"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2"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4" w15:restartNumberingAfterBreak="0">
    <w:nsid w:val="7865011B"/>
    <w:multiLevelType w:val="multilevel"/>
    <w:tmpl w:val="5D24CA40"/>
    <w:styleLink w:val="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6"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abstractNum w:abstractNumId="27" w15:restartNumberingAfterBreak="0">
    <w:nsid w:val="7EA020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3"/>
  </w:num>
  <w:num w:numId="3">
    <w:abstractNumId w:val="15"/>
  </w:num>
  <w:num w:numId="4">
    <w:abstractNumId w:val="1"/>
  </w:num>
  <w:num w:numId="5">
    <w:abstractNumId w:val="8"/>
  </w:num>
  <w:num w:numId="6">
    <w:abstractNumId w:val="26"/>
  </w:num>
  <w:num w:numId="7">
    <w:abstractNumId w:val="0"/>
  </w:num>
  <w:num w:numId="8">
    <w:abstractNumId w:val="25"/>
  </w:num>
  <w:num w:numId="9">
    <w:abstractNumId w:val="3"/>
  </w:num>
  <w:num w:numId="10">
    <w:abstractNumId w:val="6"/>
  </w:num>
  <w:num w:numId="11">
    <w:abstractNumId w:val="11"/>
  </w:num>
  <w:num w:numId="12">
    <w:abstractNumId w:val="5"/>
  </w:num>
  <w:num w:numId="13">
    <w:abstractNumId w:val="16"/>
  </w:num>
  <w:num w:numId="14">
    <w:abstractNumId w:val="10"/>
  </w:num>
  <w:num w:numId="15">
    <w:abstractNumId w:val="19"/>
  </w:num>
  <w:num w:numId="16">
    <w:abstractNumId w:val="13"/>
  </w:num>
  <w:num w:numId="17">
    <w:abstractNumId w:val="18"/>
  </w:num>
  <w:num w:numId="18">
    <w:abstractNumId w:val="4"/>
  </w:num>
  <w:num w:numId="19">
    <w:abstractNumId w:val="20"/>
  </w:num>
  <w:num w:numId="20">
    <w:abstractNumId w:val="14"/>
  </w:num>
  <w:num w:numId="21">
    <w:abstractNumId w:val="22"/>
  </w:num>
  <w:num w:numId="22">
    <w:abstractNumId w:val="2"/>
  </w:num>
  <w:num w:numId="23">
    <w:abstractNumId w:val="17"/>
  </w:num>
  <w:num w:numId="24">
    <w:abstractNumId w:val="12"/>
  </w:num>
  <w:num w:numId="25">
    <w:abstractNumId w:val="24"/>
  </w:num>
  <w:num w:numId="26">
    <w:abstractNumId w:val="9"/>
  </w:num>
  <w:num w:numId="27">
    <w:abstractNumId w:val="27"/>
  </w:num>
  <w:num w:numId="28">
    <w:abstractNumId w:val="7"/>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stasia">
    <w15:presenceInfo w15:providerId="None" w15:userId="Anastas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20338"/>
    <w:rsid w:val="00056CC6"/>
    <w:rsid w:val="00084BD4"/>
    <w:rsid w:val="000A5629"/>
    <w:rsid w:val="000C4DF2"/>
    <w:rsid w:val="000D187E"/>
    <w:rsid w:val="000D3E12"/>
    <w:rsid w:val="00122B2D"/>
    <w:rsid w:val="00126117"/>
    <w:rsid w:val="00171977"/>
    <w:rsid w:val="001B2A98"/>
    <w:rsid w:val="001C48AC"/>
    <w:rsid w:val="001F3064"/>
    <w:rsid w:val="00212644"/>
    <w:rsid w:val="0023189B"/>
    <w:rsid w:val="00242D12"/>
    <w:rsid w:val="0024569F"/>
    <w:rsid w:val="002471A0"/>
    <w:rsid w:val="00270652"/>
    <w:rsid w:val="002716C0"/>
    <w:rsid w:val="002C5411"/>
    <w:rsid w:val="002D6ECE"/>
    <w:rsid w:val="002E76B2"/>
    <w:rsid w:val="002F3FBC"/>
    <w:rsid w:val="00316C6C"/>
    <w:rsid w:val="003205D2"/>
    <w:rsid w:val="003245D6"/>
    <w:rsid w:val="00330E85"/>
    <w:rsid w:val="00331E18"/>
    <w:rsid w:val="0033266D"/>
    <w:rsid w:val="00335A05"/>
    <w:rsid w:val="00345306"/>
    <w:rsid w:val="00356E31"/>
    <w:rsid w:val="00365F8D"/>
    <w:rsid w:val="00373BD6"/>
    <w:rsid w:val="003819EF"/>
    <w:rsid w:val="003A2F9E"/>
    <w:rsid w:val="003A4B21"/>
    <w:rsid w:val="003B6459"/>
    <w:rsid w:val="003C4A5F"/>
    <w:rsid w:val="003C62CC"/>
    <w:rsid w:val="003C6513"/>
    <w:rsid w:val="003F2C55"/>
    <w:rsid w:val="003F36B1"/>
    <w:rsid w:val="00406CDD"/>
    <w:rsid w:val="00406D7C"/>
    <w:rsid w:val="00413EB8"/>
    <w:rsid w:val="00453E5D"/>
    <w:rsid w:val="00456FEF"/>
    <w:rsid w:val="004705EF"/>
    <w:rsid w:val="0047377B"/>
    <w:rsid w:val="00473DDA"/>
    <w:rsid w:val="00473DEA"/>
    <w:rsid w:val="00486468"/>
    <w:rsid w:val="00493A33"/>
    <w:rsid w:val="004B7E2B"/>
    <w:rsid w:val="004E36F4"/>
    <w:rsid w:val="004E671A"/>
    <w:rsid w:val="004F3B4A"/>
    <w:rsid w:val="00510585"/>
    <w:rsid w:val="00520743"/>
    <w:rsid w:val="00522BBE"/>
    <w:rsid w:val="005303D2"/>
    <w:rsid w:val="00542676"/>
    <w:rsid w:val="0054606D"/>
    <w:rsid w:val="0056063C"/>
    <w:rsid w:val="00576DA5"/>
    <w:rsid w:val="00582E49"/>
    <w:rsid w:val="0059654F"/>
    <w:rsid w:val="005B1FC3"/>
    <w:rsid w:val="005F415B"/>
    <w:rsid w:val="006162AE"/>
    <w:rsid w:val="006221C5"/>
    <w:rsid w:val="006241C8"/>
    <w:rsid w:val="006340E4"/>
    <w:rsid w:val="00644D80"/>
    <w:rsid w:val="006638CA"/>
    <w:rsid w:val="00667CF1"/>
    <w:rsid w:val="006746FA"/>
    <w:rsid w:val="00682E14"/>
    <w:rsid w:val="006842D9"/>
    <w:rsid w:val="006907B7"/>
    <w:rsid w:val="00692986"/>
    <w:rsid w:val="00694D7D"/>
    <w:rsid w:val="006A2203"/>
    <w:rsid w:val="006A6C64"/>
    <w:rsid w:val="006C35CA"/>
    <w:rsid w:val="006D0048"/>
    <w:rsid w:val="006E1F55"/>
    <w:rsid w:val="00720592"/>
    <w:rsid w:val="00763149"/>
    <w:rsid w:val="0077233D"/>
    <w:rsid w:val="007A0449"/>
    <w:rsid w:val="007C2D26"/>
    <w:rsid w:val="007D162B"/>
    <w:rsid w:val="007D6F7E"/>
    <w:rsid w:val="007E40C1"/>
    <w:rsid w:val="007F66A1"/>
    <w:rsid w:val="007F66EF"/>
    <w:rsid w:val="007F6CFA"/>
    <w:rsid w:val="00813AC7"/>
    <w:rsid w:val="00816B13"/>
    <w:rsid w:val="00830945"/>
    <w:rsid w:val="00835012"/>
    <w:rsid w:val="008437DD"/>
    <w:rsid w:val="00843AA3"/>
    <w:rsid w:val="00843E19"/>
    <w:rsid w:val="008471AC"/>
    <w:rsid w:val="008748CC"/>
    <w:rsid w:val="008C1A3C"/>
    <w:rsid w:val="008D1883"/>
    <w:rsid w:val="008D293C"/>
    <w:rsid w:val="008D3BAB"/>
    <w:rsid w:val="00924A8F"/>
    <w:rsid w:val="0094617D"/>
    <w:rsid w:val="00947A55"/>
    <w:rsid w:val="00955184"/>
    <w:rsid w:val="00955988"/>
    <w:rsid w:val="009672C9"/>
    <w:rsid w:val="00975E1F"/>
    <w:rsid w:val="009843D2"/>
    <w:rsid w:val="00996008"/>
    <w:rsid w:val="009B5B66"/>
    <w:rsid w:val="009D0CE6"/>
    <w:rsid w:val="009E448C"/>
    <w:rsid w:val="009F5706"/>
    <w:rsid w:val="009F7D30"/>
    <w:rsid w:val="00A04F1D"/>
    <w:rsid w:val="00A21453"/>
    <w:rsid w:val="00A57C13"/>
    <w:rsid w:val="00A914EE"/>
    <w:rsid w:val="00AA548C"/>
    <w:rsid w:val="00AF33E1"/>
    <w:rsid w:val="00B015D3"/>
    <w:rsid w:val="00B05FFF"/>
    <w:rsid w:val="00B1650D"/>
    <w:rsid w:val="00B50B76"/>
    <w:rsid w:val="00B50D56"/>
    <w:rsid w:val="00B547C2"/>
    <w:rsid w:val="00B6748F"/>
    <w:rsid w:val="00B7150D"/>
    <w:rsid w:val="00B7392B"/>
    <w:rsid w:val="00B7636B"/>
    <w:rsid w:val="00B92E34"/>
    <w:rsid w:val="00B94822"/>
    <w:rsid w:val="00B95ABA"/>
    <w:rsid w:val="00B971A4"/>
    <w:rsid w:val="00BA47A8"/>
    <w:rsid w:val="00BA4EDB"/>
    <w:rsid w:val="00BB7BA7"/>
    <w:rsid w:val="00BF0F0E"/>
    <w:rsid w:val="00C1282B"/>
    <w:rsid w:val="00C25C80"/>
    <w:rsid w:val="00C312B2"/>
    <w:rsid w:val="00C331B9"/>
    <w:rsid w:val="00C3630F"/>
    <w:rsid w:val="00C5084B"/>
    <w:rsid w:val="00C5404B"/>
    <w:rsid w:val="00C57462"/>
    <w:rsid w:val="00C8320B"/>
    <w:rsid w:val="00C83C31"/>
    <w:rsid w:val="00CA0108"/>
    <w:rsid w:val="00CB6D88"/>
    <w:rsid w:val="00CC3B40"/>
    <w:rsid w:val="00CC3DBC"/>
    <w:rsid w:val="00CC58DB"/>
    <w:rsid w:val="00CD1459"/>
    <w:rsid w:val="00CE045E"/>
    <w:rsid w:val="00CE1841"/>
    <w:rsid w:val="00CF2130"/>
    <w:rsid w:val="00CF3C35"/>
    <w:rsid w:val="00CF5066"/>
    <w:rsid w:val="00D14412"/>
    <w:rsid w:val="00D16B0C"/>
    <w:rsid w:val="00D17126"/>
    <w:rsid w:val="00D244DB"/>
    <w:rsid w:val="00D40852"/>
    <w:rsid w:val="00D426D6"/>
    <w:rsid w:val="00D609A4"/>
    <w:rsid w:val="00D64361"/>
    <w:rsid w:val="00D748C5"/>
    <w:rsid w:val="00DB74A1"/>
    <w:rsid w:val="00DC4FC0"/>
    <w:rsid w:val="00DD4C3B"/>
    <w:rsid w:val="00DF126B"/>
    <w:rsid w:val="00DF4419"/>
    <w:rsid w:val="00E00B8E"/>
    <w:rsid w:val="00E115E9"/>
    <w:rsid w:val="00E13600"/>
    <w:rsid w:val="00E415DC"/>
    <w:rsid w:val="00E51B7E"/>
    <w:rsid w:val="00E61558"/>
    <w:rsid w:val="00E74329"/>
    <w:rsid w:val="00E77566"/>
    <w:rsid w:val="00E951B0"/>
    <w:rsid w:val="00EA42F2"/>
    <w:rsid w:val="00EB1637"/>
    <w:rsid w:val="00ED3736"/>
    <w:rsid w:val="00EF0DE7"/>
    <w:rsid w:val="00F01905"/>
    <w:rsid w:val="00F32660"/>
    <w:rsid w:val="00F34001"/>
    <w:rsid w:val="00F43BFB"/>
    <w:rsid w:val="00F54EA6"/>
    <w:rsid w:val="00F738AA"/>
    <w:rsid w:val="00F92C98"/>
    <w:rsid w:val="00FA7ADB"/>
    <w:rsid w:val="00FE00B7"/>
    <w:rsid w:val="00FF6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42D12"/>
    <w:pPr>
      <w:spacing w:after="0" w:line="360" w:lineRule="auto"/>
      <w:ind w:firstLine="709"/>
      <w:jc w:val="both"/>
    </w:pPr>
    <w:rPr>
      <w:rFonts w:ascii="Times New Roman" w:hAnsi="Times New Roman" w:cs="Times New Roman"/>
      <w:color w:val="222222"/>
      <w:sz w:val="28"/>
    </w:rPr>
  </w:style>
  <w:style w:type="paragraph" w:styleId="1">
    <w:name w:val="heading 1"/>
    <w:basedOn w:val="a0"/>
    <w:next w:val="a0"/>
    <w:link w:val="11"/>
    <w:uiPriority w:val="9"/>
    <w:qFormat/>
    <w:rsid w:val="008471AC"/>
    <w:pPr>
      <w:keepNext/>
      <w:keepLines/>
      <w:numPr>
        <w:numId w:val="24"/>
      </w:numPr>
      <w:spacing w:after="240"/>
      <w:jc w:val="center"/>
      <w:outlineLvl w:val="0"/>
    </w:pPr>
    <w:rPr>
      <w:rFonts w:eastAsiaTheme="majorEastAsia" w:cstheme="majorBidi"/>
      <w:b/>
      <w:color w:val="auto"/>
      <w:szCs w:val="32"/>
    </w:rPr>
  </w:style>
  <w:style w:type="paragraph" w:styleId="2">
    <w:name w:val="heading 2"/>
    <w:basedOn w:val="a1"/>
    <w:next w:val="a0"/>
    <w:link w:val="21"/>
    <w:uiPriority w:val="9"/>
    <w:unhideWhenUsed/>
    <w:qFormat/>
    <w:rsid w:val="008471AC"/>
    <w:pPr>
      <w:numPr>
        <w:ilvl w:val="1"/>
        <w:numId w:val="28"/>
      </w:numPr>
      <w:spacing w:after="240"/>
      <w:jc w:val="center"/>
      <w:outlineLvl w:val="1"/>
    </w:pPr>
    <w:rPr>
      <w:b/>
      <w:bCs/>
    </w:rPr>
  </w:style>
  <w:style w:type="paragraph" w:styleId="3">
    <w:name w:val="heading 3"/>
    <w:basedOn w:val="a0"/>
    <w:next w:val="a0"/>
    <w:link w:val="30"/>
    <w:uiPriority w:val="9"/>
    <w:unhideWhenUsed/>
    <w:qFormat/>
    <w:rsid w:val="008471AC"/>
    <w:pPr>
      <w:keepNext/>
      <w:keepLines/>
      <w:numPr>
        <w:ilvl w:val="2"/>
        <w:numId w:val="22"/>
      </w:numPr>
      <w:spacing w:before="240" w:after="240"/>
      <w:ind w:left="0" w:firstLine="0"/>
      <w:jc w:val="center"/>
      <w:outlineLvl w:val="2"/>
    </w:pPr>
    <w:rPr>
      <w:rFonts w:eastAsiaTheme="majorEastAsia"/>
      <w:b/>
      <w:bCs/>
      <w:color w:val="auto"/>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2Char">
    <w:name w:val="Heading 2 Char"/>
    <w:basedOn w:val="a2"/>
    <w:uiPriority w:val="9"/>
    <w:semiHidden/>
    <w:rsid w:val="007F66A1"/>
    <w:rPr>
      <w:rFonts w:asciiTheme="majorHAnsi" w:eastAsiaTheme="majorEastAsia" w:hAnsiTheme="majorHAnsi" w:cstheme="majorBidi"/>
      <w:color w:val="2F5496" w:themeColor="accent1" w:themeShade="BF"/>
      <w:sz w:val="26"/>
      <w:szCs w:val="26"/>
    </w:rPr>
  </w:style>
  <w:style w:type="paragraph" w:styleId="a1">
    <w:name w:val="List Paragraph"/>
    <w:aliases w:val="Литература"/>
    <w:basedOn w:val="a0"/>
    <w:uiPriority w:val="34"/>
    <w:qFormat/>
    <w:rsid w:val="007F66A1"/>
    <w:pPr>
      <w:ind w:left="720"/>
      <w:contextualSpacing/>
    </w:pPr>
  </w:style>
  <w:style w:type="character" w:customStyle="1" w:styleId="21">
    <w:name w:val="Заголовок 2 Знак"/>
    <w:basedOn w:val="a2"/>
    <w:link w:val="2"/>
    <w:uiPriority w:val="9"/>
    <w:rsid w:val="008471AC"/>
    <w:rPr>
      <w:rFonts w:ascii="Times New Roman" w:hAnsi="Times New Roman" w:cs="Times New Roman"/>
      <w:b/>
      <w:bCs/>
      <w:color w:val="222222"/>
      <w:sz w:val="28"/>
    </w:rPr>
  </w:style>
  <w:style w:type="character" w:styleId="a5">
    <w:name w:val="Hyperlink"/>
    <w:uiPriority w:val="99"/>
    <w:unhideWhenUsed/>
    <w:rsid w:val="007F66A1"/>
    <w:rPr>
      <w:color w:val="0563C1" w:themeColor="hyperlink"/>
      <w:u w:val="single"/>
    </w:rPr>
  </w:style>
  <w:style w:type="paragraph" w:styleId="22">
    <w:name w:val="toc 2"/>
    <w:basedOn w:val="a0"/>
    <w:next w:val="a0"/>
    <w:uiPriority w:val="39"/>
    <w:unhideWhenUsed/>
    <w:rsid w:val="007F66A1"/>
    <w:pPr>
      <w:spacing w:after="57"/>
      <w:ind w:left="283" w:firstLine="0"/>
    </w:pPr>
  </w:style>
  <w:style w:type="character" w:customStyle="1" w:styleId="11">
    <w:name w:val="Заголовок 1 Знак"/>
    <w:basedOn w:val="a2"/>
    <w:link w:val="1"/>
    <w:uiPriority w:val="9"/>
    <w:rsid w:val="008471AC"/>
    <w:rPr>
      <w:rFonts w:ascii="Times New Roman" w:eastAsiaTheme="majorEastAsia" w:hAnsi="Times New Roman" w:cstheme="majorBidi"/>
      <w:b/>
      <w:sz w:val="28"/>
      <w:szCs w:val="32"/>
    </w:rPr>
  </w:style>
  <w:style w:type="paragraph" w:styleId="a6">
    <w:name w:val="TOC Heading"/>
    <w:uiPriority w:val="39"/>
    <w:unhideWhenUsed/>
    <w:qFormat/>
    <w:rsid w:val="007F66A1"/>
    <w:rPr>
      <w:rFonts w:ascii="Times New Roman" w:hAnsi="Times New Roman" w:cs="Times New Roman"/>
      <w:color w:val="222222"/>
    </w:rPr>
  </w:style>
  <w:style w:type="paragraph" w:styleId="a7">
    <w:name w:val="Subtitle"/>
    <w:basedOn w:val="a0"/>
    <w:next w:val="a0"/>
    <w:link w:val="a8"/>
    <w:qFormat/>
    <w:rsid w:val="0054606D"/>
    <w:pPr>
      <w:spacing w:before="200" w:after="200"/>
    </w:pPr>
    <w:rPr>
      <w:sz w:val="24"/>
      <w:szCs w:val="24"/>
    </w:rPr>
  </w:style>
  <w:style w:type="character" w:customStyle="1" w:styleId="SubtitleChar">
    <w:name w:val="Subtitle Char"/>
    <w:basedOn w:val="a2"/>
    <w:uiPriority w:val="11"/>
    <w:rsid w:val="0054606D"/>
    <w:rPr>
      <w:rFonts w:eastAsiaTheme="minorEastAsia"/>
      <w:color w:val="5A5A5A" w:themeColor="text1" w:themeTint="A5"/>
      <w:spacing w:val="15"/>
    </w:rPr>
  </w:style>
  <w:style w:type="character" w:customStyle="1" w:styleId="a8">
    <w:name w:val="Подзаголовок Знак"/>
    <w:basedOn w:val="a2"/>
    <w:link w:val="a7"/>
    <w:rsid w:val="0054606D"/>
    <w:rPr>
      <w:rFonts w:ascii="Times New Roman" w:hAnsi="Times New Roman" w:cs="Times New Roman"/>
      <w:color w:val="222222"/>
      <w:sz w:val="24"/>
      <w:szCs w:val="24"/>
    </w:rPr>
  </w:style>
  <w:style w:type="paragraph" w:customStyle="1" w:styleId="a9">
    <w:name w:val="Рисунки"/>
    <w:basedOn w:val="a0"/>
    <w:next w:val="a0"/>
    <w:link w:val="aa"/>
    <w:qFormat/>
    <w:rsid w:val="0054606D"/>
    <w:pPr>
      <w:spacing w:after="240" w:line="240" w:lineRule="auto"/>
      <w:ind w:firstLine="0"/>
      <w:jc w:val="center"/>
    </w:pPr>
  </w:style>
  <w:style w:type="character" w:customStyle="1" w:styleId="aa">
    <w:name w:val="Рисунки Знак"/>
    <w:basedOn w:val="a2"/>
    <w:link w:val="a9"/>
    <w:rsid w:val="0054606D"/>
    <w:rPr>
      <w:rFonts w:ascii="Times New Roman" w:hAnsi="Times New Roman" w:cs="Times New Roman"/>
      <w:color w:val="222222"/>
      <w:sz w:val="28"/>
    </w:rPr>
  </w:style>
  <w:style w:type="table" w:styleId="ab">
    <w:name w:val="Table Grid"/>
    <w:basedOn w:val="a3"/>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
    <w:name w:val="List Bullet"/>
    <w:basedOn w:val="a0"/>
    <w:uiPriority w:val="99"/>
    <w:unhideWhenUsed/>
    <w:rsid w:val="0054606D"/>
    <w:pPr>
      <w:numPr>
        <w:numId w:val="5"/>
      </w:numPr>
      <w:spacing w:line="240" w:lineRule="auto"/>
      <w:contextualSpacing/>
    </w:pPr>
    <w:rPr>
      <w:rFonts w:eastAsia="Times New Roman"/>
      <w:color w:val="auto"/>
      <w:sz w:val="20"/>
      <w:szCs w:val="20"/>
      <w:lang w:eastAsia="en-GB"/>
    </w:rPr>
  </w:style>
  <w:style w:type="character" w:customStyle="1" w:styleId="30">
    <w:name w:val="Заголовок 3 Знак"/>
    <w:basedOn w:val="a2"/>
    <w:link w:val="3"/>
    <w:uiPriority w:val="9"/>
    <w:rsid w:val="008471AC"/>
    <w:rPr>
      <w:rFonts w:ascii="Times New Roman" w:eastAsiaTheme="majorEastAsia" w:hAnsi="Times New Roman" w:cs="Times New Roman"/>
      <w:b/>
      <w:bCs/>
      <w:sz w:val="28"/>
      <w:szCs w:val="28"/>
    </w:rPr>
  </w:style>
  <w:style w:type="character" w:styleId="ac">
    <w:name w:val="FollowedHyperlink"/>
    <w:basedOn w:val="a2"/>
    <w:uiPriority w:val="99"/>
    <w:semiHidden/>
    <w:unhideWhenUsed/>
    <w:rsid w:val="00B50D56"/>
    <w:rPr>
      <w:color w:val="954F72" w:themeColor="followedHyperlink"/>
      <w:u w:val="single"/>
    </w:rPr>
  </w:style>
  <w:style w:type="paragraph" w:customStyle="1" w:styleId="msonormal0">
    <w:name w:val="msonormal"/>
    <w:basedOn w:val="a0"/>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d">
    <w:name w:val="annotation text"/>
    <w:basedOn w:val="a0"/>
    <w:link w:val="ae"/>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e">
    <w:name w:val="Текст примечания Знак"/>
    <w:basedOn w:val="a2"/>
    <w:link w:val="ad"/>
    <w:uiPriority w:val="99"/>
    <w:semiHidden/>
    <w:rsid w:val="00B50D56"/>
    <w:rPr>
      <w:rFonts w:ascii="Times New Roman" w:hAnsi="Times New Roman"/>
      <w:kern w:val="2"/>
      <w:sz w:val="20"/>
      <w:szCs w:val="20"/>
      <w14:ligatures w14:val="standardContextual"/>
    </w:rPr>
  </w:style>
  <w:style w:type="character" w:customStyle="1" w:styleId="af">
    <w:name w:val="Название объекта Знак"/>
    <w:basedOn w:val="a2"/>
    <w:link w:val="af0"/>
    <w:uiPriority w:val="35"/>
    <w:locked/>
    <w:rsid w:val="006842D9"/>
    <w:rPr>
      <w:rFonts w:ascii="Times New Roman" w:hAnsi="Times New Roman" w:cs="Times New Roman"/>
      <w:iCs/>
      <w:sz w:val="28"/>
      <w:szCs w:val="18"/>
    </w:rPr>
  </w:style>
  <w:style w:type="paragraph" w:styleId="af0">
    <w:name w:val="caption"/>
    <w:basedOn w:val="a0"/>
    <w:next w:val="a0"/>
    <w:link w:val="af"/>
    <w:uiPriority w:val="35"/>
    <w:unhideWhenUsed/>
    <w:qFormat/>
    <w:rsid w:val="006842D9"/>
    <w:pPr>
      <w:spacing w:after="200" w:line="240" w:lineRule="auto"/>
      <w:ind w:firstLine="0"/>
      <w:contextualSpacing/>
      <w:jc w:val="center"/>
    </w:pPr>
    <w:rPr>
      <w:iCs/>
      <w:color w:val="auto"/>
      <w:szCs w:val="18"/>
    </w:rPr>
  </w:style>
  <w:style w:type="paragraph" w:styleId="af1">
    <w:name w:val="annotation subject"/>
    <w:basedOn w:val="ad"/>
    <w:next w:val="ad"/>
    <w:link w:val="af2"/>
    <w:uiPriority w:val="99"/>
    <w:semiHidden/>
    <w:unhideWhenUsed/>
    <w:rsid w:val="00B50D56"/>
    <w:rPr>
      <w:b/>
      <w:bCs/>
    </w:rPr>
  </w:style>
  <w:style w:type="character" w:customStyle="1" w:styleId="af2">
    <w:name w:val="Тема примечания Знак"/>
    <w:basedOn w:val="ae"/>
    <w:link w:val="af1"/>
    <w:uiPriority w:val="99"/>
    <w:semiHidden/>
    <w:rsid w:val="00B50D56"/>
    <w:rPr>
      <w:rFonts w:ascii="Times New Roman" w:hAnsi="Times New Roman"/>
      <w:b/>
      <w:bCs/>
      <w:kern w:val="2"/>
      <w:sz w:val="20"/>
      <w:szCs w:val="20"/>
      <w14:ligatures w14:val="standardContextual"/>
    </w:rPr>
  </w:style>
  <w:style w:type="paragraph" w:styleId="af3">
    <w:name w:val="header"/>
    <w:basedOn w:val="a0"/>
    <w:link w:val="af4"/>
    <w:uiPriority w:val="99"/>
    <w:unhideWhenUsed/>
    <w:rsid w:val="0059654F"/>
    <w:pPr>
      <w:tabs>
        <w:tab w:val="center" w:pos="4677"/>
        <w:tab w:val="right" w:pos="9355"/>
      </w:tabs>
      <w:spacing w:line="240" w:lineRule="auto"/>
    </w:pPr>
  </w:style>
  <w:style w:type="character" w:customStyle="1" w:styleId="af4">
    <w:name w:val="Верхний колонтитул Знак"/>
    <w:basedOn w:val="a2"/>
    <w:link w:val="af3"/>
    <w:uiPriority w:val="99"/>
    <w:rsid w:val="0059654F"/>
    <w:rPr>
      <w:rFonts w:ascii="Times New Roman" w:hAnsi="Times New Roman" w:cs="Times New Roman"/>
      <w:color w:val="222222"/>
      <w:sz w:val="28"/>
    </w:rPr>
  </w:style>
  <w:style w:type="character" w:customStyle="1" w:styleId="af5">
    <w:name w:val="Подпись к рисунку Знак"/>
    <w:basedOn w:val="af"/>
    <w:link w:val="af6"/>
    <w:locked/>
    <w:rsid w:val="00B50D56"/>
    <w:rPr>
      <w:rFonts w:ascii="Times New Roman" w:hAnsi="Times New Roman" w:cs="Times New Roman"/>
      <w:i/>
      <w:iCs w:val="0"/>
      <w:color w:val="44546A" w:themeColor="text2"/>
      <w:sz w:val="28"/>
      <w:szCs w:val="28"/>
    </w:rPr>
  </w:style>
  <w:style w:type="paragraph" w:customStyle="1" w:styleId="af6">
    <w:name w:val="Подпись к рисунку"/>
    <w:basedOn w:val="af0"/>
    <w:link w:val="af5"/>
    <w:qFormat/>
    <w:rsid w:val="00B50D56"/>
    <w:rPr>
      <w:i/>
      <w:iCs w:val="0"/>
      <w:szCs w:val="28"/>
    </w:rPr>
  </w:style>
  <w:style w:type="character" w:styleId="af7">
    <w:name w:val="annotation reference"/>
    <w:basedOn w:val="a2"/>
    <w:uiPriority w:val="99"/>
    <w:semiHidden/>
    <w:unhideWhenUsed/>
    <w:rsid w:val="00B50D56"/>
    <w:rPr>
      <w:sz w:val="16"/>
      <w:szCs w:val="16"/>
    </w:rPr>
  </w:style>
  <w:style w:type="character" w:styleId="af8">
    <w:name w:val="Placeholder Text"/>
    <w:basedOn w:val="a2"/>
    <w:uiPriority w:val="99"/>
    <w:semiHidden/>
    <w:rsid w:val="00B50D56"/>
    <w:rPr>
      <w:color w:val="808080"/>
    </w:rPr>
  </w:style>
  <w:style w:type="paragraph" w:styleId="31">
    <w:name w:val="toc 3"/>
    <w:basedOn w:val="a0"/>
    <w:next w:val="a0"/>
    <w:autoRedefine/>
    <w:uiPriority w:val="39"/>
    <w:unhideWhenUsed/>
    <w:rsid w:val="00813AC7"/>
    <w:pPr>
      <w:tabs>
        <w:tab w:val="left" w:pos="993"/>
        <w:tab w:val="right" w:leader="dot" w:pos="9345"/>
      </w:tabs>
      <w:spacing w:after="100"/>
      <w:ind w:left="284" w:firstLine="0"/>
    </w:pPr>
  </w:style>
  <w:style w:type="paragraph" w:styleId="af9">
    <w:name w:val="Body Text"/>
    <w:basedOn w:val="a0"/>
    <w:link w:val="afa"/>
    <w:uiPriority w:val="99"/>
    <w:unhideWhenUsed/>
    <w:rsid w:val="00B6748F"/>
    <w:pPr>
      <w:spacing w:line="240" w:lineRule="auto"/>
      <w:ind w:firstLine="567"/>
    </w:pPr>
    <w:rPr>
      <w:rFonts w:eastAsia="SimSun"/>
      <w:color w:val="auto"/>
      <w:spacing w:val="-1"/>
      <w:sz w:val="24"/>
      <w:szCs w:val="20"/>
    </w:rPr>
  </w:style>
  <w:style w:type="character" w:customStyle="1" w:styleId="afa">
    <w:name w:val="Основной текст Знак"/>
    <w:basedOn w:val="a2"/>
    <w:link w:val="af9"/>
    <w:uiPriority w:val="99"/>
    <w:rsid w:val="00B6748F"/>
    <w:rPr>
      <w:rFonts w:ascii="Times New Roman" w:eastAsia="SimSun" w:hAnsi="Times New Roman" w:cs="Times New Roman"/>
      <w:spacing w:val="-1"/>
      <w:sz w:val="24"/>
      <w:szCs w:val="20"/>
    </w:rPr>
  </w:style>
  <w:style w:type="paragraph" w:customStyle="1" w:styleId="afb">
    <w:name w:val="Подрисуночная подпись"/>
    <w:next w:val="af9"/>
    <w:rsid w:val="00B6748F"/>
    <w:pPr>
      <w:spacing w:after="0" w:line="240" w:lineRule="auto"/>
      <w:jc w:val="center"/>
    </w:pPr>
    <w:rPr>
      <w:rFonts w:ascii="Times New Roman" w:eastAsia="SimSun" w:hAnsi="Times New Roman" w:cs="Times New Roman"/>
      <w:color w:val="000000"/>
      <w:spacing w:val="-1"/>
      <w:sz w:val="24"/>
    </w:rPr>
  </w:style>
  <w:style w:type="paragraph" w:styleId="afc">
    <w:name w:val="Normal (Web)"/>
    <w:basedOn w:val="a0"/>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2">
    <w:name w:val="toc 1"/>
    <w:basedOn w:val="a0"/>
    <w:next w:val="a0"/>
    <w:autoRedefine/>
    <w:uiPriority w:val="39"/>
    <w:unhideWhenUsed/>
    <w:rsid w:val="00F01905"/>
    <w:pPr>
      <w:spacing w:after="100"/>
    </w:pPr>
  </w:style>
  <w:style w:type="paragraph" w:styleId="afd">
    <w:name w:val="Balloon Text"/>
    <w:basedOn w:val="a0"/>
    <w:link w:val="afe"/>
    <w:uiPriority w:val="99"/>
    <w:semiHidden/>
    <w:unhideWhenUsed/>
    <w:rsid w:val="006D0048"/>
    <w:pPr>
      <w:spacing w:line="240" w:lineRule="auto"/>
    </w:pPr>
    <w:rPr>
      <w:rFonts w:ascii="Segoe UI" w:hAnsi="Segoe UI" w:cs="Segoe UI"/>
      <w:sz w:val="18"/>
      <w:szCs w:val="18"/>
    </w:rPr>
  </w:style>
  <w:style w:type="character" w:customStyle="1" w:styleId="afe">
    <w:name w:val="Текст выноски Знак"/>
    <w:basedOn w:val="a2"/>
    <w:link w:val="afd"/>
    <w:uiPriority w:val="99"/>
    <w:semiHidden/>
    <w:rsid w:val="006D0048"/>
    <w:rPr>
      <w:rFonts w:ascii="Segoe UI" w:hAnsi="Segoe UI" w:cs="Segoe UI"/>
      <w:color w:val="222222"/>
      <w:sz w:val="18"/>
      <w:szCs w:val="18"/>
    </w:rPr>
  </w:style>
  <w:style w:type="character" w:styleId="aff">
    <w:name w:val="Unresolved Mention"/>
    <w:basedOn w:val="a2"/>
    <w:uiPriority w:val="99"/>
    <w:semiHidden/>
    <w:unhideWhenUsed/>
    <w:rsid w:val="003819EF"/>
    <w:rPr>
      <w:color w:val="605E5C"/>
      <w:shd w:val="clear" w:color="auto" w:fill="E1DFDD"/>
    </w:rPr>
  </w:style>
  <w:style w:type="paragraph" w:styleId="aff0">
    <w:name w:val="footer"/>
    <w:basedOn w:val="a0"/>
    <w:link w:val="aff1"/>
    <w:uiPriority w:val="99"/>
    <w:unhideWhenUsed/>
    <w:rsid w:val="0059654F"/>
    <w:pPr>
      <w:tabs>
        <w:tab w:val="center" w:pos="4677"/>
        <w:tab w:val="right" w:pos="9355"/>
      </w:tabs>
      <w:spacing w:line="240" w:lineRule="auto"/>
    </w:pPr>
  </w:style>
  <w:style w:type="character" w:customStyle="1" w:styleId="aff1">
    <w:name w:val="Нижний колонтитул Знак"/>
    <w:basedOn w:val="a2"/>
    <w:link w:val="aff0"/>
    <w:uiPriority w:val="99"/>
    <w:rsid w:val="0059654F"/>
    <w:rPr>
      <w:rFonts w:ascii="Times New Roman" w:hAnsi="Times New Roman" w:cs="Times New Roman"/>
      <w:color w:val="222222"/>
      <w:sz w:val="28"/>
    </w:rPr>
  </w:style>
  <w:style w:type="numbering" w:customStyle="1" w:styleId="10">
    <w:name w:val="Стиль1"/>
    <w:uiPriority w:val="99"/>
    <w:rsid w:val="0059654F"/>
    <w:pPr>
      <w:numPr>
        <w:numId w:val="25"/>
      </w:numPr>
    </w:pPr>
  </w:style>
  <w:style w:type="numbering" w:customStyle="1" w:styleId="20">
    <w:name w:val="Стиль2"/>
    <w:uiPriority w:val="99"/>
    <w:rsid w:val="0059654F"/>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4102">
      <w:bodyDiv w:val="1"/>
      <w:marLeft w:val="0"/>
      <w:marRight w:val="0"/>
      <w:marTop w:val="0"/>
      <w:marBottom w:val="0"/>
      <w:divBdr>
        <w:top w:val="none" w:sz="0" w:space="0" w:color="auto"/>
        <w:left w:val="none" w:sz="0" w:space="0" w:color="auto"/>
        <w:bottom w:val="none" w:sz="0" w:space="0" w:color="auto"/>
        <w:right w:val="none" w:sz="0" w:space="0" w:color="auto"/>
      </w:divBdr>
    </w:div>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4091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82473">
          <w:marLeft w:val="0"/>
          <w:marRight w:val="0"/>
          <w:marTop w:val="0"/>
          <w:marBottom w:val="0"/>
          <w:divBdr>
            <w:top w:val="none" w:sz="0" w:space="0" w:color="auto"/>
            <w:left w:val="none" w:sz="0" w:space="0" w:color="auto"/>
            <w:bottom w:val="none" w:sz="0" w:space="0" w:color="auto"/>
            <w:right w:val="none" w:sz="0" w:space="0" w:color="auto"/>
          </w:divBdr>
          <w:divsChild>
            <w:div w:id="7140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matplotlib.org/stable/index.html"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chart" Target="charts/chart3.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tatic.chipdip.ru/lib/108/DOC032108179.pdf"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pyvisa.readthedocs.io/en/latest/" TargetMode="Externa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2.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mpleon.com/documents/data-sheet/BLF574.pdf" TargetMode="External"/><Relationship Id="rId20" Type="http://schemas.openxmlformats.org/officeDocument/2006/relationships/image" Target="media/image13.png"/><Relationship Id="rId41" Type="http://schemas.openxmlformats.org/officeDocument/2006/relationships/chart" Target="charts/chart4.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i.org/10.1002/mop.30016"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78</Pages>
  <Words>13504</Words>
  <Characters>76979</Characters>
  <Application>Microsoft Office Word</Application>
  <DocSecurity>0</DocSecurity>
  <Lines>641</Lines>
  <Paragraphs>180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Анастасия Величкина</cp:lastModifiedBy>
  <cp:revision>173</cp:revision>
  <cp:lastPrinted>2024-06-03T15:35:00Z</cp:lastPrinted>
  <dcterms:created xsi:type="dcterms:W3CDTF">2024-05-20T09:51:00Z</dcterms:created>
  <dcterms:modified xsi:type="dcterms:W3CDTF">2024-06-03T17:50:00Z</dcterms:modified>
</cp:coreProperties>
</file>