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723A" w14:textId="1EF9D665" w:rsidR="00A270B2" w:rsidRPr="008D19C4" w:rsidRDefault="00A270B2" w:rsidP="00A270B2">
      <w:pPr>
        <w:spacing w:line="240" w:lineRule="auto"/>
        <w:ind w:firstLine="0"/>
        <w:jc w:val="center"/>
        <w:rPr>
          <w:rFonts w:eastAsia="Times New Roman"/>
          <w:color w:val="auto"/>
          <w:spacing w:val="-20"/>
          <w:szCs w:val="28"/>
          <w:lang w:eastAsia="ru-RU"/>
        </w:rPr>
      </w:pPr>
      <w:bookmarkStart w:id="0" w:name="_Toc138416958"/>
      <w:r w:rsidRPr="008D19C4">
        <w:rPr>
          <w:rFonts w:eastAsia="Times New Roman"/>
          <w:color w:val="auto"/>
          <w:spacing w:val="-20"/>
          <w:szCs w:val="28"/>
          <w:lang w:eastAsia="ru-RU"/>
        </w:rPr>
        <w:t>МИНОБРНАУКИ</w:t>
      </w:r>
      <w:r w:rsidRPr="008D19C4">
        <w:rPr>
          <w:rFonts w:eastAsia="Times New Roman"/>
          <w:color w:val="auto"/>
          <w:szCs w:val="28"/>
          <w:lang w:eastAsia="ru-RU"/>
        </w:rPr>
        <w:t xml:space="preserve"> </w:t>
      </w:r>
      <w:r w:rsidRPr="008D19C4">
        <w:rPr>
          <w:rFonts w:eastAsia="Times New Roman"/>
          <w:color w:val="auto"/>
          <w:spacing w:val="-20"/>
          <w:szCs w:val="28"/>
          <w:lang w:eastAsia="ru-RU"/>
        </w:rPr>
        <w:t>РОССИИ</w:t>
      </w:r>
    </w:p>
    <w:p w14:paraId="5209E3AD" w14:textId="77777777" w:rsidR="00A270B2" w:rsidRPr="008D19C4" w:rsidRDefault="00A270B2" w:rsidP="00A270B2">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ФЕДЕРАЛЬНОЕ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БЮДЖЕТНОЕ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ОБРАЗОВАТЕЛЬНОЕ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УЧРЕЖДЕНИЕ ВЫСШЕГО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ОБРАЗОВАНИЯ</w:t>
      </w:r>
    </w:p>
    <w:p w14:paraId="60703E0F" w14:textId="77777777" w:rsidR="00A270B2" w:rsidRPr="008D19C4" w:rsidRDefault="00A270B2" w:rsidP="00A270B2">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«ВОРОНЕЖСКИЙ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ГОСУДАРСТВЕННЫЙ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УНИВЕРСИТЕТ»</w:t>
      </w:r>
    </w:p>
    <w:p w14:paraId="4D09B9F6" w14:textId="77777777" w:rsidR="00A270B2" w:rsidRPr="008D19C4" w:rsidRDefault="00A270B2" w:rsidP="00A270B2">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(ФГБОУ</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«ВГУ»)</w:t>
      </w:r>
    </w:p>
    <w:p w14:paraId="092FFD85" w14:textId="77777777" w:rsidR="00A270B2" w:rsidRPr="008D19C4" w:rsidRDefault="00A270B2" w:rsidP="00A270B2">
      <w:pPr>
        <w:ind w:firstLine="0"/>
        <w:jc w:val="center"/>
        <w:outlineLvl w:val="0"/>
        <w:rPr>
          <w:rFonts w:eastAsia="Times New Roman"/>
          <w:color w:val="auto"/>
          <w:szCs w:val="28"/>
          <w:lang w:eastAsia="ru-RU"/>
        </w:rPr>
      </w:pPr>
    </w:p>
    <w:p w14:paraId="111D810E" w14:textId="77777777" w:rsidR="00A270B2" w:rsidRPr="008D19C4" w:rsidRDefault="00A270B2" w:rsidP="00A270B2">
      <w:pPr>
        <w:ind w:firstLine="0"/>
        <w:jc w:val="center"/>
        <w:outlineLvl w:val="0"/>
        <w:rPr>
          <w:rFonts w:eastAsia="Times New Roman"/>
          <w:color w:val="auto"/>
          <w:szCs w:val="28"/>
          <w:lang w:eastAsia="ru-RU"/>
        </w:rPr>
      </w:pPr>
    </w:p>
    <w:p w14:paraId="33ECB03B" w14:textId="77777777" w:rsidR="00A270B2" w:rsidRPr="004508C0" w:rsidRDefault="00A270B2" w:rsidP="00A270B2">
      <w:pPr>
        <w:pStyle w:val="a4"/>
        <w:rPr>
          <w:i/>
        </w:rPr>
      </w:pPr>
      <w:r w:rsidRPr="004508C0">
        <w:t>Физический факультет</w:t>
      </w:r>
    </w:p>
    <w:p w14:paraId="1A319F7A" w14:textId="77777777" w:rsidR="00A270B2" w:rsidRPr="004508C0" w:rsidRDefault="00A270B2" w:rsidP="00A270B2">
      <w:pPr>
        <w:pStyle w:val="a4"/>
      </w:pPr>
      <w:r w:rsidRPr="004508C0">
        <w:t>Кафедра электроники</w:t>
      </w:r>
    </w:p>
    <w:p w14:paraId="7CBFCF34" w14:textId="77777777" w:rsidR="00A270B2" w:rsidRPr="008D19C4" w:rsidRDefault="00A270B2" w:rsidP="00A270B2">
      <w:pPr>
        <w:ind w:firstLine="0"/>
        <w:jc w:val="center"/>
        <w:outlineLvl w:val="0"/>
        <w:rPr>
          <w:rFonts w:eastAsia="Times New Roman"/>
          <w:color w:val="auto"/>
          <w:szCs w:val="28"/>
          <w:lang w:eastAsia="ru-RU"/>
        </w:rPr>
      </w:pPr>
    </w:p>
    <w:p w14:paraId="657CED75" w14:textId="77777777" w:rsidR="00A270B2" w:rsidRPr="008D19C4" w:rsidRDefault="00A270B2" w:rsidP="00A270B2">
      <w:pPr>
        <w:ind w:firstLine="0"/>
        <w:jc w:val="center"/>
        <w:outlineLvl w:val="0"/>
        <w:rPr>
          <w:rFonts w:eastAsia="Times New Roman"/>
          <w:color w:val="auto"/>
          <w:szCs w:val="28"/>
          <w:lang w:eastAsia="ru-RU"/>
        </w:rPr>
      </w:pPr>
    </w:p>
    <w:p w14:paraId="04AE8D2E" w14:textId="77777777" w:rsidR="00A270B2" w:rsidRDefault="00A270B2" w:rsidP="00A270B2">
      <w:pPr>
        <w:ind w:firstLine="0"/>
        <w:jc w:val="center"/>
        <w:outlineLvl w:val="0"/>
        <w:rPr>
          <w:rFonts w:eastAsia="Times New Roman"/>
          <w:color w:val="auto"/>
          <w:szCs w:val="28"/>
          <w:lang w:eastAsia="ru-RU"/>
        </w:rPr>
      </w:pPr>
    </w:p>
    <w:p w14:paraId="376AD1DD" w14:textId="77777777" w:rsidR="00A270B2" w:rsidRPr="00A270B2" w:rsidRDefault="00A270B2" w:rsidP="00A270B2">
      <w:pPr>
        <w:ind w:firstLine="0"/>
        <w:jc w:val="center"/>
        <w:outlineLvl w:val="0"/>
        <w:rPr>
          <w:rFonts w:eastAsia="Times New Roman"/>
          <w:b/>
          <w:bCs/>
          <w:color w:val="FF0000"/>
          <w:szCs w:val="28"/>
          <w:lang w:eastAsia="ru-RU"/>
        </w:rPr>
      </w:pPr>
      <w:bookmarkStart w:id="1" w:name="_Toc157254792"/>
      <w:r w:rsidRPr="00A270B2">
        <w:rPr>
          <w:rFonts w:eastAsia="Times New Roman"/>
          <w:b/>
          <w:bCs/>
          <w:color w:val="FF0000"/>
          <w:szCs w:val="28"/>
          <w:lang w:eastAsia="ru-RU"/>
        </w:rPr>
        <w:t>Что-то по генераторам</w:t>
      </w:r>
      <w:bookmarkEnd w:id="1"/>
    </w:p>
    <w:p w14:paraId="1801CEF3" w14:textId="77777777" w:rsidR="00A270B2" w:rsidRPr="008D19C4" w:rsidRDefault="00A270B2" w:rsidP="00A270B2">
      <w:pPr>
        <w:suppressAutoHyphens/>
        <w:ind w:firstLine="0"/>
        <w:jc w:val="center"/>
        <w:rPr>
          <w:rFonts w:eastAsia="Times New Roman"/>
          <w:bCs/>
          <w:color w:val="auto"/>
          <w:szCs w:val="28"/>
          <w:lang w:eastAsia="ru-RU"/>
        </w:rPr>
      </w:pPr>
      <w:r w:rsidRPr="008D19C4">
        <w:rPr>
          <w:rFonts w:eastAsia="Times New Roman"/>
          <w:bCs/>
          <w:color w:val="auto"/>
          <w:szCs w:val="28"/>
          <w:lang w:eastAsia="ru-RU"/>
        </w:rPr>
        <w:t>Научно-исследовательская работа</w:t>
      </w:r>
    </w:p>
    <w:p w14:paraId="186CF494" w14:textId="77777777" w:rsidR="00A270B2" w:rsidRPr="008D19C4" w:rsidRDefault="00A270B2" w:rsidP="00A270B2">
      <w:pPr>
        <w:suppressAutoHyphens/>
        <w:ind w:firstLine="0"/>
        <w:jc w:val="center"/>
        <w:rPr>
          <w:rFonts w:ascii="Cambria Math" w:eastAsia="Times New Roman" w:hAnsi="Cambria Math" w:cs="Cambria Math"/>
          <w:color w:val="auto"/>
          <w:szCs w:val="28"/>
          <w:lang w:eastAsia="ru-RU"/>
        </w:rPr>
      </w:pPr>
      <w:r>
        <w:rPr>
          <w:rFonts w:eastAsia="Times New Roman"/>
          <w:color w:val="auto"/>
          <w:szCs w:val="28"/>
          <w:lang w:eastAsia="ru-RU"/>
        </w:rPr>
        <w:t>03.04.03 «Радиофизика»</w:t>
      </w:r>
    </w:p>
    <w:p w14:paraId="26EFA35D" w14:textId="77777777" w:rsidR="00A270B2" w:rsidRPr="008D19C4" w:rsidRDefault="00A270B2" w:rsidP="00A270B2">
      <w:pPr>
        <w:suppressAutoHyphens/>
        <w:ind w:firstLine="0"/>
        <w:jc w:val="center"/>
        <w:rPr>
          <w:rFonts w:eastAsia="Times New Roman"/>
          <w:color w:val="auto"/>
          <w:szCs w:val="28"/>
          <w:lang w:eastAsia="ru-RU"/>
        </w:rPr>
      </w:pPr>
      <w:r>
        <w:rPr>
          <w:rFonts w:eastAsia="Times New Roman"/>
          <w:color w:val="auto"/>
          <w:szCs w:val="28"/>
          <w:lang w:eastAsia="ru-RU"/>
        </w:rPr>
        <w:t>Системы телекоммуникаций и радиоэлектронной борьбы</w:t>
      </w:r>
    </w:p>
    <w:p w14:paraId="525AF935" w14:textId="77777777" w:rsidR="00A270B2" w:rsidRPr="008D19C4" w:rsidRDefault="00A270B2" w:rsidP="00A270B2">
      <w:pPr>
        <w:ind w:firstLine="0"/>
        <w:jc w:val="left"/>
        <w:rPr>
          <w:rFonts w:eastAsia="Times New Roman"/>
          <w:color w:val="auto"/>
          <w:szCs w:val="28"/>
          <w:lang w:eastAsia="ru-RU"/>
        </w:rPr>
      </w:pPr>
    </w:p>
    <w:p w14:paraId="0717389B" w14:textId="77777777" w:rsidR="00A270B2" w:rsidRPr="008D19C4" w:rsidRDefault="00A270B2" w:rsidP="00A270B2">
      <w:pPr>
        <w:ind w:firstLine="0"/>
        <w:jc w:val="left"/>
        <w:rPr>
          <w:rFonts w:eastAsia="Times New Roman"/>
          <w:color w:val="auto"/>
          <w:szCs w:val="28"/>
          <w:lang w:eastAsia="ru-RU"/>
        </w:rPr>
      </w:pPr>
    </w:p>
    <w:p w14:paraId="20E33753" w14:textId="77777777" w:rsidR="00A270B2" w:rsidRPr="004508C0" w:rsidRDefault="00A270B2" w:rsidP="00A270B2">
      <w:pPr>
        <w:pStyle w:val="a4"/>
        <w:rPr>
          <w:sz w:val="24"/>
        </w:rPr>
      </w:pPr>
    </w:p>
    <w:p w14:paraId="47CE3AA7" w14:textId="77777777" w:rsidR="00A270B2" w:rsidRPr="008D19C4" w:rsidRDefault="00A270B2" w:rsidP="00A270B2">
      <w:pPr>
        <w:ind w:firstLine="0"/>
        <w:jc w:val="left"/>
        <w:rPr>
          <w:rFonts w:eastAsia="Times New Roman"/>
          <w:color w:val="auto"/>
          <w:szCs w:val="28"/>
          <w:lang w:eastAsia="ru-RU"/>
        </w:rPr>
      </w:pPr>
    </w:p>
    <w:tbl>
      <w:tblPr>
        <w:tblW w:w="9944" w:type="dxa"/>
        <w:tblCellSpacing w:w="56" w:type="dxa"/>
        <w:tblInd w:w="-34" w:type="dxa"/>
        <w:tblLook w:val="04A0" w:firstRow="1" w:lastRow="0" w:firstColumn="1" w:lastColumn="0" w:noHBand="0" w:noVBand="1"/>
      </w:tblPr>
      <w:tblGrid>
        <w:gridCol w:w="2112"/>
        <w:gridCol w:w="1403"/>
        <w:gridCol w:w="2542"/>
        <w:gridCol w:w="3887"/>
      </w:tblGrid>
      <w:tr w:rsidR="00A270B2" w:rsidRPr="008D19C4" w14:paraId="2D860ACF" w14:textId="77777777" w:rsidTr="007E2D4E">
        <w:trPr>
          <w:tblCellSpacing w:w="56" w:type="dxa"/>
        </w:trPr>
        <w:tc>
          <w:tcPr>
            <w:tcW w:w="1944" w:type="dxa"/>
            <w:shd w:val="clear" w:color="auto" w:fill="auto"/>
          </w:tcPr>
          <w:p w14:paraId="4DACE7CB"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Зав. кафедрой</w:t>
            </w:r>
          </w:p>
        </w:tc>
        <w:tc>
          <w:tcPr>
            <w:tcW w:w="1291" w:type="dxa"/>
            <w:shd w:val="clear" w:color="auto" w:fill="auto"/>
          </w:tcPr>
          <w:p w14:paraId="7D452963"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6151C894" w14:textId="77777777" w:rsidR="00A270B2" w:rsidRPr="008D19C4" w:rsidRDefault="00A270B2" w:rsidP="007E2D4E">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1988BB4C" w14:textId="77777777" w:rsidR="00A270B2" w:rsidRPr="008D19C4" w:rsidRDefault="00A270B2" w:rsidP="007E2D4E">
            <w:pPr>
              <w:tabs>
                <w:tab w:val="right" w:pos="2939"/>
              </w:tabs>
              <w:ind w:firstLine="0"/>
              <w:jc w:val="left"/>
              <w:rPr>
                <w:rFonts w:eastAsia="Times New Roman"/>
                <w:color w:val="auto"/>
                <w:szCs w:val="28"/>
                <w:lang w:eastAsia="ru-RU"/>
              </w:rPr>
            </w:pPr>
            <w:r>
              <w:rPr>
                <w:rFonts w:eastAsia="Times New Roman"/>
                <w:color w:val="auto"/>
                <w:szCs w:val="28"/>
                <w:lang w:eastAsia="ru-RU"/>
              </w:rPr>
              <w:t>Г.К. Усков</w:t>
            </w:r>
            <w:r w:rsidRPr="008D19C4">
              <w:rPr>
                <w:rFonts w:eastAsia="Times New Roman"/>
                <w:color w:val="auto"/>
                <w:szCs w:val="28"/>
                <w:lang w:eastAsia="ru-RU"/>
              </w:rPr>
              <w:t xml:space="preserve"> </w:t>
            </w:r>
            <w:r w:rsidRPr="008D19C4">
              <w:rPr>
                <w:rFonts w:ascii="Cambria Math" w:eastAsia="Times New Roman" w:hAnsi="Cambria Math" w:cs="Cambria Math"/>
                <w:color w:val="auto"/>
                <w:szCs w:val="28"/>
                <w:lang w:eastAsia="ru-RU"/>
              </w:rPr>
              <w:t>___.___.20___г.</w:t>
            </w:r>
          </w:p>
        </w:tc>
      </w:tr>
      <w:tr w:rsidR="00A270B2" w:rsidRPr="008D19C4" w14:paraId="79063679" w14:textId="77777777" w:rsidTr="007E2D4E">
        <w:trPr>
          <w:tblCellSpacing w:w="56" w:type="dxa"/>
        </w:trPr>
        <w:tc>
          <w:tcPr>
            <w:tcW w:w="1944" w:type="dxa"/>
            <w:shd w:val="clear" w:color="auto" w:fill="auto"/>
          </w:tcPr>
          <w:p w14:paraId="0A596385"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Обучающийся</w:t>
            </w:r>
          </w:p>
        </w:tc>
        <w:tc>
          <w:tcPr>
            <w:tcW w:w="1291" w:type="dxa"/>
            <w:shd w:val="clear" w:color="auto" w:fill="auto"/>
          </w:tcPr>
          <w:p w14:paraId="224BA143"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4A7646CE" w14:textId="77777777" w:rsidR="00A270B2" w:rsidRPr="008D19C4" w:rsidRDefault="00A270B2" w:rsidP="007E2D4E">
            <w:pPr>
              <w:ind w:firstLine="0"/>
              <w:jc w:val="left"/>
              <w:rPr>
                <w:rFonts w:eastAsia="Times New Roman"/>
                <w:color w:val="auto"/>
                <w:szCs w:val="28"/>
                <w:lang w:eastAsia="ru-RU"/>
              </w:rPr>
            </w:pPr>
          </w:p>
        </w:tc>
        <w:tc>
          <w:tcPr>
            <w:tcW w:w="3719" w:type="dxa"/>
            <w:shd w:val="clear" w:color="auto" w:fill="auto"/>
          </w:tcPr>
          <w:p w14:paraId="368720E8" w14:textId="77777777" w:rsidR="00A270B2" w:rsidRPr="008D19C4" w:rsidRDefault="00A270B2" w:rsidP="007E2D4E">
            <w:pPr>
              <w:ind w:firstLine="0"/>
              <w:jc w:val="left"/>
              <w:rPr>
                <w:rFonts w:eastAsia="Times New Roman"/>
                <w:color w:val="auto"/>
                <w:szCs w:val="28"/>
                <w:lang w:eastAsia="ru-RU"/>
              </w:rPr>
            </w:pPr>
            <w:r>
              <w:rPr>
                <w:rFonts w:eastAsia="Times New Roman"/>
                <w:color w:val="auto"/>
                <w:szCs w:val="28"/>
                <w:lang w:eastAsia="ru-RU"/>
              </w:rPr>
              <w:t>А.С.</w:t>
            </w:r>
            <w:r w:rsidRPr="008D19C4">
              <w:rPr>
                <w:rFonts w:eastAsia="Times New Roman"/>
                <w:color w:val="auto"/>
                <w:szCs w:val="28"/>
                <w:lang w:eastAsia="ru-RU"/>
              </w:rPr>
              <w:t xml:space="preserve"> </w:t>
            </w:r>
            <w:r>
              <w:rPr>
                <w:rFonts w:eastAsia="Times New Roman"/>
                <w:color w:val="auto"/>
                <w:szCs w:val="28"/>
                <w:lang w:eastAsia="ru-RU"/>
              </w:rPr>
              <w:t>Величкина</w:t>
            </w:r>
          </w:p>
        </w:tc>
      </w:tr>
      <w:tr w:rsidR="00A270B2" w:rsidRPr="008D19C4" w14:paraId="2B5EDD16" w14:textId="77777777" w:rsidTr="007E2D4E">
        <w:trPr>
          <w:tblCellSpacing w:w="56" w:type="dxa"/>
        </w:trPr>
        <w:tc>
          <w:tcPr>
            <w:tcW w:w="1944" w:type="dxa"/>
            <w:shd w:val="clear" w:color="auto" w:fill="auto"/>
          </w:tcPr>
          <w:p w14:paraId="7E64CA1F"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Руководитель</w:t>
            </w:r>
          </w:p>
        </w:tc>
        <w:tc>
          <w:tcPr>
            <w:tcW w:w="1291" w:type="dxa"/>
            <w:shd w:val="clear" w:color="auto" w:fill="auto"/>
          </w:tcPr>
          <w:p w14:paraId="7BAB055D"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6AF9B599" w14:textId="77777777" w:rsidR="00A270B2" w:rsidRPr="008D19C4" w:rsidRDefault="00A270B2" w:rsidP="007E2D4E">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08B88F51" w14:textId="77777777" w:rsidR="00A270B2" w:rsidRPr="008D19C4" w:rsidRDefault="00A270B2" w:rsidP="007E2D4E">
            <w:pPr>
              <w:ind w:firstLine="0"/>
              <w:jc w:val="left"/>
              <w:rPr>
                <w:rFonts w:eastAsia="Times New Roman"/>
                <w:color w:val="auto"/>
                <w:szCs w:val="28"/>
                <w:lang w:eastAsia="ru-RU"/>
              </w:rPr>
            </w:pPr>
            <w:r>
              <w:rPr>
                <w:rFonts w:eastAsia="Times New Roman"/>
                <w:color w:val="auto"/>
                <w:szCs w:val="28"/>
                <w:lang w:eastAsia="ru-RU"/>
              </w:rPr>
              <w:t>Г. К. Усков</w:t>
            </w:r>
          </w:p>
        </w:tc>
      </w:tr>
    </w:tbl>
    <w:p w14:paraId="7154537B" w14:textId="77777777" w:rsidR="00A270B2" w:rsidRPr="008D19C4" w:rsidRDefault="00A270B2" w:rsidP="00A270B2">
      <w:pPr>
        <w:ind w:firstLine="0"/>
        <w:jc w:val="center"/>
        <w:rPr>
          <w:rFonts w:eastAsia="Times New Roman"/>
          <w:color w:val="auto"/>
          <w:szCs w:val="28"/>
          <w:lang w:eastAsia="ru-RU"/>
        </w:rPr>
      </w:pPr>
    </w:p>
    <w:p w14:paraId="4B138241" w14:textId="77777777" w:rsidR="00A270B2" w:rsidRPr="008D19C4" w:rsidRDefault="00A270B2" w:rsidP="00A270B2">
      <w:pPr>
        <w:ind w:firstLine="0"/>
        <w:jc w:val="center"/>
        <w:rPr>
          <w:rFonts w:eastAsia="Times New Roman"/>
          <w:color w:val="auto"/>
          <w:szCs w:val="28"/>
          <w:lang w:eastAsia="ru-RU"/>
        </w:rPr>
      </w:pPr>
    </w:p>
    <w:p w14:paraId="4678D918" w14:textId="77777777" w:rsidR="00A270B2" w:rsidRPr="008D19C4" w:rsidRDefault="00A270B2" w:rsidP="00A270B2">
      <w:pPr>
        <w:ind w:firstLine="0"/>
        <w:jc w:val="center"/>
        <w:rPr>
          <w:rFonts w:eastAsia="Times New Roman"/>
          <w:color w:val="auto"/>
          <w:szCs w:val="28"/>
          <w:lang w:eastAsia="ru-RU"/>
        </w:rPr>
      </w:pPr>
    </w:p>
    <w:p w14:paraId="252D53A0" w14:textId="77777777" w:rsidR="00A270B2" w:rsidRPr="008D19C4" w:rsidRDefault="00A270B2" w:rsidP="00A270B2">
      <w:pPr>
        <w:ind w:firstLine="0"/>
        <w:jc w:val="center"/>
        <w:rPr>
          <w:rFonts w:eastAsia="Times New Roman"/>
          <w:color w:val="auto"/>
          <w:szCs w:val="28"/>
          <w:lang w:eastAsia="ru-RU"/>
        </w:rPr>
      </w:pPr>
    </w:p>
    <w:p w14:paraId="56EDD5CC" w14:textId="77777777" w:rsidR="00A270B2" w:rsidRDefault="00A270B2" w:rsidP="00A270B2">
      <w:pPr>
        <w:ind w:firstLine="0"/>
        <w:jc w:val="center"/>
        <w:rPr>
          <w:rFonts w:eastAsia="Times New Roman"/>
          <w:color w:val="auto"/>
          <w:szCs w:val="28"/>
          <w:lang w:eastAsia="ru-RU"/>
        </w:rPr>
      </w:pPr>
    </w:p>
    <w:p w14:paraId="7D2FE78B" w14:textId="77777777" w:rsidR="00A270B2" w:rsidRDefault="00A270B2" w:rsidP="00A270B2">
      <w:pPr>
        <w:ind w:firstLine="0"/>
        <w:jc w:val="center"/>
        <w:rPr>
          <w:rFonts w:eastAsia="Times New Roman"/>
          <w:color w:val="auto"/>
          <w:szCs w:val="28"/>
          <w:lang w:eastAsia="ru-RU"/>
        </w:rPr>
      </w:pPr>
    </w:p>
    <w:p w14:paraId="31D2CA0A" w14:textId="77777777" w:rsidR="00A270B2" w:rsidRPr="008D19C4" w:rsidRDefault="00A270B2" w:rsidP="00A270B2">
      <w:pPr>
        <w:ind w:firstLine="0"/>
        <w:jc w:val="center"/>
        <w:rPr>
          <w:rFonts w:eastAsia="Times New Roman"/>
          <w:color w:val="auto"/>
          <w:szCs w:val="28"/>
          <w:lang w:eastAsia="ru-RU"/>
        </w:rPr>
      </w:pPr>
    </w:p>
    <w:p w14:paraId="7E9DB5EC" w14:textId="77777777" w:rsidR="00A270B2" w:rsidRDefault="00A270B2" w:rsidP="00A270B2">
      <w:pPr>
        <w:ind w:firstLine="0"/>
        <w:jc w:val="center"/>
        <w:rPr>
          <w:rFonts w:eastAsia="Times New Roman"/>
          <w:bCs/>
          <w:color w:val="auto"/>
          <w:szCs w:val="28"/>
          <w:lang w:eastAsia="ru-RU"/>
        </w:rPr>
      </w:pPr>
      <w:r w:rsidRPr="008D19C4">
        <w:rPr>
          <w:rFonts w:eastAsia="Times New Roman"/>
          <w:color w:val="auto"/>
          <w:szCs w:val="28"/>
          <w:lang w:eastAsia="ru-RU"/>
        </w:rPr>
        <w:t>Воронеж</w:t>
      </w:r>
      <w:r w:rsidRPr="008D19C4">
        <w:rPr>
          <w:rFonts w:eastAsia="Times New Roman"/>
          <w:b/>
          <w:bCs/>
          <w:color w:val="auto"/>
          <w:szCs w:val="28"/>
          <w:lang w:eastAsia="ru-RU"/>
        </w:rPr>
        <w:t xml:space="preserve"> </w:t>
      </w:r>
      <w:r>
        <w:rPr>
          <w:rFonts w:eastAsia="Times New Roman"/>
          <w:bCs/>
          <w:color w:val="auto"/>
          <w:szCs w:val="28"/>
          <w:lang w:eastAsia="ru-RU"/>
        </w:rPr>
        <w:t>2024</w:t>
      </w:r>
    </w:p>
    <w:p w14:paraId="03592C34" w14:textId="77777777" w:rsidR="00A270B2" w:rsidRDefault="00A270B2" w:rsidP="00A270B2">
      <w:pPr>
        <w:spacing w:line="240" w:lineRule="auto"/>
        <w:ind w:firstLine="0"/>
        <w:jc w:val="left"/>
        <w:rPr>
          <w:rFonts w:eastAsia="Times New Roman"/>
          <w:bCs/>
          <w:color w:val="auto"/>
          <w:szCs w:val="28"/>
          <w:lang w:eastAsia="ru-RU"/>
        </w:rPr>
      </w:pPr>
      <w:r>
        <w:rPr>
          <w:rFonts w:eastAsia="Times New Roman"/>
          <w:bCs/>
          <w:color w:val="auto"/>
          <w:szCs w:val="28"/>
          <w:lang w:eastAsia="ru-RU"/>
        </w:rPr>
        <w:lastRenderedPageBreak/>
        <w:br w:type="page"/>
      </w:r>
    </w:p>
    <w:p w14:paraId="10A08B8E" w14:textId="1989441D" w:rsidR="00A270B2" w:rsidRDefault="00A270B2" w:rsidP="00A270B2">
      <w:pPr>
        <w:pStyle w:val="1"/>
      </w:pPr>
      <w:bookmarkStart w:id="2" w:name="_Toc157254793"/>
      <w:r>
        <w:lastRenderedPageBreak/>
        <w:t>Содержание</w:t>
      </w:r>
      <w:bookmarkEnd w:id="2"/>
    </w:p>
    <w:sdt>
      <w:sdtPr>
        <w:rPr>
          <w:rFonts w:ascii="Times New Roman" w:eastAsiaTheme="minorHAnsi" w:hAnsi="Times New Roman" w:cs="Times New Roman"/>
          <w:color w:val="222222"/>
          <w:sz w:val="28"/>
          <w:szCs w:val="22"/>
          <w:lang w:eastAsia="en-US"/>
        </w:rPr>
        <w:id w:val="-137268558"/>
        <w:docPartObj>
          <w:docPartGallery w:val="Table of Contents"/>
          <w:docPartUnique/>
        </w:docPartObj>
      </w:sdtPr>
      <w:sdtEndPr>
        <w:rPr>
          <w:b/>
          <w:bCs/>
        </w:rPr>
      </w:sdtEndPr>
      <w:sdtContent>
        <w:p w14:paraId="6567F4EB" w14:textId="359CAB60" w:rsidR="00A270B2" w:rsidRDefault="00A270B2">
          <w:pPr>
            <w:pStyle w:val="a7"/>
          </w:pPr>
          <w:r>
            <w:t>Оглавление</w:t>
          </w:r>
        </w:p>
        <w:p w14:paraId="466FB582" w14:textId="1BF46B61" w:rsidR="00E428B6" w:rsidRDefault="00A270B2">
          <w:pPr>
            <w:pStyle w:val="11"/>
            <w:tabs>
              <w:tab w:val="right" w:leader="dot" w:pos="9345"/>
            </w:tabs>
            <w:rPr>
              <w:rFonts w:asciiTheme="minorHAnsi" w:eastAsiaTheme="minorEastAsia" w:hAnsiTheme="minorHAnsi" w:cstheme="minorBidi"/>
              <w:noProof/>
              <w:color w:val="auto"/>
              <w:sz w:val="22"/>
              <w:lang w:eastAsia="ru-RU"/>
            </w:rPr>
          </w:pPr>
          <w:r>
            <w:fldChar w:fldCharType="begin"/>
          </w:r>
          <w:r>
            <w:instrText xml:space="preserve"> TOC \o "1-3" \h \z \u </w:instrText>
          </w:r>
          <w:r>
            <w:fldChar w:fldCharType="separate"/>
          </w:r>
          <w:hyperlink w:anchor="_Toc157254792" w:history="1">
            <w:r w:rsidR="00E428B6" w:rsidRPr="00A82ABF">
              <w:rPr>
                <w:rStyle w:val="a8"/>
                <w:rFonts w:eastAsia="Times New Roman"/>
                <w:b/>
                <w:bCs/>
                <w:noProof/>
                <w:lang w:eastAsia="ru-RU"/>
              </w:rPr>
              <w:t>Что-то по генераторам</w:t>
            </w:r>
            <w:r w:rsidR="00E428B6">
              <w:rPr>
                <w:noProof/>
                <w:webHidden/>
              </w:rPr>
              <w:tab/>
            </w:r>
            <w:r w:rsidR="00E428B6">
              <w:rPr>
                <w:noProof/>
                <w:webHidden/>
              </w:rPr>
              <w:fldChar w:fldCharType="begin"/>
            </w:r>
            <w:r w:rsidR="00E428B6">
              <w:rPr>
                <w:noProof/>
                <w:webHidden/>
              </w:rPr>
              <w:instrText xml:space="preserve"> PAGEREF _Toc157254792 \h </w:instrText>
            </w:r>
            <w:r w:rsidR="00E428B6">
              <w:rPr>
                <w:noProof/>
                <w:webHidden/>
              </w:rPr>
            </w:r>
            <w:r w:rsidR="00E428B6">
              <w:rPr>
                <w:noProof/>
                <w:webHidden/>
              </w:rPr>
              <w:fldChar w:fldCharType="separate"/>
            </w:r>
            <w:r w:rsidR="00E428B6">
              <w:rPr>
                <w:noProof/>
                <w:webHidden/>
              </w:rPr>
              <w:t>1</w:t>
            </w:r>
            <w:r w:rsidR="00E428B6">
              <w:rPr>
                <w:noProof/>
                <w:webHidden/>
              </w:rPr>
              <w:fldChar w:fldCharType="end"/>
            </w:r>
          </w:hyperlink>
        </w:p>
        <w:p w14:paraId="4693268D" w14:textId="6E4F1FE9" w:rsidR="00E428B6" w:rsidRDefault="00E428B6">
          <w:pPr>
            <w:pStyle w:val="11"/>
            <w:tabs>
              <w:tab w:val="right" w:leader="dot" w:pos="9345"/>
            </w:tabs>
            <w:rPr>
              <w:rFonts w:asciiTheme="minorHAnsi" w:eastAsiaTheme="minorEastAsia" w:hAnsiTheme="minorHAnsi" w:cstheme="minorBidi"/>
              <w:noProof/>
              <w:color w:val="auto"/>
              <w:sz w:val="22"/>
              <w:lang w:eastAsia="ru-RU"/>
            </w:rPr>
          </w:pPr>
          <w:hyperlink w:anchor="_Toc157254793" w:history="1">
            <w:r w:rsidRPr="00A82ABF">
              <w:rPr>
                <w:rStyle w:val="a8"/>
                <w:noProof/>
              </w:rPr>
              <w:t>Содержание</w:t>
            </w:r>
            <w:r>
              <w:rPr>
                <w:noProof/>
                <w:webHidden/>
              </w:rPr>
              <w:tab/>
            </w:r>
            <w:r>
              <w:rPr>
                <w:noProof/>
                <w:webHidden/>
              </w:rPr>
              <w:fldChar w:fldCharType="begin"/>
            </w:r>
            <w:r>
              <w:rPr>
                <w:noProof/>
                <w:webHidden/>
              </w:rPr>
              <w:instrText xml:space="preserve"> PAGEREF _Toc157254793 \h </w:instrText>
            </w:r>
            <w:r>
              <w:rPr>
                <w:noProof/>
                <w:webHidden/>
              </w:rPr>
            </w:r>
            <w:r>
              <w:rPr>
                <w:noProof/>
                <w:webHidden/>
              </w:rPr>
              <w:fldChar w:fldCharType="separate"/>
            </w:r>
            <w:r>
              <w:rPr>
                <w:noProof/>
                <w:webHidden/>
              </w:rPr>
              <w:t>2</w:t>
            </w:r>
            <w:r>
              <w:rPr>
                <w:noProof/>
                <w:webHidden/>
              </w:rPr>
              <w:fldChar w:fldCharType="end"/>
            </w:r>
          </w:hyperlink>
        </w:p>
        <w:p w14:paraId="163ABF66" w14:textId="484237F0" w:rsidR="00E428B6" w:rsidRDefault="00E428B6">
          <w:pPr>
            <w:pStyle w:val="11"/>
            <w:tabs>
              <w:tab w:val="right" w:leader="dot" w:pos="9345"/>
            </w:tabs>
            <w:rPr>
              <w:rFonts w:asciiTheme="minorHAnsi" w:eastAsiaTheme="minorEastAsia" w:hAnsiTheme="minorHAnsi" w:cstheme="minorBidi"/>
              <w:noProof/>
              <w:color w:val="auto"/>
              <w:sz w:val="22"/>
              <w:lang w:eastAsia="ru-RU"/>
            </w:rPr>
          </w:pPr>
          <w:hyperlink w:anchor="_Toc157254794" w:history="1">
            <w:r w:rsidRPr="00A82ABF">
              <w:rPr>
                <w:rStyle w:val="a8"/>
                <w:noProof/>
              </w:rPr>
              <w:t>Введение</w:t>
            </w:r>
            <w:r>
              <w:rPr>
                <w:noProof/>
                <w:webHidden/>
              </w:rPr>
              <w:tab/>
            </w:r>
            <w:r>
              <w:rPr>
                <w:noProof/>
                <w:webHidden/>
              </w:rPr>
              <w:fldChar w:fldCharType="begin"/>
            </w:r>
            <w:r>
              <w:rPr>
                <w:noProof/>
                <w:webHidden/>
              </w:rPr>
              <w:instrText xml:space="preserve"> PAGEREF _Toc157254794 \h </w:instrText>
            </w:r>
            <w:r>
              <w:rPr>
                <w:noProof/>
                <w:webHidden/>
              </w:rPr>
            </w:r>
            <w:r>
              <w:rPr>
                <w:noProof/>
                <w:webHidden/>
              </w:rPr>
              <w:fldChar w:fldCharType="separate"/>
            </w:r>
            <w:r>
              <w:rPr>
                <w:noProof/>
                <w:webHidden/>
              </w:rPr>
              <w:t>4</w:t>
            </w:r>
            <w:r>
              <w:rPr>
                <w:noProof/>
                <w:webHidden/>
              </w:rPr>
              <w:fldChar w:fldCharType="end"/>
            </w:r>
          </w:hyperlink>
        </w:p>
        <w:p w14:paraId="66CD6D2A" w14:textId="589127F5" w:rsidR="00E428B6" w:rsidRDefault="00E428B6">
          <w:pPr>
            <w:pStyle w:val="11"/>
            <w:tabs>
              <w:tab w:val="right" w:leader="dot" w:pos="9345"/>
            </w:tabs>
            <w:rPr>
              <w:rFonts w:asciiTheme="minorHAnsi" w:eastAsiaTheme="minorEastAsia" w:hAnsiTheme="minorHAnsi" w:cstheme="minorBidi"/>
              <w:noProof/>
              <w:color w:val="auto"/>
              <w:sz w:val="22"/>
              <w:lang w:eastAsia="ru-RU"/>
            </w:rPr>
          </w:pPr>
          <w:hyperlink w:anchor="_Toc157254795" w:history="1">
            <w:r w:rsidRPr="00A82ABF">
              <w:rPr>
                <w:rStyle w:val="a8"/>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_Toc157254795 \h </w:instrText>
            </w:r>
            <w:r>
              <w:rPr>
                <w:noProof/>
                <w:webHidden/>
              </w:rPr>
            </w:r>
            <w:r>
              <w:rPr>
                <w:noProof/>
                <w:webHidden/>
              </w:rPr>
              <w:fldChar w:fldCharType="separate"/>
            </w:r>
            <w:r>
              <w:rPr>
                <w:noProof/>
                <w:webHidden/>
              </w:rPr>
              <w:t>7</w:t>
            </w:r>
            <w:r>
              <w:rPr>
                <w:noProof/>
                <w:webHidden/>
              </w:rPr>
              <w:fldChar w:fldCharType="end"/>
            </w:r>
          </w:hyperlink>
        </w:p>
        <w:p w14:paraId="71E1DE8A" w14:textId="6153E4C8" w:rsidR="00E428B6" w:rsidRDefault="00E428B6">
          <w:pPr>
            <w:pStyle w:val="31"/>
            <w:tabs>
              <w:tab w:val="right" w:leader="dot" w:pos="9345"/>
            </w:tabs>
            <w:rPr>
              <w:rFonts w:asciiTheme="minorHAnsi" w:eastAsiaTheme="minorEastAsia" w:hAnsiTheme="minorHAnsi" w:cstheme="minorBidi"/>
              <w:noProof/>
              <w:color w:val="auto"/>
              <w:sz w:val="22"/>
              <w:lang w:eastAsia="ru-RU"/>
            </w:rPr>
          </w:pPr>
          <w:hyperlink w:anchor="_Toc157254796" w:history="1">
            <w:r w:rsidRPr="00A82ABF">
              <w:rPr>
                <w:rStyle w:val="a8"/>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_Toc157254796 \h </w:instrText>
            </w:r>
            <w:r>
              <w:rPr>
                <w:noProof/>
                <w:webHidden/>
              </w:rPr>
            </w:r>
            <w:r>
              <w:rPr>
                <w:noProof/>
                <w:webHidden/>
              </w:rPr>
              <w:fldChar w:fldCharType="separate"/>
            </w:r>
            <w:r>
              <w:rPr>
                <w:noProof/>
                <w:webHidden/>
              </w:rPr>
              <w:t>10</w:t>
            </w:r>
            <w:r>
              <w:rPr>
                <w:noProof/>
                <w:webHidden/>
              </w:rPr>
              <w:fldChar w:fldCharType="end"/>
            </w:r>
          </w:hyperlink>
        </w:p>
        <w:p w14:paraId="01233EC3" w14:textId="44FC9FE6" w:rsidR="00E428B6" w:rsidRDefault="00E428B6">
          <w:pPr>
            <w:pStyle w:val="11"/>
            <w:tabs>
              <w:tab w:val="right" w:leader="dot" w:pos="9345"/>
            </w:tabs>
            <w:rPr>
              <w:rFonts w:asciiTheme="minorHAnsi" w:eastAsiaTheme="minorEastAsia" w:hAnsiTheme="minorHAnsi" w:cstheme="minorBidi"/>
              <w:noProof/>
              <w:color w:val="auto"/>
              <w:sz w:val="22"/>
              <w:lang w:eastAsia="ru-RU"/>
            </w:rPr>
          </w:pPr>
          <w:hyperlink w:anchor="_Toc157254797" w:history="1">
            <w:r w:rsidRPr="00A82ABF">
              <w:rPr>
                <w:rStyle w:val="a8"/>
                <w:noProof/>
              </w:rPr>
              <w:t>Моделирование многоступенчатого сумматора конструкции Уилкинсона</w:t>
            </w:r>
            <w:r>
              <w:rPr>
                <w:noProof/>
                <w:webHidden/>
              </w:rPr>
              <w:tab/>
            </w:r>
            <w:r>
              <w:rPr>
                <w:noProof/>
                <w:webHidden/>
              </w:rPr>
              <w:fldChar w:fldCharType="begin"/>
            </w:r>
            <w:r>
              <w:rPr>
                <w:noProof/>
                <w:webHidden/>
              </w:rPr>
              <w:instrText xml:space="preserve"> PAGEREF _Toc157254797 \h </w:instrText>
            </w:r>
            <w:r>
              <w:rPr>
                <w:noProof/>
                <w:webHidden/>
              </w:rPr>
            </w:r>
            <w:r>
              <w:rPr>
                <w:noProof/>
                <w:webHidden/>
              </w:rPr>
              <w:fldChar w:fldCharType="separate"/>
            </w:r>
            <w:r>
              <w:rPr>
                <w:noProof/>
                <w:webHidden/>
              </w:rPr>
              <w:t>17</w:t>
            </w:r>
            <w:r>
              <w:rPr>
                <w:noProof/>
                <w:webHidden/>
              </w:rPr>
              <w:fldChar w:fldCharType="end"/>
            </w:r>
          </w:hyperlink>
        </w:p>
        <w:p w14:paraId="402B5E3C" w14:textId="20855295" w:rsidR="00E428B6" w:rsidRDefault="00E428B6">
          <w:pPr>
            <w:pStyle w:val="21"/>
            <w:tabs>
              <w:tab w:val="right" w:leader="dot" w:pos="9345"/>
            </w:tabs>
            <w:rPr>
              <w:rFonts w:asciiTheme="minorHAnsi" w:eastAsiaTheme="minorEastAsia" w:hAnsiTheme="minorHAnsi" w:cstheme="minorBidi"/>
              <w:noProof/>
              <w:color w:val="auto"/>
              <w:sz w:val="22"/>
              <w:lang w:eastAsia="ru-RU"/>
            </w:rPr>
          </w:pPr>
          <w:hyperlink w:anchor="_Toc157254798" w:history="1">
            <w:r w:rsidRPr="00A82ABF">
              <w:rPr>
                <w:rStyle w:val="a8"/>
                <w:noProof/>
                <w:lang w:eastAsia="ru-RU"/>
              </w:rPr>
              <w:t>Пятипортовый сумматор конструкции Уилкинсона</w:t>
            </w:r>
            <w:r>
              <w:rPr>
                <w:noProof/>
                <w:webHidden/>
              </w:rPr>
              <w:tab/>
            </w:r>
            <w:r>
              <w:rPr>
                <w:noProof/>
                <w:webHidden/>
              </w:rPr>
              <w:fldChar w:fldCharType="begin"/>
            </w:r>
            <w:r>
              <w:rPr>
                <w:noProof/>
                <w:webHidden/>
              </w:rPr>
              <w:instrText xml:space="preserve"> PAGEREF _Toc157254798 \h </w:instrText>
            </w:r>
            <w:r>
              <w:rPr>
                <w:noProof/>
                <w:webHidden/>
              </w:rPr>
            </w:r>
            <w:r>
              <w:rPr>
                <w:noProof/>
                <w:webHidden/>
              </w:rPr>
              <w:fldChar w:fldCharType="separate"/>
            </w:r>
            <w:r>
              <w:rPr>
                <w:noProof/>
                <w:webHidden/>
              </w:rPr>
              <w:t>21</w:t>
            </w:r>
            <w:r>
              <w:rPr>
                <w:noProof/>
                <w:webHidden/>
              </w:rPr>
              <w:fldChar w:fldCharType="end"/>
            </w:r>
          </w:hyperlink>
        </w:p>
        <w:p w14:paraId="5ACB01C2" w14:textId="427FECC9" w:rsidR="00E428B6" w:rsidRDefault="00E428B6">
          <w:pPr>
            <w:pStyle w:val="31"/>
            <w:tabs>
              <w:tab w:val="right" w:leader="dot" w:pos="9345"/>
            </w:tabs>
            <w:rPr>
              <w:rFonts w:asciiTheme="minorHAnsi" w:eastAsiaTheme="minorEastAsia" w:hAnsiTheme="minorHAnsi" w:cstheme="minorBidi"/>
              <w:noProof/>
              <w:color w:val="auto"/>
              <w:sz w:val="22"/>
              <w:lang w:eastAsia="ru-RU"/>
            </w:rPr>
          </w:pPr>
          <w:hyperlink w:anchor="_Toc157254799" w:history="1">
            <w:r w:rsidRPr="00A82ABF">
              <w:rPr>
                <w:rStyle w:val="a8"/>
                <w:noProof/>
              </w:rPr>
              <w:t>Новый генератор</w:t>
            </w:r>
            <w:r>
              <w:rPr>
                <w:noProof/>
                <w:webHidden/>
              </w:rPr>
              <w:tab/>
            </w:r>
            <w:r>
              <w:rPr>
                <w:noProof/>
                <w:webHidden/>
              </w:rPr>
              <w:fldChar w:fldCharType="begin"/>
            </w:r>
            <w:r>
              <w:rPr>
                <w:noProof/>
                <w:webHidden/>
              </w:rPr>
              <w:instrText xml:space="preserve"> PAGEREF _Toc157254799 \h </w:instrText>
            </w:r>
            <w:r>
              <w:rPr>
                <w:noProof/>
                <w:webHidden/>
              </w:rPr>
            </w:r>
            <w:r>
              <w:rPr>
                <w:noProof/>
                <w:webHidden/>
              </w:rPr>
              <w:fldChar w:fldCharType="separate"/>
            </w:r>
            <w:r>
              <w:rPr>
                <w:noProof/>
                <w:webHidden/>
              </w:rPr>
              <w:t>25</w:t>
            </w:r>
            <w:r>
              <w:rPr>
                <w:noProof/>
                <w:webHidden/>
              </w:rPr>
              <w:fldChar w:fldCharType="end"/>
            </w:r>
          </w:hyperlink>
        </w:p>
        <w:p w14:paraId="390F4C3D" w14:textId="1201BE9E" w:rsidR="00E428B6" w:rsidRDefault="00E428B6">
          <w:pPr>
            <w:pStyle w:val="31"/>
            <w:tabs>
              <w:tab w:val="right" w:leader="dot" w:pos="9345"/>
            </w:tabs>
            <w:rPr>
              <w:rFonts w:asciiTheme="minorHAnsi" w:eastAsiaTheme="minorEastAsia" w:hAnsiTheme="minorHAnsi" w:cstheme="minorBidi"/>
              <w:noProof/>
              <w:color w:val="auto"/>
              <w:sz w:val="22"/>
              <w:lang w:eastAsia="ru-RU"/>
            </w:rPr>
          </w:pPr>
          <w:hyperlink w:anchor="_Toc157254800" w:history="1">
            <w:r w:rsidRPr="00A82ABF">
              <w:rPr>
                <w:rStyle w:val="a8"/>
                <w:noProof/>
              </w:rPr>
              <w:t>Модель устройства и изучение запускающего каскада</w:t>
            </w:r>
            <w:r>
              <w:rPr>
                <w:noProof/>
                <w:webHidden/>
              </w:rPr>
              <w:tab/>
            </w:r>
            <w:r>
              <w:rPr>
                <w:noProof/>
                <w:webHidden/>
              </w:rPr>
              <w:fldChar w:fldCharType="begin"/>
            </w:r>
            <w:r>
              <w:rPr>
                <w:noProof/>
                <w:webHidden/>
              </w:rPr>
              <w:instrText xml:space="preserve"> PAGEREF _Toc157254800 \h </w:instrText>
            </w:r>
            <w:r>
              <w:rPr>
                <w:noProof/>
                <w:webHidden/>
              </w:rPr>
            </w:r>
            <w:r>
              <w:rPr>
                <w:noProof/>
                <w:webHidden/>
              </w:rPr>
              <w:fldChar w:fldCharType="separate"/>
            </w:r>
            <w:r>
              <w:rPr>
                <w:noProof/>
                <w:webHidden/>
              </w:rPr>
              <w:t>27</w:t>
            </w:r>
            <w:r>
              <w:rPr>
                <w:noProof/>
                <w:webHidden/>
              </w:rPr>
              <w:fldChar w:fldCharType="end"/>
            </w:r>
          </w:hyperlink>
        </w:p>
        <w:p w14:paraId="1AEC950E" w14:textId="03A7EA72" w:rsidR="00E428B6" w:rsidRDefault="00E428B6">
          <w:pPr>
            <w:pStyle w:val="11"/>
            <w:tabs>
              <w:tab w:val="left" w:pos="1540"/>
              <w:tab w:val="right" w:leader="dot" w:pos="9345"/>
            </w:tabs>
            <w:rPr>
              <w:rFonts w:asciiTheme="minorHAnsi" w:eastAsiaTheme="minorEastAsia" w:hAnsiTheme="minorHAnsi" w:cstheme="minorBidi"/>
              <w:noProof/>
              <w:color w:val="auto"/>
              <w:sz w:val="22"/>
              <w:lang w:eastAsia="ru-RU"/>
            </w:rPr>
          </w:pPr>
          <w:hyperlink w:anchor="_Toc157254801" w:history="1">
            <w:r w:rsidRPr="00A82ABF">
              <w:rPr>
                <w:rStyle w:val="a8"/>
                <w:noProof/>
              </w:rPr>
              <w:t>1.1.</w:t>
            </w:r>
            <w:r>
              <w:rPr>
                <w:rFonts w:asciiTheme="minorHAnsi" w:eastAsiaTheme="minorEastAsia" w:hAnsiTheme="minorHAnsi" w:cstheme="minorBidi"/>
                <w:noProof/>
                <w:color w:val="auto"/>
                <w:sz w:val="22"/>
                <w:lang w:eastAsia="ru-RU"/>
              </w:rPr>
              <w:tab/>
            </w:r>
            <w:r w:rsidRPr="00A82ABF">
              <w:rPr>
                <w:rStyle w:val="a8"/>
                <w:noProof/>
              </w:rPr>
              <w:t>Экспериментальное исследование</w:t>
            </w:r>
            <w:r>
              <w:rPr>
                <w:noProof/>
                <w:webHidden/>
              </w:rPr>
              <w:tab/>
            </w:r>
            <w:r>
              <w:rPr>
                <w:noProof/>
                <w:webHidden/>
              </w:rPr>
              <w:fldChar w:fldCharType="begin"/>
            </w:r>
            <w:r>
              <w:rPr>
                <w:noProof/>
                <w:webHidden/>
              </w:rPr>
              <w:instrText xml:space="preserve"> PAGEREF _Toc157254801 \h </w:instrText>
            </w:r>
            <w:r>
              <w:rPr>
                <w:noProof/>
                <w:webHidden/>
              </w:rPr>
            </w:r>
            <w:r>
              <w:rPr>
                <w:noProof/>
                <w:webHidden/>
              </w:rPr>
              <w:fldChar w:fldCharType="separate"/>
            </w:r>
            <w:r>
              <w:rPr>
                <w:noProof/>
                <w:webHidden/>
              </w:rPr>
              <w:t>30</w:t>
            </w:r>
            <w:r>
              <w:rPr>
                <w:noProof/>
                <w:webHidden/>
              </w:rPr>
              <w:fldChar w:fldCharType="end"/>
            </w:r>
          </w:hyperlink>
        </w:p>
        <w:p w14:paraId="011F0C36" w14:textId="4B914565" w:rsidR="00E428B6" w:rsidRDefault="00E428B6">
          <w:pPr>
            <w:pStyle w:val="11"/>
            <w:tabs>
              <w:tab w:val="left" w:pos="1540"/>
              <w:tab w:val="right" w:leader="dot" w:pos="9345"/>
            </w:tabs>
            <w:rPr>
              <w:rFonts w:asciiTheme="minorHAnsi" w:eastAsiaTheme="minorEastAsia" w:hAnsiTheme="minorHAnsi" w:cstheme="minorBidi"/>
              <w:noProof/>
              <w:color w:val="auto"/>
              <w:sz w:val="22"/>
              <w:lang w:eastAsia="ru-RU"/>
            </w:rPr>
          </w:pPr>
          <w:hyperlink w:anchor="_Toc157254802" w:history="1">
            <w:r w:rsidRPr="00A82ABF">
              <w:rPr>
                <w:rStyle w:val="a8"/>
                <w:noProof/>
              </w:rPr>
              <w:t>1.2.</w:t>
            </w:r>
            <w:r>
              <w:rPr>
                <w:rFonts w:asciiTheme="minorHAnsi" w:eastAsiaTheme="minorEastAsia" w:hAnsiTheme="minorHAnsi" w:cstheme="minorBidi"/>
                <w:noProof/>
                <w:color w:val="auto"/>
                <w:sz w:val="22"/>
                <w:lang w:eastAsia="ru-RU"/>
              </w:rPr>
              <w:tab/>
            </w:r>
            <w:r w:rsidRPr="00A82ABF">
              <w:rPr>
                <w:rStyle w:val="a8"/>
                <w:noProof/>
              </w:rPr>
              <w:t>Эксперимент с длительностями запускающих импульсов</w:t>
            </w:r>
            <w:r>
              <w:rPr>
                <w:noProof/>
                <w:webHidden/>
              </w:rPr>
              <w:tab/>
            </w:r>
            <w:r>
              <w:rPr>
                <w:noProof/>
                <w:webHidden/>
              </w:rPr>
              <w:fldChar w:fldCharType="begin"/>
            </w:r>
            <w:r>
              <w:rPr>
                <w:noProof/>
                <w:webHidden/>
              </w:rPr>
              <w:instrText xml:space="preserve"> PAGEREF _Toc157254802 \h </w:instrText>
            </w:r>
            <w:r>
              <w:rPr>
                <w:noProof/>
                <w:webHidden/>
              </w:rPr>
            </w:r>
            <w:r>
              <w:rPr>
                <w:noProof/>
                <w:webHidden/>
              </w:rPr>
              <w:fldChar w:fldCharType="separate"/>
            </w:r>
            <w:r>
              <w:rPr>
                <w:noProof/>
                <w:webHidden/>
              </w:rPr>
              <w:t>33</w:t>
            </w:r>
            <w:r>
              <w:rPr>
                <w:noProof/>
                <w:webHidden/>
              </w:rPr>
              <w:fldChar w:fldCharType="end"/>
            </w:r>
          </w:hyperlink>
        </w:p>
        <w:p w14:paraId="1F242A18" w14:textId="6B3B1B33" w:rsidR="00E428B6" w:rsidRDefault="00E428B6">
          <w:pPr>
            <w:pStyle w:val="11"/>
            <w:tabs>
              <w:tab w:val="right" w:leader="dot" w:pos="9345"/>
            </w:tabs>
            <w:rPr>
              <w:rFonts w:asciiTheme="minorHAnsi" w:eastAsiaTheme="minorEastAsia" w:hAnsiTheme="minorHAnsi" w:cstheme="minorBidi"/>
              <w:noProof/>
              <w:color w:val="auto"/>
              <w:sz w:val="22"/>
              <w:lang w:eastAsia="ru-RU"/>
            </w:rPr>
          </w:pPr>
          <w:hyperlink w:anchor="_Toc157254803" w:history="1">
            <w:r w:rsidRPr="00A82ABF">
              <w:rPr>
                <w:rStyle w:val="a8"/>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_Toc157254803 \h </w:instrText>
            </w:r>
            <w:r>
              <w:rPr>
                <w:noProof/>
                <w:webHidden/>
              </w:rPr>
            </w:r>
            <w:r>
              <w:rPr>
                <w:noProof/>
                <w:webHidden/>
              </w:rPr>
              <w:fldChar w:fldCharType="separate"/>
            </w:r>
            <w:r>
              <w:rPr>
                <w:noProof/>
                <w:webHidden/>
              </w:rPr>
              <w:t>37</w:t>
            </w:r>
            <w:r>
              <w:rPr>
                <w:noProof/>
                <w:webHidden/>
              </w:rPr>
              <w:fldChar w:fldCharType="end"/>
            </w:r>
          </w:hyperlink>
        </w:p>
        <w:p w14:paraId="496F9038" w14:textId="45D25A11" w:rsidR="00E428B6" w:rsidRDefault="00E428B6">
          <w:pPr>
            <w:pStyle w:val="31"/>
            <w:tabs>
              <w:tab w:val="right" w:leader="dot" w:pos="9345"/>
            </w:tabs>
            <w:rPr>
              <w:rFonts w:asciiTheme="minorHAnsi" w:eastAsiaTheme="minorEastAsia" w:hAnsiTheme="minorHAnsi" w:cstheme="minorBidi"/>
              <w:noProof/>
              <w:color w:val="auto"/>
              <w:sz w:val="22"/>
              <w:lang w:eastAsia="ru-RU"/>
            </w:rPr>
          </w:pPr>
          <w:hyperlink w:anchor="_Toc157254804" w:history="1">
            <w:r w:rsidRPr="00A82ABF">
              <w:rPr>
                <w:rStyle w:val="a8"/>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_Toc157254804 \h </w:instrText>
            </w:r>
            <w:r>
              <w:rPr>
                <w:noProof/>
                <w:webHidden/>
              </w:rPr>
            </w:r>
            <w:r>
              <w:rPr>
                <w:noProof/>
                <w:webHidden/>
              </w:rPr>
              <w:fldChar w:fldCharType="separate"/>
            </w:r>
            <w:r>
              <w:rPr>
                <w:noProof/>
                <w:webHidden/>
              </w:rPr>
              <w:t>38</w:t>
            </w:r>
            <w:r>
              <w:rPr>
                <w:noProof/>
                <w:webHidden/>
              </w:rPr>
              <w:fldChar w:fldCharType="end"/>
            </w:r>
          </w:hyperlink>
        </w:p>
        <w:p w14:paraId="57FC8DD8" w14:textId="47B654E4" w:rsidR="00E428B6" w:rsidRDefault="00E428B6">
          <w:pPr>
            <w:pStyle w:val="31"/>
            <w:tabs>
              <w:tab w:val="right" w:leader="dot" w:pos="9345"/>
            </w:tabs>
            <w:rPr>
              <w:rFonts w:asciiTheme="minorHAnsi" w:eastAsiaTheme="minorEastAsia" w:hAnsiTheme="minorHAnsi" w:cstheme="minorBidi"/>
              <w:noProof/>
              <w:color w:val="auto"/>
              <w:sz w:val="22"/>
              <w:lang w:eastAsia="ru-RU"/>
            </w:rPr>
          </w:pPr>
          <w:hyperlink w:anchor="_Toc157254805" w:history="1">
            <w:r w:rsidRPr="00A82ABF">
              <w:rPr>
                <w:rStyle w:val="a8"/>
                <w:noProof/>
                <w:lang w:val="en-US"/>
              </w:rPr>
              <w:t>NMSE</w:t>
            </w:r>
            <w:r>
              <w:rPr>
                <w:noProof/>
                <w:webHidden/>
              </w:rPr>
              <w:tab/>
            </w:r>
            <w:r>
              <w:rPr>
                <w:noProof/>
                <w:webHidden/>
              </w:rPr>
              <w:fldChar w:fldCharType="begin"/>
            </w:r>
            <w:r>
              <w:rPr>
                <w:noProof/>
                <w:webHidden/>
              </w:rPr>
              <w:instrText xml:space="preserve"> PAGEREF _Toc157254805 \h </w:instrText>
            </w:r>
            <w:r>
              <w:rPr>
                <w:noProof/>
                <w:webHidden/>
              </w:rPr>
            </w:r>
            <w:r>
              <w:rPr>
                <w:noProof/>
                <w:webHidden/>
              </w:rPr>
              <w:fldChar w:fldCharType="separate"/>
            </w:r>
            <w:r>
              <w:rPr>
                <w:noProof/>
                <w:webHidden/>
              </w:rPr>
              <w:t>42</w:t>
            </w:r>
            <w:r>
              <w:rPr>
                <w:noProof/>
                <w:webHidden/>
              </w:rPr>
              <w:fldChar w:fldCharType="end"/>
            </w:r>
          </w:hyperlink>
        </w:p>
        <w:p w14:paraId="0EDA835E" w14:textId="650E9B1C" w:rsidR="00E428B6" w:rsidRDefault="00E428B6">
          <w:pPr>
            <w:pStyle w:val="11"/>
            <w:tabs>
              <w:tab w:val="right" w:leader="dot" w:pos="9345"/>
            </w:tabs>
            <w:rPr>
              <w:rFonts w:asciiTheme="minorHAnsi" w:eastAsiaTheme="minorEastAsia" w:hAnsiTheme="minorHAnsi" w:cstheme="minorBidi"/>
              <w:noProof/>
              <w:color w:val="auto"/>
              <w:sz w:val="22"/>
              <w:lang w:eastAsia="ru-RU"/>
            </w:rPr>
          </w:pPr>
          <w:hyperlink w:anchor="_Toc157254806" w:history="1">
            <w:r w:rsidRPr="00A82ABF">
              <w:rPr>
                <w:rStyle w:val="a8"/>
                <w:noProof/>
              </w:rPr>
              <w:t>Эксперименты</w:t>
            </w:r>
            <w:r>
              <w:rPr>
                <w:noProof/>
                <w:webHidden/>
              </w:rPr>
              <w:tab/>
            </w:r>
            <w:r>
              <w:rPr>
                <w:noProof/>
                <w:webHidden/>
              </w:rPr>
              <w:fldChar w:fldCharType="begin"/>
            </w:r>
            <w:r>
              <w:rPr>
                <w:noProof/>
                <w:webHidden/>
              </w:rPr>
              <w:instrText xml:space="preserve"> PAGEREF _Toc157254806 \h </w:instrText>
            </w:r>
            <w:r>
              <w:rPr>
                <w:noProof/>
                <w:webHidden/>
              </w:rPr>
            </w:r>
            <w:r>
              <w:rPr>
                <w:noProof/>
                <w:webHidden/>
              </w:rPr>
              <w:fldChar w:fldCharType="separate"/>
            </w:r>
            <w:r>
              <w:rPr>
                <w:noProof/>
                <w:webHidden/>
              </w:rPr>
              <w:t>47</w:t>
            </w:r>
            <w:r>
              <w:rPr>
                <w:noProof/>
                <w:webHidden/>
              </w:rPr>
              <w:fldChar w:fldCharType="end"/>
            </w:r>
          </w:hyperlink>
        </w:p>
        <w:p w14:paraId="6FEE7633" w14:textId="6AB69146" w:rsidR="00E428B6" w:rsidRDefault="00E428B6">
          <w:pPr>
            <w:pStyle w:val="21"/>
            <w:tabs>
              <w:tab w:val="right" w:leader="dot" w:pos="9345"/>
            </w:tabs>
            <w:rPr>
              <w:rFonts w:asciiTheme="minorHAnsi" w:eastAsiaTheme="minorEastAsia" w:hAnsiTheme="minorHAnsi" w:cstheme="minorBidi"/>
              <w:noProof/>
              <w:color w:val="auto"/>
              <w:sz w:val="22"/>
              <w:lang w:eastAsia="ru-RU"/>
            </w:rPr>
          </w:pPr>
          <w:hyperlink w:anchor="_Toc157254807" w:history="1">
            <w:r w:rsidRPr="00A82ABF">
              <w:rPr>
                <w:rStyle w:val="a8"/>
                <w:noProof/>
                <w:lang w:eastAsia="ru-RU"/>
              </w:rPr>
              <w:t>Экспериментальное формирование импульса в форме моноцикла Гаусса</w:t>
            </w:r>
            <w:r>
              <w:rPr>
                <w:noProof/>
                <w:webHidden/>
              </w:rPr>
              <w:tab/>
            </w:r>
            <w:r>
              <w:rPr>
                <w:noProof/>
                <w:webHidden/>
              </w:rPr>
              <w:fldChar w:fldCharType="begin"/>
            </w:r>
            <w:r>
              <w:rPr>
                <w:noProof/>
                <w:webHidden/>
              </w:rPr>
              <w:instrText xml:space="preserve"> PAGEREF _Toc157254807 \h </w:instrText>
            </w:r>
            <w:r>
              <w:rPr>
                <w:noProof/>
                <w:webHidden/>
              </w:rPr>
            </w:r>
            <w:r>
              <w:rPr>
                <w:noProof/>
                <w:webHidden/>
              </w:rPr>
              <w:fldChar w:fldCharType="separate"/>
            </w:r>
            <w:r>
              <w:rPr>
                <w:noProof/>
                <w:webHidden/>
              </w:rPr>
              <w:t>47</w:t>
            </w:r>
            <w:r>
              <w:rPr>
                <w:noProof/>
                <w:webHidden/>
              </w:rPr>
              <w:fldChar w:fldCharType="end"/>
            </w:r>
          </w:hyperlink>
        </w:p>
        <w:p w14:paraId="2A39868D" w14:textId="17A56709" w:rsidR="00E428B6" w:rsidRDefault="00E428B6">
          <w:pPr>
            <w:pStyle w:val="31"/>
            <w:tabs>
              <w:tab w:val="right" w:leader="dot" w:pos="9345"/>
            </w:tabs>
            <w:rPr>
              <w:rFonts w:asciiTheme="minorHAnsi" w:eastAsiaTheme="minorEastAsia" w:hAnsiTheme="minorHAnsi" w:cstheme="minorBidi"/>
              <w:noProof/>
              <w:color w:val="auto"/>
              <w:sz w:val="22"/>
              <w:lang w:eastAsia="ru-RU"/>
            </w:rPr>
          </w:pPr>
          <w:hyperlink w:anchor="_Toc157254808" w:history="1">
            <w:r w:rsidRPr="00A82ABF">
              <w:rPr>
                <w:rStyle w:val="a8"/>
                <w:noProof/>
              </w:rPr>
              <w:t>Экспериментальное формирование СКИ различной формы с помощью пятипортового сумматора</w:t>
            </w:r>
            <w:r>
              <w:rPr>
                <w:noProof/>
                <w:webHidden/>
              </w:rPr>
              <w:tab/>
            </w:r>
            <w:r>
              <w:rPr>
                <w:noProof/>
                <w:webHidden/>
              </w:rPr>
              <w:fldChar w:fldCharType="begin"/>
            </w:r>
            <w:r>
              <w:rPr>
                <w:noProof/>
                <w:webHidden/>
              </w:rPr>
              <w:instrText xml:space="preserve"> PAGEREF _Toc157254808 \h </w:instrText>
            </w:r>
            <w:r>
              <w:rPr>
                <w:noProof/>
                <w:webHidden/>
              </w:rPr>
            </w:r>
            <w:r>
              <w:rPr>
                <w:noProof/>
                <w:webHidden/>
              </w:rPr>
              <w:fldChar w:fldCharType="separate"/>
            </w:r>
            <w:r>
              <w:rPr>
                <w:noProof/>
                <w:webHidden/>
              </w:rPr>
              <w:t>51</w:t>
            </w:r>
            <w:r>
              <w:rPr>
                <w:noProof/>
                <w:webHidden/>
              </w:rPr>
              <w:fldChar w:fldCharType="end"/>
            </w:r>
          </w:hyperlink>
        </w:p>
        <w:p w14:paraId="7BEBAB28" w14:textId="09D428F0" w:rsidR="00E428B6" w:rsidRDefault="00E428B6">
          <w:pPr>
            <w:pStyle w:val="11"/>
            <w:tabs>
              <w:tab w:val="right" w:leader="dot" w:pos="9345"/>
            </w:tabs>
            <w:rPr>
              <w:rFonts w:asciiTheme="minorHAnsi" w:eastAsiaTheme="minorEastAsia" w:hAnsiTheme="minorHAnsi" w:cstheme="minorBidi"/>
              <w:noProof/>
              <w:color w:val="auto"/>
              <w:sz w:val="22"/>
              <w:lang w:eastAsia="ru-RU"/>
            </w:rPr>
          </w:pPr>
          <w:hyperlink w:anchor="_Toc157254809" w:history="1">
            <w:r w:rsidRPr="00A82ABF">
              <w:rPr>
                <w:rStyle w:val="a8"/>
                <w:noProof/>
              </w:rPr>
              <w:t>Заключение</w:t>
            </w:r>
            <w:r>
              <w:rPr>
                <w:noProof/>
                <w:webHidden/>
              </w:rPr>
              <w:tab/>
            </w:r>
            <w:r>
              <w:rPr>
                <w:noProof/>
                <w:webHidden/>
              </w:rPr>
              <w:fldChar w:fldCharType="begin"/>
            </w:r>
            <w:r>
              <w:rPr>
                <w:noProof/>
                <w:webHidden/>
              </w:rPr>
              <w:instrText xml:space="preserve"> PAGEREF _Toc157254809 \h </w:instrText>
            </w:r>
            <w:r>
              <w:rPr>
                <w:noProof/>
                <w:webHidden/>
              </w:rPr>
            </w:r>
            <w:r>
              <w:rPr>
                <w:noProof/>
                <w:webHidden/>
              </w:rPr>
              <w:fldChar w:fldCharType="separate"/>
            </w:r>
            <w:r>
              <w:rPr>
                <w:noProof/>
                <w:webHidden/>
              </w:rPr>
              <w:t>56</w:t>
            </w:r>
            <w:r>
              <w:rPr>
                <w:noProof/>
                <w:webHidden/>
              </w:rPr>
              <w:fldChar w:fldCharType="end"/>
            </w:r>
          </w:hyperlink>
        </w:p>
        <w:p w14:paraId="1B1218DE" w14:textId="0CD3C4F5" w:rsidR="00E428B6" w:rsidRDefault="00E428B6">
          <w:pPr>
            <w:pStyle w:val="11"/>
            <w:tabs>
              <w:tab w:val="right" w:leader="dot" w:pos="9345"/>
            </w:tabs>
            <w:rPr>
              <w:rFonts w:asciiTheme="minorHAnsi" w:eastAsiaTheme="minorEastAsia" w:hAnsiTheme="minorHAnsi" w:cstheme="minorBidi"/>
              <w:noProof/>
              <w:color w:val="auto"/>
              <w:sz w:val="22"/>
              <w:lang w:eastAsia="ru-RU"/>
            </w:rPr>
          </w:pPr>
          <w:hyperlink w:anchor="_Toc157254810" w:history="1">
            <w:r w:rsidRPr="00A82ABF">
              <w:rPr>
                <w:rStyle w:val="a8"/>
                <w:noProof/>
              </w:rPr>
              <w:t>Литература</w:t>
            </w:r>
            <w:r>
              <w:rPr>
                <w:noProof/>
                <w:webHidden/>
              </w:rPr>
              <w:tab/>
            </w:r>
            <w:r>
              <w:rPr>
                <w:noProof/>
                <w:webHidden/>
              </w:rPr>
              <w:fldChar w:fldCharType="begin"/>
            </w:r>
            <w:r>
              <w:rPr>
                <w:noProof/>
                <w:webHidden/>
              </w:rPr>
              <w:instrText xml:space="preserve"> PAGEREF _Toc157254810 \h </w:instrText>
            </w:r>
            <w:r>
              <w:rPr>
                <w:noProof/>
                <w:webHidden/>
              </w:rPr>
            </w:r>
            <w:r>
              <w:rPr>
                <w:noProof/>
                <w:webHidden/>
              </w:rPr>
              <w:fldChar w:fldCharType="separate"/>
            </w:r>
            <w:r>
              <w:rPr>
                <w:noProof/>
                <w:webHidden/>
              </w:rPr>
              <w:t>57</w:t>
            </w:r>
            <w:r>
              <w:rPr>
                <w:noProof/>
                <w:webHidden/>
              </w:rPr>
              <w:fldChar w:fldCharType="end"/>
            </w:r>
          </w:hyperlink>
        </w:p>
        <w:p w14:paraId="602BB62F" w14:textId="2050AF87" w:rsidR="00A270B2" w:rsidRDefault="00A270B2">
          <w:r>
            <w:rPr>
              <w:b/>
              <w:bCs/>
            </w:rPr>
            <w:fldChar w:fldCharType="end"/>
          </w:r>
        </w:p>
      </w:sdtContent>
    </w:sdt>
    <w:p w14:paraId="4206BD9D" w14:textId="77777777" w:rsidR="00A270B2" w:rsidRPr="00A270B2" w:rsidRDefault="00A270B2" w:rsidP="00A270B2"/>
    <w:p w14:paraId="7412C2C7" w14:textId="77777777" w:rsidR="00A270B2" w:rsidRDefault="00A270B2">
      <w:pPr>
        <w:spacing w:line="240" w:lineRule="auto"/>
        <w:ind w:firstLine="0"/>
        <w:jc w:val="left"/>
        <w:rPr>
          <w:rFonts w:eastAsiaTheme="majorEastAsia" w:cs="Calibri"/>
          <w:b/>
          <w:bCs/>
          <w:color w:val="auto"/>
          <w:lang w:eastAsia="ru-RU"/>
        </w:rPr>
      </w:pPr>
      <w:r>
        <w:br w:type="page"/>
      </w:r>
    </w:p>
    <w:p w14:paraId="258D7DE5" w14:textId="1AB79A20" w:rsidR="00606A9A" w:rsidRPr="00606A9A" w:rsidRDefault="00606A9A" w:rsidP="00606A9A">
      <w:pPr>
        <w:pStyle w:val="1"/>
      </w:pPr>
      <w:bookmarkStart w:id="3" w:name="_Toc157254794"/>
      <w:r w:rsidRPr="00606A9A">
        <w:lastRenderedPageBreak/>
        <w:t>Введение</w:t>
      </w:r>
      <w:bookmarkEnd w:id="0"/>
      <w:bookmarkEnd w:id="3"/>
    </w:p>
    <w:p w14:paraId="402388DE" w14:textId="77777777" w:rsidR="00606A9A" w:rsidRDefault="00606A9A" w:rsidP="00606A9A">
      <w:r>
        <w:t>Квазигауссовские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w:t>
      </w:r>
      <w:r>
        <w:fldChar w:fldCharType="begin"/>
      </w:r>
      <w:r>
        <w:instrText xml:space="preserve"> REF _Ref138076682 \r \h </w:instrText>
      </w:r>
      <w:r>
        <w:fldChar w:fldCharType="separate"/>
      </w:r>
      <w:r>
        <w:t>1</w:t>
      </w:r>
      <w:r>
        <w:fldChar w:fldCharType="end"/>
      </w:r>
      <w:r>
        <w:t>-</w:t>
      </w:r>
      <w:r>
        <w:fldChar w:fldCharType="begin"/>
      </w:r>
      <w:r>
        <w:instrText xml:space="preserve"> REF _Ref138076795 \r \h </w:instrText>
      </w:r>
      <w:r>
        <w:fldChar w:fldCharType="separate"/>
      </w:r>
      <w:r>
        <w:t>3</w:t>
      </w:r>
      <w:r>
        <w:fldChar w:fldCharType="end"/>
      </w:r>
      <w:r>
        <w:t>], высокоскоростные системы связи, медицинские исследования [</w:t>
      </w:r>
      <w:r>
        <w:fldChar w:fldCharType="begin"/>
      </w:r>
      <w:r>
        <w:instrText xml:space="preserve"> REF _Ref138076804 \r \h </w:instrText>
      </w:r>
      <w:r>
        <w:fldChar w:fldCharType="separate"/>
      </w:r>
      <w:r>
        <w:t>4</w:t>
      </w:r>
      <w:r>
        <w:fldChar w:fldCharType="end"/>
      </w:r>
      <w:r>
        <w:t>-</w:t>
      </w:r>
      <w:r>
        <w:fldChar w:fldCharType="begin"/>
      </w:r>
      <w:r>
        <w:instrText xml:space="preserve"> REF _Ref138076810 \r \h </w:instrText>
      </w:r>
      <w:r>
        <w:fldChar w:fldCharType="separate"/>
      </w:r>
      <w:r>
        <w:t>5</w:t>
      </w:r>
      <w:r>
        <w:fldChar w:fldCharType="end"/>
      </w:r>
      <w:r>
        <w:t xml:space="preserve">, </w:t>
      </w:r>
      <w:r>
        <w:fldChar w:fldCharType="begin"/>
      </w:r>
      <w:r>
        <w:instrText xml:space="preserve"> REF _Ref138076816 \r \h </w:instrText>
      </w:r>
      <w:r>
        <w:fldChar w:fldCharType="separate"/>
      </w:r>
      <w:r>
        <w:t>7</w:t>
      </w:r>
      <w:r>
        <w:fldChar w:fldCharType="end"/>
      </w:r>
      <w:r>
        <w:t xml:space="preserve">] и высокоточные измерения </w:t>
      </w:r>
      <w:r w:rsidRPr="00432406">
        <w:t>[</w:t>
      </w:r>
      <w:r>
        <w:fldChar w:fldCharType="begin"/>
      </w:r>
      <w:r>
        <w:instrText xml:space="preserve"> REF _Ref138076682 \r \h </w:instrText>
      </w:r>
      <w:r>
        <w:fldChar w:fldCharType="separate"/>
      </w:r>
      <w:r>
        <w:t>1</w:t>
      </w:r>
      <w:r>
        <w:fldChar w:fldCharType="end"/>
      </w:r>
      <w:r w:rsidRPr="00432406">
        <w:t>]</w:t>
      </w:r>
      <w:r>
        <w:t>. Использование подобных сигналов перспективно также в исследованиях в области ядерной физики, физики высоких энергий [</w:t>
      </w:r>
      <w:r>
        <w:fldChar w:fldCharType="begin"/>
      </w:r>
      <w:r>
        <w:instrText xml:space="preserve"> REF _Ref138076830 \r \h </w:instrText>
      </w:r>
      <w:r>
        <w:fldChar w:fldCharType="separate"/>
      </w:r>
      <w:r>
        <w:t>8</w:t>
      </w:r>
      <w:r>
        <w:fldChar w:fldCharType="end"/>
      </w:r>
      <w:r>
        <w:t>] и физики твердого тела [</w:t>
      </w:r>
      <w:r>
        <w:fldChar w:fldCharType="begin"/>
      </w:r>
      <w:r>
        <w:instrText xml:space="preserve"> REF _Ref138076851 \r \h </w:instrText>
      </w:r>
      <w:r>
        <w:fldChar w:fldCharType="separate"/>
      </w:r>
      <w:r>
        <w:t>9</w:t>
      </w:r>
      <w:r>
        <w:fldChar w:fldCharType="end"/>
      </w:r>
      <w:r w:rsidRPr="00F91DDF">
        <w:t xml:space="preserve">, </w:t>
      </w:r>
      <w:r>
        <w:fldChar w:fldCharType="begin"/>
      </w:r>
      <w:r>
        <w:instrText xml:space="preserve"> REF _Ref138076837 \r \h </w:instrText>
      </w:r>
      <w:r>
        <w:fldChar w:fldCharType="separate"/>
      </w:r>
      <w:r>
        <w:t>10</w:t>
      </w:r>
      <w:r>
        <w:fldChar w:fldCharType="end"/>
      </w:r>
      <w:r>
        <w:t>].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2E467BD9" w14:textId="77777777" w:rsidR="00606A9A" w:rsidRDefault="00606A9A" w:rsidP="00606A9A">
      <w:r>
        <w:t>Одним из вариантов проектирования генераторов сверхширокополосных квазигауссовских импульсов, позволяющих достичь оптимального отношения длительности импульса к его амплитуде, являются схемы, основанные на использовании токоразмыкающих элементов с быстрым переключением, таких как диоды с накоплением заряда (ДНЗ) [</w:t>
      </w:r>
      <w:r>
        <w:fldChar w:fldCharType="begin"/>
      </w:r>
      <w:r>
        <w:instrText xml:space="preserve"> REF _Ref138076882 \r \h </w:instrText>
      </w:r>
      <w:r>
        <w:fldChar w:fldCharType="separate"/>
      </w:r>
      <w:r>
        <w:t>6</w:t>
      </w:r>
      <w:r>
        <w:fldChar w:fldCharType="end"/>
      </w:r>
      <w:r>
        <w:t>].</w:t>
      </w:r>
    </w:p>
    <w:p w14:paraId="610A0D72" w14:textId="786A9438" w:rsidR="00606A9A" w:rsidRDefault="00606A9A" w:rsidP="00606A9A">
      <w:r>
        <w:t>Также большой интерес для практических приложений представляют импульсы сложных форм, такие как дуплет и моноцикл Гаусса. Это объясняется тем, что спектры этих импульсов сосредоточены на более высоких частотах, следовательно, их проще излучать и обрабатывать, они позволяют организовать модуляцию для кодировани</w:t>
      </w:r>
      <w:r w:rsidR="00A270B2">
        <w:t>я</w:t>
      </w:r>
      <w:r>
        <w:t xml:space="preserve"> информации. Формирование таких импульсов также представляет собой нетривиальную задачу. В частности, эта задача решается с помощью применения конструкций сверхширокополосных сумматоров, таких как конструкции Уилкинсона </w:t>
      </w:r>
      <w:r w:rsidRPr="00432406">
        <w:t>[</w:t>
      </w:r>
      <w:r>
        <w:fldChar w:fldCharType="begin"/>
      </w:r>
      <w:r>
        <w:instrText xml:space="preserve"> REF _Ref138077157 \r \h </w:instrText>
      </w:r>
      <w:r>
        <w:fldChar w:fldCharType="separate"/>
      </w:r>
      <w:r>
        <w:t>11</w:t>
      </w:r>
      <w:r>
        <w:fldChar w:fldCharType="end"/>
      </w:r>
      <w:r w:rsidRPr="00432406">
        <w:t>]</w:t>
      </w:r>
      <w:r>
        <w:t xml:space="preserve">. Классическая конструкция имеет узкую рабочую полосу, которая может быть </w:t>
      </w:r>
      <w:r>
        <w:lastRenderedPageBreak/>
        <w:t xml:space="preserve">расширена для суммирования сверхкоротких импульсов (СКИ) с помощью каскада четвертьволновых преобразователей </w:t>
      </w:r>
      <w:r w:rsidRPr="00F91DDF">
        <w:t>[</w:t>
      </w:r>
      <w:r>
        <w:fldChar w:fldCharType="begin"/>
      </w:r>
      <w:r>
        <w:instrText xml:space="preserve"> REF _Ref138077213 \r \h </w:instrText>
      </w:r>
      <w:r>
        <w:fldChar w:fldCharType="separate"/>
      </w:r>
      <w:r>
        <w:t>12</w:t>
      </w:r>
      <w:r>
        <w:fldChar w:fldCharType="end"/>
      </w:r>
      <w:r w:rsidRPr="00F91DDF">
        <w:t>]</w:t>
      </w:r>
      <w:r>
        <w:t xml:space="preserve">. </w:t>
      </w:r>
    </w:p>
    <w:p w14:paraId="59B2B18B" w14:textId="7E2205D3" w:rsidR="00606A9A" w:rsidRDefault="00606A9A" w:rsidP="00606A9A">
      <w:r>
        <w:t>Такой метод хоть и позволяет формировать импульсы в форме моноциклов и дуплетов Гаусса с минимальными потерями в энергии и низким взаимным влиянием, однако он не помогает в борьбе с таким эффектом, как «звон» на выходе генераторов СКИ. Негативное влияние этого эффекта заключается в искажении формы спектров результирующих импульсов, из-за которого теряются полезные для приема и обработки сигналов свойства гауссовых сигналов. Поэтому в ходе выполнения данной работы основным направлением была разработка генератора СКИ с минимальным уровнем звона и максимальной амплитудой. В работе рассмотрен новый подход к проектированию генераторов на основе ДНЗ и исследованы полученные результаты.</w:t>
      </w:r>
    </w:p>
    <w:p w14:paraId="7B019918" w14:textId="77777777" w:rsidR="00A270B2" w:rsidRDefault="00A270B2" w:rsidP="00A270B2">
      <w:r>
        <w:t xml:space="preserve">Цель настоящей работы – изучение особенностей формирования электрических импульсов пикосекундной и субнаносекундной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075B1EF0" w14:textId="77777777" w:rsidR="00A270B2" w:rsidRDefault="00A270B2" w:rsidP="00A270B2">
      <w:r>
        <w:t>Для выполнения поставленной цели были поставлены и решены следующие задачи:</w:t>
      </w:r>
    </w:p>
    <w:p w14:paraId="4DBEA259" w14:textId="77777777" w:rsidR="00A270B2" w:rsidRDefault="00A270B2" w:rsidP="00A270B2">
      <w:pPr>
        <w:pStyle w:val="a6"/>
        <w:numPr>
          <w:ilvl w:val="0"/>
          <w:numId w:val="2"/>
        </w:numPr>
        <w:ind w:left="0" w:firstLine="1134"/>
      </w:pPr>
      <w:r>
        <w:t>анализ различных подходов к формированию импульсов и реализация наиболее оптимального решения наиболее подходящего для решения поставленной задачи способа генерации сверхкоротких гауссовских импульсов;</w:t>
      </w:r>
    </w:p>
    <w:p w14:paraId="2566FCE9" w14:textId="77777777" w:rsidR="00A270B2" w:rsidRDefault="00A270B2" w:rsidP="00A270B2">
      <w:pPr>
        <w:pStyle w:val="a6"/>
        <w:numPr>
          <w:ilvl w:val="0"/>
          <w:numId w:val="2"/>
        </w:numPr>
        <w:ind w:left="0" w:firstLine="1134"/>
      </w:pPr>
      <w: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7B01428B" w14:textId="70268139" w:rsidR="00A270B2" w:rsidRDefault="00A270B2" w:rsidP="00A270B2">
      <w:pPr>
        <w:pStyle w:val="a6"/>
        <w:numPr>
          <w:ilvl w:val="0"/>
          <w:numId w:val="2"/>
        </w:numPr>
        <w:ind w:left="0" w:firstLine="1134"/>
      </w:pPr>
      <w:r>
        <w:lastRenderedPageBreak/>
        <w:t>формирование СКИ различных форм и изучение их характеристик во временной и частотной областях.</w:t>
      </w:r>
    </w:p>
    <w:p w14:paraId="10386045" w14:textId="77777777" w:rsidR="00A270B2" w:rsidRDefault="00A270B2">
      <w:pPr>
        <w:spacing w:line="240" w:lineRule="auto"/>
        <w:ind w:firstLine="0"/>
        <w:jc w:val="left"/>
      </w:pPr>
      <w:r>
        <w:br w:type="page"/>
      </w:r>
    </w:p>
    <w:p w14:paraId="5CA771B3" w14:textId="77777777" w:rsidR="00054522" w:rsidRDefault="00054522" w:rsidP="00054522">
      <w:pPr>
        <w:pStyle w:val="1"/>
      </w:pPr>
      <w:bookmarkStart w:id="4" w:name="_Toc125035522"/>
      <w:bookmarkStart w:id="5" w:name="_Toc157254795"/>
      <w:r>
        <w:lastRenderedPageBreak/>
        <w:t>Сумматор конструкции Уилкинсона и физика его работы</w:t>
      </w:r>
      <w:bookmarkEnd w:id="4"/>
      <w:bookmarkEnd w:id="5"/>
    </w:p>
    <w:p w14:paraId="1EC1BDB1" w14:textId="77777777" w:rsidR="00054522" w:rsidRDefault="00054522" w:rsidP="00054522">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0996E4BA" w14:textId="77777777" w:rsidR="00054522" w:rsidRDefault="00054522" w:rsidP="00054522">
      <w:r>
        <w:t>Классическая конструкция имеет одно звено или ступень и ее изображение приведено на рис. ???.</w:t>
      </w:r>
    </w:p>
    <w:p w14:paraId="7CD17A99" w14:textId="77777777" w:rsidR="00054522" w:rsidRDefault="00054522" w:rsidP="00054522">
      <w:pPr>
        <w:pStyle w:val="a4"/>
      </w:pPr>
      <w:r>
        <w:rPr>
          <w:noProof/>
        </w:rPr>
        <w:drawing>
          <wp:inline distT="0" distB="0" distL="0" distR="0" wp14:anchorId="77481B08" wp14:editId="2441ECAE">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
                    <a:stretch/>
                  </pic:blipFill>
                  <pic:spPr bwMode="auto">
                    <a:xfrm>
                      <a:off x="0" y="0"/>
                      <a:ext cx="5940425" cy="2399665"/>
                    </a:xfrm>
                    <a:prstGeom prst="rect">
                      <a:avLst/>
                    </a:prstGeom>
                  </pic:spPr>
                </pic:pic>
              </a:graphicData>
            </a:graphic>
          </wp:inline>
        </w:drawing>
      </w:r>
    </w:p>
    <w:p w14:paraId="0B594748" w14:textId="77777777" w:rsidR="00054522" w:rsidRDefault="00054522" w:rsidP="00054522">
      <w:pPr>
        <w:pStyle w:val="a4"/>
      </w:pPr>
      <w:r>
        <w:t>Рис. ???. Электрическая схема (а) и топология (б) одноступенчатого сумматора конструкции Уилкинсона.</w:t>
      </w:r>
    </w:p>
    <w:p w14:paraId="7B1046D5" w14:textId="77777777" w:rsidR="00054522" w:rsidRDefault="00054522" w:rsidP="00054522">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w:t>
      </w:r>
      <w:r>
        <w:lastRenderedPageBreak/>
        <w:t xml:space="preserve">изображённые на рисунке, чтобы не вводить читателя в заблуждение. Сигнал из точки «С» в точку «В» проходит по двум отрезкам: </w:t>
      </w:r>
    </w:p>
    <w:p w14:paraId="3A7A43A1" w14:textId="77777777" w:rsidR="00054522" w:rsidRDefault="00054522" w:rsidP="00054522">
      <w:pPr>
        <w:pStyle w:val="a6"/>
        <w:numPr>
          <w:ilvl w:val="0"/>
          <w:numId w:val="9"/>
        </w:numPr>
      </w:pPr>
      <w:r>
        <w:t xml:space="preserve">путь B-A-C, длинна которой равняется четверти длины волны; </w:t>
      </w:r>
    </w:p>
    <w:p w14:paraId="7F8140D7" w14:textId="77777777" w:rsidR="00054522" w:rsidRDefault="00054522" w:rsidP="00054522">
      <w:pPr>
        <w:pStyle w:val="a6"/>
        <w:numPr>
          <w:ilvl w:val="0"/>
          <w:numId w:val="9"/>
        </w:numPr>
      </w:pPr>
      <w:r>
        <w:t>пути B-C, то есть через балластный резистор R</w:t>
      </w:r>
      <w:r>
        <w:rPr>
          <w:vertAlign w:val="subscript"/>
        </w:rPr>
        <w:t>б</w:t>
      </w:r>
      <w:r>
        <w:t xml:space="preserve">. </w:t>
      </w:r>
    </w:p>
    <w:p w14:paraId="1CA171A4" w14:textId="77777777" w:rsidR="00054522" w:rsidRDefault="00054522" w:rsidP="00054522">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78916C07" w14:textId="77777777" w:rsidR="00054522" w:rsidRDefault="00054522" w:rsidP="00054522">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7DEA455F" w14:textId="77777777" w:rsidR="00054522" w:rsidRDefault="00054522" w:rsidP="00054522">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1F743F08" w14:textId="77777777" w:rsidR="00054522" w:rsidRDefault="00054522" w:rsidP="00054522"/>
    <w:p w14:paraId="49A2D093" w14:textId="77777777" w:rsidR="00054522" w:rsidRDefault="00787C09" w:rsidP="00054522">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062879DD" w14:textId="77777777" w:rsidR="00054522" w:rsidRDefault="00787C09" w:rsidP="00054522">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59D7BA52" w14:textId="77777777" w:rsidR="00054522" w:rsidRDefault="00054522" w:rsidP="00054522"/>
    <w:p w14:paraId="4413CDFB" w14:textId="77777777" w:rsidR="00054522" w:rsidRDefault="00054522" w:rsidP="00054522">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46D1E921" w14:textId="77777777" w:rsidR="00054522" w:rsidRDefault="00054522" w:rsidP="00054522">
      <w:r>
        <w:t>Матрица рассеяния состоит из S-параметров:</w:t>
      </w:r>
    </w:p>
    <w:p w14:paraId="7DE973BF" w14:textId="77777777" w:rsidR="00054522" w:rsidRDefault="00054522" w:rsidP="00054522"/>
    <w:p w14:paraId="000A61A6" w14:textId="77777777" w:rsidR="00054522" w:rsidRDefault="00787C09" w:rsidP="00054522">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2950C924" w14:textId="77777777" w:rsidR="00054522" w:rsidRDefault="00787C09" w:rsidP="00054522">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B412786" w14:textId="77777777" w:rsidR="00054522" w:rsidRDefault="00787C09" w:rsidP="0005452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2D95FEB2" w14:textId="77777777" w:rsidR="00054522" w:rsidRDefault="00054522" w:rsidP="00054522">
      <w:pPr>
        <w:pStyle w:val="a4"/>
      </w:pPr>
    </w:p>
    <w:p w14:paraId="6E58C349" w14:textId="77777777" w:rsidR="00054522" w:rsidRDefault="00054522" w:rsidP="00054522">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5E48B271" w14:textId="77777777" w:rsidR="00054522" w:rsidRDefault="00054522" w:rsidP="00054522"/>
    <w:p w14:paraId="25F27AAF" w14:textId="77777777" w:rsidR="00054522" w:rsidRDefault="00787C09" w:rsidP="00054522">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6259590C" w14:textId="77777777" w:rsidR="00054522" w:rsidRDefault="00054522" w:rsidP="00054522">
      <w:pPr>
        <w:jc w:val="center"/>
      </w:pPr>
    </w:p>
    <w:p w14:paraId="18BA1A85" w14:textId="77777777" w:rsidR="00054522" w:rsidRDefault="00054522" w:rsidP="00054522">
      <w:r>
        <w:t>В таком случае матрица рассеяние для идеального делителя примет вид:</w:t>
      </w:r>
    </w:p>
    <w:p w14:paraId="36982F24" w14:textId="77777777" w:rsidR="00054522" w:rsidRDefault="00787C09" w:rsidP="00054522">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07555538" w14:textId="77777777" w:rsidR="00054522" w:rsidRDefault="00054522" w:rsidP="00054522">
      <w:pPr>
        <w:pStyle w:val="a4"/>
      </w:pPr>
    </w:p>
    <w:p w14:paraId="6FB2F05A" w14:textId="77777777" w:rsidR="00054522" w:rsidRDefault="00054522" w:rsidP="00054522">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EBB9093" w14:textId="77777777" w:rsidR="00054522" w:rsidRDefault="00054522" w:rsidP="00054522">
      <w:pPr>
        <w:pStyle w:val="3"/>
      </w:pPr>
      <w:bookmarkStart w:id="6" w:name="_Toc125035523"/>
      <w:bookmarkStart w:id="7" w:name="_Toc157254796"/>
      <w:r>
        <w:t>Многоступенчатые сумматоры конструкции Уилкинсона</w:t>
      </w:r>
      <w:bookmarkEnd w:id="6"/>
      <w:bookmarkEnd w:id="7"/>
    </w:p>
    <w:p w14:paraId="3CA63630" w14:textId="77777777" w:rsidR="00054522" w:rsidRDefault="00054522" w:rsidP="00054522">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4F79A0A9" w14:textId="50413CB7" w:rsidR="00054522" w:rsidRDefault="00054522" w:rsidP="00054522">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63E1E29D" w14:textId="77777777" w:rsidR="00054522" w:rsidRDefault="00054522" w:rsidP="00054522">
      <w:r w:rsidRPr="00286B6F">
        <w:t>Существует итерационный подход к получению параметров трёхсекционного сумматора, опирающийся на аналитические выражения</w:t>
      </w:r>
      <w:r>
        <w:t xml:space="preserve"> </w:t>
      </w:r>
      <w:commentRangeStart w:id="8"/>
      <w:r w:rsidRPr="00286B6F">
        <w:t>[]</w:t>
      </w:r>
      <w:commentRangeEnd w:id="8"/>
      <w:r>
        <w:rPr>
          <w:rStyle w:val="af0"/>
        </w:rPr>
        <w:commentReference w:id="8"/>
      </w:r>
      <w:r>
        <w:t>.</w:t>
      </w:r>
      <w:r w:rsidRPr="00286B6F">
        <w:t xml:space="preserve"> </w:t>
      </w:r>
      <w:r>
        <w:t xml:space="preserve">Также описанный подход опирается на двухдиапазонную концепцию, которая заключается в следующем: на рисунке 1, </w:t>
      </w:r>
    </w:p>
    <w:p w14:paraId="6BBF92D9" w14:textId="77777777" w:rsidR="00054522" w:rsidRDefault="00054522" w:rsidP="00054522"/>
    <w:p w14:paraId="2F718BAA" w14:textId="77777777" w:rsidR="00054522" w:rsidRDefault="00054522" w:rsidP="00054522">
      <w:pPr>
        <w:pStyle w:val="ac"/>
      </w:pPr>
      <w:r>
        <w:drawing>
          <wp:inline distT="0" distB="0" distL="0" distR="0" wp14:anchorId="51481696" wp14:editId="55975DB8">
            <wp:extent cx="5940425" cy="1517015"/>
            <wp:effectExtent l="0" t="0" r="3175" b="6985"/>
            <wp:docPr id="652545017" name="Рисунок 1"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45017"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517015"/>
                    </a:xfrm>
                    <a:prstGeom prst="rect">
                      <a:avLst/>
                    </a:prstGeom>
                    <a:noFill/>
                    <a:ln>
                      <a:noFill/>
                    </a:ln>
                  </pic:spPr>
                </pic:pic>
              </a:graphicData>
            </a:graphic>
          </wp:inline>
        </w:drawing>
      </w:r>
    </w:p>
    <w:p w14:paraId="3207C3E9" w14:textId="77777777" w:rsidR="00054522" w:rsidRDefault="00054522" w:rsidP="00054522">
      <w:pPr>
        <w:pStyle w:val="ae"/>
      </w:pPr>
      <w:commentRangeStart w:id="9"/>
      <w:r w:rsidRPr="00286B6F">
        <w:t xml:space="preserve">Рисунок </w:t>
      </w:r>
      <w:commentRangeEnd w:id="9"/>
      <w:r>
        <w:rPr>
          <w:rStyle w:val="af0"/>
        </w:rPr>
        <w:commentReference w:id="9"/>
      </w:r>
      <w:fldSimple w:instr=" SEQ Рисунок \* ARABIC ">
        <w:r>
          <w:rPr>
            <w:noProof/>
          </w:rPr>
          <w:t>1</w:t>
        </w:r>
      </w:fldSimple>
    </w:p>
    <w:p w14:paraId="6EF3A299" w14:textId="77777777" w:rsidR="00054522" w:rsidRDefault="00054522" w:rsidP="00054522">
      <w:pPr>
        <w:pStyle w:val="ae"/>
      </w:pPr>
    </w:p>
    <w:p w14:paraId="13B1C970" w14:textId="77777777" w:rsidR="00054522" w:rsidRDefault="00054522" w:rsidP="00054522">
      <w:bookmarkStart w:id="10" w:name="_Hlk156032697"/>
      <w:r>
        <w:t>использования этой концепции гарантирует, что полоса пропускания представляется через формулу</w:t>
      </w:r>
    </w:p>
    <w:bookmarkEnd w:id="10"/>
    <w:p w14:paraId="268978EC"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06991B1F" w14:textId="77777777" w:rsidTr="007E2D4E">
        <w:tc>
          <w:tcPr>
            <w:tcW w:w="8500" w:type="dxa"/>
          </w:tcPr>
          <w:p w14:paraId="02F0C829" w14:textId="77777777" w:rsidR="00054522" w:rsidRPr="00286B6F" w:rsidRDefault="00054522" w:rsidP="00442212">
            <w:pPr>
              <w:rPr>
                <w:rFonts w:eastAsiaTheme="minorEastAsia"/>
              </w:rPr>
            </w:pPr>
            <w:bookmarkStart w:id="11" w:name="_Hlk156032716"/>
            <m:oMathPara>
              <m:oMath>
                <m:r>
                  <m:rPr>
                    <m:sty m:val="p"/>
                  </m:rPr>
                  <w:rPr>
                    <w:rFonts w:ascii="Cambria Math" w:hAnsi="Cambria Math"/>
                  </w:rPr>
                  <m:t>BW=</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vAlign w:val="center"/>
          </w:tcPr>
          <w:p w14:paraId="6A3B78E0" w14:textId="77777777" w:rsidR="00054522" w:rsidRDefault="00054522" w:rsidP="007E2D4E">
            <w:pPr>
              <w:ind w:firstLine="0"/>
              <w:jc w:val="center"/>
            </w:pPr>
            <w:r>
              <w:t>(</w:t>
            </w:r>
            <w:fldSimple w:instr=" SEQ Формула \* ARABIC ">
              <w:r>
                <w:rPr>
                  <w:noProof/>
                </w:rPr>
                <w:t>1</w:t>
              </w:r>
            </w:fldSimple>
            <w:r>
              <w:t>)</w:t>
            </w:r>
          </w:p>
        </w:tc>
      </w:tr>
      <w:bookmarkEnd w:id="11"/>
    </w:tbl>
    <w:p w14:paraId="3AB23467" w14:textId="77777777" w:rsidR="00054522" w:rsidRDefault="00054522" w:rsidP="00054522"/>
    <w:p w14:paraId="61911979" w14:textId="77777777" w:rsidR="00054522" w:rsidRDefault="00054522" w:rsidP="00054522">
      <w:r>
        <w:t xml:space="preserve">где </w:t>
      </w:r>
      <w:bookmarkStart w:id="12" w:name="_Hlk156033264"/>
      <w:r w:rsidRPr="004A59E0">
        <w:rPr>
          <w:i/>
          <w:iCs/>
        </w:rPr>
        <w:t>2</w:t>
      </w:r>
      <w:r w:rsidRPr="00286B6F">
        <w:rPr>
          <w:i/>
          <w:iCs/>
          <w:lang w:val="en-US"/>
        </w:rPr>
        <w:t>f</w:t>
      </w:r>
      <w:r w:rsidRPr="00286B6F">
        <w:rPr>
          <w:i/>
          <w:iCs/>
          <w:vertAlign w:val="subscript"/>
          <w:lang w:val="en-US"/>
        </w:rPr>
        <w:t>ex</w:t>
      </w:r>
      <w:r w:rsidRPr="00286B6F">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sidRPr="004A59E0">
        <w:rPr>
          <w:vertAlign w:val="subscript"/>
        </w:rPr>
        <w:t>2</w:t>
      </w:r>
      <w:r w:rsidRPr="004A59E0">
        <w:t>-</w:t>
      </w:r>
      <w:r>
        <w:rPr>
          <w:lang w:val="en-US"/>
        </w:rPr>
        <w:t>f</w:t>
      </w:r>
      <w:r w:rsidRPr="004A59E0">
        <w:rPr>
          <w:vertAlign w:val="subscript"/>
        </w:rPr>
        <w:t>1</w:t>
      </w:r>
      <w:r w:rsidRPr="004A59E0">
        <w:t>)</w:t>
      </w:r>
      <w:r>
        <w:t xml:space="preserve">, но также остается запас </w:t>
      </w:r>
      <w:r w:rsidRPr="004A59E0">
        <w:rPr>
          <w:i/>
          <w:iCs/>
        </w:rPr>
        <w:t>2</w:t>
      </w:r>
      <w:r w:rsidRPr="00286B6F">
        <w:rPr>
          <w:i/>
          <w:iCs/>
          <w:lang w:val="en-US"/>
        </w:rPr>
        <w:t>f</w:t>
      </w:r>
      <w:r w:rsidRPr="00286B6F">
        <w:rPr>
          <w:i/>
          <w:iCs/>
          <w:vertAlign w:val="subscript"/>
          <w:lang w:val="en-US"/>
        </w:rPr>
        <w:t>ex</w:t>
      </w:r>
      <w:r>
        <w:rPr>
          <w:i/>
          <w:iCs/>
        </w:rPr>
        <w:t xml:space="preserve"> </w:t>
      </w:r>
      <w:r w:rsidRPr="004A59E0">
        <w:t>дл</w:t>
      </w:r>
      <w:r>
        <w:t>я обеспечения запаса и нивелирования различных ошибок и погрешностей проектирования.</w:t>
      </w:r>
    </w:p>
    <w:bookmarkEnd w:id="12"/>
    <w:p w14:paraId="168B30CB" w14:textId="77777777" w:rsidR="00054522" w:rsidRDefault="00054522" w:rsidP="00054522">
      <w:pPr>
        <w:pStyle w:val="ac"/>
      </w:pPr>
      <w:r w:rsidRPr="008F65E4">
        <w:drawing>
          <wp:inline distT="0" distB="0" distL="0" distR="0" wp14:anchorId="2AF344E5" wp14:editId="51A6D1FE">
            <wp:extent cx="4148920" cy="1904379"/>
            <wp:effectExtent l="0" t="0" r="4445" b="635"/>
            <wp:docPr id="3486572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6320" cy="1907776"/>
                    </a:xfrm>
                    <a:prstGeom prst="rect">
                      <a:avLst/>
                    </a:prstGeom>
                    <a:noFill/>
                    <a:ln>
                      <a:noFill/>
                    </a:ln>
                  </pic:spPr>
                </pic:pic>
              </a:graphicData>
            </a:graphic>
          </wp:inline>
        </w:drawing>
      </w:r>
    </w:p>
    <w:p w14:paraId="74DB9C8E" w14:textId="77777777" w:rsidR="00054522" w:rsidRDefault="00054522" w:rsidP="00054522">
      <w:pPr>
        <w:pStyle w:val="ae"/>
      </w:pPr>
      <w:r>
        <w:t xml:space="preserve">Рисунок </w:t>
      </w:r>
      <w:fldSimple w:instr=" SEQ Рисунок \* ARABIC ">
        <w:r>
          <w:rPr>
            <w:noProof/>
          </w:rPr>
          <w:t>2</w:t>
        </w:r>
      </w:fldSimple>
    </w:p>
    <w:p w14:paraId="2811F85C" w14:textId="77777777" w:rsidR="00054522" w:rsidRDefault="00054522" w:rsidP="00054522">
      <w:bookmarkStart w:id="13"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5471B62A" w14:textId="77777777" w:rsidR="00054522" w:rsidRDefault="00054522" w:rsidP="00054522">
      <w:pPr>
        <w:pStyle w:val="a6"/>
        <w:numPr>
          <w:ilvl w:val="0"/>
          <w:numId w:val="12"/>
        </w:numPr>
      </w:pPr>
      <w:r>
        <w:rPr>
          <w:lang w:val="en-US"/>
        </w:rPr>
        <w:t>Z</w:t>
      </w:r>
      <w:r>
        <w:rPr>
          <w:vertAlign w:val="subscript"/>
          <w:lang w:val="en-US"/>
        </w:rPr>
        <w:t xml:space="preserve">n </w:t>
      </w:r>
      <w:r>
        <w:rPr>
          <w:lang w:val="en-US"/>
        </w:rPr>
        <w:t xml:space="preserve">– </w:t>
      </w:r>
      <w:r>
        <w:t>волновое сопротивление линии;</w:t>
      </w:r>
    </w:p>
    <w:p w14:paraId="296653CF" w14:textId="77777777" w:rsidR="00054522" w:rsidRPr="004B76A5" w:rsidRDefault="00054522" w:rsidP="00054522">
      <w:pPr>
        <w:pStyle w:val="a6"/>
        <w:numPr>
          <w:ilvl w:val="0"/>
          <w:numId w:val="12"/>
        </w:numPr>
        <w:rPr>
          <w:sz w:val="40"/>
          <w:szCs w:val="32"/>
        </w:rPr>
      </w:pPr>
      <w:r w:rsidRPr="004B76A5">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55A9EAEA" w14:textId="77777777" w:rsidR="00054522" w:rsidRPr="004B76A5" w:rsidRDefault="00054522" w:rsidP="00054522">
      <w:pPr>
        <w:pStyle w:val="a6"/>
        <w:numPr>
          <w:ilvl w:val="0"/>
          <w:numId w:val="12"/>
        </w:numPr>
        <w:rPr>
          <w:sz w:val="40"/>
          <w:szCs w:val="32"/>
        </w:rPr>
      </w:pPr>
      <w:r>
        <w:rPr>
          <w:rFonts w:ascii="Cambria Math" w:hAnsi="Cambria Math" w:cs="Cambria Math"/>
          <w:szCs w:val="28"/>
          <w:shd w:val="clear" w:color="auto" w:fill="FFFFFF"/>
          <w:lang w:val="en-US"/>
        </w:rPr>
        <w:lastRenderedPageBreak/>
        <w:t>R</w:t>
      </w:r>
      <w:r>
        <w:rPr>
          <w:rFonts w:ascii="Cambria Math" w:hAnsi="Cambria Math" w:cs="Cambria Math"/>
          <w:szCs w:val="28"/>
          <w:shd w:val="clear" w:color="auto" w:fill="FFFFFF"/>
          <w:vertAlign w:val="subscript"/>
          <w:lang w:val="en-US"/>
        </w:rPr>
        <w:t>n</w:t>
      </w:r>
      <w:r w:rsidRPr="004B76A5">
        <w:rPr>
          <w:rFonts w:ascii="Cambria Math" w:hAnsi="Cambria Math" w:cs="Cambria Math"/>
          <w:szCs w:val="28"/>
          <w:shd w:val="clear" w:color="auto" w:fill="FFFFFF"/>
        </w:rPr>
        <w:t xml:space="preserve"> </w:t>
      </w:r>
      <w:r w:rsidRPr="004B76A5">
        <w:t xml:space="preserve">– </w:t>
      </w:r>
      <w:r>
        <w:t>изолирующие или баластные сопротивления;</w:t>
      </w:r>
    </w:p>
    <w:p w14:paraId="72A5EE1E" w14:textId="77777777" w:rsidR="00054522" w:rsidRPr="004B76A5" w:rsidRDefault="00054522" w:rsidP="00054522">
      <w:pPr>
        <w:pStyle w:val="a6"/>
        <w:numPr>
          <w:ilvl w:val="0"/>
          <w:numId w:val="12"/>
        </w:numPr>
        <w:rPr>
          <w:sz w:val="40"/>
          <w:szCs w:val="32"/>
        </w:rPr>
      </w:pPr>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62ACF04E" w14:textId="77777777" w:rsidR="00054522" w:rsidRDefault="00054522" w:rsidP="00054522">
      <w:bookmarkStart w:id="14" w:name="_Hlk156033518"/>
      <w:bookmarkEnd w:id="13"/>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4"/>
    <w:p w14:paraId="1F8BC079" w14:textId="77777777" w:rsidR="00054522" w:rsidRDefault="00054522" w:rsidP="00054522"/>
    <w:p w14:paraId="4F639728" w14:textId="77777777" w:rsidR="00054522" w:rsidRDefault="00054522" w:rsidP="00054522">
      <w:pPr>
        <w:pStyle w:val="ac"/>
      </w:pPr>
      <w:r>
        <w:drawing>
          <wp:inline distT="0" distB="0" distL="0" distR="0" wp14:anchorId="07D2DE16" wp14:editId="3F9E992E">
            <wp:extent cx="5940425" cy="1645285"/>
            <wp:effectExtent l="0" t="0" r="3175" b="0"/>
            <wp:docPr id="1390642766" name="Рисунок 3"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42766"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1645285"/>
                    </a:xfrm>
                    <a:prstGeom prst="rect">
                      <a:avLst/>
                    </a:prstGeom>
                    <a:noFill/>
                    <a:ln>
                      <a:noFill/>
                    </a:ln>
                  </pic:spPr>
                </pic:pic>
              </a:graphicData>
            </a:graphic>
          </wp:inline>
        </w:drawing>
      </w:r>
    </w:p>
    <w:p w14:paraId="3AAAB206" w14:textId="77777777" w:rsidR="00054522" w:rsidRDefault="00054522" w:rsidP="00054522">
      <w:pPr>
        <w:pStyle w:val="ae"/>
      </w:pPr>
      <w:r>
        <w:t xml:space="preserve">Рисунок </w:t>
      </w:r>
      <w:fldSimple w:instr=" SEQ Рисунок \* ARABIC ">
        <w:r>
          <w:rPr>
            <w:noProof/>
          </w:rPr>
          <w:t>3</w:t>
        </w:r>
      </w:fldSimple>
    </w:p>
    <w:p w14:paraId="417C5783" w14:textId="77777777" w:rsidR="00054522" w:rsidRDefault="00054522" w:rsidP="00054522"/>
    <w:p w14:paraId="5A36136E" w14:textId="77777777" w:rsidR="00054522" w:rsidRPr="008F65E4" w:rsidRDefault="00054522" w:rsidP="00054522">
      <w:pPr>
        <w:rPr>
          <w:b/>
          <w:bCs/>
        </w:rPr>
      </w:pPr>
      <w:r w:rsidRPr="008F65E4">
        <w:rPr>
          <w:b/>
          <w:bCs/>
        </w:rPr>
        <w:t>Анализ четных мод</w:t>
      </w:r>
    </w:p>
    <w:p w14:paraId="679450CE" w14:textId="77777777" w:rsidR="00054522" w:rsidRDefault="00054522" w:rsidP="00054522">
      <w:bookmarkStart w:id="15" w:name="_Hlk156033722"/>
      <w:r>
        <w:t xml:space="preserve">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w:t>
      </w:r>
      <w:r w:rsidRPr="008F65E4">
        <w:t>[]</w:t>
      </w:r>
      <w:r>
        <w:t xml:space="preserve"> и представляют из себя следующее выражение:</w:t>
      </w:r>
    </w:p>
    <w:p w14:paraId="3FECD39D"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76B10CA8" w14:textId="77777777" w:rsidTr="007E2D4E">
        <w:tc>
          <w:tcPr>
            <w:tcW w:w="8500" w:type="dxa"/>
          </w:tcPr>
          <w:p w14:paraId="7B7F13A2" w14:textId="77777777" w:rsidR="00054522" w:rsidRPr="00FB0D78" w:rsidRDefault="00787C09" w:rsidP="00442212">
            <w:pPr>
              <w:rPr>
                <w:lang w:val="en-US"/>
              </w:rPr>
            </w:pPr>
            <m:oMathPara>
              <m:oMath>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2</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w:rPr>
                        <w:rFonts w:ascii="Cambria Math" w:hAnsi="Cambria Math"/>
                        <w:lang w:val="en-US"/>
                      </w:rPr>
                      <m:t>a</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e>
                    </m:d>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3</m:t>
                        </m:r>
                      </m:sub>
                      <m:sup>
                        <m:r>
                          <m:rPr>
                            <m:sty m:val="p"/>
                          </m:rPr>
                          <w:rPr>
                            <w:rFonts w:ascii="Cambria Math" w:hAnsi="Cambria Math"/>
                            <w:lang w:val="en-US"/>
                          </w:rPr>
                          <m:t>2</m:t>
                        </m:r>
                      </m:sup>
                    </m:sSubSup>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w:rPr>
                            <w:rFonts w:ascii="Cambria Math" w:hAnsi="Cambria Math"/>
                            <w:lang w:val="en-US"/>
                          </w:rPr>
                          <m:t>a</m:t>
                        </m:r>
                      </m:num>
                      <m:den>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den>
                    </m:f>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3</m:t>
                        </m:r>
                      </m:sub>
                      <m:sup>
                        <m:r>
                          <m:rPr>
                            <m:sty m:val="p"/>
                          </m:rPr>
                          <w:rPr>
                            <w:rFonts w:ascii="Cambria Math" w:hAnsi="Cambria Math"/>
                            <w:lang w:val="en-US"/>
                          </w:rPr>
                          <m:t>3</m:t>
                        </m:r>
                      </m:sup>
                    </m:sSubSup>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3</m:t>
                        </m:r>
                      </m:sub>
                      <m:sup>
                        <m:r>
                          <m:rPr>
                            <m:sty m:val="p"/>
                          </m:rPr>
                          <w:rPr>
                            <w:rFonts w:ascii="Cambria Math" w:hAnsi="Cambria Math"/>
                            <w:lang w:val="en-US"/>
                          </w:rPr>
                          <m:t>2</m:t>
                        </m:r>
                      </m:sup>
                    </m:sSub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w:rPr>
                        <w:rFonts w:ascii="Cambria Math" w:hAnsi="Cambria Math"/>
                        <w:lang w:val="en-US"/>
                      </w:rPr>
                      <m:t>a</m:t>
                    </m:r>
                  </m:den>
                </m:f>
              </m:oMath>
            </m:oMathPara>
          </w:p>
        </w:tc>
        <w:tc>
          <w:tcPr>
            <w:tcW w:w="845" w:type="dxa"/>
            <w:vAlign w:val="center"/>
          </w:tcPr>
          <w:p w14:paraId="552139BE" w14:textId="77777777" w:rsidR="00054522" w:rsidRDefault="00054522" w:rsidP="007E2D4E">
            <w:pPr>
              <w:ind w:firstLine="0"/>
              <w:jc w:val="center"/>
            </w:pPr>
            <w:r>
              <w:t>(</w:t>
            </w:r>
            <w:fldSimple w:instr=" SEQ Формула \* ARABIC ">
              <w:r>
                <w:rPr>
                  <w:noProof/>
                </w:rPr>
                <w:t>2</w:t>
              </w:r>
            </w:fldSimple>
            <w:r>
              <w:t>)</w:t>
            </w:r>
          </w:p>
        </w:tc>
      </w:tr>
    </w:tbl>
    <w:p w14:paraId="013F72AF" w14:textId="77777777" w:rsidR="00054522" w:rsidRDefault="00054522" w:rsidP="00054522"/>
    <w:p w14:paraId="7A1F5B8B" w14:textId="77777777" w:rsidR="00054522" w:rsidRDefault="00054522" w:rsidP="00054522">
      <w:r>
        <w:t xml:space="preserve">где </w:t>
      </w:r>
      <w:r>
        <w:rPr>
          <w:lang w:val="en-US"/>
        </w:rPr>
        <w:t>p</w:t>
      </w:r>
      <w:r>
        <w:rPr>
          <w:vertAlign w:val="subscript"/>
          <w:lang w:val="en-US"/>
        </w:rPr>
        <w:t xml:space="preserve">1 </w:t>
      </w:r>
      <w:r>
        <w:t>выражается как:</w:t>
      </w:r>
    </w:p>
    <w:tbl>
      <w:tblPr>
        <w:tblStyle w:val="a9"/>
        <w:tblW w:w="0" w:type="auto"/>
        <w:tblLook w:val="04A0" w:firstRow="1" w:lastRow="0" w:firstColumn="1" w:lastColumn="0" w:noHBand="0" w:noVBand="1"/>
      </w:tblPr>
      <w:tblGrid>
        <w:gridCol w:w="8500"/>
        <w:gridCol w:w="845"/>
      </w:tblGrid>
      <w:tr w:rsidR="00054522" w14:paraId="741EC89C" w14:textId="77777777" w:rsidTr="007E2D4E">
        <w:tc>
          <w:tcPr>
            <w:tcW w:w="8500" w:type="dxa"/>
          </w:tcPr>
          <w:p w14:paraId="2007D7A3" w14:textId="77777777" w:rsidR="00054522" w:rsidRPr="00FB0D78" w:rsidRDefault="00787C09" w:rsidP="00442212">
            <w:pPr>
              <w:rPr>
                <w:lang w:val="en-US"/>
              </w:rPr>
            </w:pPr>
            <m:oMathPara>
              <m:oMath>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a</m:t>
                    </m:r>
                  </m:den>
                </m:f>
                <m:d>
                  <m:dPr>
                    <m:ctrlPr>
                      <w:rPr>
                        <w:rFonts w:ascii="Cambria Math" w:hAnsi="Cambria Math"/>
                        <w:lang w:val="en-US"/>
                      </w:rPr>
                    </m:ctrlPr>
                  </m:dPr>
                  <m:e>
                    <m:r>
                      <m:rPr>
                        <m:sty m:val="p"/>
                      </m:rPr>
                      <w:rPr>
                        <w:rFonts w:ascii="Cambria Math" w:hAnsi="Cambria Math"/>
                        <w:lang w:val="en-US"/>
                      </w:rPr>
                      <m:t>1-</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num>
                      <m:den>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den>
                    </m:f>
                  </m:e>
                </m:d>
              </m:oMath>
            </m:oMathPara>
          </w:p>
          <w:p w14:paraId="67E85C0F" w14:textId="77777777" w:rsidR="00054522" w:rsidRPr="00FB0D78" w:rsidRDefault="00054522" w:rsidP="00442212">
            <w:pPr>
              <w:rPr>
                <w:lang w:val="en-US"/>
              </w:rPr>
            </w:pPr>
            <m:oMathPara>
              <m:oMath>
                <m:r>
                  <m:rPr>
                    <m:sty m:val="p"/>
                  </m:rPr>
                  <w:rPr>
                    <w:rFonts w:ascii="Cambria Math" w:hAnsi="Cambria Math"/>
                    <w:lang w:val="en-US"/>
                  </w:rPr>
                  <m:t>a</m:t>
                </m:r>
                <m:r>
                  <w:rPr>
                    <w:rFonts w:ascii="Cambria Math" w:hAnsi="Cambria Math"/>
                    <w:lang w:val="en-US"/>
                  </w:rPr>
                  <m:t>=</m:t>
                </m:r>
                <m:r>
                  <m:rPr>
                    <m:sty m:val="p"/>
                  </m:rPr>
                  <w:rPr>
                    <w:rFonts w:ascii="Cambria Math" w:hAnsi="Cambria Math"/>
                    <w:lang w:val="en-US"/>
                  </w:rPr>
                  <m:t>tan</m:t>
                </m:r>
                <m:d>
                  <m:dPr>
                    <m:ctrlPr>
                      <w:rPr>
                        <w:rFonts w:ascii="Cambria Math" w:hAnsi="Cambria Math"/>
                        <w:i/>
                        <w:lang w:val="en-US"/>
                      </w:rPr>
                    </m:ctrlPr>
                  </m:dPr>
                  <m:e>
                    <m:r>
                      <m:rPr>
                        <m:sty m:val="p"/>
                      </m:rPr>
                      <w:rPr>
                        <w:rFonts w:ascii="Cambria Math" w:hAnsi="Cambria Math"/>
                        <w:lang w:val="en-US"/>
                      </w:rPr>
                      <m:t>θ</m:t>
                    </m:r>
                  </m:e>
                </m:d>
              </m:oMath>
            </m:oMathPara>
          </w:p>
        </w:tc>
        <w:tc>
          <w:tcPr>
            <w:tcW w:w="845" w:type="dxa"/>
            <w:vAlign w:val="center"/>
          </w:tcPr>
          <w:p w14:paraId="58208F1A" w14:textId="77777777" w:rsidR="00054522" w:rsidRDefault="00054522" w:rsidP="007E2D4E">
            <w:pPr>
              <w:ind w:firstLine="0"/>
              <w:jc w:val="center"/>
            </w:pPr>
            <w:r>
              <w:t>(</w:t>
            </w:r>
            <w:fldSimple w:instr=" SEQ Формула \* ARABIC ">
              <w:r>
                <w:rPr>
                  <w:noProof/>
                </w:rPr>
                <w:t>3</w:t>
              </w:r>
            </w:fldSimple>
            <w:r>
              <w:t>)</w:t>
            </w:r>
          </w:p>
        </w:tc>
      </w:tr>
    </w:tbl>
    <w:p w14:paraId="5C0305A7" w14:textId="77777777" w:rsidR="00054522" w:rsidRDefault="00054522" w:rsidP="00054522"/>
    <w:p w14:paraId="7AFCB09B" w14:textId="77777777" w:rsidR="00054522" w:rsidRDefault="00054522" w:rsidP="00054522">
      <w:r>
        <w:lastRenderedPageBreak/>
        <w:t xml:space="preserve">Выражения для </w:t>
      </w:r>
      <w:r>
        <w:rPr>
          <w:lang w:val="en-US"/>
        </w:rPr>
        <w:t>Z</w:t>
      </w:r>
      <w:r w:rsidRPr="00FB0D78">
        <w:rPr>
          <w:vertAlign w:val="subscript"/>
        </w:rPr>
        <w:t>3</w:t>
      </w:r>
      <w:r>
        <w:t xml:space="preserve"> моет быть получено из уравнения четвертого порядка, имеющего следующий вид:</w:t>
      </w:r>
    </w:p>
    <w:p w14:paraId="4B101B73"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624F432F" w14:textId="77777777" w:rsidTr="007E2D4E">
        <w:tc>
          <w:tcPr>
            <w:tcW w:w="8500" w:type="dxa"/>
          </w:tcPr>
          <w:p w14:paraId="43F9EF68" w14:textId="77777777" w:rsidR="00054522" w:rsidRPr="00FB0D78" w:rsidRDefault="00054522" w:rsidP="00442212">
            <w:pPr>
              <w:rPr>
                <w:lang w:val="en-US"/>
              </w:rPr>
            </w:pPr>
            <m:oMathPara>
              <m:oMath>
                <m:r>
                  <m:rPr>
                    <m:sty m:val="p"/>
                  </m:rPr>
                  <w:rPr>
                    <w:rFonts w:ascii="Cambria Math" w:hAnsi="Cambria Math"/>
                    <w:lang w:val="en-US"/>
                  </w:rPr>
                  <m:t>A</m:t>
                </m:r>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3</m:t>
                    </m:r>
                  </m:sub>
                  <m:sup>
                    <m:r>
                      <m:rPr>
                        <m:sty m:val="p"/>
                      </m:rPr>
                      <w:rPr>
                        <w:rFonts w:ascii="Cambria Math" w:hAnsi="Cambria Math"/>
                        <w:lang w:val="en-US"/>
                      </w:rPr>
                      <m:t>4</m:t>
                    </m:r>
                  </m:sup>
                </m:sSubSup>
                <m:r>
                  <m:rPr>
                    <m:sty m:val="p"/>
                  </m:rPr>
                  <w:rPr>
                    <w:rFonts w:ascii="Cambria Math" w:hAnsi="Cambria Math"/>
                    <w:lang w:val="en-US"/>
                  </w:rPr>
                  <m:t>+B</m:t>
                </m:r>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3</m:t>
                    </m:r>
                  </m:sub>
                  <m:sup>
                    <m:r>
                      <m:rPr>
                        <m:sty m:val="p"/>
                      </m:rPr>
                      <w:rPr>
                        <w:rFonts w:ascii="Cambria Math" w:hAnsi="Cambria Math"/>
                        <w:lang w:val="en-US"/>
                      </w:rPr>
                      <m:t>3</m:t>
                    </m:r>
                  </m:sup>
                </m:sSubSup>
                <m:r>
                  <m:rPr>
                    <m:sty m:val="p"/>
                  </m:rPr>
                  <w:rPr>
                    <w:rFonts w:ascii="Cambria Math" w:hAnsi="Cambria Math"/>
                    <w:lang w:val="en-US"/>
                  </w:rPr>
                  <m:t>+C</m:t>
                </m:r>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3</m:t>
                    </m:r>
                  </m:sub>
                  <m:sup>
                    <m:r>
                      <m:rPr>
                        <m:sty m:val="p"/>
                      </m:rPr>
                      <w:rPr>
                        <w:rFonts w:ascii="Cambria Math" w:hAnsi="Cambria Math"/>
                        <w:lang w:val="en-US"/>
                      </w:rPr>
                      <m:t>2</m:t>
                    </m:r>
                  </m:sup>
                </m:sSubSup>
                <m:r>
                  <m:rPr>
                    <m:sty m:val="p"/>
                  </m:rP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Z</m:t>
                    </m:r>
                  </m:e>
                  <m:sub>
                    <m:r>
                      <m:rPr>
                        <m:sty m:val="p"/>
                      </m:rPr>
                      <w:rPr>
                        <w:rFonts w:ascii="Cambria Math" w:hAnsi="Cambria Math"/>
                        <w:lang w:val="en-US"/>
                      </w:rPr>
                      <m:t>3</m:t>
                    </m:r>
                  </m:sub>
                </m:sSub>
                <m:r>
                  <m:rPr>
                    <m:sty m:val="p"/>
                  </m:rPr>
                  <w:rPr>
                    <w:rFonts w:ascii="Cambria Math" w:hAnsi="Cambria Math"/>
                    <w:lang w:val="en-US"/>
                  </w:rPr>
                  <m:t>+E=0</m:t>
                </m:r>
              </m:oMath>
            </m:oMathPara>
          </w:p>
        </w:tc>
        <w:tc>
          <w:tcPr>
            <w:tcW w:w="845" w:type="dxa"/>
            <w:vAlign w:val="center"/>
          </w:tcPr>
          <w:p w14:paraId="66624072" w14:textId="77777777" w:rsidR="00054522" w:rsidRDefault="00054522" w:rsidP="007E2D4E">
            <w:pPr>
              <w:ind w:firstLine="0"/>
              <w:jc w:val="center"/>
            </w:pPr>
            <w:r>
              <w:t>(</w:t>
            </w:r>
            <w:fldSimple w:instr=" SEQ Формула \* ARABIC ">
              <w:r>
                <w:rPr>
                  <w:noProof/>
                </w:rPr>
                <w:t>4</w:t>
              </w:r>
            </w:fldSimple>
            <w:r>
              <w:t>)</w:t>
            </w:r>
          </w:p>
        </w:tc>
      </w:tr>
    </w:tbl>
    <w:p w14:paraId="15D13FE3" w14:textId="77777777" w:rsidR="00054522" w:rsidRDefault="00054522" w:rsidP="00054522"/>
    <w:p w14:paraId="178CAAD4" w14:textId="77777777" w:rsidR="00054522" w:rsidRDefault="00054522" w:rsidP="00054522">
      <w:r>
        <w:t>где коэффициенты входящие в уравнения:</w:t>
      </w:r>
    </w:p>
    <w:p w14:paraId="0A8245CF"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31497878" w14:textId="77777777" w:rsidTr="007E2D4E">
        <w:tc>
          <w:tcPr>
            <w:tcW w:w="8500" w:type="dxa"/>
          </w:tcPr>
          <w:p w14:paraId="42BCD1EB" w14:textId="77777777" w:rsidR="00054522" w:rsidRPr="00031B7D" w:rsidRDefault="00054522" w:rsidP="00442212">
            <w:pPr>
              <w:rPr>
                <w:lang w:val="en-US"/>
              </w:rPr>
            </w:pPr>
            <m:oMathPara>
              <m:oMath>
                <m:r>
                  <m:rPr>
                    <m:sty m:val="p"/>
                  </m:rPr>
                  <w:rPr>
                    <w:rFonts w:ascii="Cambria Math" w:hAnsi="Cambria Math"/>
                    <w:lang w:val="en-US"/>
                  </w:rPr>
                  <m:t>A=</m:t>
                </m:r>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1</m:t>
                        </m:r>
                      </m:sub>
                      <m:sup>
                        <m:r>
                          <m:rPr>
                            <m:sty m:val="p"/>
                          </m:rPr>
                          <w:rPr>
                            <w:rFonts w:ascii="Cambria Math" w:hAnsi="Cambria Math"/>
                            <w:lang w:val="en-US"/>
                          </w:rPr>
                          <m:t>2</m:t>
                        </m:r>
                      </m:sup>
                    </m:sSubSup>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4</m:t>
                        </m:r>
                      </m:sup>
                    </m:sSup>
                  </m:num>
                  <m:den>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e>
                </m:d>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w:rPr>
                        <w:rFonts w:ascii="Cambria Math" w:hAnsi="Cambria Math"/>
                        <w:lang w:val="en-US"/>
                      </w:rPr>
                      <m:t>a</m:t>
                    </m:r>
                  </m:num>
                  <m:den>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sSubSup>
                  <m:sSubSupPr>
                    <m:ctrlPr>
                      <w:rPr>
                        <w:rFonts w:ascii="Cambria Math" w:hAnsi="Cambria Math"/>
                        <w:lang w:val="en-US"/>
                      </w:rPr>
                    </m:ctrlPr>
                  </m:sSubSupPr>
                  <m:e>
                    <m:r>
                      <w:rPr>
                        <w:rFonts w:ascii="Cambria Math" w:hAnsi="Cambria Math"/>
                        <w:lang w:val="en-US"/>
                      </w:rPr>
                      <m:t>p</m:t>
                    </m:r>
                  </m:e>
                  <m:sub>
                    <m:r>
                      <m:rPr>
                        <m:sty m:val="p"/>
                      </m:rPr>
                      <w:rPr>
                        <w:rFonts w:ascii="Cambria Math" w:hAnsi="Cambria Math"/>
                        <w:lang w:val="en-US"/>
                      </w:rPr>
                      <m:t>1</m:t>
                    </m:r>
                  </m:sub>
                  <m:sup>
                    <m:r>
                      <m:rPr>
                        <m:sty m:val="p"/>
                      </m:rPr>
                      <w:rPr>
                        <w:rFonts w:ascii="Cambria Math" w:hAnsi="Cambria Math"/>
                        <w:lang w:val="en-US"/>
                      </w:rPr>
                      <m:t>2</m:t>
                    </m:r>
                  </m:sup>
                </m:sSubSup>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oMath>
            </m:oMathPara>
          </w:p>
          <w:p w14:paraId="60CDF54B" w14:textId="77777777" w:rsidR="00054522" w:rsidRPr="00FB0D78" w:rsidRDefault="00054522" w:rsidP="00442212">
            <w:pPr>
              <w:rPr>
                <w:lang w:val="en-US"/>
              </w:rPr>
            </w:pPr>
          </w:p>
          <w:p w14:paraId="58481EAD" w14:textId="77777777" w:rsidR="00054522" w:rsidRPr="00031B7D" w:rsidRDefault="00054522" w:rsidP="00442212">
            <w:pPr>
              <w:rPr>
                <w:lang w:val="en-US"/>
              </w:rPr>
            </w:pPr>
            <m:oMathPara>
              <m:oMath>
                <m:r>
                  <w:rPr>
                    <w:rFonts w:ascii="Cambria Math" w:hAnsi="Cambria Math"/>
                    <w:lang w:val="en-US"/>
                  </w:rPr>
                  <m:t>B</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e>
                </m:d>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+2</m:t>
                </m:r>
                <m:sSubSup>
                  <m:sSubSupPr>
                    <m:ctrlPr>
                      <w:rPr>
                        <w:rFonts w:ascii="Cambria Math" w:hAnsi="Cambria Math"/>
                        <w:lang w:val="en-US"/>
                      </w:rPr>
                    </m:ctrlPr>
                  </m:sSubSupPr>
                  <m:e>
                    <m:r>
                      <w:rPr>
                        <w:rFonts w:ascii="Cambria Math" w:hAnsi="Cambria Math"/>
                        <w:lang w:val="en-US"/>
                      </w:rPr>
                      <m:t>p</m:t>
                    </m:r>
                  </m:e>
                  <m:sub>
                    <m:r>
                      <m:rPr>
                        <m:sty m:val="p"/>
                      </m:rPr>
                      <w:rPr>
                        <w:rFonts w:ascii="Cambria Math" w:hAnsi="Cambria Math"/>
                        <w:lang w:val="en-US"/>
                      </w:rPr>
                      <m:t>1</m:t>
                    </m:r>
                  </m:sub>
                  <m:sup>
                    <m:r>
                      <m:rPr>
                        <m:sty m:val="p"/>
                      </m:rPr>
                      <w:rPr>
                        <w:rFonts w:ascii="Cambria Math" w:hAnsi="Cambria Math"/>
                        <w:lang w:val="en-US"/>
                      </w:rPr>
                      <m:t>2</m:t>
                    </m:r>
                  </m:sup>
                </m:sSubSup>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r>
                  <w:rPr>
                    <w:rFonts w:ascii="Cambria Math" w:hAnsi="Cambria Math"/>
                    <w:lang w:val="en-US"/>
                  </w:rPr>
                  <m:t>a</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e>
                </m:d>
              </m:oMath>
            </m:oMathPara>
          </w:p>
          <w:p w14:paraId="61CDCA48" w14:textId="77777777" w:rsidR="00054522" w:rsidRPr="0047244C" w:rsidRDefault="00054522" w:rsidP="00442212">
            <w:pPr>
              <w:rPr>
                <w:lang w:val="en-US"/>
              </w:rPr>
            </w:pPr>
          </w:p>
          <w:p w14:paraId="2ED61A87" w14:textId="77777777" w:rsidR="00054522" w:rsidRPr="00031B7D" w:rsidRDefault="00054522" w:rsidP="00442212">
            <w:pPr>
              <w:rPr>
                <w:lang w:val="en-US"/>
              </w:rPr>
            </w:pPr>
            <m:oMathPara>
              <m:oMath>
                <m:r>
                  <w:rPr>
                    <w:rFonts w:ascii="Cambria Math" w:hAnsi="Cambria Math"/>
                    <w:lang w:val="en-US"/>
                  </w:rPr>
                  <m:t>C</m:t>
                </m:r>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sSubSup>
                  <m:sSubSupPr>
                    <m:ctrlPr>
                      <w:rPr>
                        <w:rFonts w:ascii="Cambria Math" w:hAnsi="Cambria Math"/>
                        <w:lang w:val="en-US"/>
                      </w:rPr>
                    </m:ctrlPr>
                  </m:sSubSupPr>
                  <m:e>
                    <m:r>
                      <w:rPr>
                        <w:rFonts w:ascii="Cambria Math" w:hAnsi="Cambria Math"/>
                        <w:lang w:val="en-US"/>
                      </w:rPr>
                      <m:t>X</m:t>
                    </m:r>
                  </m:e>
                  <m:sub>
                    <m:r>
                      <m:rPr>
                        <m:sty m:val="p"/>
                      </m:rPr>
                      <w:rPr>
                        <w:rFonts w:ascii="Cambria Math" w:hAnsi="Cambria Math"/>
                        <w:lang w:val="en-US"/>
                      </w:rPr>
                      <m:t>1</m:t>
                    </m:r>
                  </m:sub>
                  <m:sup>
                    <m:r>
                      <m:rPr>
                        <m:sty m:val="p"/>
                      </m:rPr>
                      <w:rPr>
                        <w:rFonts w:ascii="Cambria Math" w:hAnsi="Cambria Math"/>
                        <w:lang w:val="en-US"/>
                      </w:rPr>
                      <m:t>2</m:t>
                    </m:r>
                  </m:sup>
                </m:sSubSup>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sSup>
                  <m:sSupPr>
                    <m:ctrlPr>
                      <w:rPr>
                        <w:rFonts w:ascii="Cambria Math" w:hAnsi="Cambria Math"/>
                        <w:lang w:val="en-US"/>
                      </w:rPr>
                    </m:ctrlPr>
                  </m:sSupPr>
                  <m:e>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e>
                    </m:d>
                  </m:e>
                  <m:sup>
                    <m:r>
                      <m:rPr>
                        <m:sty m:val="p"/>
                      </m:rPr>
                      <w:rPr>
                        <w:rFonts w:ascii="Cambria Math" w:hAnsi="Cambria Math"/>
                        <w:lang w:val="en-US"/>
                      </w:rPr>
                      <m:t>2</m:t>
                    </m:r>
                  </m:sup>
                </m:sSup>
                <m:r>
                  <m:rPr>
                    <m:sty m:val="p"/>
                  </m:rPr>
                  <w:rPr>
                    <w:rFonts w:ascii="Cambria Math" w:hAnsi="Cambria Math"/>
                    <w:lang w:val="en-US"/>
                  </w:rPr>
                  <m:t>-4</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r>
                  <w:rPr>
                    <w:rFonts w:ascii="Cambria Math" w:hAnsi="Cambria Math"/>
                    <w:lang w:val="en-US"/>
                  </w:rPr>
                  <m:t>X</m:t>
                </m:r>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1</m:t>
                    </m:r>
                  </m:sub>
                  <m:sup>
                    <m:r>
                      <m:rPr>
                        <m:sty m:val="p"/>
                      </m:rPr>
                      <w:rPr>
                        <w:rFonts w:ascii="Cambria Math" w:hAnsi="Cambria Math"/>
                        <w:lang w:val="en-US"/>
                      </w:rPr>
                      <m:t>2</m:t>
                    </m:r>
                  </m:sup>
                </m:sSubSup>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4</m:t>
                    </m:r>
                  </m:sup>
                </m:sSup>
                <m:r>
                  <m:rPr>
                    <m:sty m:val="p"/>
                  </m:rPr>
                  <w:rPr>
                    <w:rFonts w:ascii="Cambria Math" w:hAnsi="Cambria Math"/>
                    <w:lang w:val="en-US"/>
                  </w:rPr>
                  <m:t>+4</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1</m:t>
                    </m:r>
                  </m:sub>
                  <m:sup>
                    <m:r>
                      <m:rPr>
                        <m:sty m:val="p"/>
                      </m:rPr>
                      <w:rPr>
                        <w:rFonts w:ascii="Cambria Math" w:hAnsi="Cambria Math"/>
                        <w:lang w:val="en-US"/>
                      </w:rPr>
                      <m:t>2</m:t>
                    </m:r>
                  </m:sup>
                </m:sSubSup>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1</m:t>
                    </m:r>
                  </m:sub>
                  <m:sup>
                    <m:r>
                      <m:rPr>
                        <m:sty m:val="p"/>
                      </m:rPr>
                      <w:rPr>
                        <w:rFonts w:ascii="Cambria Math" w:hAnsi="Cambria Math"/>
                        <w:lang w:val="en-US"/>
                      </w:rPr>
                      <m:t>2</m:t>
                    </m:r>
                  </m:sup>
                </m:sSubSup>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e>
                </m:d>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sSubSup>
                  <m:sSubSupPr>
                    <m:ctrlPr>
                      <w:rPr>
                        <w:rFonts w:ascii="Cambria Math" w:hAnsi="Cambria Math"/>
                        <w:lang w:val="en-US"/>
                      </w:rPr>
                    </m:ctrlPr>
                  </m:sSubSupPr>
                  <m:e>
                    <m:r>
                      <w:rPr>
                        <w:rFonts w:ascii="Cambria Math" w:hAnsi="Cambria Math"/>
                        <w:lang w:val="en-US"/>
                      </w:rPr>
                      <m:t>X</m:t>
                    </m:r>
                  </m:e>
                  <m:sub>
                    <m:r>
                      <m:rPr>
                        <m:sty m:val="p"/>
                      </m:rPr>
                      <w:rPr>
                        <w:rFonts w:ascii="Cambria Math" w:hAnsi="Cambria Math"/>
                        <w:lang w:val="en-US"/>
                      </w:rPr>
                      <m:t>1</m:t>
                    </m:r>
                  </m:sub>
                  <m:sup>
                    <m:r>
                      <m:rPr>
                        <m:sty m:val="p"/>
                      </m:rPr>
                      <w:rPr>
                        <w:rFonts w:ascii="Cambria Math" w:hAnsi="Cambria Math"/>
                        <w:lang w:val="en-US"/>
                      </w:rPr>
                      <m:t>2</m:t>
                    </m:r>
                  </m:sup>
                </m:sSubSup>
                <m:r>
                  <w:rPr>
                    <w:rFonts w:ascii="Cambria Math" w:hAnsi="Cambria Math"/>
                    <w:lang w:val="en-US"/>
                  </w:rPr>
                  <m:t>a</m:t>
                </m:r>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e>
                </m:d>
                <m:r>
                  <w:rPr>
                    <w:rFonts w:ascii="Cambria Math" w:hAnsi="Cambria Math"/>
                    <w:lang w:val="en-US"/>
                  </w:rPr>
                  <m:t>a</m:t>
                </m:r>
              </m:oMath>
            </m:oMathPara>
          </w:p>
          <w:p w14:paraId="66C475DF" w14:textId="77777777" w:rsidR="00054522" w:rsidRDefault="00054522" w:rsidP="00442212">
            <w:pPr>
              <w:rPr>
                <w:lang w:val="en-US"/>
              </w:rPr>
            </w:pPr>
          </w:p>
          <w:p w14:paraId="19EADB22" w14:textId="77777777" w:rsidR="00054522" w:rsidRPr="00031B7D" w:rsidRDefault="00054522" w:rsidP="00442212">
            <w:pPr>
              <w:rPr>
                <w:lang w:val="en-US"/>
              </w:rPr>
            </w:pPr>
            <m:oMathPara>
              <m:oMath>
                <m:r>
                  <w:rPr>
                    <w:rFonts w:ascii="Cambria Math" w:hAnsi="Cambria Math"/>
                    <w:lang w:val="en-US"/>
                  </w:rPr>
                  <m:t>D</m:t>
                </m:r>
                <m:r>
                  <m:rPr>
                    <m:sty m:val="p"/>
                  </m:rPr>
                  <w:rPr>
                    <w:rFonts w:ascii="Cambria Math" w:hAnsi="Cambria Math"/>
                    <w:lang w:val="en-US"/>
                  </w:rPr>
                  <m:t>=8</m:t>
                </m:r>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0</m:t>
                    </m:r>
                  </m:sub>
                  <m:sup>
                    <m:r>
                      <m:rPr>
                        <m:sty m:val="p"/>
                      </m:rPr>
                      <w:rPr>
                        <w:rFonts w:ascii="Cambria Math" w:hAnsi="Cambria Math"/>
                        <w:lang w:val="en-US"/>
                      </w:rPr>
                      <m:t>2</m:t>
                    </m:r>
                  </m:sup>
                </m:sSubSup>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1</m:t>
                    </m:r>
                  </m:sub>
                  <m:sup>
                    <m:r>
                      <m:rPr>
                        <m:sty m:val="p"/>
                      </m:rPr>
                      <w:rPr>
                        <w:rFonts w:ascii="Cambria Math" w:hAnsi="Cambria Math"/>
                        <w:lang w:val="en-US"/>
                      </w:rPr>
                      <m:t>2</m:t>
                    </m:r>
                  </m:sup>
                </m:sSubSup>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e>
                </m:d>
                <m:r>
                  <w:rPr>
                    <w:rFonts w:ascii="Cambria Math" w:hAnsi="Cambria Math"/>
                    <w:lang w:val="en-US"/>
                  </w:rPr>
                  <m:t>a</m:t>
                </m:r>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-4</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0</m:t>
                    </m:r>
                  </m:sub>
                  <m:sup>
                    <m:r>
                      <m:rPr>
                        <m:sty m:val="p"/>
                      </m:rPr>
                      <w:rPr>
                        <w:rFonts w:ascii="Cambria Math" w:hAnsi="Cambria Math"/>
                        <w:lang w:val="en-US"/>
                      </w:rPr>
                      <m:t>2</m:t>
                    </m:r>
                  </m:sup>
                </m:sSubSup>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oMath>
            </m:oMathPara>
          </w:p>
          <w:p w14:paraId="61E56923" w14:textId="77777777" w:rsidR="00054522" w:rsidRDefault="00054522" w:rsidP="00442212">
            <w:pPr>
              <w:rPr>
                <w:lang w:val="en-US"/>
              </w:rPr>
            </w:pPr>
          </w:p>
          <w:p w14:paraId="38FF4FFD" w14:textId="77777777" w:rsidR="00054522" w:rsidRPr="00FB0D78" w:rsidRDefault="00054522" w:rsidP="00442212">
            <w:pPr>
              <w:rPr>
                <w:lang w:val="en-US"/>
              </w:rPr>
            </w:pPr>
            <m:oMathPara>
              <m:oMath>
                <m:r>
                  <w:rPr>
                    <w:rFonts w:ascii="Cambria Math" w:hAnsi="Cambria Math"/>
                    <w:lang w:val="en-US"/>
                  </w:rPr>
                  <m:t>E</m:t>
                </m:r>
                <m:r>
                  <m:rPr>
                    <m:sty m:val="p"/>
                  </m:rPr>
                  <w:rPr>
                    <w:rFonts w:ascii="Cambria Math" w:hAnsi="Cambria Math"/>
                    <w:lang w:val="en-US"/>
                  </w:rPr>
                  <m:t>=8</m:t>
                </m:r>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0</m:t>
                    </m:r>
                  </m:sub>
                  <m:sup>
                    <m:r>
                      <m:rPr>
                        <m:sty m:val="p"/>
                      </m:rPr>
                      <w:rPr>
                        <w:rFonts w:ascii="Cambria Math" w:hAnsi="Cambria Math"/>
                        <w:lang w:val="en-US"/>
                      </w:rPr>
                      <m:t>3</m:t>
                    </m:r>
                  </m:sup>
                </m:sSubSup>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1</m:t>
                    </m:r>
                  </m:sub>
                  <m:sup>
                    <m:r>
                      <m:rPr>
                        <m:sty m:val="p"/>
                      </m:rPr>
                      <w:rPr>
                        <w:rFonts w:ascii="Cambria Math" w:hAnsi="Cambria Math"/>
                        <w:lang w:val="en-US"/>
                      </w:rPr>
                      <m:t>2</m:t>
                    </m:r>
                  </m:sup>
                </m:sSubSup>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4</m:t>
                    </m:r>
                  </m:sup>
                </m:sSup>
                <m:r>
                  <m:rPr>
                    <m:sty m:val="p"/>
                  </m:rPr>
                  <w:rPr>
                    <w:rFonts w:ascii="Cambria Math" w:hAnsi="Cambria Math"/>
                    <w:lang w:val="en-US"/>
                  </w:rPr>
                  <m:t>-4</m:t>
                </m:r>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0</m:t>
                    </m:r>
                  </m:sub>
                  <m:sup>
                    <m:r>
                      <m:rPr>
                        <m:sty m:val="p"/>
                      </m:rPr>
                      <w:rPr>
                        <w:rFonts w:ascii="Cambria Math" w:hAnsi="Cambria Math"/>
                        <w:lang w:val="en-US"/>
                      </w:rPr>
                      <m:t>2</m:t>
                    </m:r>
                  </m:sup>
                </m:sSubSup>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sSubSup>
                  <m:sSubSupPr>
                    <m:ctrlPr>
                      <w:rPr>
                        <w:rFonts w:ascii="Cambria Math" w:hAnsi="Cambria Math"/>
                        <w:lang w:val="en-US"/>
                      </w:rPr>
                    </m:ctrlPr>
                  </m:sSubSupPr>
                  <m:e>
                    <m:r>
                      <w:rPr>
                        <w:rFonts w:ascii="Cambria Math" w:hAnsi="Cambria Math"/>
                        <w:lang w:val="en-US"/>
                      </w:rPr>
                      <m:t>X</m:t>
                    </m:r>
                  </m:e>
                  <m:sub>
                    <m:r>
                      <m:rPr>
                        <m:sty m:val="p"/>
                      </m:rPr>
                      <w:rPr>
                        <w:rFonts w:ascii="Cambria Math" w:hAnsi="Cambria Math"/>
                        <w:lang w:val="en-US"/>
                      </w:rPr>
                      <m:t>1</m:t>
                    </m:r>
                  </m:sub>
                  <m:sup>
                    <m:r>
                      <m:rPr>
                        <m:sty m:val="p"/>
                      </m:rPr>
                      <w:rPr>
                        <w:rFonts w:ascii="Cambria Math" w:hAnsi="Cambria Math"/>
                        <w:lang w:val="en-US"/>
                      </w:rPr>
                      <m:t>2</m:t>
                    </m:r>
                  </m:sup>
                </m:sSubSup>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-4</m:t>
                </m:r>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0</m:t>
                    </m:r>
                  </m:sub>
                  <m:sup>
                    <m:r>
                      <m:rPr>
                        <m:sty m:val="p"/>
                      </m:rPr>
                      <w:rPr>
                        <w:rFonts w:ascii="Cambria Math" w:hAnsi="Cambria Math"/>
                        <w:lang w:val="en-US"/>
                      </w:rPr>
                      <m:t>2</m:t>
                    </m:r>
                  </m:sup>
                </m:sSubSup>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1</m:t>
                    </m:r>
                  </m:sub>
                  <m:sup>
                    <m:r>
                      <m:rPr>
                        <m:sty m:val="p"/>
                      </m:rPr>
                      <w:rPr>
                        <w:rFonts w:ascii="Cambria Math" w:hAnsi="Cambria Math"/>
                        <w:lang w:val="en-US"/>
                      </w:rPr>
                      <m:t>2</m:t>
                    </m:r>
                  </m:sup>
                </m:sSubSup>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lang w:val="en-US"/>
                          </w:rPr>
                          <m:t>1</m:t>
                        </m:r>
                      </m:sub>
                    </m:sSub>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e>
                </m:d>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-4</m:t>
                </m:r>
                <m:sSubSup>
                  <m:sSubSupPr>
                    <m:ctrlPr>
                      <w:rPr>
                        <w:rFonts w:ascii="Cambria Math" w:hAnsi="Cambria Math"/>
                        <w:lang w:val="en-US"/>
                      </w:rPr>
                    </m:ctrlPr>
                  </m:sSubSupPr>
                  <m:e>
                    <m:r>
                      <w:rPr>
                        <w:rFonts w:ascii="Cambria Math" w:hAnsi="Cambria Math"/>
                        <w:lang w:val="en-US"/>
                      </w:rPr>
                      <m:t>Z</m:t>
                    </m:r>
                  </m:e>
                  <m:sub>
                    <m:r>
                      <m:rPr>
                        <m:sty m:val="p"/>
                      </m:rPr>
                      <w:rPr>
                        <w:rFonts w:ascii="Cambria Math" w:hAnsi="Cambria Math"/>
                        <w:lang w:val="en-US"/>
                      </w:rPr>
                      <m:t>0</m:t>
                    </m:r>
                  </m:sub>
                  <m:sup>
                    <m:r>
                      <m:rPr>
                        <m:sty m:val="p"/>
                      </m:rPr>
                      <w:rPr>
                        <w:rFonts w:ascii="Cambria Math" w:hAnsi="Cambria Math"/>
                        <w:lang w:val="en-US"/>
                      </w:rPr>
                      <m:t>2</m:t>
                    </m:r>
                  </m:sup>
                </m:sSubSup>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1</m:t>
                    </m:r>
                  </m:sub>
                  <m:sup>
                    <m:r>
                      <m:rPr>
                        <m:sty m:val="p"/>
                      </m:rPr>
                      <w:rPr>
                        <w:rFonts w:ascii="Cambria Math" w:hAnsi="Cambria Math"/>
                        <w:lang w:val="en-US"/>
                      </w:rPr>
                      <m:t>3</m:t>
                    </m:r>
                  </m:sup>
                </m:sSubSup>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4</m:t>
                    </m:r>
                  </m:sup>
                </m:sSup>
              </m:oMath>
            </m:oMathPara>
          </w:p>
        </w:tc>
        <w:tc>
          <w:tcPr>
            <w:tcW w:w="845" w:type="dxa"/>
            <w:vAlign w:val="center"/>
          </w:tcPr>
          <w:p w14:paraId="35AC6272" w14:textId="77777777" w:rsidR="00054522" w:rsidRDefault="00054522" w:rsidP="007E2D4E">
            <w:pPr>
              <w:ind w:firstLine="0"/>
              <w:jc w:val="center"/>
            </w:pPr>
            <w:r>
              <w:t>(</w:t>
            </w:r>
            <w:fldSimple w:instr=" SEQ Формула \* ARABIC ">
              <w:r>
                <w:rPr>
                  <w:noProof/>
                </w:rPr>
                <w:t>5</w:t>
              </w:r>
            </w:fldSimple>
            <w:r>
              <w:t>)</w:t>
            </w:r>
          </w:p>
        </w:tc>
      </w:tr>
    </w:tbl>
    <w:p w14:paraId="6A9F7140" w14:textId="77777777" w:rsidR="00054522" w:rsidRDefault="00054522" w:rsidP="00054522"/>
    <w:p w14:paraId="01C8A668" w14:textId="77777777" w:rsidR="00054522" w:rsidRDefault="00054522" w:rsidP="00054522">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sidRPr="00C1418E">
        <w:rPr>
          <w:vertAlign w:val="subscript"/>
        </w:rPr>
        <w:t>2</w:t>
      </w:r>
      <w:r w:rsidRPr="00C1418E">
        <w:t xml:space="preserve"> </w:t>
      </w:r>
      <w:r>
        <w:t>из выражения выше.</w:t>
      </w:r>
    </w:p>
    <w:p w14:paraId="09A48474" w14:textId="77777777" w:rsidR="00054522" w:rsidRDefault="00054522" w:rsidP="00054522">
      <w:r>
        <w:t xml:space="preserve">Для итерационного поиска </w:t>
      </w:r>
      <w:r w:rsidRPr="00031B7D">
        <w:rPr>
          <w:lang w:val="en-US"/>
        </w:rPr>
        <w:t>Z</w:t>
      </w:r>
      <w:r w:rsidRPr="00031B7D">
        <w:rPr>
          <w:vertAlign w:val="subscript"/>
        </w:rPr>
        <w:t xml:space="preserve">2 </w:t>
      </w:r>
      <w:r>
        <w:t>во</w:t>
      </w:r>
      <w:r w:rsidRPr="00031B7D">
        <w:t>лновое</w:t>
      </w:r>
      <w:r>
        <w:t xml:space="preserve"> сопротивление </w:t>
      </w:r>
      <w:r>
        <w:rPr>
          <w:lang w:val="en-US"/>
        </w:rPr>
        <w:t>Z</w:t>
      </w:r>
      <w:r w:rsidRPr="00031B7D">
        <w:rPr>
          <w:vertAlign w:val="subscript"/>
        </w:rPr>
        <w:t>1</w:t>
      </w:r>
      <w:r w:rsidRPr="00031B7D">
        <w:t xml:space="preserve"> </w:t>
      </w:r>
      <w:r>
        <w:t xml:space="preserve">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w:t>
      </w:r>
      <w:r>
        <w:lastRenderedPageBreak/>
        <w:t>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077A111E" w14:textId="77777777" w:rsidR="00054522" w:rsidRDefault="00054522" w:rsidP="00054522">
      <w:pPr>
        <w:rPr>
          <w:rFonts w:ascii="Cambria Math" w:hAnsi="Cambria Math" w:cs="Cambria Math"/>
          <w:szCs w:val="28"/>
          <w:shd w:val="clear" w:color="auto" w:fill="FFFFFF"/>
        </w:rPr>
      </w:pPr>
      <w:r>
        <w:t xml:space="preserve">Для расчета электрической длинны </w:t>
      </w:r>
      <w:r w:rsidRPr="004B76A5">
        <w:rPr>
          <w:rFonts w:ascii="Cambria Math" w:hAnsi="Cambria Math" w:cs="Cambria Math"/>
          <w:szCs w:val="28"/>
          <w:shd w:val="clear" w:color="auto" w:fill="FFFFFF"/>
        </w:rPr>
        <w:t>𝜃</w:t>
      </w:r>
      <w:r>
        <w:rPr>
          <w:rFonts w:ascii="Cambria Math" w:hAnsi="Cambria Math" w:cs="Cambria Math"/>
          <w:szCs w:val="28"/>
          <w:shd w:val="clear" w:color="auto" w:fill="FFFFFF"/>
        </w:rPr>
        <w:t xml:space="preserve"> можно использовать формулу</w:t>
      </w:r>
      <w:r w:rsidRPr="00004317">
        <w:rPr>
          <w:rFonts w:ascii="Cambria Math" w:hAnsi="Cambria Math" w:cs="Cambria Math"/>
          <w:szCs w:val="28"/>
          <w:shd w:val="clear" w:color="auto" w:fill="FFFFFF"/>
        </w:rPr>
        <w:t>[]</w:t>
      </w:r>
      <w:r>
        <w:rPr>
          <w:rFonts w:ascii="Cambria Math" w:hAnsi="Cambria Math" w:cs="Cambria Math"/>
          <w:szCs w:val="28"/>
          <w:shd w:val="clear" w:color="auto" w:fill="FFFFFF"/>
        </w:rPr>
        <w:t>:</w:t>
      </w:r>
    </w:p>
    <w:p w14:paraId="70EF4E21"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6286BBAB" w14:textId="77777777" w:rsidTr="007E2D4E">
        <w:tc>
          <w:tcPr>
            <w:tcW w:w="8500" w:type="dxa"/>
          </w:tcPr>
          <w:p w14:paraId="2795394F" w14:textId="77777777" w:rsidR="00054522" w:rsidRPr="00B566CB" w:rsidRDefault="00054522" w:rsidP="00442212">
            <w:pPr>
              <w:rPr>
                <w:lang w:val="en-US"/>
              </w:rPr>
            </w:pPr>
            <m:oMathPara>
              <m:oMath>
                <m:r>
                  <m:rPr>
                    <m:sty m:val="p"/>
                  </m:rPr>
                  <w:rPr>
                    <w:rFonts w:ascii="Cambria Math" w:hAnsi="Cambria Math"/>
                    <w:lang w:val="en-US"/>
                  </w:rPr>
                  <m:t>θ=</m:t>
                </m:r>
                <m:f>
                  <m:fPr>
                    <m:ctrlPr>
                      <w:rPr>
                        <w:rFonts w:ascii="Cambria Math" w:hAnsi="Cambria Math"/>
                        <w:lang w:val="en-US"/>
                      </w:rPr>
                    </m:ctrlPr>
                  </m:fPr>
                  <m:num>
                    <m:r>
                      <m:rPr>
                        <m:sty m:val="p"/>
                      </m:rPr>
                      <w:rPr>
                        <w:rFonts w:ascii="Cambria Math" w:hAnsi="Cambria Math"/>
                        <w:lang w:val="en-US"/>
                      </w:rPr>
                      <m:t>π</m:t>
                    </m:r>
                  </m:num>
                  <m:den>
                    <m:d>
                      <m:dPr>
                        <m:ctrlPr>
                          <w:rPr>
                            <w:rFonts w:ascii="Cambria Math" w:hAnsi="Cambria Math"/>
                            <w:lang w:val="en-US"/>
                          </w:rPr>
                        </m:ctrlPr>
                      </m:dPr>
                      <m:e>
                        <m:r>
                          <m:rPr>
                            <m:sty m:val="p"/>
                          </m:rPr>
                          <w:rPr>
                            <w:rFonts w:ascii="Cambria Math" w:hAnsi="Cambria Math"/>
                            <w:lang w:val="en-US"/>
                          </w:rPr>
                          <m:t>1+</m:t>
                        </m:r>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lang w:val="en-US"/>
                              </w:rPr>
                              <m:t>2</m:t>
                            </m:r>
                          </m:sub>
                        </m:sSub>
                        <m:r>
                          <m:rPr>
                            <m:lit/>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lang w:val="en-US"/>
                              </w:rPr>
                              <m:t>1</m:t>
                            </m:r>
                          </m:sub>
                        </m:sSub>
                      </m:e>
                    </m:d>
                  </m:den>
                </m:f>
              </m:oMath>
            </m:oMathPara>
          </w:p>
        </w:tc>
        <w:tc>
          <w:tcPr>
            <w:tcW w:w="845" w:type="dxa"/>
            <w:vAlign w:val="center"/>
          </w:tcPr>
          <w:p w14:paraId="22C45F3F" w14:textId="77777777" w:rsidR="00054522" w:rsidRDefault="00054522" w:rsidP="007E2D4E">
            <w:pPr>
              <w:ind w:firstLine="0"/>
              <w:jc w:val="center"/>
            </w:pPr>
            <w:r>
              <w:t>(</w:t>
            </w:r>
            <w:fldSimple w:instr=" SEQ Формула \* ARABIC ">
              <w:r>
                <w:rPr>
                  <w:noProof/>
                </w:rPr>
                <w:t>6</w:t>
              </w:r>
            </w:fldSimple>
            <w:r>
              <w:t>)</w:t>
            </w:r>
          </w:p>
        </w:tc>
      </w:tr>
    </w:tbl>
    <w:p w14:paraId="65DA6968" w14:textId="77777777" w:rsidR="00054522" w:rsidRDefault="00054522" w:rsidP="00054522"/>
    <w:p w14:paraId="070AB644" w14:textId="77777777" w:rsidR="00054522" w:rsidRDefault="00054522" w:rsidP="00054522">
      <w:r>
        <w:t>Таким образом предложенных данных достаточно для поиска волновых сопротивлений, исходя из заданной полосы пропускания сумматора.</w:t>
      </w:r>
    </w:p>
    <w:bookmarkEnd w:id="15"/>
    <w:p w14:paraId="40FF0F5E" w14:textId="77777777" w:rsidR="00054522" w:rsidRDefault="00054522" w:rsidP="00054522"/>
    <w:p w14:paraId="13FD59A0" w14:textId="77777777" w:rsidR="00054522" w:rsidRDefault="00054522" w:rsidP="00054522">
      <w:pPr>
        <w:rPr>
          <w:b/>
          <w:bCs/>
        </w:rPr>
      </w:pPr>
      <w:r w:rsidRPr="00335D0C">
        <w:rPr>
          <w:b/>
          <w:bCs/>
        </w:rPr>
        <w:t>Анализ нечетных мод</w:t>
      </w:r>
    </w:p>
    <w:p w14:paraId="796405BF" w14:textId="77777777" w:rsidR="00054522" w:rsidRDefault="00054522" w:rsidP="00054522">
      <w:bookmarkStart w:id="16" w:name="_Hlk156034677"/>
      <w:r>
        <w:t>Схема для анализа при помощи метода нечетных мод представлена на рисунке 4.</w:t>
      </w:r>
    </w:p>
    <w:p w14:paraId="0D3D5A30" w14:textId="77777777" w:rsidR="00054522" w:rsidRPr="00C1418E" w:rsidRDefault="00054522" w:rsidP="00054522">
      <w:r>
        <w:t>В</w:t>
      </w:r>
      <w:r w:rsidRPr="00C1418E">
        <w:t xml:space="preserve"> </w:t>
      </w:r>
      <w:r>
        <w:t>режиме</w:t>
      </w:r>
      <w:r w:rsidRPr="00C1418E">
        <w:t xml:space="preserve"> </w:t>
      </w:r>
      <w:r>
        <w:t>возбуждения нечетными модами, на входе схемы подключены два источника напряжения, работающих в противофазе (</w:t>
      </w:r>
      <w:r>
        <w:rPr>
          <w:lang w:val="en-US"/>
        </w:rPr>
        <w:t>P</w:t>
      </w:r>
      <w:r w:rsidRPr="00C1418E">
        <w:t xml:space="preserve">2 </w:t>
      </w:r>
      <w:r>
        <w:t xml:space="preserve">и </w:t>
      </w:r>
      <w:r>
        <w:rPr>
          <w:lang w:val="en-US"/>
        </w:rPr>
        <w:t>P</w:t>
      </w:r>
      <w:r w:rsidRPr="00C1418E">
        <w:t xml:space="preserve">3, </w:t>
      </w:r>
      <w:r>
        <w:t>рис 2). Следовательно</w:t>
      </w:r>
      <w:r w:rsidRPr="00C1418E">
        <w:t xml:space="preserve">, </w:t>
      </w:r>
      <w:r>
        <w:t>на</w:t>
      </w:r>
      <w:r w:rsidRPr="00C1418E">
        <w:t xml:space="preserve"> </w:t>
      </w:r>
      <w:r>
        <w:t>резисторах</w:t>
      </w:r>
      <w:r w:rsidRPr="00C1418E">
        <w:t xml:space="preserve">, </w:t>
      </w:r>
      <w:r>
        <w:t>подключенных</w:t>
      </w:r>
      <w:r w:rsidRPr="00C1418E">
        <w:t xml:space="preserve"> </w:t>
      </w:r>
      <w:r>
        <w:t>в</w:t>
      </w:r>
      <w:r w:rsidRPr="00C1418E">
        <w:t xml:space="preserve"> </w:t>
      </w:r>
      <w:r>
        <w:t>схеме</w:t>
      </w:r>
      <w:r w:rsidRPr="00C1418E">
        <w:t xml:space="preserve"> </w:t>
      </w:r>
      <w:r>
        <w:t>параллельно</w:t>
      </w:r>
      <w:r w:rsidRPr="00C1418E">
        <w:t xml:space="preserve">, </w:t>
      </w:r>
      <w:r>
        <w:t>будет</w:t>
      </w:r>
      <w:r w:rsidRPr="00C1418E">
        <w:t xml:space="preserve"> </w:t>
      </w:r>
      <w:r>
        <w:t>нулевой потенциал и плоскую симметрию схемы можно свести к условно закороченной схеме (рис. 4</w:t>
      </w:r>
      <w:r>
        <w:rPr>
          <w:lang w:val="en-US"/>
        </w:rPr>
        <w:t>b</w:t>
      </w:r>
      <w:r>
        <w:t>)</w:t>
      </w:r>
    </w:p>
    <w:bookmarkEnd w:id="16"/>
    <w:p w14:paraId="05B9A933" w14:textId="77777777" w:rsidR="00054522" w:rsidRDefault="00054522" w:rsidP="00054522">
      <w:pPr>
        <w:pStyle w:val="ac"/>
      </w:pPr>
      <w:r>
        <w:drawing>
          <wp:inline distT="0" distB="0" distL="0" distR="0" wp14:anchorId="4267537A" wp14:editId="10FA3A07">
            <wp:extent cx="5940425" cy="1645285"/>
            <wp:effectExtent l="0" t="0" r="3175" b="0"/>
            <wp:docPr id="1" name="Рисунок 3"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42766"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1645285"/>
                    </a:xfrm>
                    <a:prstGeom prst="rect">
                      <a:avLst/>
                    </a:prstGeom>
                    <a:noFill/>
                    <a:ln>
                      <a:noFill/>
                    </a:ln>
                  </pic:spPr>
                </pic:pic>
              </a:graphicData>
            </a:graphic>
          </wp:inline>
        </w:drawing>
      </w:r>
    </w:p>
    <w:p w14:paraId="3E9CC120" w14:textId="77777777" w:rsidR="00054522" w:rsidRDefault="00054522" w:rsidP="00054522">
      <w:pPr>
        <w:pStyle w:val="ae"/>
      </w:pPr>
      <w:r>
        <w:t xml:space="preserve">Рисунок </w:t>
      </w:r>
      <w:fldSimple w:instr=" SEQ Рисунок \* ARABIC ">
        <w:r>
          <w:rPr>
            <w:noProof/>
          </w:rPr>
          <w:t>4</w:t>
        </w:r>
      </w:fldSimple>
    </w:p>
    <w:p w14:paraId="1EA9B9ED" w14:textId="77777777" w:rsidR="00054522" w:rsidRDefault="00054522" w:rsidP="00054522"/>
    <w:p w14:paraId="704E6FA5" w14:textId="77777777" w:rsidR="00054522" w:rsidRPr="004E34D6" w:rsidRDefault="00054522" w:rsidP="00054522">
      <w:bookmarkStart w:id="17"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rsidRPr="004E34D6">
        <w:t xml:space="preserve"> = 1/</w:t>
      </w:r>
      <w:r>
        <w:rPr>
          <w:lang w:val="en-US"/>
        </w:rPr>
        <w:t>Z</w:t>
      </w:r>
      <w:r w:rsidRPr="004E34D6">
        <w:t xml:space="preserve">, </w:t>
      </w:r>
      <w:r>
        <w:rPr>
          <w:lang w:val="en-US"/>
        </w:rPr>
        <w:t>G</w:t>
      </w:r>
      <w:r w:rsidRPr="004E34D6">
        <w:t>=1/</w:t>
      </w:r>
      <w:r>
        <w:rPr>
          <w:lang w:val="en-US"/>
        </w:rPr>
        <w:t>R</w:t>
      </w:r>
      <w:r w:rsidRPr="004E34D6">
        <w:t xml:space="preserve">. </w:t>
      </w:r>
    </w:p>
    <w:p w14:paraId="0C1DEFC6" w14:textId="77777777" w:rsidR="00054522" w:rsidRDefault="00054522" w:rsidP="00054522">
      <w:r>
        <w:t>Входные проводимости в таком случае будут равны</w:t>
      </w:r>
      <w:r w:rsidRPr="00226D12">
        <w:t xml:space="preserve"> </w:t>
      </w:r>
      <w:commentRangeStart w:id="18"/>
      <w:r w:rsidRPr="00226D12">
        <w:t>[]</w:t>
      </w:r>
      <w:commentRangeEnd w:id="18"/>
      <w:r>
        <w:rPr>
          <w:rStyle w:val="af0"/>
        </w:rPr>
        <w:commentReference w:id="18"/>
      </w:r>
      <w:r>
        <w:t>:</w:t>
      </w:r>
      <w:bookmarkStart w:id="19" w:name="_Hlk156034974"/>
    </w:p>
    <w:bookmarkEnd w:id="17"/>
    <w:p w14:paraId="738448E2"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0192843D" w14:textId="77777777" w:rsidTr="007E2D4E">
        <w:tc>
          <w:tcPr>
            <w:tcW w:w="8500" w:type="dxa"/>
          </w:tcPr>
          <w:p w14:paraId="34ECEAA8" w14:textId="77777777" w:rsidR="00054522" w:rsidRPr="004E34D6"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r>
                  <m:rPr>
                    <m:sty m:val="p"/>
                  </m:rPr>
                  <w:rPr>
                    <w:rFonts w:ascii="Cambria Math" w:hAnsi="Cambria Math"/>
                    <w:lang w:val="en-US"/>
                  </w:rPr>
                  <m:t>+</m:t>
                </m:r>
                <m:r>
                  <w:rPr>
                    <w:rFonts w:ascii="Cambria Math" w:hAnsi="Cambria Math"/>
                    <w:lang w:val="en-US"/>
                  </w:rPr>
                  <m:t>j</m:t>
                </m:r>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oMath>
            </m:oMathPara>
          </w:p>
          <w:p w14:paraId="7FF2FFE0" w14:textId="77777777" w:rsidR="00054522" w:rsidRPr="004E34D6"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3</m:t>
                    </m:r>
                  </m:sub>
                </m:sSub>
                <m:r>
                  <m:rPr>
                    <m:lit/>
                    <m:sty m:val="p"/>
                  </m:rPr>
                  <w:rPr>
                    <w:rFonts w:ascii="Cambria Math" w:hAnsi="Cambria Math"/>
                    <w:lang w:val="en-US"/>
                  </w:rPr>
                  <m:t>/</m:t>
                </m:r>
                <m:r>
                  <w:rPr>
                    <w:rFonts w:ascii="Cambria Math" w:hAnsi="Cambria Math"/>
                    <w:lang w:val="en-US"/>
                  </w:rPr>
                  <m:t>a</m:t>
                </m:r>
              </m:oMath>
            </m:oMathPara>
          </w:p>
        </w:tc>
        <w:tc>
          <w:tcPr>
            <w:tcW w:w="845" w:type="dxa"/>
            <w:vAlign w:val="center"/>
          </w:tcPr>
          <w:p w14:paraId="284F3434" w14:textId="77777777" w:rsidR="00054522" w:rsidRDefault="00054522" w:rsidP="007E2D4E">
            <w:pPr>
              <w:ind w:firstLine="0"/>
              <w:jc w:val="center"/>
            </w:pPr>
            <w:r>
              <w:t>(</w:t>
            </w:r>
            <w:fldSimple w:instr=" SEQ Формула \* ARABIC ">
              <w:r>
                <w:rPr>
                  <w:noProof/>
                </w:rPr>
                <w:t>7</w:t>
              </w:r>
            </w:fldSimple>
            <w:r>
              <w:t>)</w:t>
            </w:r>
          </w:p>
        </w:tc>
      </w:tr>
    </w:tbl>
    <w:p w14:paraId="6CE7C75D" w14:textId="77777777" w:rsidR="00054522" w:rsidRDefault="00054522" w:rsidP="00054522"/>
    <w:p w14:paraId="12D82543" w14:textId="77777777" w:rsidR="00054522" w:rsidRDefault="00054522" w:rsidP="00054522">
      <w:r>
        <w:t>для второго плеча</w:t>
      </w:r>
    </w:p>
    <w:p w14:paraId="091A3EB4" w14:textId="77777777" w:rsidR="00054522" w:rsidRDefault="00054522" w:rsidP="00054522">
      <w:bookmarkStart w:id="20" w:name="_Hlk156035043"/>
      <w:bookmarkEnd w:id="19"/>
    </w:p>
    <w:tbl>
      <w:tblPr>
        <w:tblStyle w:val="a9"/>
        <w:tblW w:w="0" w:type="auto"/>
        <w:tblLook w:val="04A0" w:firstRow="1" w:lastRow="0" w:firstColumn="1" w:lastColumn="0" w:noHBand="0" w:noVBand="1"/>
      </w:tblPr>
      <w:tblGrid>
        <w:gridCol w:w="8500"/>
        <w:gridCol w:w="845"/>
      </w:tblGrid>
      <w:tr w:rsidR="00054522" w14:paraId="6F5CF88D" w14:textId="77777777" w:rsidTr="007E2D4E">
        <w:tc>
          <w:tcPr>
            <w:tcW w:w="8500" w:type="dxa"/>
          </w:tcPr>
          <w:p w14:paraId="4EE43E2E" w14:textId="77777777" w:rsidR="00054522" w:rsidRPr="004E34D6"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f>
                  <m:fPr>
                    <m:ctrlPr>
                      <w:rPr>
                        <w:rFonts w:ascii="Cambria Math" w:hAnsi="Cambria Math"/>
                        <w:iCs/>
                        <w:lang w:val="en-US"/>
                      </w:rPr>
                    </m:ctrlPr>
                  </m:fPr>
                  <m:num>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3</m:t>
                        </m:r>
                      </m:sub>
                    </m:sSub>
                    <m:r>
                      <m:rPr>
                        <m:sty m:val="p"/>
                      </m:rPr>
                      <w:rPr>
                        <w:rFonts w:ascii="Cambria Math" w:hAnsi="Cambria Math"/>
                        <w:lang w:val="en-US"/>
                      </w:rPr>
                      <m:t>+</m:t>
                    </m:r>
                    <m:r>
                      <w:rPr>
                        <w:rFonts w:ascii="Cambria Math" w:hAnsi="Cambria Math"/>
                        <w:lang w:val="en-US"/>
                      </w:rPr>
                      <m:t>j</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num>
                  <m:den>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r>
                      <w:rPr>
                        <w:rFonts w:ascii="Cambria Math" w:hAnsi="Cambria Math"/>
                        <w:lang w:val="en-US"/>
                      </w:rPr>
                      <m:t>j</m:t>
                    </m:r>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3</m:t>
                        </m:r>
                      </m:sub>
                    </m:sSub>
                    <m:r>
                      <w:rPr>
                        <w:rFonts w:ascii="Cambria Math" w:hAnsi="Cambria Math"/>
                        <w:lang w:val="en-US"/>
                      </w:rPr>
                      <m:t>a</m:t>
                    </m:r>
                  </m:den>
                </m:f>
                <m:r>
                  <m:rPr>
                    <m:sty m:val="p"/>
                  </m:rPr>
                  <w:rPr>
                    <w:rFonts w:ascii="Cambria Math" w:hAnsi="Cambria Math"/>
                    <w:lang w:val="en-US"/>
                  </w:rPr>
                  <m:t>=</m:t>
                </m:r>
                <m:f>
                  <m:fPr>
                    <m:ctrlPr>
                      <w:rPr>
                        <w:rFonts w:ascii="Cambria Math" w:hAnsi="Cambria Math"/>
                        <w:iCs/>
                        <w:lang w:val="en-US"/>
                      </w:rPr>
                    </m:ctrlPr>
                  </m:fPr>
                  <m:num>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e>
                    </m:d>
                    <m:r>
                      <m:rPr>
                        <m:sty m:val="p"/>
                      </m:rPr>
                      <w:rPr>
                        <w:rFonts w:ascii="Cambria Math" w:hAnsi="Cambria Math"/>
                        <w:lang w:val="en-US"/>
                      </w:rPr>
                      <m:t>+</m:t>
                    </m:r>
                    <m:r>
                      <w:rPr>
                        <w:rFonts w:ascii="Cambria Math" w:hAnsi="Cambria Math"/>
                        <w:lang w:val="en-US"/>
                      </w:rPr>
                      <m:t>j</m:t>
                    </m:r>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m:rPr>
                            <m:sty m:val="p"/>
                          </m:rPr>
                          <w:rPr>
                            <w:rFonts w:ascii="Cambria Math" w:hAnsi="Cambria Math"/>
                            <w:lang w:val="en-US"/>
                          </w:rPr>
                          <m:t>+</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2</m:t>
                            </m:r>
                          </m:sub>
                          <m:sup>
                            <m:r>
                              <m:rPr>
                                <m:sty m:val="p"/>
                              </m:rPr>
                              <w:rPr>
                                <w:rFonts w:ascii="Cambria Math" w:hAnsi="Cambria Math"/>
                                <w:lang w:val="en-US"/>
                              </w:rPr>
                              <m:t>2</m:t>
                            </m:r>
                          </m:sup>
                        </m:sSubSup>
                        <m:r>
                          <w:rPr>
                            <w:rFonts w:ascii="Cambria Math" w:hAnsi="Cambria Math"/>
                            <w:lang w:val="en-US"/>
                          </w:rPr>
                          <m:t>a</m:t>
                        </m:r>
                      </m:e>
                    </m:d>
                  </m:num>
                  <m:den>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e>
                    </m:d>
                    <m:r>
                      <m:rPr>
                        <m:sty m:val="p"/>
                      </m:rPr>
                      <w:rPr>
                        <w:rFonts w:ascii="Cambria Math" w:hAnsi="Cambria Math"/>
                        <w:lang w:val="en-US"/>
                      </w:rPr>
                      <m:t>+</m:t>
                    </m:r>
                    <m:r>
                      <w:rPr>
                        <w:rFonts w:ascii="Cambria Math" w:hAnsi="Cambria Math"/>
                        <w:lang w:val="en-US"/>
                      </w:rPr>
                      <m:t>j</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r>
                      <w:rPr>
                        <w:rFonts w:ascii="Cambria Math" w:hAnsi="Cambria Math"/>
                        <w:lang w:val="en-US"/>
                      </w:rPr>
                      <m:t>a</m:t>
                    </m:r>
                  </m:den>
                </m:f>
              </m:oMath>
            </m:oMathPara>
          </w:p>
          <w:p w14:paraId="25324CCB" w14:textId="77777777" w:rsidR="00054522" w:rsidRPr="004E34D6" w:rsidRDefault="00054522" w:rsidP="007E2D4E">
            <w:pPr>
              <w:ind w:firstLine="0"/>
              <w:rPr>
                <w:rFonts w:eastAsiaTheme="minorEastAsia"/>
                <w:iCs/>
                <w:lang w:val="en-US"/>
              </w:rPr>
            </w:pPr>
          </w:p>
        </w:tc>
        <w:tc>
          <w:tcPr>
            <w:tcW w:w="845" w:type="dxa"/>
            <w:vAlign w:val="center"/>
          </w:tcPr>
          <w:p w14:paraId="15B8D8AC" w14:textId="77777777" w:rsidR="00054522" w:rsidRDefault="00054522" w:rsidP="007E2D4E">
            <w:pPr>
              <w:ind w:firstLine="0"/>
              <w:jc w:val="center"/>
            </w:pPr>
            <w:bookmarkStart w:id="21" w:name="_Ref138405543"/>
            <w:r>
              <w:t>(</w:t>
            </w:r>
            <w:fldSimple w:instr=" SEQ Формула \* ARABIC ">
              <w:r>
                <w:rPr>
                  <w:noProof/>
                </w:rPr>
                <w:t>8</w:t>
              </w:r>
            </w:fldSimple>
            <w:r>
              <w:t>)</w:t>
            </w:r>
            <w:bookmarkEnd w:id="21"/>
          </w:p>
        </w:tc>
      </w:tr>
    </w:tbl>
    <w:p w14:paraId="5CB830A8" w14:textId="77777777" w:rsidR="00054522" w:rsidRDefault="00054522" w:rsidP="00054522"/>
    <w:p w14:paraId="212F8B8D" w14:textId="77777777" w:rsidR="00054522" w:rsidRDefault="00054522" w:rsidP="00054522">
      <w:r>
        <w:t>И для первого</w:t>
      </w:r>
    </w:p>
    <w:p w14:paraId="380976FE"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29B0459A" w14:textId="77777777" w:rsidTr="007E2D4E">
        <w:tc>
          <w:tcPr>
            <w:tcW w:w="8500" w:type="dxa"/>
          </w:tcPr>
          <w:p w14:paraId="5E26AEC9" w14:textId="77777777" w:rsidR="00054522" w:rsidRPr="004E34D6"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f>
                  <m:fPr>
                    <m:ctrlPr>
                      <w:rPr>
                        <w:rFonts w:ascii="Cambria Math" w:hAnsi="Cambria Math"/>
                        <w:iCs/>
                        <w:lang w:val="en-US"/>
                      </w:rPr>
                    </m:ctrlPr>
                  </m:fPr>
                  <m:num>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2</m:t>
                        </m:r>
                      </m:sub>
                    </m:sSub>
                    <m:r>
                      <m:rPr>
                        <m:sty m:val="p"/>
                      </m:rPr>
                      <w:rPr>
                        <w:rFonts w:ascii="Cambria Math" w:hAnsi="Cambria Math"/>
                        <w:lang w:val="en-US"/>
                      </w:rPr>
                      <m:t>+</m:t>
                    </m:r>
                    <m:r>
                      <w:rPr>
                        <w:rFonts w:ascii="Cambria Math" w:hAnsi="Cambria Math"/>
                        <w:lang w:val="en-US"/>
                      </w:rPr>
                      <m:t>j</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w:rPr>
                        <w:rFonts w:ascii="Cambria Math" w:hAnsi="Cambria Math"/>
                        <w:lang w:val="en-US"/>
                      </w:rPr>
                      <m:t>a</m:t>
                    </m:r>
                  </m:num>
                  <m:den>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j</m:t>
                    </m:r>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2</m:t>
                        </m:r>
                      </m:sub>
                    </m:sSub>
                    <m:r>
                      <w:rPr>
                        <w:rFonts w:ascii="Cambria Math" w:hAnsi="Cambria Math"/>
                        <w:lang w:val="en-US"/>
                      </w:rPr>
                      <m:t>a</m:t>
                    </m:r>
                  </m:den>
                </m:f>
                <m:r>
                  <m:rPr>
                    <m:sty m:val="p"/>
                  </m:rPr>
                  <w:rPr>
                    <w:rFonts w:ascii="Cambria Math" w:hAnsi="Cambria Math"/>
                    <w:lang w:val="en-US"/>
                  </w:rPr>
                  <m:t>=</m:t>
                </m:r>
                <m:f>
                  <m:fPr>
                    <m:ctrlPr>
                      <w:rPr>
                        <w:rFonts w:ascii="Cambria Math" w:hAnsi="Cambria Math"/>
                        <w:iCs/>
                        <w:lang w:val="en-US"/>
                      </w:rPr>
                    </m:ctrlPr>
                  </m:fPr>
                  <m:num>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e>
                    </m:d>
                    <m:r>
                      <m:rPr>
                        <m:sty m:val="p"/>
                      </m:rPr>
                      <w:rPr>
                        <w:rFonts w:ascii="Cambria Math" w:hAnsi="Cambria Math"/>
                        <w:lang w:val="en-US"/>
                      </w:rPr>
                      <m:t>+</m:t>
                    </m:r>
                    <m:r>
                      <w:rPr>
                        <w:rFonts w:ascii="Cambria Math" w:hAnsi="Cambria Math"/>
                        <w:lang w:val="en-US"/>
                      </w:rPr>
                      <m:t>j</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1</m:t>
                        </m:r>
                      </m:sub>
                      <m:sup>
                        <m:r>
                          <m:rPr>
                            <m:sty m:val="p"/>
                          </m:rPr>
                          <w:rPr>
                            <w:rFonts w:ascii="Cambria Math" w:hAnsi="Cambria Math"/>
                            <w:lang w:val="en-US"/>
                          </w:rPr>
                          <m:t>2</m:t>
                        </m:r>
                      </m:sup>
                    </m:sSubSup>
                    <m:r>
                      <w:rPr>
                        <w:rFonts w:ascii="Cambria Math" w:hAnsi="Cambria Math"/>
                        <w:lang w:val="en-US"/>
                      </w:rPr>
                      <m:t>a</m:t>
                    </m:r>
                  </m:num>
                  <m:den>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ja</m:t>
                    </m:r>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ino</m:t>
                            </m:r>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e>
                    </m:d>
                  </m:den>
                </m:f>
              </m:oMath>
            </m:oMathPara>
          </w:p>
        </w:tc>
        <w:tc>
          <w:tcPr>
            <w:tcW w:w="845" w:type="dxa"/>
            <w:vAlign w:val="center"/>
          </w:tcPr>
          <w:p w14:paraId="0D0C3DEC" w14:textId="77777777" w:rsidR="00054522" w:rsidRDefault="00054522" w:rsidP="007E2D4E">
            <w:pPr>
              <w:ind w:firstLine="0"/>
              <w:jc w:val="center"/>
            </w:pPr>
            <w:bookmarkStart w:id="22" w:name="_Ref138405545"/>
            <w:r>
              <w:t>(</w:t>
            </w:r>
            <w:fldSimple w:instr=" SEQ Формула \* ARABIC ">
              <w:r>
                <w:rPr>
                  <w:noProof/>
                </w:rPr>
                <w:t>9</w:t>
              </w:r>
            </w:fldSimple>
            <w:r>
              <w:t>)</w:t>
            </w:r>
            <w:bookmarkEnd w:id="22"/>
          </w:p>
        </w:tc>
      </w:tr>
    </w:tbl>
    <w:p w14:paraId="6A6AE7A1" w14:textId="77777777" w:rsidR="00054522" w:rsidRDefault="00054522" w:rsidP="00054522"/>
    <w:p w14:paraId="2244FEA8" w14:textId="77777777" w:rsidR="00054522" w:rsidRDefault="00054522" w:rsidP="00054522">
      <w:r>
        <w:t xml:space="preserve">Приравнивая правые части уравнений, т.е. </w:t>
      </w:r>
      <w:r>
        <w:fldChar w:fldCharType="begin"/>
      </w:r>
      <w:r>
        <w:instrText xml:space="preserve"> REF _Ref138405543 \h </w:instrText>
      </w:r>
      <w:r>
        <w:fldChar w:fldCharType="separate"/>
      </w:r>
      <w:r>
        <w:t>(</w:t>
      </w:r>
      <w:r>
        <w:rPr>
          <w:noProof/>
        </w:rPr>
        <w:t>8</w:t>
      </w:r>
      <w:r>
        <w:t>)</w:t>
      </w:r>
      <w:r>
        <w:fldChar w:fldCharType="end"/>
      </w:r>
      <w:r>
        <w:t xml:space="preserve"> и </w:t>
      </w:r>
      <w:r>
        <w:fldChar w:fldCharType="begin"/>
      </w:r>
      <w:r>
        <w:instrText xml:space="preserve"> REF _Ref138405545 \h </w:instrText>
      </w:r>
      <w:r>
        <w:fldChar w:fldCharType="separate"/>
      </w:r>
      <w:r>
        <w:t>(</w:t>
      </w:r>
      <w:r>
        <w:rPr>
          <w:noProof/>
        </w:rPr>
        <w:t>9</w:t>
      </w:r>
      <w:r>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0"/>
    <w:p w14:paraId="4BEA2D7A" w14:textId="77777777" w:rsidR="00054522" w:rsidRDefault="00054522" w:rsidP="00054522"/>
    <w:tbl>
      <w:tblPr>
        <w:tblStyle w:val="a9"/>
        <w:tblW w:w="0" w:type="auto"/>
        <w:tblLook w:val="04A0" w:firstRow="1" w:lastRow="0" w:firstColumn="1" w:lastColumn="0" w:noHBand="0" w:noVBand="1"/>
      </w:tblPr>
      <w:tblGrid>
        <w:gridCol w:w="8262"/>
        <w:gridCol w:w="1083"/>
      </w:tblGrid>
      <w:tr w:rsidR="00054522" w14:paraId="79B009E3" w14:textId="77777777" w:rsidTr="007E2D4E">
        <w:tc>
          <w:tcPr>
            <w:tcW w:w="8500" w:type="dxa"/>
          </w:tcPr>
          <w:bookmarkStart w:id="23" w:name="_Hlk156035092"/>
          <w:p w14:paraId="71DF6EDE" w14:textId="77777777" w:rsidR="00054522" w:rsidRPr="00FB0587"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e>
                </m:d>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1</m:t>
                        </m:r>
                      </m:sub>
                      <m:sup>
                        <m:r>
                          <m:rPr>
                            <m:sty m:val="p"/>
                          </m:rPr>
                          <w:rPr>
                            <w:rFonts w:ascii="Cambria Math" w:hAnsi="Cambria Math"/>
                            <w:lang w:val="en-US"/>
                          </w:rPr>
                          <m:t>2</m:t>
                        </m:r>
                      </m:sup>
                    </m:sSubSup>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m:t>
                </m:r>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e>
                </m:d>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2</m:t>
                        </m:r>
                      </m:sub>
                      <m:sup>
                        <m:r>
                          <m:rPr>
                            <m:sty m:val="p"/>
                          </m:rPr>
                          <w:rPr>
                            <w:rFonts w:ascii="Cambria Math" w:hAnsi="Cambria Math"/>
                            <w:lang w:val="en-US"/>
                          </w:rPr>
                          <m:t>2</m:t>
                        </m:r>
                      </m:sup>
                    </m:sSubSup>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2</m:t>
                    </m:r>
                  </m:sub>
                  <m:sup>
                    <m:r>
                      <m:rPr>
                        <m:sty m:val="p"/>
                      </m:rPr>
                      <w:rPr>
                        <w:rFonts w:ascii="Cambria Math" w:hAnsi="Cambria Math"/>
                        <w:lang w:val="en-US"/>
                      </w:rPr>
                      <m:t>2</m:t>
                    </m:r>
                  </m:sup>
                </m:sSubSup>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=0</m:t>
                </m:r>
              </m:oMath>
            </m:oMathPara>
          </w:p>
          <w:p w14:paraId="23AD3AC7" w14:textId="77777777" w:rsidR="00054522" w:rsidRPr="00FB0587" w:rsidRDefault="00054522" w:rsidP="007E2D4E">
            <w:pPr>
              <w:ind w:firstLine="0"/>
              <w:rPr>
                <w:rFonts w:eastAsiaTheme="minorEastAsia"/>
                <w:iCs/>
                <w:lang w:val="en-US"/>
              </w:rPr>
            </w:pPr>
          </w:p>
        </w:tc>
        <w:tc>
          <w:tcPr>
            <w:tcW w:w="845" w:type="dxa"/>
            <w:vAlign w:val="center"/>
          </w:tcPr>
          <w:p w14:paraId="47B4AF25" w14:textId="77777777" w:rsidR="00054522" w:rsidRDefault="00054522" w:rsidP="007E2D4E">
            <w:pPr>
              <w:ind w:firstLine="0"/>
              <w:jc w:val="center"/>
            </w:pPr>
            <w:bookmarkStart w:id="24" w:name="_Ref138406346"/>
            <w:commentRangeStart w:id="25"/>
            <w:r>
              <w:t>(</w:t>
            </w:r>
            <w:fldSimple w:instr=" SEQ Формула \* ARABIC ">
              <w:r>
                <w:rPr>
                  <w:noProof/>
                </w:rPr>
                <w:t>10</w:t>
              </w:r>
            </w:fldSimple>
            <w:r>
              <w:t>)</w:t>
            </w:r>
            <w:bookmarkEnd w:id="24"/>
            <w:commentRangeEnd w:id="25"/>
            <w:r>
              <w:rPr>
                <w:rStyle w:val="af0"/>
              </w:rPr>
              <w:commentReference w:id="25"/>
            </w:r>
          </w:p>
        </w:tc>
      </w:tr>
    </w:tbl>
    <w:p w14:paraId="7178356F" w14:textId="77777777" w:rsidR="00054522" w:rsidRDefault="00054522" w:rsidP="00054522"/>
    <w:tbl>
      <w:tblPr>
        <w:tblStyle w:val="a9"/>
        <w:tblW w:w="0" w:type="auto"/>
        <w:tblLook w:val="04A0" w:firstRow="1" w:lastRow="0" w:firstColumn="1" w:lastColumn="0" w:noHBand="0" w:noVBand="1"/>
      </w:tblPr>
      <w:tblGrid>
        <w:gridCol w:w="8262"/>
        <w:gridCol w:w="1083"/>
      </w:tblGrid>
      <w:tr w:rsidR="00054522" w14:paraId="2FFBD4C5" w14:textId="77777777" w:rsidTr="007E2D4E">
        <w:tc>
          <w:tcPr>
            <w:tcW w:w="8500" w:type="dxa"/>
          </w:tcPr>
          <w:p w14:paraId="2BA6D9CA" w14:textId="77777777" w:rsidR="00054522" w:rsidRPr="00226D12"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e>
                </m:d>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w:rPr>
                    <w:rFonts w:ascii="Cambria Math" w:hAnsi="Cambria Math"/>
                    <w:lang w:val="en-US"/>
                  </w:rPr>
                  <m:t>a</m:t>
                </m:r>
                <m:r>
                  <m:rPr>
                    <m:sty m:val="p"/>
                  </m:rPr>
                  <w:rPr>
                    <w:rFonts w:ascii="Cambria Math" w:hAnsi="Cambria Math"/>
                    <w:lang w:val="en-US"/>
                  </w:rPr>
                  <m:t>+</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1</m:t>
                    </m:r>
                  </m:sub>
                  <m:sup>
                    <m:r>
                      <m:rPr>
                        <m:sty m:val="p"/>
                      </m:rPr>
                      <w:rPr>
                        <w:rFonts w:ascii="Cambria Math" w:hAnsi="Cambria Math"/>
                        <w:lang w:val="en-US"/>
                      </w:rPr>
                      <m:t>2</m:t>
                    </m:r>
                  </m:sup>
                </m:sSubSup>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r>
                  <m:rPr>
                    <m:sty m:val="p"/>
                  </m:rPr>
                  <w:rPr>
                    <w:rFonts w:ascii="Cambria Math" w:hAnsi="Cambria Math"/>
                    <w:lang w:val="en-US"/>
                  </w:rPr>
                  <m:t>-</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1</m:t>
                    </m:r>
                  </m:sub>
                  <m:sup>
                    <m:r>
                      <m:rPr>
                        <m:sty m:val="p"/>
                      </m:rPr>
                      <w:rPr>
                        <w:rFonts w:ascii="Cambria Math" w:hAnsi="Cambria Math"/>
                        <w:lang w:val="en-US"/>
                      </w:rPr>
                      <m:t>2</m:t>
                    </m:r>
                  </m:sup>
                </m:sSubSup>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2</m:t>
                    </m:r>
                  </m:sub>
                  <m:sup>
                    <m:r>
                      <m:rPr>
                        <m:sty m:val="p"/>
                      </m:rPr>
                      <w:rPr>
                        <w:rFonts w:ascii="Cambria Math" w:hAnsi="Cambria Math"/>
                        <w:lang w:val="en-US"/>
                      </w:rPr>
                      <m:t>2</m:t>
                    </m:r>
                  </m:sup>
                </m:sSubSup>
                <m:r>
                  <w:rPr>
                    <w:rFonts w:ascii="Cambria Math" w:hAnsi="Cambria Math"/>
                    <w:lang w:val="en-US"/>
                  </w:rPr>
                  <m:t>a</m:t>
                </m:r>
                <m:r>
                  <m:rPr>
                    <m:sty m:val="p"/>
                  </m:rPr>
                  <w:rPr>
                    <w:rFonts w:ascii="Cambria Math" w:hAnsi="Cambria Math"/>
                    <w:lang w:val="en-US"/>
                  </w:rPr>
                  <m:t>=0</m:t>
                </m:r>
              </m:oMath>
            </m:oMathPara>
          </w:p>
          <w:p w14:paraId="3AFDD49A" w14:textId="77777777" w:rsidR="00054522" w:rsidRPr="00226D12" w:rsidRDefault="00054522" w:rsidP="007E2D4E">
            <w:pPr>
              <w:ind w:firstLine="0"/>
              <w:rPr>
                <w:rFonts w:eastAsiaTheme="minorEastAsia"/>
                <w:iCs/>
                <w:lang w:val="en-US"/>
              </w:rPr>
            </w:pPr>
          </w:p>
        </w:tc>
        <w:tc>
          <w:tcPr>
            <w:tcW w:w="845" w:type="dxa"/>
            <w:vAlign w:val="center"/>
          </w:tcPr>
          <w:p w14:paraId="36D1F6F5" w14:textId="77777777" w:rsidR="00054522" w:rsidRDefault="00054522" w:rsidP="007E2D4E">
            <w:pPr>
              <w:ind w:firstLine="0"/>
              <w:jc w:val="center"/>
            </w:pPr>
            <w:bookmarkStart w:id="26" w:name="_Ref138406347"/>
            <w:commentRangeStart w:id="27"/>
            <w:r>
              <w:t>(</w:t>
            </w:r>
            <w:fldSimple w:instr=" SEQ Формула \* ARABIC ">
              <w:r>
                <w:rPr>
                  <w:noProof/>
                </w:rPr>
                <w:t>11</w:t>
              </w:r>
            </w:fldSimple>
            <w:r>
              <w:t>)</w:t>
            </w:r>
            <w:bookmarkEnd w:id="26"/>
            <w:commentRangeEnd w:id="27"/>
            <w:r>
              <w:rPr>
                <w:rStyle w:val="af0"/>
              </w:rPr>
              <w:commentReference w:id="27"/>
            </w:r>
          </w:p>
        </w:tc>
      </w:tr>
    </w:tbl>
    <w:p w14:paraId="6B1E5325" w14:textId="77777777" w:rsidR="00054522" w:rsidRDefault="00054522" w:rsidP="00054522"/>
    <w:p w14:paraId="05689A85" w14:textId="77777777" w:rsidR="00054522" w:rsidRDefault="00054522" w:rsidP="00054522">
      <w:pPr>
        <w:rPr>
          <w:i/>
          <w:iCs/>
        </w:rPr>
      </w:pPr>
      <w:r>
        <w:t>Напомним</w:t>
      </w:r>
      <w:r w:rsidRPr="00226D12">
        <w:t xml:space="preserve">, </w:t>
      </w:r>
      <w:r>
        <w:t>что</w:t>
      </w:r>
      <w:r w:rsidRPr="00226D12">
        <w:t xml:space="preserve"> </w:t>
      </w:r>
      <w:r w:rsidRPr="00226D12">
        <w:rPr>
          <w:i/>
          <w:iCs/>
          <w:lang w:val="en-US"/>
        </w:rPr>
        <w:t>a</w:t>
      </w:r>
      <w:r w:rsidRPr="00226D12">
        <w:rPr>
          <w:i/>
          <w:iCs/>
        </w:rPr>
        <w:t>=</w:t>
      </w:r>
      <w:r w:rsidRPr="00226D12">
        <w:rPr>
          <w:i/>
          <w:iCs/>
          <w:lang w:val="en-US"/>
        </w:rPr>
        <w:t>tan</w:t>
      </w:r>
      <w:r w:rsidRPr="00226D12">
        <w:rPr>
          <w:i/>
          <w:iCs/>
        </w:rPr>
        <w:t>(</w:t>
      </w:r>
      <w:r w:rsidRPr="00226D12">
        <w:rPr>
          <w:rFonts w:ascii="Cambria Math" w:hAnsi="Cambria Math" w:cs="Cambria Math"/>
          <w:i/>
          <w:iCs/>
          <w:szCs w:val="28"/>
          <w:shd w:val="clear" w:color="auto" w:fill="FFFFFF"/>
        </w:rPr>
        <w:t>𝜃</w:t>
      </w:r>
      <w:r w:rsidRPr="00226D12">
        <w:rPr>
          <w:i/>
          <w:iCs/>
        </w:rPr>
        <w:t>)</w:t>
      </w:r>
    </w:p>
    <w:p w14:paraId="18FC9F55" w14:textId="77777777" w:rsidR="00054522" w:rsidRDefault="00054522" w:rsidP="00054522">
      <w:r>
        <w:t xml:space="preserve">Решим уравнения </w:t>
      </w:r>
      <w:r>
        <w:fldChar w:fldCharType="begin"/>
      </w:r>
      <w:r>
        <w:instrText xml:space="preserve"> REF _Ref138406346 \h </w:instrText>
      </w:r>
      <w:r>
        <w:fldChar w:fldCharType="separate"/>
      </w:r>
      <w:r>
        <w:t>(</w:t>
      </w:r>
      <w:r>
        <w:rPr>
          <w:noProof/>
        </w:rPr>
        <w:t>10</w:t>
      </w:r>
      <w:r>
        <w:t>)</w:t>
      </w:r>
      <w:r>
        <w:fldChar w:fldCharType="end"/>
      </w:r>
      <w:r>
        <w:t xml:space="preserve">, </w:t>
      </w:r>
      <w:r>
        <w:fldChar w:fldCharType="begin"/>
      </w:r>
      <w:r>
        <w:instrText xml:space="preserve"> REF _Ref138406347 \h </w:instrText>
      </w:r>
      <w:r>
        <w:fldChar w:fldCharType="separate"/>
      </w:r>
      <w:r>
        <w:t>(</w:t>
      </w:r>
      <w:r>
        <w:rPr>
          <w:noProof/>
        </w:rPr>
        <w:t>11</w:t>
      </w:r>
      <w:r>
        <w:t>)</w:t>
      </w:r>
      <w:r>
        <w:fldChar w:fldCharType="end"/>
      </w:r>
      <w:r>
        <w:t xml:space="preserve"> получаем выражения для </w:t>
      </w:r>
      <w:r>
        <w:rPr>
          <w:lang w:val="en-US"/>
        </w:rPr>
        <w:t>G</w:t>
      </w:r>
      <w:r w:rsidRPr="00226D12">
        <w:rPr>
          <w:vertAlign w:val="subscript"/>
        </w:rPr>
        <w:t xml:space="preserve">1 </w:t>
      </w:r>
      <w:r>
        <w:t xml:space="preserve">и </w:t>
      </w:r>
      <w:r>
        <w:rPr>
          <w:lang w:val="en-US"/>
        </w:rPr>
        <w:t>G</w:t>
      </w:r>
      <w:r w:rsidRPr="00226D12">
        <w:rPr>
          <w:vertAlign w:val="subscript"/>
        </w:rPr>
        <w:t>2</w:t>
      </w:r>
      <w:r w:rsidRPr="00226D12">
        <w:t>.</w:t>
      </w:r>
    </w:p>
    <w:tbl>
      <w:tblPr>
        <w:tblStyle w:val="a9"/>
        <w:tblW w:w="0" w:type="auto"/>
        <w:tblLook w:val="04A0" w:firstRow="1" w:lastRow="0" w:firstColumn="1" w:lastColumn="0" w:noHBand="0" w:noVBand="1"/>
      </w:tblPr>
      <w:tblGrid>
        <w:gridCol w:w="8500"/>
        <w:gridCol w:w="845"/>
      </w:tblGrid>
      <w:tr w:rsidR="00054522" w14:paraId="76CBF5CA" w14:textId="77777777" w:rsidTr="007E2D4E">
        <w:tc>
          <w:tcPr>
            <w:tcW w:w="8500" w:type="dxa"/>
          </w:tcPr>
          <w:bookmarkStart w:id="28" w:name="_Hlk156035149"/>
          <w:bookmarkEnd w:id="23"/>
          <w:p w14:paraId="2E795081" w14:textId="77777777" w:rsidR="00054522" w:rsidRPr="00226D12"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r>
                  <m:rPr>
                    <m:sty m:val="p"/>
                  </m:rPr>
                  <w:rPr>
                    <w:rFonts w:ascii="Cambria Math" w:hAnsi="Cambria Math"/>
                    <w:lang w:val="en-US"/>
                  </w:rPr>
                  <m:t>=</m:t>
                </m:r>
                <m:f>
                  <m:fPr>
                    <m:ctrlPr>
                      <w:rPr>
                        <w:rFonts w:ascii="Cambria Math" w:hAnsi="Cambria Math"/>
                        <w:iCs/>
                        <w:lang w:val="en-US"/>
                      </w:rPr>
                    </m:ctrlPr>
                  </m:fPr>
                  <m:num>
                    <m:r>
                      <m:rPr>
                        <m:sty m:val="p"/>
                      </m:rPr>
                      <w:rPr>
                        <w:rFonts w:ascii="Cambria Math" w:hAnsi="Cambria Math"/>
                        <w:lang w:val="en-US"/>
                      </w:rPr>
                      <m:t>-</m:t>
                    </m:r>
                    <m:r>
                      <w:rPr>
                        <w:rFonts w:ascii="Cambria Math"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sz w:val="30"/>
                            <w:szCs w:val="30"/>
                          </w:rPr>
                        </m:ctrlPr>
                      </m:radPr>
                      <m:deg/>
                      <m:e>
                        <m:sSup>
                          <m:sSupPr>
                            <m:ctrlPr>
                              <w:rPr>
                                <w:rFonts w:ascii="Cambria Math" w:hAnsi="Cambria Math" w:cs="Arial"/>
                                <w:color w:val="040C28"/>
                                <w:sz w:val="30"/>
                                <w:szCs w:val="30"/>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num>
                  <m:den>
                    <m:r>
                      <m:rPr>
                        <m:sty m:val="p"/>
                      </m:rPr>
                      <w:rPr>
                        <w:rFonts w:ascii="Cambria Math" w:hAnsi="Cambria Math"/>
                        <w:lang w:val="en-US"/>
                      </w:rPr>
                      <m:t>2</m:t>
                    </m:r>
                    <m:r>
                      <w:rPr>
                        <w:rFonts w:ascii="Cambria Math" w:hAnsi="Cambria Math"/>
                        <w:lang w:val="en-US"/>
                      </w:rPr>
                      <m:t>M</m:t>
                    </m:r>
                  </m:den>
                </m:f>
              </m:oMath>
            </m:oMathPara>
          </w:p>
        </w:tc>
        <w:tc>
          <w:tcPr>
            <w:tcW w:w="845" w:type="dxa"/>
            <w:vAlign w:val="center"/>
          </w:tcPr>
          <w:p w14:paraId="7F12296B" w14:textId="77777777" w:rsidR="00054522" w:rsidRDefault="00054522" w:rsidP="007E2D4E">
            <w:pPr>
              <w:ind w:firstLine="0"/>
              <w:jc w:val="center"/>
            </w:pPr>
            <w:r>
              <w:t>(</w:t>
            </w:r>
            <w:fldSimple w:instr=" SEQ Формула \* ARABIC ">
              <w:r>
                <w:rPr>
                  <w:noProof/>
                </w:rPr>
                <w:t>12</w:t>
              </w:r>
            </w:fldSimple>
            <w:r>
              <w:t>)</w:t>
            </w:r>
          </w:p>
        </w:tc>
      </w:tr>
    </w:tbl>
    <w:p w14:paraId="09A13368"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5D110283" w14:textId="77777777" w:rsidTr="007E2D4E">
        <w:tc>
          <w:tcPr>
            <w:tcW w:w="8500" w:type="dxa"/>
          </w:tcPr>
          <w:p w14:paraId="083DDB5A" w14:textId="77777777" w:rsidR="00054522" w:rsidRPr="00226D12"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3</m:t>
                    </m:r>
                  </m:sub>
                </m:sSub>
                <m:r>
                  <m:rPr>
                    <m:sty m:val="p"/>
                  </m:rPr>
                  <w:rPr>
                    <w:rFonts w:ascii="Cambria Math" w:hAnsi="Cambria Math"/>
                    <w:lang w:val="en-US"/>
                  </w:rPr>
                  <m:t>=</m:t>
                </m:r>
                <m:f>
                  <m:fPr>
                    <m:ctrlPr>
                      <w:rPr>
                        <w:rFonts w:ascii="Cambria Math" w:hAnsi="Cambria Math"/>
                        <w:iCs/>
                        <w:lang w:val="en-US"/>
                      </w:rPr>
                    </m:ctrlPr>
                  </m:fPr>
                  <m:num>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S</m:t>
                    </m:r>
                    <m:r>
                      <m:rPr>
                        <m:sty m:val="p"/>
                      </m:rPr>
                      <w:rPr>
                        <w:rFonts w:ascii="Cambria Math" w:hAnsi="Cambria Math"/>
                        <w:lang w:val="en-US"/>
                      </w:rPr>
                      <m:t>-</m:t>
                    </m:r>
                    <m:r>
                      <w:rPr>
                        <w:rFonts w:ascii="Cambria Math" w:hAnsi="Cambria Math"/>
                        <w:lang w:val="en-US"/>
                      </w:rPr>
                      <m:t>P</m:t>
                    </m:r>
                    <m:sSub>
                      <m:sSubPr>
                        <m:ctrlPr>
                          <w:rPr>
                            <w:rFonts w:ascii="Cambria Math" w:hAnsi="Cambria Math"/>
                            <w:iCs/>
                            <w:lang w:val="en-US"/>
                          </w:rPr>
                        </m:ctrlPr>
                      </m:sSubPr>
                      <m:e>
                        <m:r>
                          <w:rPr>
                            <w:rFonts w:ascii="Cambria Math" w:hAnsi="Cambria Math"/>
                            <w:lang w:val="en-US"/>
                          </w:rPr>
                          <m:t>D</m:t>
                        </m:r>
                      </m:e>
                      <m:sub>
                        <m:r>
                          <m:rPr>
                            <m:sty m:val="p"/>
                          </m:rPr>
                          <w:rPr>
                            <w:rFonts w:ascii="Cambria Math" w:hAnsi="Cambria Math"/>
                            <w:lang w:val="en-US"/>
                          </w:rPr>
                          <m:t>1</m:t>
                        </m:r>
                      </m:sub>
                    </m:sSub>
                  </m:num>
                  <m:den>
                    <m:d>
                      <m:dPr>
                        <m:ctrlPr>
                          <w:rPr>
                            <w:rFonts w:ascii="Cambria Math" w:hAnsi="Cambria Math"/>
                            <w:iCs/>
                            <w:lang w:val="en-US"/>
                          </w:rPr>
                        </m:ctrlPr>
                      </m:dPr>
                      <m:e>
                        <m:r>
                          <w:rPr>
                            <w:rFonts w:ascii="Cambria Math" w:hAnsi="Cambria Math"/>
                            <w:lang w:val="en-US"/>
                          </w:rPr>
                          <m:t>P</m:t>
                        </m:r>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Q</m:t>
                        </m:r>
                      </m:e>
                    </m:d>
                    <m:r>
                      <m:rPr>
                        <m:sty m:val="p"/>
                      </m:rPr>
                      <w:rPr>
                        <w:rFonts w:ascii="Cambria Math" w:hAnsi="Cambria Math"/>
                        <w:lang w:val="en-US"/>
                      </w:rPr>
                      <m:t>+</m:t>
                    </m:r>
                    <m:d>
                      <m:dPr>
                        <m:ctrlPr>
                          <w:rPr>
                            <w:rFonts w:ascii="Cambria Math" w:hAnsi="Cambria Math"/>
                            <w:iCs/>
                            <w:lang w:val="en-US"/>
                          </w:rPr>
                        </m:ctrlPr>
                      </m:dPr>
                      <m:e>
                        <m:r>
                          <w:rPr>
                            <w:rFonts w:ascii="Cambria Math" w:hAnsi="Cambria Math"/>
                            <w:lang w:val="en-US"/>
                          </w:rPr>
                          <m:t>P</m:t>
                        </m:r>
                        <m:sSub>
                          <m:sSubPr>
                            <m:ctrlPr>
                              <w:rPr>
                                <w:rFonts w:ascii="Cambria Math" w:hAnsi="Cambria Math"/>
                                <w:iCs/>
                                <w:lang w:val="en-US"/>
                              </w:rPr>
                            </m:ctrlPr>
                          </m:sSubPr>
                          <m:e>
                            <m:r>
                              <w:rPr>
                                <w:rFonts w:ascii="Cambria Math" w:hAnsi="Cambria Math"/>
                                <w:lang w:val="en-US"/>
                              </w:rPr>
                              <m:t>C</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R</m:t>
                        </m:r>
                      </m:e>
                    </m:d>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2</m:t>
                        </m:r>
                      </m:sub>
                    </m:sSub>
                  </m:den>
                </m:f>
              </m:oMath>
            </m:oMathPara>
          </w:p>
        </w:tc>
        <w:tc>
          <w:tcPr>
            <w:tcW w:w="845" w:type="dxa"/>
            <w:vAlign w:val="center"/>
          </w:tcPr>
          <w:p w14:paraId="4814B282" w14:textId="77777777" w:rsidR="00054522" w:rsidRDefault="00054522" w:rsidP="007E2D4E">
            <w:pPr>
              <w:ind w:firstLine="0"/>
              <w:jc w:val="center"/>
            </w:pPr>
            <w:r>
              <w:t>(</w:t>
            </w:r>
            <w:fldSimple w:instr=" SEQ Формула \* ARABIC ">
              <w:r>
                <w:rPr>
                  <w:noProof/>
                </w:rPr>
                <w:t>13</w:t>
              </w:r>
            </w:fldSimple>
            <w:r>
              <w:t>)</w:t>
            </w:r>
          </w:p>
        </w:tc>
      </w:tr>
    </w:tbl>
    <w:p w14:paraId="709A3AE5" w14:textId="77777777" w:rsidR="00054522" w:rsidRDefault="00054522" w:rsidP="00054522"/>
    <w:p w14:paraId="67D26531" w14:textId="77777777" w:rsidR="00054522" w:rsidRDefault="00054522" w:rsidP="00054522">
      <w:r>
        <w:t>Где представленные коэффициенты равняются</w:t>
      </w:r>
    </w:p>
    <w:bookmarkEnd w:id="28"/>
    <w:p w14:paraId="0D80E856"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10BBC464" w14:textId="77777777" w:rsidTr="007E2D4E">
        <w:tc>
          <w:tcPr>
            <w:tcW w:w="8500" w:type="dxa"/>
          </w:tcPr>
          <w:p w14:paraId="255DF56C" w14:textId="77777777" w:rsidR="00054522" w:rsidRPr="00202317" w:rsidRDefault="00054522" w:rsidP="00442212">
            <w:pPr>
              <w:rPr>
                <w:iCs/>
                <w:lang w:val="en-US"/>
              </w:rPr>
            </w:pPr>
            <w:bookmarkStart w:id="29" w:name="_Hlk156035203"/>
            <m:oMathPara>
              <m:oMath>
                <m:r>
                  <w:rPr>
                    <w:rFonts w:ascii="Cambria Math" w:hAnsi="Cambria Math"/>
                    <w:lang w:val="en-US"/>
                  </w:rPr>
                  <m:t>M</m:t>
                </m:r>
                <m:r>
                  <m:rPr>
                    <m:sty m:val="p"/>
                  </m:rPr>
                  <w:rPr>
                    <w:rFonts w:ascii="Cambria Math" w:hAnsi="Cambria Math"/>
                    <w:lang w:val="en-US"/>
                  </w:rPr>
                  <m:t>=</m:t>
                </m:r>
                <m:r>
                  <w:rPr>
                    <w:rFonts w:ascii="Cambria Math" w:hAnsi="Cambria Math"/>
                    <w:lang w:val="en-US"/>
                  </w:rPr>
                  <m:t>P</m:t>
                </m:r>
                <m:d>
                  <m:dPr>
                    <m:ctrlPr>
                      <w:rPr>
                        <w:rFonts w:ascii="Cambria Math" w:hAnsi="Cambria Math"/>
                        <w:iCs/>
                        <w:lang w:val="en-US"/>
                      </w:rPr>
                    </m:ctrlPr>
                  </m:dPr>
                  <m:e>
                    <m:r>
                      <w:rPr>
                        <w:rFonts w:ascii="Cambria Math" w:hAnsi="Cambria Math"/>
                        <w:lang w:val="en-US"/>
                      </w:rPr>
                      <m:t>P</m:t>
                    </m:r>
                    <m:sSub>
                      <m:sSubPr>
                        <m:ctrlPr>
                          <w:rPr>
                            <w:rFonts w:ascii="Cambria Math" w:hAnsi="Cambria Math"/>
                            <w:iCs/>
                            <w:lang w:val="en-US"/>
                          </w:rPr>
                        </m:ctrlPr>
                      </m:sSubPr>
                      <m:e>
                        <m:r>
                          <w:rPr>
                            <w:rFonts w:ascii="Cambria Math" w:hAnsi="Cambria Math"/>
                            <w:lang w:val="en-US"/>
                          </w:rPr>
                          <m:t>C</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R</m:t>
                    </m:r>
                  </m:e>
                </m:d>
              </m:oMath>
            </m:oMathPara>
          </w:p>
          <w:p w14:paraId="209D0355" w14:textId="77777777" w:rsidR="00054522" w:rsidRPr="00202317" w:rsidRDefault="00054522" w:rsidP="00442212">
            <w:pPr>
              <w:rPr>
                <w:iCs/>
                <w:lang w:val="en-US"/>
              </w:rPr>
            </w:pPr>
            <m:oMathPara>
              <m:oMath>
                <m:r>
                  <w:rPr>
                    <w:rFonts w:ascii="Cambria Math" w:hAnsi="Cambria Math"/>
                    <w:lang w:val="en-US"/>
                  </w:rPr>
                  <m:t>N</m:t>
                </m:r>
                <m:r>
                  <m:rPr>
                    <m:sty m:val="p"/>
                  </m:rPr>
                  <w:rPr>
                    <w:rFonts w:ascii="Cambria Math" w:hAnsi="Cambria Math"/>
                    <w:lang w:val="en-US"/>
                  </w:rPr>
                  <m:t>=</m:t>
                </m:r>
                <m:d>
                  <m:dPr>
                    <m:begChr m:val="["/>
                    <m:endChr m:val="]"/>
                    <m:ctrlPr>
                      <w:rPr>
                        <w:rFonts w:ascii="Cambria Math" w:hAnsi="Cambria Math"/>
                        <w:iCs/>
                        <w:lang w:val="en-US"/>
                      </w:rPr>
                    </m:ctrlPr>
                  </m:dPr>
                  <m:e>
                    <m:r>
                      <w:rPr>
                        <w:rFonts w:ascii="Cambria Math" w:hAnsi="Cambria Math"/>
                        <w:lang w:val="en-US"/>
                      </w:rPr>
                      <m:t>P</m:t>
                    </m:r>
                    <m:d>
                      <m:dPr>
                        <m:ctrlPr>
                          <w:rPr>
                            <w:rFonts w:ascii="Cambria Math" w:hAnsi="Cambria Math"/>
                            <w:iCs/>
                            <w:lang w:val="en-US"/>
                          </w:rPr>
                        </m:ctrlPr>
                      </m:dPr>
                      <m:e>
                        <m:r>
                          <w:rPr>
                            <w:rFonts w:ascii="Cambria Math" w:hAnsi="Cambria Math"/>
                            <w:lang w:val="en-US"/>
                          </w:rPr>
                          <m:t>P</m:t>
                        </m:r>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Q</m:t>
                        </m:r>
                      </m:e>
                    </m:d>
                    <m:r>
                      <m:rPr>
                        <m:sty m:val="p"/>
                      </m:rPr>
                      <w:rPr>
                        <w:rFonts w:ascii="Cambria Math" w:hAnsi="Cambria Math"/>
                        <w:lang w:val="en-US"/>
                      </w:rPr>
                      <m:t>+</m:t>
                    </m:r>
                    <m:r>
                      <w:rPr>
                        <w:rFonts w:ascii="Cambria Math" w:hAnsi="Cambria Math"/>
                        <w:lang w:val="en-US"/>
                      </w:rPr>
                      <m:t>R</m:t>
                    </m:r>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S</m:t>
                        </m:r>
                        <m:r>
                          <m:rPr>
                            <m:sty m:val="p"/>
                          </m:rPr>
                          <w:rPr>
                            <w:rFonts w:ascii="Cambria Math" w:hAnsi="Cambria Math"/>
                            <w:lang w:val="en-US"/>
                          </w:rPr>
                          <m:t>-</m:t>
                        </m:r>
                        <m:r>
                          <w:rPr>
                            <w:rFonts w:ascii="Cambria Math" w:hAnsi="Cambria Math"/>
                            <w:lang w:val="en-US"/>
                          </w:rPr>
                          <m:t>P</m:t>
                        </m:r>
                        <m:sSub>
                          <m:sSubPr>
                            <m:ctrlPr>
                              <w:rPr>
                                <w:rFonts w:ascii="Cambria Math" w:hAnsi="Cambria Math"/>
                                <w:iCs/>
                                <w:lang w:val="en-US"/>
                              </w:rPr>
                            </m:ctrlPr>
                          </m:sSubPr>
                          <m:e>
                            <m:r>
                              <w:rPr>
                                <w:rFonts w:ascii="Cambria Math" w:hAnsi="Cambria Math"/>
                                <w:lang w:val="en-US"/>
                              </w:rPr>
                              <m:t>D</m:t>
                            </m:r>
                          </m:e>
                          <m:sub>
                            <m:r>
                              <m:rPr>
                                <m:sty m:val="p"/>
                              </m:rPr>
                              <w:rPr>
                                <w:rFonts w:ascii="Cambria Math" w:hAnsi="Cambria Math"/>
                                <w:lang w:val="en-US"/>
                              </w:rPr>
                              <m:t>1</m:t>
                            </m:r>
                          </m:sub>
                        </m:sSub>
                      </m:e>
                    </m:d>
                    <m:r>
                      <m:rPr>
                        <m:sty m:val="p"/>
                      </m:rPr>
                      <w:rPr>
                        <w:rFonts w:ascii="Cambria Math" w:hAnsi="Cambria Math"/>
                        <w:lang w:val="en-US"/>
                      </w:rPr>
                      <m:t>+</m:t>
                    </m:r>
                    <m:r>
                      <w:rPr>
                        <w:rFonts w:ascii="Cambria Math" w:hAnsi="Cambria Math"/>
                        <w:lang w:val="en-US"/>
                      </w:rPr>
                      <m:t>S</m:t>
                    </m:r>
                    <m:d>
                      <m:dPr>
                        <m:ctrlPr>
                          <w:rPr>
                            <w:rFonts w:ascii="Cambria Math" w:hAnsi="Cambria Math"/>
                            <w:iCs/>
                            <w:lang w:val="en-US"/>
                          </w:rPr>
                        </m:ctrlPr>
                      </m:dPr>
                      <m:e>
                        <m:r>
                          <w:rPr>
                            <w:rFonts w:ascii="Cambria Math" w:hAnsi="Cambria Math"/>
                            <w:lang w:val="en-US"/>
                          </w:rPr>
                          <m:t>P</m:t>
                        </m:r>
                        <m:sSub>
                          <m:sSubPr>
                            <m:ctrlPr>
                              <w:rPr>
                                <w:rFonts w:ascii="Cambria Math" w:hAnsi="Cambria Math"/>
                                <w:iCs/>
                                <w:lang w:val="en-US"/>
                              </w:rPr>
                            </m:ctrlPr>
                          </m:sSubPr>
                          <m:e>
                            <m:r>
                              <w:rPr>
                                <w:rFonts w:ascii="Cambria Math" w:hAnsi="Cambria Math"/>
                                <w:lang w:val="en-US"/>
                              </w:rPr>
                              <m:t>C</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R</m:t>
                        </m:r>
                      </m:e>
                    </m:d>
                  </m:e>
                </m:d>
              </m:oMath>
            </m:oMathPara>
          </w:p>
          <w:p w14:paraId="42959837" w14:textId="77777777" w:rsidR="00054522" w:rsidRPr="00202317" w:rsidRDefault="00054522" w:rsidP="00442212">
            <w:pPr>
              <w:rPr>
                <w:iCs/>
                <w:lang w:val="en-US"/>
              </w:rPr>
            </w:pPr>
            <m:oMathPara>
              <m:oMath>
                <m:r>
                  <w:rPr>
                    <w:rFonts w:ascii="Cambria Math" w:hAnsi="Cambria Math"/>
                    <w:lang w:val="en-US"/>
                  </w:rPr>
                  <m:t>O</m:t>
                </m:r>
                <m:r>
                  <m:rPr>
                    <m:sty m:val="p"/>
                  </m:rPr>
                  <w:rPr>
                    <w:rFonts w:ascii="Cambria Math" w:hAnsi="Cambria Math"/>
                    <w:lang w:val="en-US"/>
                  </w:rPr>
                  <m:t>=</m:t>
                </m:r>
                <m:r>
                  <w:rPr>
                    <w:rFonts w:ascii="Cambria Math" w:hAnsi="Cambria Math"/>
                    <w:lang w:val="en-US"/>
                  </w:rPr>
                  <m:t>Q</m:t>
                </m:r>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S</m:t>
                    </m:r>
                    <m:r>
                      <m:rPr>
                        <m:sty m:val="p"/>
                      </m:rPr>
                      <w:rPr>
                        <w:rFonts w:ascii="Cambria Math" w:hAnsi="Cambria Math"/>
                        <w:lang w:val="en-US"/>
                      </w:rPr>
                      <m:t>-</m:t>
                    </m:r>
                    <m:r>
                      <w:rPr>
                        <w:rFonts w:ascii="Cambria Math" w:hAnsi="Cambria Math"/>
                        <w:lang w:val="en-US"/>
                      </w:rPr>
                      <m:t>P</m:t>
                    </m:r>
                    <m:sSub>
                      <m:sSubPr>
                        <m:ctrlPr>
                          <w:rPr>
                            <w:rFonts w:ascii="Cambria Math" w:hAnsi="Cambria Math"/>
                            <w:iCs/>
                            <w:lang w:val="en-US"/>
                          </w:rPr>
                        </m:ctrlPr>
                      </m:sSubPr>
                      <m:e>
                        <m:r>
                          <w:rPr>
                            <w:rFonts w:ascii="Cambria Math" w:hAnsi="Cambria Math"/>
                            <w:lang w:val="en-US"/>
                          </w:rPr>
                          <m:t>D</m:t>
                        </m:r>
                      </m:e>
                      <m:sub>
                        <m:r>
                          <m:rPr>
                            <m:sty m:val="p"/>
                          </m:rPr>
                          <w:rPr>
                            <w:rFonts w:ascii="Cambria Math" w:hAnsi="Cambria Math"/>
                            <w:lang w:val="en-US"/>
                          </w:rPr>
                          <m:t>1</m:t>
                        </m:r>
                      </m:sub>
                    </m:sSub>
                  </m:e>
                </m:d>
                <m:r>
                  <m:rPr>
                    <m:sty m:val="p"/>
                  </m:rPr>
                  <w:rPr>
                    <w:rFonts w:ascii="Cambria Math" w:hAnsi="Cambria Math"/>
                    <w:lang w:val="en-US"/>
                  </w:rPr>
                  <m:t>+</m:t>
                </m:r>
                <m:d>
                  <m:dPr>
                    <m:ctrlPr>
                      <w:rPr>
                        <w:rFonts w:ascii="Cambria Math" w:hAnsi="Cambria Math"/>
                        <w:iCs/>
                        <w:lang w:val="en-US"/>
                      </w:rPr>
                    </m:ctrlPr>
                  </m:dPr>
                  <m:e>
                    <m:r>
                      <w:rPr>
                        <w:rFonts w:ascii="Cambria Math" w:hAnsi="Cambria Math"/>
                        <w:lang w:val="en-US"/>
                      </w:rPr>
                      <m:t>P</m:t>
                    </m:r>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w:rPr>
                        <w:rFonts w:ascii="Cambria Math" w:hAnsi="Cambria Math"/>
                        <w:lang w:val="en-US"/>
                      </w:rPr>
                      <m:t>Q</m:t>
                    </m:r>
                  </m:e>
                </m:d>
                <m:r>
                  <w:rPr>
                    <w:rFonts w:ascii="Cambria Math" w:hAnsi="Cambria Math"/>
                    <w:lang w:val="en-US"/>
                  </w:rPr>
                  <m:t>S</m:t>
                </m:r>
              </m:oMath>
            </m:oMathPara>
          </w:p>
          <w:p w14:paraId="7FFD42A1" w14:textId="77777777" w:rsidR="00054522" w:rsidRPr="00202317" w:rsidRDefault="00054522" w:rsidP="00442212">
            <w:pPr>
              <w:rPr>
                <w:iCs/>
                <w:lang w:val="en-US"/>
              </w:rPr>
            </w:pPr>
            <m:oMathPara>
              <m:oMath>
                <m:r>
                  <w:rPr>
                    <w:rFonts w:ascii="Cambria Math" w:hAnsi="Cambria Math"/>
                    <w:lang w:val="en-US"/>
                  </w:rPr>
                  <m:t>P</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r>
                  <m:rPr>
                    <m:sty m:val="p"/>
                  </m:rPr>
                  <w:rPr>
                    <w:rFonts w:ascii="Cambria Math" w:hAnsi="Cambria Math"/>
                    <w:lang w:val="en-US"/>
                  </w:rPr>
                  <m:t>-</m:t>
                </m:r>
                <m:r>
                  <w:rPr>
                    <w:rFonts w:ascii="Cambria Math" w:hAnsi="Cambria Math"/>
                    <w:lang w:val="en-US"/>
                  </w:rPr>
                  <m:t>G</m:t>
                </m:r>
                <m:r>
                  <m:rPr>
                    <m:sty m:val="p"/>
                  </m:rPr>
                  <w:rPr>
                    <w:rFonts w:ascii="Cambria Math" w:hAnsi="Cambria Math"/>
                    <w:lang w:val="en-US"/>
                  </w:rPr>
                  <m:t>1</m:t>
                </m:r>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oMath>
            </m:oMathPara>
          </w:p>
          <w:p w14:paraId="31F213B9" w14:textId="77777777" w:rsidR="00054522" w:rsidRPr="00202317" w:rsidRDefault="00054522" w:rsidP="00442212">
            <w:pPr>
              <w:rPr>
                <w:iCs/>
                <w:lang w:val="en-US"/>
              </w:rPr>
            </w:pPr>
            <m:oMathPara>
              <m:oMath>
                <m:r>
                  <w:rPr>
                    <w:rFonts w:ascii="Cambria Math" w:hAnsi="Cambria Math"/>
                    <w:lang w:val="en-US"/>
                  </w:rPr>
                  <m:t>Q</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oMath>
            </m:oMathPara>
          </w:p>
          <w:p w14:paraId="2EEB7627" w14:textId="77777777" w:rsidR="00054522" w:rsidRPr="00202317" w:rsidRDefault="00054522" w:rsidP="00442212">
            <w:pPr>
              <w:rPr>
                <w:iCs/>
                <w:lang w:val="en-US"/>
              </w:rPr>
            </w:pPr>
            <m:oMathPara>
              <m:oMath>
                <m:r>
                  <w:rPr>
                    <w:rFonts w:ascii="Cambria Math" w:hAnsi="Cambria Math"/>
                    <w:lang w:val="en-US"/>
                  </w:rPr>
                  <m:t>R</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r>
                  <w:rPr>
                    <w:rFonts w:ascii="Cambria Math" w:hAnsi="Cambria Math"/>
                    <w:lang w:val="en-US"/>
                  </w:rPr>
                  <m:t>a</m:t>
                </m:r>
              </m:oMath>
            </m:oMathPara>
          </w:p>
          <w:p w14:paraId="1A2076C2" w14:textId="77777777" w:rsidR="00054522" w:rsidRPr="00202317" w:rsidRDefault="00054522" w:rsidP="00442212">
            <w:pPr>
              <w:rPr>
                <w:iCs/>
                <w:lang w:val="en-US"/>
              </w:rPr>
            </w:pPr>
            <m:oMathPara>
              <m:oMath>
                <m:r>
                  <w:rPr>
                    <w:rFonts w:ascii="Cambria Math" w:hAnsi="Cambria Math"/>
                    <w:lang w:val="en-US"/>
                  </w:rPr>
                  <m:t>S</m:t>
                </m:r>
                <m:r>
                  <m:rPr>
                    <m:sty m:val="p"/>
                  </m:rPr>
                  <w:rPr>
                    <w:rFonts w:ascii="Cambria Math" w:hAnsi="Cambria Math"/>
                    <w:lang w:val="en-US"/>
                  </w:rPr>
                  <m:t>=</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1</m:t>
                    </m:r>
                  </m:sub>
                  <m:sup>
                    <m:r>
                      <m:rPr>
                        <m:sty m:val="p"/>
                      </m:rPr>
                      <w:rPr>
                        <w:rFonts w:ascii="Cambria Math" w:hAnsi="Cambria Math"/>
                        <w:lang w:val="en-US"/>
                      </w:rPr>
                      <m:t>2</m:t>
                    </m:r>
                  </m:sup>
                </m:sSubSup>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w:rPr>
                    <w:rFonts w:ascii="Cambria Math" w:hAnsi="Cambria Math"/>
                    <w:lang w:val="en-US"/>
                  </w:rPr>
                  <m:t>a</m:t>
                </m:r>
                <m:r>
                  <m:rPr>
                    <m:sty m:val="p"/>
                  </m:rPr>
                  <w:rPr>
                    <w:rFonts w:ascii="Cambria Math" w:hAnsi="Cambria Math"/>
                    <w:lang w:val="en-US"/>
                  </w:rPr>
                  <m:t>-</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1</m:t>
                    </m:r>
                  </m:sub>
                  <m:sup>
                    <m:r>
                      <m:rPr>
                        <m:sty m:val="p"/>
                      </m:rPr>
                      <w:rPr>
                        <w:rFonts w:ascii="Cambria Math" w:hAnsi="Cambria Math"/>
                        <w:lang w:val="en-US"/>
                      </w:rPr>
                      <m:t>2</m:t>
                    </m:r>
                  </m:sup>
                </m:sSubSup>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2</m:t>
                    </m:r>
                  </m:sub>
                  <m:sup>
                    <m:r>
                      <m:rPr>
                        <m:sty m:val="p"/>
                      </m:rPr>
                      <w:rPr>
                        <w:rFonts w:ascii="Cambria Math" w:hAnsi="Cambria Math"/>
                        <w:lang w:val="en-US"/>
                      </w:rPr>
                      <m:t>2</m:t>
                    </m:r>
                  </m:sup>
                </m:sSubSup>
                <m:r>
                  <w:rPr>
                    <w:rFonts w:ascii="Cambria Math" w:hAnsi="Cambria Math"/>
                    <w:lang w:val="en-US"/>
                  </w:rPr>
                  <m:t>a</m:t>
                </m:r>
              </m:oMath>
            </m:oMathPara>
          </w:p>
          <w:p w14:paraId="6A78B9FB" w14:textId="77777777" w:rsidR="00054522" w:rsidRPr="00202317"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A</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oMath>
            </m:oMathPara>
          </w:p>
          <w:p w14:paraId="3483B34B" w14:textId="77777777" w:rsidR="00054522" w:rsidRPr="00202317"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oMath>
            </m:oMathPara>
          </w:p>
          <w:p w14:paraId="3B82074F" w14:textId="77777777" w:rsidR="00054522" w:rsidRPr="00202317"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C</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oMath>
            </m:oMathPara>
          </w:p>
          <w:p w14:paraId="065F2AFC" w14:textId="77777777" w:rsidR="00054522" w:rsidRPr="00202317" w:rsidRDefault="00787C09" w:rsidP="00442212">
            <w:pPr>
              <w:rPr>
                <w:iCs/>
                <w:lang w:val="en-US"/>
              </w:rPr>
            </w:pPr>
            <m:oMathPara>
              <m:oMath>
                <m:sSub>
                  <m:sSubPr>
                    <m:ctrlPr>
                      <w:rPr>
                        <w:rFonts w:ascii="Cambria Math" w:hAnsi="Cambria Math"/>
                        <w:iCs/>
                        <w:lang w:val="en-US"/>
                      </w:rPr>
                    </m:ctrlPr>
                  </m:sSubPr>
                  <m:e>
                    <m:r>
                      <w:rPr>
                        <w:rFonts w:ascii="Cambria Math" w:hAnsi="Cambria Math"/>
                        <w:lang w:val="en-US"/>
                      </w:rPr>
                      <m:t>D</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G</m:t>
                    </m:r>
                  </m:e>
                  <m:sub>
                    <m:r>
                      <m:rPr>
                        <m:sty m:val="p"/>
                      </m:rPr>
                      <w:rPr>
                        <w:rFonts w:ascii="Cambria Math" w:hAnsi="Cambria Math"/>
                        <w:lang w:val="en-US"/>
                      </w:rPr>
                      <m:t>1</m:t>
                    </m:r>
                  </m:sub>
                </m:sSub>
                <m:d>
                  <m:dPr>
                    <m:ctrlPr>
                      <w:rPr>
                        <w:rFonts w:ascii="Cambria Math" w:hAnsi="Cambria Math"/>
                        <w:iCs/>
                        <w:lang w:val="en-US"/>
                      </w:rPr>
                    </m:ctrlPr>
                  </m:dPr>
                  <m:e>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2</m:t>
                        </m:r>
                      </m:sub>
                      <m:sup>
                        <m:r>
                          <m:rPr>
                            <m:sty m:val="p"/>
                          </m:rPr>
                          <w:rPr>
                            <w:rFonts w:ascii="Cambria Math" w:hAnsi="Cambria Math"/>
                            <w:lang w:val="en-US"/>
                          </w:rPr>
                          <m:t>2</m:t>
                        </m:r>
                      </m:sup>
                    </m:sSubSup>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e>
                </m:d>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1</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r>
                  <m:rPr>
                    <m:sty m:val="p"/>
                  </m:rPr>
                  <w:rPr>
                    <w:rFonts w:ascii="Cambria Math" w:hAnsi="Cambria Math"/>
                    <w:lang w:val="en-US"/>
                  </w:rPr>
                  <m:t>+</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2</m:t>
                    </m:r>
                  </m:sub>
                </m:sSub>
                <m:sSub>
                  <m:sSubPr>
                    <m:ctrlPr>
                      <w:rPr>
                        <w:rFonts w:ascii="Cambria Math" w:hAnsi="Cambria Math"/>
                        <w:iCs/>
                        <w:lang w:val="en-US"/>
                      </w:rPr>
                    </m:ctrlPr>
                  </m:sSubPr>
                  <m:e>
                    <m:r>
                      <w:rPr>
                        <w:rFonts w:ascii="Cambria Math" w:hAnsi="Cambria Math"/>
                        <w:lang w:val="en-US"/>
                      </w:rPr>
                      <m:t>B</m:t>
                    </m:r>
                  </m:e>
                  <m:sub>
                    <m:r>
                      <m:rPr>
                        <m:sty m:val="p"/>
                      </m:rPr>
                      <w:rPr>
                        <w:rFonts w:ascii="Cambria Math" w:hAnsi="Cambria Math"/>
                        <w:lang w:val="en-US"/>
                      </w:rPr>
                      <m:t>3</m:t>
                    </m:r>
                  </m:sub>
                </m:sSub>
                <m:r>
                  <w:rPr>
                    <w:rFonts w:ascii="Cambria Math" w:hAnsi="Cambria Math"/>
                    <w:lang w:val="en-US"/>
                  </w:rPr>
                  <m:t>a</m:t>
                </m:r>
                <m:sSub>
                  <m:sSubPr>
                    <m:ctrlPr>
                      <w:rPr>
                        <w:rFonts w:ascii="Cambria Math" w:hAnsi="Cambria Math"/>
                        <w:iCs/>
                        <w:lang w:val="en-US"/>
                      </w:rPr>
                    </m:ctrlPr>
                  </m:sSubPr>
                  <m:e>
                    <m:r>
                      <w:rPr>
                        <w:rFonts w:ascii="Cambria Math" w:hAnsi="Cambria Math"/>
                        <w:lang w:val="en-US"/>
                      </w:rPr>
                      <m:t>Y</m:t>
                    </m:r>
                  </m:e>
                  <m:sub>
                    <m:r>
                      <m:rPr>
                        <m:sty m:val="p"/>
                      </m:rPr>
                      <w:rPr>
                        <w:rFonts w:ascii="Cambria Math" w:hAnsi="Cambria Math"/>
                        <w:lang w:val="en-US"/>
                      </w:rPr>
                      <m:t>0</m:t>
                    </m:r>
                  </m:sub>
                </m:sSub>
                <m:sSubSup>
                  <m:sSubSupPr>
                    <m:ctrlPr>
                      <w:rPr>
                        <w:rFonts w:ascii="Cambria Math" w:hAnsi="Cambria Math"/>
                        <w:iCs/>
                        <w:lang w:val="en-US"/>
                      </w:rPr>
                    </m:ctrlPr>
                  </m:sSubSupPr>
                  <m:e>
                    <m:r>
                      <w:rPr>
                        <w:rFonts w:ascii="Cambria Math" w:hAnsi="Cambria Math"/>
                        <w:lang w:val="en-US"/>
                      </w:rPr>
                      <m:t>Y</m:t>
                    </m:r>
                  </m:e>
                  <m:sub>
                    <m:r>
                      <m:rPr>
                        <m:sty m:val="p"/>
                      </m:rPr>
                      <w:rPr>
                        <w:rFonts w:ascii="Cambria Math" w:hAnsi="Cambria Math"/>
                        <w:lang w:val="en-US"/>
                      </w:rPr>
                      <m:t>2</m:t>
                    </m:r>
                  </m:sub>
                  <m:sup>
                    <m:r>
                      <m:rPr>
                        <m:sty m:val="p"/>
                      </m:rPr>
                      <w:rPr>
                        <w:rFonts w:ascii="Cambria Math" w:hAnsi="Cambria Math"/>
                        <w:lang w:val="en-US"/>
                      </w:rPr>
                      <m:t>2</m:t>
                    </m:r>
                  </m:sup>
                </m:sSubSup>
                <m:sSup>
                  <m:sSupPr>
                    <m:ctrlPr>
                      <w:rPr>
                        <w:rFonts w:ascii="Cambria Math" w:hAnsi="Cambria Math"/>
                        <w:iCs/>
                        <w:lang w:val="en-US"/>
                      </w:rPr>
                    </m:ctrlPr>
                  </m:sSupPr>
                  <m:e>
                    <m:r>
                      <w:rPr>
                        <w:rFonts w:ascii="Cambria Math" w:hAnsi="Cambria Math"/>
                        <w:lang w:val="en-US"/>
                      </w:rPr>
                      <m:t>a</m:t>
                    </m:r>
                  </m:e>
                  <m:sup>
                    <m:r>
                      <m:rPr>
                        <m:sty m:val="p"/>
                      </m:rPr>
                      <w:rPr>
                        <w:rFonts w:ascii="Cambria Math" w:hAnsi="Cambria Math"/>
                        <w:lang w:val="en-US"/>
                      </w:rPr>
                      <m:t>2</m:t>
                    </m:r>
                  </m:sup>
                </m:sSup>
              </m:oMath>
            </m:oMathPara>
          </w:p>
        </w:tc>
        <w:tc>
          <w:tcPr>
            <w:tcW w:w="845" w:type="dxa"/>
            <w:vAlign w:val="center"/>
          </w:tcPr>
          <w:p w14:paraId="0C00AB64" w14:textId="77777777" w:rsidR="00054522" w:rsidRDefault="00054522" w:rsidP="007E2D4E">
            <w:pPr>
              <w:ind w:firstLine="0"/>
              <w:jc w:val="center"/>
            </w:pPr>
            <w:r>
              <w:t>(</w:t>
            </w:r>
            <w:fldSimple w:instr=" SEQ Формула \* ARABIC ">
              <w:r>
                <w:rPr>
                  <w:noProof/>
                </w:rPr>
                <w:t>14</w:t>
              </w:r>
            </w:fldSimple>
            <w:r>
              <w:t>)</w:t>
            </w:r>
          </w:p>
        </w:tc>
      </w:tr>
      <w:bookmarkEnd w:id="29"/>
    </w:tbl>
    <w:p w14:paraId="0E69F87D" w14:textId="77777777" w:rsidR="00054522" w:rsidRDefault="00054522" w:rsidP="00054522"/>
    <w:p w14:paraId="126E83D1" w14:textId="77777777" w:rsidR="00054522" w:rsidRPr="00FB2B85" w:rsidRDefault="00054522" w:rsidP="00054522">
      <w:bookmarkStart w:id="30" w:name="_Hlk156035232"/>
      <w:r>
        <w:t xml:space="preserve">Вычислив решений описанных уравнений для </w:t>
      </w:r>
      <w:r>
        <w:rPr>
          <w:lang w:val="en-US"/>
        </w:rPr>
        <w:t>G</w:t>
      </w:r>
      <w:r w:rsidRPr="00202317">
        <w:rPr>
          <w:vertAlign w:val="subscript"/>
        </w:rPr>
        <w:t>2</w:t>
      </w:r>
      <w:r w:rsidRPr="00202317">
        <w:t xml:space="preserve"> </w:t>
      </w:r>
      <w:r>
        <w:t xml:space="preserve">и </w:t>
      </w:r>
      <w:r>
        <w:rPr>
          <w:lang w:val="en-US"/>
        </w:rPr>
        <w:t>G</w:t>
      </w:r>
      <w:r>
        <w:rPr>
          <w:vertAlign w:val="subscript"/>
        </w:rPr>
        <w:t>3</w:t>
      </w:r>
      <w:r>
        <w:t xml:space="preserve"> выбирая </w:t>
      </w:r>
      <w:r>
        <w:rPr>
          <w:lang w:val="en-US"/>
        </w:rPr>
        <w:t>G</w:t>
      </w:r>
      <w:r w:rsidRPr="003B3250">
        <w:rPr>
          <w:vertAlign w:val="subscript"/>
        </w:rPr>
        <w:t>1</w:t>
      </w:r>
      <w:r w:rsidRPr="003B3250">
        <w:t xml:space="preserve"> </w:t>
      </w:r>
      <w:r>
        <w:t xml:space="preserve">из диапазона и затем итерационно подбирая </w:t>
      </w:r>
      <w:r>
        <w:rPr>
          <w:lang w:val="en-US"/>
        </w:rPr>
        <w:t>G</w:t>
      </w:r>
      <w:r w:rsidRPr="00482CCF">
        <w:t xml:space="preserve">2 </w:t>
      </w:r>
      <w:r>
        <w:t xml:space="preserve">и </w:t>
      </w:r>
      <w:r>
        <w:rPr>
          <w:lang w:val="en-US"/>
        </w:rPr>
        <w:t>G</w:t>
      </w:r>
      <w:r w:rsidRPr="00482CCF">
        <w:t>3</w:t>
      </w:r>
      <w:r>
        <w:t xml:space="preserve"> через уравнения (16)-(28). </w:t>
      </w:r>
      <w:r>
        <w:lastRenderedPageBreak/>
        <w:t>При</w:t>
      </w:r>
      <w:r w:rsidRPr="00482CCF">
        <w:t xml:space="preserve"> </w:t>
      </w:r>
      <w:r>
        <w:t>решении</w:t>
      </w:r>
      <w:r w:rsidRPr="00482CCF">
        <w:t xml:space="preserve"> </w:t>
      </w:r>
      <w:r>
        <w:t>этих</w:t>
      </w:r>
      <w:r w:rsidRPr="00482CCF">
        <w:t xml:space="preserve"> </w:t>
      </w:r>
      <w:r>
        <w:t xml:space="preserve">уравнений </w:t>
      </w:r>
      <w:r>
        <w:rPr>
          <w:lang w:val="en-US"/>
        </w:rPr>
        <w:t>G</w:t>
      </w:r>
      <w:r w:rsidRPr="00482CCF">
        <w:t xml:space="preserve">1 </w:t>
      </w:r>
      <w:r>
        <w:t xml:space="preserve">выбирается как свободная переменная так, чтобы удовлетворялось выражение: </w:t>
      </w:r>
      <w:r w:rsidRPr="003B3250">
        <w:rPr>
          <w:lang w:val="en-US"/>
        </w:rPr>
        <w:t>jS</w:t>
      </w:r>
      <w:r w:rsidRPr="00482CCF">
        <w:rPr>
          <w:vertAlign w:val="subscript"/>
        </w:rPr>
        <w:t>22</w:t>
      </w:r>
      <w:r w:rsidRPr="001A5928">
        <w:rPr>
          <w:vertAlign w:val="subscript"/>
          <w:lang w:val="en-US"/>
        </w:rPr>
        <w:t>j</w:t>
      </w:r>
      <w:r w:rsidRPr="00482CCF">
        <w:t xml:space="preserve"> &lt; </w:t>
      </w:r>
      <w:r w:rsidRPr="003B3250">
        <w:rPr>
          <w:lang w:val="en-US"/>
        </w:rPr>
        <w:t>jS</w:t>
      </w:r>
      <w:r w:rsidRPr="00482CCF">
        <w:rPr>
          <w:vertAlign w:val="subscript"/>
        </w:rPr>
        <w:t>22</w:t>
      </w:r>
      <w:r w:rsidRPr="001A5928">
        <w:rPr>
          <w:vertAlign w:val="subscript"/>
          <w:lang w:val="en-US"/>
        </w:rPr>
        <w:t>mj</w:t>
      </w:r>
      <w:r w:rsidRPr="00482CCF">
        <w:rPr>
          <w:vertAlign w:val="subscript"/>
        </w:rPr>
        <w:t xml:space="preserve">  </w:t>
      </w:r>
      <w:r>
        <w:t xml:space="preserve">на частоте </w:t>
      </w:r>
      <w:r>
        <w:rPr>
          <w:lang w:val="en-US"/>
        </w:rPr>
        <w:t>f</w:t>
      </w:r>
      <w:r w:rsidRPr="00482CCF">
        <w:rPr>
          <w:vertAlign w:val="subscript"/>
        </w:rPr>
        <w:t>0</w:t>
      </w:r>
      <w:r>
        <w:t>. Стоит</w:t>
      </w:r>
      <w:r w:rsidRPr="00482CCF">
        <w:t xml:space="preserve"> </w:t>
      </w:r>
      <w:r>
        <w:t>также</w:t>
      </w:r>
      <w:r w:rsidRPr="00482CCF">
        <w:t xml:space="preserve"> </w:t>
      </w:r>
      <w:r>
        <w:t>отметить</w:t>
      </w:r>
      <w:r w:rsidRPr="00482CCF">
        <w:t xml:space="preserve">, </w:t>
      </w:r>
      <w:r>
        <w:t>что</w:t>
      </w:r>
      <w:r w:rsidRPr="00482CCF">
        <w:t xml:space="preserve"> </w:t>
      </w:r>
      <w:r w:rsidRPr="003B3250">
        <w:rPr>
          <w:lang w:val="en-US"/>
        </w:rPr>
        <w:t>S</w:t>
      </w:r>
      <w:r w:rsidRPr="00482CCF">
        <w:rPr>
          <w:vertAlign w:val="subscript"/>
        </w:rPr>
        <w:t>22</w:t>
      </w:r>
      <w:r w:rsidRPr="00482CCF">
        <w:t xml:space="preserve"> = </w:t>
      </w:r>
      <w:r w:rsidRPr="003B3250">
        <w:rPr>
          <w:lang w:val="en-US"/>
        </w:rPr>
        <w:t>S</w:t>
      </w:r>
      <w:r w:rsidRPr="00482CCF">
        <w:rPr>
          <w:vertAlign w:val="subscript"/>
        </w:rPr>
        <w:t>33</w:t>
      </w:r>
      <w:r w:rsidRPr="00482CCF">
        <w:t xml:space="preserve"> = (</w:t>
      </w:r>
      <w:r w:rsidRPr="003B3250">
        <w:rPr>
          <w:lang w:val="en-US"/>
        </w:rPr>
        <w:t>S</w:t>
      </w:r>
      <w:r w:rsidRPr="00482CCF">
        <w:rPr>
          <w:vertAlign w:val="subscript"/>
        </w:rPr>
        <w:t>22</w:t>
      </w:r>
      <w:r w:rsidRPr="001A5928">
        <w:rPr>
          <w:vertAlign w:val="subscript"/>
          <w:lang w:val="en-US"/>
        </w:rPr>
        <w:t>e</w:t>
      </w:r>
      <w:r w:rsidRPr="00482CCF">
        <w:t xml:space="preserve"> + </w:t>
      </w:r>
      <w:r w:rsidRPr="003B3250">
        <w:rPr>
          <w:lang w:val="en-US"/>
        </w:rPr>
        <w:t>S</w:t>
      </w:r>
      <w:r w:rsidRPr="00482CCF">
        <w:rPr>
          <w:vertAlign w:val="subscript"/>
        </w:rPr>
        <w:t>22</w:t>
      </w:r>
      <w:r w:rsidRPr="001A5928">
        <w:rPr>
          <w:vertAlign w:val="subscript"/>
          <w:lang w:val="en-US"/>
        </w:rPr>
        <w:t>o</w:t>
      </w:r>
      <w:r w:rsidRPr="00482CCF">
        <w:t xml:space="preserve">)/2, </w:t>
      </w:r>
      <w:r>
        <w:t xml:space="preserve">где </w:t>
      </w:r>
      <w:r w:rsidRPr="003B3250">
        <w:rPr>
          <w:lang w:val="en-US"/>
        </w:rPr>
        <w:t>S</w:t>
      </w:r>
      <w:r w:rsidRPr="00482CCF">
        <w:rPr>
          <w:vertAlign w:val="subscript"/>
        </w:rPr>
        <w:t>22</w:t>
      </w:r>
      <w:r w:rsidRPr="001A5928">
        <w:rPr>
          <w:vertAlign w:val="subscript"/>
          <w:lang w:val="en-US"/>
        </w:rPr>
        <w:t>e</w:t>
      </w:r>
      <w:r>
        <w:t xml:space="preserve"> – четная мода, </w:t>
      </w:r>
      <w:r w:rsidRPr="003B3250">
        <w:rPr>
          <w:lang w:val="en-US"/>
        </w:rPr>
        <w:t>S</w:t>
      </w:r>
      <w:r w:rsidRPr="00482CCF">
        <w:rPr>
          <w:vertAlign w:val="subscript"/>
        </w:rPr>
        <w:t>22</w:t>
      </w:r>
      <w:r w:rsidRPr="001A5928">
        <w:rPr>
          <w:vertAlign w:val="subscript"/>
          <w:lang w:val="en-US"/>
        </w:rPr>
        <w:t>o</w:t>
      </w:r>
      <w:r>
        <w:t xml:space="preserve"> – нечетная., </w:t>
      </w:r>
      <w:r w:rsidRPr="003B3250">
        <w:rPr>
          <w:lang w:val="en-US"/>
        </w:rPr>
        <w:t>S</w:t>
      </w:r>
      <w:r w:rsidRPr="001A5928">
        <w:rPr>
          <w:vertAlign w:val="subscript"/>
        </w:rPr>
        <w:t>22</w:t>
      </w:r>
      <w:r w:rsidRPr="001A5928">
        <w:rPr>
          <w:vertAlign w:val="subscript"/>
          <w:lang w:val="en-US"/>
        </w:rPr>
        <w:t>m</w:t>
      </w:r>
      <w:r>
        <w:t xml:space="preserve"> – желаемое значение параметра между резонансными частотами </w:t>
      </w:r>
      <w:r w:rsidRPr="003B3250">
        <w:rPr>
          <w:lang w:val="en-US"/>
        </w:rPr>
        <w:t>f</w:t>
      </w:r>
      <w:r w:rsidRPr="00482CCF">
        <w:rPr>
          <w:vertAlign w:val="subscript"/>
        </w:rPr>
        <w:t>1</w:t>
      </w:r>
      <w:r w:rsidRPr="00482CCF">
        <w:t xml:space="preserve"> </w:t>
      </w:r>
      <w:r>
        <w:t>и</w:t>
      </w:r>
      <w:r w:rsidRPr="00482CCF">
        <w:t xml:space="preserve"> </w:t>
      </w:r>
      <w:r w:rsidRPr="003B3250">
        <w:rPr>
          <w:lang w:val="en-US"/>
        </w:rPr>
        <w:t>f</w:t>
      </w:r>
      <w:r w:rsidRPr="00482CCF">
        <w:rPr>
          <w:vertAlign w:val="subscript"/>
        </w:rPr>
        <w:t>2</w:t>
      </w:r>
      <w:r>
        <w:t xml:space="preserve">, чтобы удовлетворить требованиям по полосе. </w:t>
      </w:r>
      <w:r w:rsidRPr="003B3250">
        <w:rPr>
          <w:lang w:val="en-US"/>
        </w:rPr>
        <w:t>S</w:t>
      </w:r>
      <w:r w:rsidRPr="00482CCF">
        <w:rPr>
          <w:vertAlign w:val="subscript"/>
        </w:rPr>
        <w:t>22</w:t>
      </w:r>
      <w:r w:rsidRPr="003B3250">
        <w:rPr>
          <w:lang w:val="en-US"/>
        </w:rPr>
        <w:t>e</w:t>
      </w:r>
      <w:r w:rsidRPr="00482CCF">
        <w:t xml:space="preserve"> </w:t>
      </w:r>
      <w:r>
        <w:t>можно</w:t>
      </w:r>
      <w:r w:rsidRPr="00482CCF">
        <w:t xml:space="preserve"> </w:t>
      </w:r>
      <w:r>
        <w:t>легко</w:t>
      </w:r>
      <w:r w:rsidRPr="00482CCF">
        <w:t xml:space="preserve"> </w:t>
      </w:r>
      <w:r>
        <w:t xml:space="preserve">вычислить из параметров, найденных на предыдущем шаге. Изоляция между портами не может быть вычислена по отдельности как </w:t>
      </w:r>
      <w:r w:rsidRPr="003B3250">
        <w:rPr>
          <w:lang w:val="en-US"/>
        </w:rPr>
        <w:t>S</w:t>
      </w:r>
      <w:r w:rsidRPr="001A5928">
        <w:rPr>
          <w:vertAlign w:val="subscript"/>
        </w:rPr>
        <w:t>23</w:t>
      </w:r>
      <w:r w:rsidRPr="00FB2B85">
        <w:t xml:space="preserve"> = (</w:t>
      </w:r>
      <w:r w:rsidRPr="003B3250">
        <w:rPr>
          <w:lang w:val="en-US"/>
        </w:rPr>
        <w:t>S</w:t>
      </w:r>
      <w:r w:rsidRPr="001A5928">
        <w:rPr>
          <w:vertAlign w:val="subscript"/>
        </w:rPr>
        <w:t>22</w:t>
      </w:r>
      <w:r w:rsidRPr="001A5928">
        <w:rPr>
          <w:vertAlign w:val="subscript"/>
          <w:lang w:val="en-US"/>
        </w:rPr>
        <w:t>e</w:t>
      </w:r>
      <w:r w:rsidRPr="00FB2B85">
        <w:t xml:space="preserve"> </w:t>
      </w:r>
      <w:r>
        <w:t>-</w:t>
      </w:r>
      <w:r w:rsidRPr="00FB2B85">
        <w:t xml:space="preserve"> </w:t>
      </w:r>
      <w:r w:rsidRPr="003B3250">
        <w:rPr>
          <w:lang w:val="en-US"/>
        </w:rPr>
        <w:t>S</w:t>
      </w:r>
      <w:r w:rsidRPr="001A5928">
        <w:rPr>
          <w:vertAlign w:val="subscript"/>
        </w:rPr>
        <w:t>22</w:t>
      </w:r>
      <w:r w:rsidRPr="001A5928">
        <w:rPr>
          <w:vertAlign w:val="subscript"/>
          <w:lang w:val="en-US"/>
        </w:rPr>
        <w:t>o</w:t>
      </w:r>
      <w:r w:rsidRPr="00FB2B85">
        <w:t>)/2</w:t>
      </w:r>
      <w:r>
        <w:t>. Очевидно</w:t>
      </w:r>
      <w:r w:rsidRPr="00FB2B85">
        <w:t xml:space="preserve">, </w:t>
      </w:r>
      <w:r>
        <w:t>что</w:t>
      </w:r>
      <w:r w:rsidRPr="00FB2B85">
        <w:t xml:space="preserve"> </w:t>
      </w:r>
      <w:r>
        <w:t xml:space="preserve">выражения </w:t>
      </w:r>
      <w:r w:rsidRPr="003B3250">
        <w:rPr>
          <w:lang w:val="en-US"/>
        </w:rPr>
        <w:t>Z</w:t>
      </w:r>
      <w:r w:rsidRPr="001A5928">
        <w:rPr>
          <w:vertAlign w:val="subscript"/>
        </w:rPr>
        <w:t>2</w:t>
      </w:r>
      <w:r w:rsidRPr="00FB2B85">
        <w:t xml:space="preserve">, </w:t>
      </w:r>
      <w:r w:rsidRPr="003B3250">
        <w:rPr>
          <w:lang w:val="en-US"/>
        </w:rPr>
        <w:t>Z</w:t>
      </w:r>
      <w:r w:rsidRPr="001A5928">
        <w:rPr>
          <w:vertAlign w:val="subscript"/>
        </w:rPr>
        <w:t>3</w:t>
      </w:r>
      <w:r w:rsidRPr="00FB2B85">
        <w:t xml:space="preserve">, </w:t>
      </w:r>
      <w:r w:rsidRPr="003B3250">
        <w:rPr>
          <w:lang w:val="en-US"/>
        </w:rPr>
        <w:t>G</w:t>
      </w:r>
      <w:r w:rsidRPr="001A5928">
        <w:rPr>
          <w:vertAlign w:val="subscript"/>
        </w:rPr>
        <w:t>2</w:t>
      </w:r>
      <w:r>
        <w:t xml:space="preserve"> и </w:t>
      </w:r>
      <w:r w:rsidRPr="003B3250">
        <w:rPr>
          <w:lang w:val="en-US"/>
        </w:rPr>
        <w:t>G</w:t>
      </w:r>
      <w:r w:rsidRPr="001A5928">
        <w:rPr>
          <w:vertAlign w:val="subscript"/>
        </w:rPr>
        <w:t>3</w:t>
      </w:r>
      <w:r>
        <w:t xml:space="preserve"> обеспечивают двухполосный профиль, а</w:t>
      </w:r>
      <w:r w:rsidRPr="00FB2B85">
        <w:t xml:space="preserve"> </w:t>
      </w:r>
      <w:r w:rsidRPr="003B3250">
        <w:rPr>
          <w:lang w:val="en-US"/>
        </w:rPr>
        <w:t>Z</w:t>
      </w:r>
      <w:r w:rsidRPr="001A5928">
        <w:rPr>
          <w:vertAlign w:val="subscript"/>
        </w:rPr>
        <w:t>1</w:t>
      </w:r>
      <w:r w:rsidRPr="00FB2B85">
        <w:t xml:space="preserve"> </w:t>
      </w:r>
      <w:r>
        <w:t>и</w:t>
      </w:r>
      <w:r w:rsidRPr="00FB2B85">
        <w:t xml:space="preserve"> </w:t>
      </w:r>
      <w:r w:rsidRPr="003B3250">
        <w:rPr>
          <w:lang w:val="en-US"/>
        </w:rPr>
        <w:t>G</w:t>
      </w:r>
      <w:r w:rsidRPr="001A5928">
        <w:rPr>
          <w:vertAlign w:val="subscript"/>
        </w:rPr>
        <w:t>1</w:t>
      </w:r>
      <w:r>
        <w:t xml:space="preserve"> выбираются так, чтобы определить нужное поведение в полосах.</w:t>
      </w:r>
      <w:r w:rsidRPr="00FB2B85">
        <w:t xml:space="preserve"> </w:t>
      </w:r>
      <w:r>
        <w:t>Это</w:t>
      </w:r>
      <w:r w:rsidRPr="00FB2B85">
        <w:t xml:space="preserve"> </w:t>
      </w:r>
      <w:r>
        <w:t xml:space="preserve">завершает процесс разработки. </w:t>
      </w:r>
    </w:p>
    <w:p w14:paraId="34C3A971" w14:textId="77777777" w:rsidR="00054522" w:rsidRPr="00FA4C81" w:rsidRDefault="00054522" w:rsidP="00054522">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0"/>
    </w:p>
    <w:p w14:paraId="33AB4F32" w14:textId="77777777" w:rsidR="00054522" w:rsidRDefault="00054522" w:rsidP="00054522">
      <w:pPr>
        <w:pStyle w:val="1"/>
      </w:pPr>
      <w:bookmarkStart w:id="31" w:name="_Toc125035524"/>
      <w:bookmarkStart w:id="32" w:name="_Toc157254797"/>
      <w:r>
        <w:t>Моделирование многоступенчатого сумматора конструкции Уилкинсона</w:t>
      </w:r>
      <w:bookmarkEnd w:id="31"/>
      <w:bookmarkEnd w:id="32"/>
    </w:p>
    <w:p w14:paraId="4E09FAAB" w14:textId="77777777" w:rsidR="00054522" w:rsidRDefault="00054522" w:rsidP="00054522">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6FE2533A" w14:textId="77777777" w:rsidR="00054522" w:rsidRDefault="00054522" w:rsidP="00054522">
      <w:r>
        <w:t xml:space="preserve">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w:t>
      </w:r>
      <w:r>
        <w:lastRenderedPageBreak/>
        <w:t>вышеописанных явлений производилось исследование топологии разрабатываемого устройства в пакете электродинамического моделирования.</w:t>
      </w:r>
    </w:p>
    <w:p w14:paraId="589FC17E" w14:textId="77777777" w:rsidR="00054522" w:rsidRDefault="00054522" w:rsidP="00054522">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 xml:space="preserve">[28]. При этом ставились следующие цели: </w:t>
      </w:r>
    </w:p>
    <w:p w14:paraId="03CEEE7F" w14:textId="77777777" w:rsidR="00054522" w:rsidRDefault="00054522" w:rsidP="00054522">
      <w:pPr>
        <w:pStyle w:val="a"/>
        <w:numPr>
          <w:ilvl w:val="0"/>
          <w:numId w:val="11"/>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34A02AF2" w14:textId="77777777" w:rsidR="00054522" w:rsidRDefault="00054522" w:rsidP="00054522">
      <w:pPr>
        <w:pStyle w:val="a"/>
        <w:numPr>
          <w:ilvl w:val="0"/>
          <w:numId w:val="11"/>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не менее 5 </w:t>
      </w:r>
      <w:r>
        <w:rPr>
          <w:sz w:val="28"/>
          <w:szCs w:val="28"/>
        </w:rPr>
        <w:t>дБ</w:t>
      </w:r>
      <w:r>
        <w:rPr>
          <w:sz w:val="28"/>
          <w:szCs w:val="28"/>
          <w:lang w:val="en-US"/>
        </w:rPr>
        <w:t>;</w:t>
      </w:r>
    </w:p>
    <w:p w14:paraId="7F9C5137" w14:textId="77777777" w:rsidR="00054522" w:rsidRDefault="00054522" w:rsidP="00054522">
      <w:pPr>
        <w:pStyle w:val="a"/>
        <w:numPr>
          <w:ilvl w:val="0"/>
          <w:numId w:val="11"/>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не менее 15 </w:t>
      </w:r>
      <w:r>
        <w:rPr>
          <w:sz w:val="28"/>
          <w:szCs w:val="28"/>
        </w:rPr>
        <w:t>дБ</w:t>
      </w:r>
      <w:r>
        <w:rPr>
          <w:sz w:val="28"/>
          <w:szCs w:val="28"/>
          <w:lang w:val="en-US"/>
        </w:rPr>
        <w:t>.</w:t>
      </w:r>
    </w:p>
    <w:p w14:paraId="2AE499E0" w14:textId="77777777" w:rsidR="00054522" w:rsidRDefault="00054522" w:rsidP="00054522">
      <w:pPr>
        <w:pStyle w:val="a"/>
        <w:numPr>
          <w:ilvl w:val="0"/>
          <w:numId w:val="0"/>
        </w:numPr>
        <w:ind w:left="360" w:hanging="360"/>
        <w:rPr>
          <w:sz w:val="28"/>
          <w:szCs w:val="28"/>
        </w:rPr>
      </w:pPr>
    </w:p>
    <w:p w14:paraId="1EEFF99F" w14:textId="6D809C11" w:rsidR="00054522" w:rsidRDefault="00054522" w:rsidP="00054522">
      <w:r>
        <w:t xml:space="preserve">Численная оптимизация для достижения указанных параметров производилась методом </w:t>
      </w:r>
      <w:r>
        <w:rPr>
          <w:lang w:val="en-US"/>
        </w:rPr>
        <w:t>Nelder</w:t>
      </w:r>
      <w:r>
        <w:t xml:space="preserve"> </w:t>
      </w:r>
      <w:r>
        <w:rPr>
          <w:lang w:val="en-US"/>
        </w:rPr>
        <w:t>Simpex</w:t>
      </w:r>
      <w:r>
        <w:t xml:space="preserve"> </w:t>
      </w:r>
      <w:r>
        <w:rPr>
          <w:lang w:val="en-US"/>
        </w:rPr>
        <w:t>Algorithm</w:t>
      </w:r>
      <w:r>
        <w:t xml:space="preserve">[29].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рис. ???.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рис. ???.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p w14:paraId="0C235BDB" w14:textId="77777777" w:rsidR="00054522" w:rsidRDefault="00054522" w:rsidP="00054522"/>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054522" w14:paraId="48C7F3F1" w14:textId="77777777" w:rsidTr="007E2D4E">
        <w:tc>
          <w:tcPr>
            <w:tcW w:w="4393" w:type="dxa"/>
          </w:tcPr>
          <w:p w14:paraId="43879888" w14:textId="77777777" w:rsidR="00054522" w:rsidRDefault="00054522" w:rsidP="007E2D4E">
            <w:pPr>
              <w:ind w:firstLine="0"/>
              <w:jc w:val="center"/>
            </w:pPr>
            <w:r>
              <w:rPr>
                <w:noProof/>
                <w:lang w:val="en-GB"/>
              </w:rPr>
              <w:lastRenderedPageBreak/>
              <w:drawing>
                <wp:inline distT="0" distB="0" distL="0" distR="0" wp14:anchorId="674BB239" wp14:editId="5E012C8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70249" cy="4104968"/>
                          </a:xfrm>
                          <a:prstGeom prst="rect">
                            <a:avLst/>
                          </a:prstGeom>
                        </pic:spPr>
                      </pic:pic>
                    </a:graphicData>
                  </a:graphic>
                </wp:inline>
              </w:drawing>
            </w:r>
          </w:p>
        </w:tc>
        <w:tc>
          <w:tcPr>
            <w:tcW w:w="4962" w:type="dxa"/>
          </w:tcPr>
          <w:p w14:paraId="43F3672F" w14:textId="77777777" w:rsidR="00054522" w:rsidRDefault="00054522" w:rsidP="007E2D4E">
            <w:pPr>
              <w:ind w:firstLine="0"/>
              <w:rPr>
                <w:sz w:val="22"/>
                <w:szCs w:val="18"/>
              </w:rPr>
            </w:pPr>
          </w:p>
          <w:p w14:paraId="6BCA3E61" w14:textId="77777777" w:rsidR="00054522" w:rsidRDefault="00054522" w:rsidP="007E2D4E">
            <w:pPr>
              <w:ind w:firstLine="0"/>
              <w:jc w:val="center"/>
            </w:pPr>
            <w:r>
              <w:rPr>
                <w:noProof/>
              </w:rPr>
              <w:drawing>
                <wp:inline distT="0" distB="0" distL="0" distR="0" wp14:anchorId="6E15AECC" wp14:editId="50DFC90F">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
                          <a:stretch/>
                        </pic:blipFill>
                        <pic:spPr bwMode="auto">
                          <a:xfrm rot="5400000">
                            <a:off x="0" y="0"/>
                            <a:ext cx="3890307" cy="3013273"/>
                          </a:xfrm>
                          <a:prstGeom prst="rect">
                            <a:avLst/>
                          </a:prstGeom>
                          <a:noFill/>
                          <a:ln>
                            <a:noFill/>
                          </a:ln>
                        </pic:spPr>
                      </pic:pic>
                    </a:graphicData>
                  </a:graphic>
                </wp:inline>
              </w:drawing>
            </w:r>
          </w:p>
        </w:tc>
      </w:tr>
      <w:tr w:rsidR="00054522" w14:paraId="59E1D664" w14:textId="77777777" w:rsidTr="007E2D4E">
        <w:tc>
          <w:tcPr>
            <w:tcW w:w="4393" w:type="dxa"/>
          </w:tcPr>
          <w:p w14:paraId="39E64330" w14:textId="77777777" w:rsidR="00054522" w:rsidRDefault="00054522" w:rsidP="007E2D4E">
            <w:pPr>
              <w:ind w:firstLine="0"/>
              <w:jc w:val="center"/>
            </w:pPr>
            <w:r>
              <w:t>а)</w:t>
            </w:r>
          </w:p>
        </w:tc>
        <w:tc>
          <w:tcPr>
            <w:tcW w:w="4962" w:type="dxa"/>
          </w:tcPr>
          <w:p w14:paraId="51AC4BB9" w14:textId="77777777" w:rsidR="00054522" w:rsidRDefault="00054522" w:rsidP="007E2D4E">
            <w:pPr>
              <w:ind w:firstLine="0"/>
              <w:jc w:val="center"/>
            </w:pPr>
            <w:r>
              <w:t>б)</w:t>
            </w:r>
          </w:p>
        </w:tc>
      </w:tr>
    </w:tbl>
    <w:p w14:paraId="47EAA088" w14:textId="77777777" w:rsidR="00054522" w:rsidRDefault="00054522" w:rsidP="00054522">
      <w:pPr>
        <w:pStyle w:val="a4"/>
      </w:pPr>
      <w:r>
        <w:t>Рис. ???.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054522" w14:paraId="007CB440"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1D51F5" w14:textId="77777777" w:rsidR="00054522" w:rsidRDefault="00054522" w:rsidP="007E2D4E">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2DDE198" w14:textId="77777777" w:rsidR="00054522" w:rsidRDefault="00054522" w:rsidP="007E2D4E">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2469E5" w14:textId="77777777" w:rsidR="00054522" w:rsidRDefault="00054522" w:rsidP="007E2D4E">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0FF62C4" w14:textId="77777777" w:rsidR="00054522" w:rsidRDefault="00054522" w:rsidP="007E2D4E">
            <w:pPr>
              <w:ind w:firstLine="0"/>
              <w:jc w:val="center"/>
              <w:rPr>
                <w:szCs w:val="28"/>
              </w:rPr>
            </w:pPr>
            <w:r>
              <w:rPr>
                <w:szCs w:val="28"/>
              </w:rPr>
              <w:t>Значение</w:t>
            </w:r>
          </w:p>
        </w:tc>
      </w:tr>
      <w:tr w:rsidR="00054522" w14:paraId="6449546A"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1BB3D2" w14:textId="77777777" w:rsidR="00054522" w:rsidRDefault="00054522" w:rsidP="007E2D4E">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0CE5E74" w14:textId="77777777" w:rsidR="00054522" w:rsidRDefault="00054522" w:rsidP="007E2D4E">
            <w:pPr>
              <w:ind w:firstLine="0"/>
              <w:jc w:val="center"/>
              <w:rPr>
                <w:szCs w:val="28"/>
                <w:lang w:val="en-GB"/>
              </w:rPr>
            </w:pPr>
            <w:r>
              <w:rPr>
                <w:szCs w:val="28"/>
                <w:lang w:val="en-GB"/>
              </w:rPr>
              <w:t>74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80A3AF2" w14:textId="77777777" w:rsidR="00054522" w:rsidRDefault="00054522" w:rsidP="007E2D4E">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840F3D" w14:textId="77777777" w:rsidR="00054522" w:rsidRDefault="00054522" w:rsidP="007E2D4E">
            <w:pPr>
              <w:ind w:firstLine="0"/>
              <w:jc w:val="center"/>
              <w:rPr>
                <w:szCs w:val="28"/>
                <w:lang w:val="en-GB"/>
              </w:rPr>
            </w:pPr>
            <w:r>
              <w:rPr>
                <w:szCs w:val="28"/>
                <w:lang w:val="en-GB"/>
              </w:rPr>
              <w:t>1.25 мм</w:t>
            </w:r>
          </w:p>
        </w:tc>
      </w:tr>
      <w:tr w:rsidR="00054522" w14:paraId="4F97054C"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384002" w14:textId="77777777" w:rsidR="00054522" w:rsidRDefault="00054522" w:rsidP="007E2D4E">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FC78A0" w14:textId="77777777" w:rsidR="00054522" w:rsidRDefault="00054522" w:rsidP="007E2D4E">
            <w:pPr>
              <w:ind w:firstLine="0"/>
              <w:jc w:val="center"/>
              <w:rPr>
                <w:szCs w:val="28"/>
                <w:lang w:val="en-GB"/>
              </w:rPr>
            </w:pPr>
            <w:r>
              <w:rPr>
                <w:szCs w:val="28"/>
                <w:lang w:val="en-GB"/>
              </w:rPr>
              <w:t>35.49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4AC5B2F" w14:textId="77777777" w:rsidR="00054522" w:rsidRDefault="00054522" w:rsidP="007E2D4E">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332D160" w14:textId="77777777" w:rsidR="00054522" w:rsidRDefault="00054522" w:rsidP="007E2D4E">
            <w:pPr>
              <w:ind w:firstLine="0"/>
              <w:jc w:val="center"/>
              <w:rPr>
                <w:szCs w:val="28"/>
                <w:lang w:val="en-GB"/>
              </w:rPr>
            </w:pPr>
            <w:r>
              <w:rPr>
                <w:szCs w:val="28"/>
                <w:lang w:val="en-GB"/>
              </w:rPr>
              <w:t>2.17 мм</w:t>
            </w:r>
          </w:p>
        </w:tc>
      </w:tr>
      <w:tr w:rsidR="00054522" w14:paraId="3F3FF4EC"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FB32201" w14:textId="77777777" w:rsidR="00054522" w:rsidRDefault="00054522" w:rsidP="007E2D4E">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62C78B3" w14:textId="77777777" w:rsidR="00054522" w:rsidRDefault="00054522" w:rsidP="007E2D4E">
            <w:pPr>
              <w:ind w:firstLine="0"/>
              <w:jc w:val="center"/>
              <w:rPr>
                <w:szCs w:val="28"/>
                <w:lang w:val="en-GB"/>
              </w:rPr>
            </w:pPr>
            <w:r>
              <w:rPr>
                <w:szCs w:val="28"/>
                <w:lang w:val="en-GB"/>
              </w:rPr>
              <w:t>11.17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31F3A14" w14:textId="77777777" w:rsidR="00054522" w:rsidRDefault="00054522" w:rsidP="007E2D4E">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03DCF1" w14:textId="77777777" w:rsidR="00054522" w:rsidRDefault="00054522" w:rsidP="007E2D4E">
            <w:pPr>
              <w:ind w:firstLine="0"/>
              <w:jc w:val="center"/>
              <w:rPr>
                <w:szCs w:val="28"/>
                <w:lang w:val="en-GB"/>
              </w:rPr>
            </w:pPr>
            <w:r>
              <w:rPr>
                <w:szCs w:val="28"/>
                <w:lang w:val="en-GB"/>
              </w:rPr>
              <w:t>3.49 мм</w:t>
            </w:r>
          </w:p>
        </w:tc>
      </w:tr>
      <w:tr w:rsidR="00054522" w14:paraId="75F010B0"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A3E6BE" w14:textId="77777777" w:rsidR="00054522" w:rsidRDefault="00054522" w:rsidP="007E2D4E">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1D7B4CF" w14:textId="77777777" w:rsidR="00054522" w:rsidRDefault="00054522" w:rsidP="007E2D4E">
            <w:pPr>
              <w:ind w:firstLine="0"/>
              <w:jc w:val="center"/>
              <w:rPr>
                <w:szCs w:val="28"/>
                <w:lang w:val="en-GB"/>
              </w:rPr>
            </w:pPr>
            <w:r>
              <w:rPr>
                <w:szCs w:val="28"/>
                <w:lang w:val="en-GB"/>
              </w:rPr>
              <w:t>4.88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B401C01" w14:textId="77777777" w:rsidR="00054522" w:rsidRDefault="00054522" w:rsidP="007E2D4E">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7F0BB0" w14:textId="77777777" w:rsidR="00054522" w:rsidRDefault="00054522" w:rsidP="007E2D4E">
            <w:pPr>
              <w:ind w:firstLine="0"/>
              <w:jc w:val="center"/>
              <w:rPr>
                <w:szCs w:val="28"/>
                <w:lang w:val="en-GB"/>
              </w:rPr>
            </w:pPr>
            <w:r>
              <w:rPr>
                <w:szCs w:val="28"/>
                <w:lang w:val="en-GB"/>
              </w:rPr>
              <w:t>5 мм</w:t>
            </w:r>
          </w:p>
        </w:tc>
      </w:tr>
      <w:tr w:rsidR="00054522" w14:paraId="4A4B267E"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5BD2128" w14:textId="77777777" w:rsidR="00054522" w:rsidRDefault="00054522" w:rsidP="007E2D4E">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ADC0B1" w14:textId="77777777" w:rsidR="00054522" w:rsidRDefault="00054522" w:rsidP="007E2D4E">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C612E2" w14:textId="77777777" w:rsidR="00054522" w:rsidRDefault="00054522" w:rsidP="007E2D4E">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8CF0DA4" w14:textId="77777777" w:rsidR="00054522" w:rsidRDefault="00054522" w:rsidP="007E2D4E">
            <w:pPr>
              <w:ind w:firstLine="0"/>
              <w:jc w:val="center"/>
              <w:rPr>
                <w:szCs w:val="28"/>
              </w:rPr>
            </w:pPr>
            <w:r>
              <w:rPr>
                <w:szCs w:val="28"/>
              </w:rPr>
              <w:t>132 Ом</w:t>
            </w:r>
          </w:p>
        </w:tc>
      </w:tr>
      <w:tr w:rsidR="00054522" w14:paraId="65455CF8"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010886A" w14:textId="77777777" w:rsidR="00054522" w:rsidRDefault="00054522" w:rsidP="007E2D4E">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54E1FC6" w14:textId="77777777" w:rsidR="00054522" w:rsidRDefault="00054522" w:rsidP="007E2D4E">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25E3E5" w14:textId="77777777" w:rsidR="00054522" w:rsidRDefault="00054522" w:rsidP="007E2D4E">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5A4906D" w14:textId="77777777" w:rsidR="00054522" w:rsidRDefault="00054522" w:rsidP="007E2D4E">
            <w:pPr>
              <w:ind w:firstLine="0"/>
              <w:jc w:val="center"/>
              <w:rPr>
                <w:szCs w:val="28"/>
              </w:rPr>
            </w:pPr>
            <w:r>
              <w:rPr>
                <w:szCs w:val="28"/>
              </w:rPr>
              <w:t>185 Ом</w:t>
            </w:r>
          </w:p>
        </w:tc>
      </w:tr>
      <w:tr w:rsidR="00054522" w14:paraId="1EA8F6CF"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0C78DA" w14:textId="77777777" w:rsidR="00054522" w:rsidRDefault="00054522" w:rsidP="007E2D4E">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685061B" w14:textId="77777777" w:rsidR="00054522" w:rsidRDefault="00054522" w:rsidP="007E2D4E">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8481B83" w14:textId="77777777" w:rsidR="00054522" w:rsidRDefault="00054522" w:rsidP="007E2D4E">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1546B67" w14:textId="77777777" w:rsidR="00054522" w:rsidRDefault="00054522" w:rsidP="007E2D4E">
            <w:pPr>
              <w:ind w:firstLine="0"/>
              <w:jc w:val="center"/>
              <w:rPr>
                <w:szCs w:val="28"/>
              </w:rPr>
            </w:pPr>
            <w:r>
              <w:rPr>
                <w:szCs w:val="28"/>
              </w:rPr>
              <w:t>250 Ом</w:t>
            </w:r>
          </w:p>
        </w:tc>
      </w:tr>
    </w:tbl>
    <w:p w14:paraId="53111301" w14:textId="77777777" w:rsidR="00054522" w:rsidRDefault="00054522" w:rsidP="00054522">
      <w:pPr>
        <w:pStyle w:val="af8"/>
        <w:ind w:firstLine="283"/>
        <w:jc w:val="right"/>
        <w:rPr>
          <w:sz w:val="20"/>
          <w:szCs w:val="20"/>
        </w:rPr>
      </w:pPr>
      <w:r>
        <w:rPr>
          <w:sz w:val="28"/>
          <w:szCs w:val="28"/>
        </w:rPr>
        <w:t>Таблица 1. Параметры сумматора</w:t>
      </w:r>
    </w:p>
    <w:p w14:paraId="5112EE5B" w14:textId="77777777" w:rsidR="00054522" w:rsidRDefault="00054522" w:rsidP="00054522"/>
    <w:p w14:paraId="5E4F0B3F" w14:textId="77777777" w:rsidR="00054522" w:rsidRDefault="00054522" w:rsidP="00054522"/>
    <w:p w14:paraId="196F6933" w14:textId="77777777" w:rsidR="00054522" w:rsidRDefault="00054522" w:rsidP="00054522"/>
    <w:p w14:paraId="62237FEC" w14:textId="77777777" w:rsidR="00054522" w:rsidRDefault="00054522" w:rsidP="00054522"/>
    <w:p w14:paraId="06EF7BFF" w14:textId="77777777" w:rsidR="00054522" w:rsidRDefault="00054522" w:rsidP="00054522"/>
    <w:p w14:paraId="2C749165" w14:textId="77777777" w:rsidR="00054522" w:rsidRDefault="00054522" w:rsidP="00054522"/>
    <w:p w14:paraId="0EFAAC88" w14:textId="77777777" w:rsidR="00054522" w:rsidRDefault="00054522" w:rsidP="00054522"/>
    <w:p w14:paraId="41B992E8" w14:textId="77777777" w:rsidR="00054522" w:rsidRDefault="00054522" w:rsidP="00054522"/>
    <w:p w14:paraId="07459C49" w14:textId="77777777" w:rsidR="00054522" w:rsidRDefault="00054522" w:rsidP="00054522"/>
    <w:p w14:paraId="1489535F" w14:textId="77777777" w:rsidR="00054522" w:rsidRDefault="00054522" w:rsidP="00054522">
      <w:pPr>
        <w:pStyle w:val="a4"/>
        <w:rPr>
          <w:lang w:eastAsia="ru-RU"/>
        </w:rPr>
      </w:pPr>
      <w:r>
        <w:rPr>
          <w:noProof/>
          <w:lang w:eastAsia="ru-RU"/>
        </w:rPr>
        <w:lastRenderedPageBreak/>
        <w:drawing>
          <wp:inline distT="0" distB="0" distL="0" distR="0" wp14:anchorId="34313584" wp14:editId="5EDEE676">
            <wp:extent cx="6389571" cy="5544000"/>
            <wp:effectExtent l="0" t="0" r="0" b="0"/>
            <wp:docPr id="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6"/>
                    <a:stretch/>
                  </pic:blipFill>
                  <pic:spPr bwMode="auto">
                    <a:xfrm>
                      <a:off x="0" y="0"/>
                      <a:ext cx="6389571" cy="5544000"/>
                    </a:xfrm>
                    <a:prstGeom prst="rect">
                      <a:avLst/>
                    </a:prstGeom>
                  </pic:spPr>
                </pic:pic>
              </a:graphicData>
            </a:graphic>
          </wp:inline>
        </w:drawing>
      </w:r>
    </w:p>
    <w:p w14:paraId="7350157C" w14:textId="77777777" w:rsidR="00054522" w:rsidRDefault="00054522" w:rsidP="00054522">
      <w:pPr>
        <w:pStyle w:val="a4"/>
        <w:rPr>
          <w:lang w:eastAsia="ru-RU"/>
        </w:rPr>
      </w:pPr>
      <w:r>
        <w:rPr>
          <w:lang w:eastAsia="ru-RU"/>
        </w:rPr>
        <w:t xml:space="preserve">Рис. ???.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62553C2B" w14:textId="77777777" w:rsidR="00054522" w:rsidRDefault="00054522" w:rsidP="00054522">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054522" w14:paraId="6C12DECC" w14:textId="77777777" w:rsidTr="007E2D4E">
        <w:tc>
          <w:tcPr>
            <w:tcW w:w="4526" w:type="dxa"/>
            <w:shd w:val="clear" w:color="auto" w:fill="auto"/>
            <w:tcMar>
              <w:top w:w="100" w:type="dxa"/>
              <w:left w:w="100" w:type="dxa"/>
              <w:bottom w:w="100" w:type="dxa"/>
              <w:right w:w="100" w:type="dxa"/>
            </w:tcMar>
          </w:tcPr>
          <w:p w14:paraId="7AF21CDA" w14:textId="77777777" w:rsidR="00054522" w:rsidRDefault="00054522" w:rsidP="007E2D4E">
            <w:pPr>
              <w:spacing w:line="240" w:lineRule="auto"/>
              <w:ind w:firstLine="0"/>
              <w:jc w:val="center"/>
            </w:pPr>
            <w:r>
              <w:rPr>
                <w:noProof/>
              </w:rPr>
              <w:lastRenderedPageBreak/>
              <w:drawing>
                <wp:inline distT="0" distB="0" distL="0" distR="0" wp14:anchorId="283C3115" wp14:editId="2833C1E8">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3549D23B" w14:textId="77777777" w:rsidR="00054522" w:rsidRDefault="00054522" w:rsidP="007E2D4E">
            <w:pPr>
              <w:spacing w:line="240" w:lineRule="auto"/>
              <w:ind w:firstLine="0"/>
              <w:jc w:val="center"/>
            </w:pPr>
            <w:r>
              <w:rPr>
                <w:noProof/>
              </w:rPr>
              <w:drawing>
                <wp:inline distT="0" distB="0" distL="0" distR="0" wp14:anchorId="64A29B80" wp14:editId="4D345C82">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r>
      <w:tr w:rsidR="00054522" w14:paraId="444B86A8" w14:textId="77777777" w:rsidTr="007E2D4E">
        <w:tc>
          <w:tcPr>
            <w:tcW w:w="4526" w:type="dxa"/>
            <w:shd w:val="clear" w:color="auto" w:fill="auto"/>
            <w:tcMar>
              <w:top w:w="100" w:type="dxa"/>
              <w:left w:w="100" w:type="dxa"/>
              <w:bottom w:w="100" w:type="dxa"/>
              <w:right w:w="100" w:type="dxa"/>
            </w:tcMar>
          </w:tcPr>
          <w:p w14:paraId="2AFA2F3F" w14:textId="77777777" w:rsidR="00054522" w:rsidRDefault="00054522" w:rsidP="007E2D4E">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5AF35688" w14:textId="77777777" w:rsidR="00054522" w:rsidRDefault="00054522" w:rsidP="007E2D4E">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054522" w14:paraId="53A8E620" w14:textId="77777777" w:rsidTr="007E2D4E">
        <w:tc>
          <w:tcPr>
            <w:tcW w:w="4526" w:type="dxa"/>
            <w:shd w:val="clear" w:color="auto" w:fill="auto"/>
            <w:tcMar>
              <w:top w:w="100" w:type="dxa"/>
              <w:left w:w="100" w:type="dxa"/>
              <w:bottom w:w="100" w:type="dxa"/>
              <w:right w:w="100" w:type="dxa"/>
            </w:tcMar>
          </w:tcPr>
          <w:p w14:paraId="2079C069" w14:textId="77777777" w:rsidR="00054522" w:rsidRDefault="00054522" w:rsidP="007E2D4E">
            <w:pPr>
              <w:spacing w:line="240" w:lineRule="auto"/>
              <w:ind w:firstLine="0"/>
              <w:jc w:val="center"/>
            </w:pPr>
            <w:r>
              <w:rPr>
                <w:noProof/>
              </w:rPr>
              <w:drawing>
                <wp:inline distT="0" distB="0" distL="0" distR="0" wp14:anchorId="6CCDCD5A" wp14:editId="2E4BE5A4">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8"/>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9D74CC4" w14:textId="77777777" w:rsidR="00054522" w:rsidRDefault="00054522" w:rsidP="007E2D4E">
            <w:pPr>
              <w:spacing w:line="240" w:lineRule="auto"/>
              <w:ind w:firstLine="0"/>
              <w:jc w:val="center"/>
            </w:pPr>
            <w:r>
              <w:rPr>
                <w:noProof/>
              </w:rPr>
              <w:drawing>
                <wp:inline distT="0" distB="0" distL="0" distR="0" wp14:anchorId="30B58671" wp14:editId="3EF369ED">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9"/>
                          <a:stretch/>
                        </pic:blipFill>
                        <pic:spPr bwMode="auto">
                          <a:xfrm>
                            <a:off x="0" y="0"/>
                            <a:ext cx="2733675" cy="2209800"/>
                          </a:xfrm>
                          <a:prstGeom prst="rect">
                            <a:avLst/>
                          </a:prstGeom>
                          <a:ln/>
                        </pic:spPr>
                      </pic:pic>
                    </a:graphicData>
                  </a:graphic>
                </wp:inline>
              </w:drawing>
            </w:r>
          </w:p>
        </w:tc>
      </w:tr>
      <w:tr w:rsidR="00054522" w14:paraId="5938D4EF" w14:textId="77777777" w:rsidTr="007E2D4E">
        <w:tc>
          <w:tcPr>
            <w:tcW w:w="4526" w:type="dxa"/>
            <w:shd w:val="clear" w:color="auto" w:fill="auto"/>
            <w:tcMar>
              <w:top w:w="100" w:type="dxa"/>
              <w:left w:w="100" w:type="dxa"/>
              <w:bottom w:w="100" w:type="dxa"/>
              <w:right w:w="100" w:type="dxa"/>
            </w:tcMar>
          </w:tcPr>
          <w:p w14:paraId="11913B42" w14:textId="77777777" w:rsidR="00054522" w:rsidRDefault="00054522" w:rsidP="007E2D4E">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0B9B2075" w14:textId="77777777" w:rsidR="00054522" w:rsidRDefault="00054522" w:rsidP="007E2D4E">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744DCA02" w14:textId="7B2103C3" w:rsidR="00054522" w:rsidRDefault="00054522" w:rsidP="00054522">
      <w:pPr>
        <w:spacing w:before="240" w:after="240" w:line="240" w:lineRule="auto"/>
        <w:ind w:firstLine="0"/>
        <w:jc w:val="center"/>
      </w:pPr>
      <w:r>
        <w:rPr>
          <w:highlight w:val="yellow"/>
        </w:rPr>
        <w:t xml:space="preserve">Рис. ??? </w:t>
      </w:r>
      <w:r>
        <w:t>S-параметры сумматора (сплошная линия – трехзвенный, пунктирная – однозвенный с радиусом 15 мм).</w:t>
      </w:r>
    </w:p>
    <w:p w14:paraId="0864D782" w14:textId="77777777" w:rsidR="007642A4" w:rsidRDefault="007642A4" w:rsidP="007642A4">
      <w:pPr>
        <w:pStyle w:val="2"/>
        <w:ind w:firstLine="0"/>
        <w:rPr>
          <w:lang w:eastAsia="ru-RU"/>
        </w:rPr>
      </w:pPr>
      <w:bookmarkStart w:id="33" w:name="_Toc125035526"/>
      <w:bookmarkStart w:id="34" w:name="_Toc157254798"/>
      <w:r>
        <w:rPr>
          <w:lang w:eastAsia="ru-RU"/>
        </w:rPr>
        <w:t>Пятипортовый сумматор конструкции Уилкинсона</w:t>
      </w:r>
      <w:bookmarkEnd w:id="33"/>
      <w:bookmarkEnd w:id="34"/>
    </w:p>
    <w:p w14:paraId="1FAC38D9" w14:textId="77777777" w:rsidR="007642A4" w:rsidRDefault="007642A4" w:rsidP="007642A4">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рис. ???.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2D0D8D2A" w14:textId="77777777" w:rsidR="007642A4" w:rsidRDefault="007642A4" w:rsidP="007642A4">
      <w:pPr>
        <w:pStyle w:val="a4"/>
        <w:rPr>
          <w:lang w:eastAsia="ru-RU"/>
        </w:rPr>
      </w:pPr>
      <w:r>
        <w:rPr>
          <w:noProof/>
          <w:lang w:val="en-US"/>
        </w:rPr>
        <w:lastRenderedPageBreak/>
        <w:drawing>
          <wp:inline distT="0" distB="0" distL="0" distR="0" wp14:anchorId="2EE59099" wp14:editId="37E90E48">
            <wp:extent cx="5734272" cy="2488018"/>
            <wp:effectExtent l="0" t="0" r="0" b="7620"/>
            <wp:docPr id="2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747377" cy="2493704"/>
                    </a:xfrm>
                    <a:prstGeom prst="rect">
                      <a:avLst/>
                    </a:prstGeom>
                    <a:noFill/>
                    <a:ln>
                      <a:noFill/>
                    </a:ln>
                  </pic:spPr>
                </pic:pic>
              </a:graphicData>
            </a:graphic>
          </wp:inline>
        </w:drawing>
      </w:r>
    </w:p>
    <w:p w14:paraId="7BED3DCD" w14:textId="77777777" w:rsidR="007642A4" w:rsidRDefault="007642A4" w:rsidP="007642A4">
      <w:pPr>
        <w:pStyle w:val="a4"/>
        <w:rPr>
          <w:lang w:eastAsia="ru-RU"/>
        </w:rPr>
      </w:pPr>
      <w:r>
        <w:rPr>
          <w:lang w:eastAsia="ru-RU"/>
        </w:rPr>
        <w:t xml:space="preserve">Рис. ???. Рендер-изображение пятипортового сумматора конструкции Уилкинсона. </w:t>
      </w:r>
    </w:p>
    <w:p w14:paraId="5768CE7E" w14:textId="77777777" w:rsidR="007642A4" w:rsidRDefault="007642A4" w:rsidP="007642A4">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6AC69CB3" w14:textId="77777777" w:rsidR="007642A4" w:rsidRDefault="007642A4" w:rsidP="007642A4">
      <w:pPr>
        <w:jc w:val="right"/>
        <w:rPr>
          <w:lang w:eastAsia="ru-RU"/>
        </w:rPr>
      </w:pPr>
      <w:r>
        <w:rPr>
          <w:lang w:eastAsia="ru-RU"/>
        </w:rPr>
        <w:t>Таблица 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642A4" w14:paraId="418D5DE9"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767291"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16021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5BD96B"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B0B145"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642A4" w14:paraId="2EEE4BBD"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58962C"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8610B7"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3C2A8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39368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1.25 мм</w:t>
            </w:r>
            <w:r>
              <w:rPr>
                <w:rFonts w:eastAsia="Times New Roman"/>
                <w:color w:val="auto"/>
                <w:lang w:eastAsia="ru-RU"/>
              </w:rPr>
              <w:t> </w:t>
            </w:r>
          </w:p>
        </w:tc>
      </w:tr>
      <w:tr w:rsidR="007642A4" w14:paraId="4BEA88BD"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DC5207"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438B24"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35.49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3DD18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9CD028"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2.17 мм</w:t>
            </w:r>
            <w:r>
              <w:rPr>
                <w:rFonts w:eastAsia="Times New Roman"/>
                <w:color w:val="auto"/>
                <w:lang w:eastAsia="ru-RU"/>
              </w:rPr>
              <w:t> </w:t>
            </w:r>
          </w:p>
        </w:tc>
      </w:tr>
      <w:tr w:rsidR="007642A4" w14:paraId="746DAA6D"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8C9E50"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A2533B"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5FD51F"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800C89"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3.49 мм</w:t>
            </w:r>
            <w:r>
              <w:rPr>
                <w:rFonts w:eastAsia="Times New Roman"/>
                <w:color w:val="auto"/>
                <w:lang w:eastAsia="ru-RU"/>
              </w:rPr>
              <w:t> </w:t>
            </w:r>
          </w:p>
        </w:tc>
      </w:tr>
      <w:tr w:rsidR="007642A4" w14:paraId="5A90DDC9"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2FFC74"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F4B481"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11.17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BD5B7B"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6B5461"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5 мм</w:t>
            </w:r>
            <w:r>
              <w:rPr>
                <w:rFonts w:eastAsia="Times New Roman"/>
                <w:color w:val="auto"/>
                <w:lang w:eastAsia="ru-RU"/>
              </w:rPr>
              <w:t> </w:t>
            </w:r>
          </w:p>
        </w:tc>
      </w:tr>
      <w:tr w:rsidR="007642A4" w14:paraId="34B6A26B"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994BF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047522"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4.88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0E85D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31C745"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642A4" w14:paraId="30EE3837"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81C28E"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1199B3"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42593E"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668AF9"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642A4" w14:paraId="069A5C84"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EF73F1"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3FB5D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3022B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B1B5D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642A4" w14:paraId="6ED83928"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DBF224"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E54624"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C09EAF"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945D9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7815B946" w14:textId="77777777" w:rsidR="007642A4" w:rsidRDefault="007642A4" w:rsidP="007642A4">
      <w:pPr>
        <w:rPr>
          <w:lang w:val="en-US"/>
        </w:rPr>
      </w:pPr>
    </w:p>
    <w:p w14:paraId="7471BB78" w14:textId="77777777" w:rsidR="007642A4" w:rsidRDefault="007642A4" w:rsidP="007642A4">
      <w:r>
        <w:t xml:space="preserve">По результатам моделирования было изготовлено реальное устройство. Его изображение приведено на рис. ???.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4A31F356" w14:textId="77777777" w:rsidR="007642A4" w:rsidRDefault="007642A4" w:rsidP="007642A4">
      <w:pPr>
        <w:numPr>
          <w:ilvl w:val="0"/>
          <w:numId w:val="20"/>
        </w:numPr>
        <w:spacing w:line="276" w:lineRule="auto"/>
        <w:ind w:left="0" w:firstLine="851"/>
      </w:pPr>
      <w:r>
        <w:t>S</w:t>
      </w:r>
      <w:r>
        <w:rPr>
          <w:vertAlign w:val="subscript"/>
        </w:rPr>
        <w:t>22</w:t>
      </w:r>
      <w:r>
        <w:t>, S</w:t>
      </w:r>
      <w:r>
        <w:rPr>
          <w:vertAlign w:val="subscript"/>
        </w:rPr>
        <w:t>25</w:t>
      </w:r>
      <w:r>
        <w:t xml:space="preserve"> – не менее 15 дБ; </w:t>
      </w:r>
    </w:p>
    <w:p w14:paraId="7951171C" w14:textId="77777777" w:rsidR="007642A4" w:rsidRDefault="007642A4" w:rsidP="007642A4">
      <w:pPr>
        <w:numPr>
          <w:ilvl w:val="0"/>
          <w:numId w:val="20"/>
        </w:numPr>
        <w:spacing w:line="276" w:lineRule="auto"/>
        <w:ind w:left="0" w:firstLine="851"/>
      </w:pPr>
      <w:r>
        <w:t>S</w:t>
      </w:r>
      <w:r>
        <w:rPr>
          <w:vertAlign w:val="subscript"/>
        </w:rPr>
        <w:t>21</w:t>
      </w:r>
      <w:r>
        <w:t xml:space="preserve"> – не менее 5 дБ; </w:t>
      </w:r>
    </w:p>
    <w:p w14:paraId="36F08A74" w14:textId="77777777" w:rsidR="007642A4" w:rsidRDefault="007642A4" w:rsidP="007642A4">
      <w:pPr>
        <w:numPr>
          <w:ilvl w:val="0"/>
          <w:numId w:val="20"/>
        </w:numPr>
        <w:spacing w:line="276" w:lineRule="auto"/>
        <w:ind w:left="0" w:firstLine="851"/>
      </w:pPr>
      <w:r>
        <w:t>S</w:t>
      </w:r>
      <w:r>
        <w:rPr>
          <w:vertAlign w:val="subscript"/>
        </w:rPr>
        <w:t>23</w:t>
      </w:r>
      <w:r>
        <w:t xml:space="preserve"> – не менее 15 дБ. </w:t>
      </w:r>
    </w:p>
    <w:p w14:paraId="44FC5297" w14:textId="77777777" w:rsidR="007642A4" w:rsidRDefault="007642A4" w:rsidP="007642A4">
      <w:pPr>
        <w:pStyle w:val="a4"/>
      </w:pPr>
      <w:r>
        <w:rPr>
          <w:noProof/>
        </w:rPr>
        <w:lastRenderedPageBreak/>
        <w:drawing>
          <wp:inline distT="0" distB="0" distL="0" distR="0" wp14:anchorId="02D5ABB0" wp14:editId="5A283602">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1"/>
                    <a:stretch/>
                  </pic:blipFill>
                  <pic:spPr bwMode="auto">
                    <a:xfrm>
                      <a:off x="0" y="0"/>
                      <a:ext cx="3957638" cy="2579230"/>
                    </a:xfrm>
                    <a:prstGeom prst="rect">
                      <a:avLst/>
                    </a:prstGeom>
                    <a:ln/>
                  </pic:spPr>
                </pic:pic>
              </a:graphicData>
            </a:graphic>
          </wp:inline>
        </w:drawing>
      </w:r>
    </w:p>
    <w:p w14:paraId="1EF94B84" w14:textId="77777777" w:rsidR="007642A4" w:rsidRDefault="007642A4" w:rsidP="007642A4">
      <w:pPr>
        <w:pStyle w:val="a4"/>
      </w:pPr>
      <w:r>
        <w:t>Рис. ???. Пятипортовый сумматор конструкции Уилкинсона.</w:t>
      </w:r>
    </w:p>
    <w:p w14:paraId="5CD2C691" w14:textId="77777777" w:rsidR="007642A4" w:rsidRDefault="007642A4" w:rsidP="007642A4">
      <w:r>
        <w:rPr>
          <w:lang w:val="en-US"/>
        </w:rPr>
        <w:t>S</w:t>
      </w:r>
      <w:r>
        <w:t>-параметры реального устройства в сравнении с результатами моделирования представлены на рис.</w:t>
      </w:r>
      <w:r>
        <w:rPr>
          <w:i/>
          <w:iCs/>
        </w:rPr>
        <w:t xml:space="preserve"> </w:t>
      </w:r>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1D188AAF" w14:textId="77777777" w:rsidR="007642A4" w:rsidRDefault="007642A4" w:rsidP="007642A4">
      <w:pPr>
        <w:pStyle w:val="a4"/>
        <w:rPr>
          <w:lang w:eastAsia="ru-RU"/>
        </w:rPr>
      </w:pPr>
      <w:r>
        <w:rPr>
          <w:noProof/>
        </w:rPr>
        <w:lastRenderedPageBreak/>
        <w:drawing>
          <wp:inline distT="0" distB="0" distL="0" distR="0" wp14:anchorId="53ACD7F9" wp14:editId="28E655DB">
            <wp:extent cx="5610225" cy="5107817"/>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2"/>
                    <a:stretch/>
                  </pic:blipFill>
                  <pic:spPr bwMode="auto">
                    <a:xfrm>
                      <a:off x="0" y="0"/>
                      <a:ext cx="5612103" cy="5109527"/>
                    </a:xfrm>
                    <a:prstGeom prst="rect">
                      <a:avLst/>
                    </a:prstGeom>
                    <a:ln/>
                  </pic:spPr>
                </pic:pic>
              </a:graphicData>
            </a:graphic>
          </wp:inline>
        </w:drawing>
      </w:r>
    </w:p>
    <w:p w14:paraId="518D2587" w14:textId="77777777" w:rsidR="007642A4" w:rsidRDefault="007642A4" w:rsidP="007642A4">
      <w:pPr>
        <w:pStyle w:val="a4"/>
      </w:pPr>
      <w:r>
        <w:t>Рис. ???. S-параметры сумматора, полученные в результате моделирования (сплошная линия) и S-параметры реального устройства (пунктирная линия).</w:t>
      </w:r>
    </w:p>
    <w:p w14:paraId="3C9A5969" w14:textId="77777777" w:rsidR="007642A4" w:rsidRDefault="007642A4" w:rsidP="00054522">
      <w:pPr>
        <w:spacing w:before="240" w:after="240" w:line="240" w:lineRule="auto"/>
        <w:ind w:firstLine="0"/>
        <w:jc w:val="center"/>
      </w:pPr>
    </w:p>
    <w:p w14:paraId="79F020B3" w14:textId="4EF33515" w:rsidR="00F448D9" w:rsidRDefault="00F448D9">
      <w:pPr>
        <w:spacing w:line="240" w:lineRule="auto"/>
        <w:ind w:firstLine="0"/>
        <w:jc w:val="left"/>
      </w:pPr>
      <w:r>
        <w:br w:type="page"/>
      </w:r>
    </w:p>
    <w:p w14:paraId="2F7CF103" w14:textId="4570ECA5" w:rsidR="007642A4" w:rsidRDefault="007642A4" w:rsidP="007642A4">
      <w:pPr>
        <w:pStyle w:val="3"/>
      </w:pPr>
      <w:bookmarkStart w:id="35" w:name="_Toc157254799"/>
      <w:r>
        <w:lastRenderedPageBreak/>
        <w:t>Новый генератор</w:t>
      </w:r>
      <w:bookmarkEnd w:id="35"/>
    </w:p>
    <w:p w14:paraId="65CC2762" w14:textId="480629C3" w:rsidR="007642A4" w:rsidRPr="00921EA6" w:rsidRDefault="007642A4" w:rsidP="007642A4">
      <w:pPr>
        <w:rPr>
          <w:color w:val="FF0000"/>
        </w:rPr>
      </w:pPr>
      <w:r>
        <w:t xml:space="preserve">Принципиальная электрическая схема </w:t>
      </w:r>
      <w:r w:rsidRPr="00F13D0B">
        <w:rPr>
          <w:color w:val="000000" w:themeColor="text1"/>
        </w:rPr>
        <w:t>предложенного</w:t>
      </w:r>
      <w:r>
        <w:t xml:space="preserve"> генератора СКИ приведена на рис.</w:t>
      </w:r>
      <w:r w:rsidRPr="00035EBD">
        <w:t>1</w:t>
      </w:r>
      <w:r>
        <w:t xml:space="preserve">. Здесь предусмотрено два канала управления накоплением и рассасыванием зарядов в структурах ДНЗ запускающими импульсами генераторов </w:t>
      </w:r>
      <w:r>
        <w:rPr>
          <w:lang w:val="en-US"/>
        </w:rPr>
        <w:t>G</w:t>
      </w:r>
      <w:r w:rsidRPr="009B6289">
        <w:t xml:space="preserve">1 </w:t>
      </w:r>
      <w:r>
        <w:t>и</w:t>
      </w:r>
      <w:r w:rsidRPr="009B6289">
        <w:t xml:space="preserve"> </w:t>
      </w:r>
      <w:r>
        <w:rPr>
          <w:lang w:val="en-US"/>
        </w:rPr>
        <w:t>G</w:t>
      </w:r>
      <w:r w:rsidRPr="009B6289">
        <w:t>2</w:t>
      </w:r>
      <w:r>
        <w:t xml:space="preserve">. В схеме используется два последовательно соединенных диода с целью увеличения амплитуды формируемого СКИ. Полевые транзисторы </w:t>
      </w:r>
      <w:r>
        <w:rPr>
          <w:lang w:val="en-US"/>
        </w:rPr>
        <w:t>V</w:t>
      </w:r>
      <w:r>
        <w:t xml:space="preserve">Т1 и </w:t>
      </w:r>
      <w:r>
        <w:rPr>
          <w:lang w:val="en-US"/>
        </w:rPr>
        <w:t>V</w:t>
      </w:r>
      <w:r>
        <w:t>Т2 управляются запускающими импульсами по затворам. Время открытого и закрытого состояния транзисторов определяется длительностями запускающих импульсов. Их расположение, а также СКИ на временной оси представлено на рис. 2.</w:t>
      </w:r>
      <w:r w:rsidRPr="00F13D0B">
        <w:t xml:space="preserve"> </w:t>
      </w:r>
    </w:p>
    <w:p w14:paraId="640FBAF5" w14:textId="77777777" w:rsidR="007642A4" w:rsidRDefault="007642A4" w:rsidP="007642A4">
      <w:pPr>
        <w:ind w:firstLine="0"/>
        <w:jc w:val="center"/>
      </w:pPr>
      <w:r>
        <w:rPr>
          <w:noProof/>
        </w:rPr>
        <w:drawing>
          <wp:inline distT="0" distB="0" distL="0" distR="0" wp14:anchorId="30BB9D49" wp14:editId="288DD263">
            <wp:extent cx="3048000" cy="3394635"/>
            <wp:effectExtent l="0" t="0" r="0" b="0"/>
            <wp:docPr id="21" name="Рисунок 2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b="2806"/>
                    <a:stretch/>
                  </pic:blipFill>
                  <pic:spPr bwMode="auto">
                    <a:xfrm>
                      <a:off x="0" y="0"/>
                      <a:ext cx="3055583" cy="3403080"/>
                    </a:xfrm>
                    <a:prstGeom prst="rect">
                      <a:avLst/>
                    </a:prstGeom>
                    <a:ln>
                      <a:noFill/>
                    </a:ln>
                    <a:extLst>
                      <a:ext uri="{53640926-AAD7-44D8-BBD7-CCE9431645EC}">
                        <a14:shadowObscured xmlns:a14="http://schemas.microsoft.com/office/drawing/2010/main"/>
                      </a:ext>
                    </a:extLst>
                  </pic:spPr>
                </pic:pic>
              </a:graphicData>
            </a:graphic>
          </wp:inline>
        </w:drawing>
      </w:r>
    </w:p>
    <w:p w14:paraId="4A843979" w14:textId="77777777" w:rsidR="007642A4" w:rsidRDefault="007642A4" w:rsidP="007642A4">
      <w:pPr>
        <w:jc w:val="center"/>
      </w:pPr>
      <w:r>
        <w:t>Рис. 1. Принципиальная электрическая схема генератора СКИ</w:t>
      </w:r>
    </w:p>
    <w:p w14:paraId="4D9DA315" w14:textId="77777777" w:rsidR="007642A4" w:rsidRDefault="007642A4" w:rsidP="007642A4">
      <w:pPr>
        <w:ind w:firstLine="0"/>
        <w:jc w:val="center"/>
      </w:pPr>
      <w:r>
        <w:rPr>
          <w:noProof/>
        </w:rPr>
        <w:lastRenderedPageBreak/>
        <w:drawing>
          <wp:inline distT="0" distB="0" distL="0" distR="0" wp14:anchorId="63CCE3C6" wp14:editId="464B0B88">
            <wp:extent cx="4028536" cy="3021294"/>
            <wp:effectExtent l="0" t="0" r="0" b="0"/>
            <wp:docPr id="137560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0100" name="Рисунок 137560100"/>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44921" cy="3033582"/>
                    </a:xfrm>
                    <a:prstGeom prst="rect">
                      <a:avLst/>
                    </a:prstGeom>
                  </pic:spPr>
                </pic:pic>
              </a:graphicData>
            </a:graphic>
          </wp:inline>
        </w:drawing>
      </w:r>
    </w:p>
    <w:p w14:paraId="33864B73" w14:textId="77777777" w:rsidR="007642A4" w:rsidRPr="00BF5552" w:rsidRDefault="007642A4" w:rsidP="007642A4">
      <w:pPr>
        <w:ind w:firstLine="0"/>
        <w:jc w:val="center"/>
      </w:pPr>
      <w:r>
        <w:t>Рис. 2. Формирование экспериментального импульса и запускающие импульсы в схеме.</w:t>
      </w:r>
    </w:p>
    <w:p w14:paraId="4209470E" w14:textId="77777777" w:rsidR="007642A4" w:rsidRDefault="007642A4" w:rsidP="007642A4">
      <w:r>
        <w:t>Работу схемы можно описать следующий образом:</w:t>
      </w:r>
    </w:p>
    <w:p w14:paraId="78F7BA7A" w14:textId="77777777" w:rsidR="007642A4" w:rsidRDefault="007642A4" w:rsidP="007642A4">
      <w:pPr>
        <w:pStyle w:val="a6"/>
        <w:numPr>
          <w:ilvl w:val="0"/>
          <w:numId w:val="19"/>
        </w:numPr>
        <w:ind w:left="0" w:firstLine="709"/>
      </w:pPr>
      <w:r>
        <w:t xml:space="preserve">По переднему фронту прямоугольного импульса с генератора запускающих импульсов </w:t>
      </w:r>
      <w:r>
        <w:rPr>
          <w:lang w:val="en-US"/>
        </w:rPr>
        <w:t>G</w:t>
      </w:r>
      <w:r>
        <w:t xml:space="preserve">2 открывается транзистор </w:t>
      </w:r>
      <w:r>
        <w:rPr>
          <w:lang w:val="en-US"/>
        </w:rPr>
        <w:t>VT</w:t>
      </w:r>
      <w:r>
        <w:t>2. В ДНЗ происходит накопление заряда.</w:t>
      </w:r>
    </w:p>
    <w:p w14:paraId="52B9C4B8" w14:textId="77777777" w:rsidR="007642A4" w:rsidRDefault="007642A4" w:rsidP="007642A4">
      <w:pPr>
        <w:pStyle w:val="a6"/>
        <w:numPr>
          <w:ilvl w:val="0"/>
          <w:numId w:val="19"/>
        </w:numPr>
        <w:ind w:left="0" w:firstLine="709"/>
      </w:pPr>
      <w:r>
        <w:t xml:space="preserve">По заднему фронту импульса с </w:t>
      </w:r>
      <w:r>
        <w:rPr>
          <w:lang w:val="en-US"/>
        </w:rPr>
        <w:t>G</w:t>
      </w:r>
      <w:r w:rsidRPr="008E4C4D">
        <w:t>2</w:t>
      </w:r>
      <w:r>
        <w:t xml:space="preserve"> транзистор </w:t>
      </w:r>
      <w:r>
        <w:rPr>
          <w:lang w:val="en-US"/>
        </w:rPr>
        <w:t>VT</w:t>
      </w:r>
      <w:r w:rsidRPr="008E4C4D">
        <w:t>2</w:t>
      </w:r>
      <w:r>
        <w:t xml:space="preserve"> закрывается, в следствии чего накопления заряда в блоке ДНЗ прекращается.</w:t>
      </w:r>
    </w:p>
    <w:p w14:paraId="3BBC9DFC" w14:textId="77777777" w:rsidR="007642A4" w:rsidRDefault="007642A4" w:rsidP="007642A4">
      <w:pPr>
        <w:pStyle w:val="a6"/>
        <w:numPr>
          <w:ilvl w:val="0"/>
          <w:numId w:val="19"/>
        </w:numPr>
        <w:ind w:left="0" w:firstLine="709"/>
      </w:pPr>
      <w:r>
        <w:t>Сразу после этого начинается запускающий импульс с генератора </w:t>
      </w:r>
      <w:r>
        <w:rPr>
          <w:lang w:val="en-US"/>
        </w:rPr>
        <w:t>G</w:t>
      </w:r>
      <w:r>
        <w:t xml:space="preserve">1. По его переднему фронту открывается транзистор </w:t>
      </w:r>
      <w:r>
        <w:rPr>
          <w:lang w:val="en-US"/>
        </w:rPr>
        <w:t>VT</w:t>
      </w:r>
      <w:r>
        <w:t>1, в следствии чего начинает течь обратный ток, рассасывающий заряд в блоке ДНЗ.</w:t>
      </w:r>
    </w:p>
    <w:p w14:paraId="4E05AFE7" w14:textId="77777777" w:rsidR="007642A4" w:rsidRPr="008E4C4D" w:rsidRDefault="007642A4" w:rsidP="007642A4">
      <w:pPr>
        <w:pStyle w:val="a6"/>
        <w:numPr>
          <w:ilvl w:val="0"/>
          <w:numId w:val="19"/>
        </w:numPr>
        <w:ind w:left="0" w:firstLine="709"/>
      </w:pPr>
      <w:r>
        <w:t xml:space="preserve">После окончания процесса рассасывания заряда происходит обрыв тока в цепи и на нагрузке </w:t>
      </w:r>
      <w:r>
        <w:rPr>
          <w:lang w:val="en-US"/>
        </w:rPr>
        <w:t>R</w:t>
      </w:r>
      <w:r w:rsidRPr="00F40DA2">
        <w:rPr>
          <w:vertAlign w:val="subscript"/>
          <w:lang w:val="en-US"/>
        </w:rPr>
        <w:t>load</w:t>
      </w:r>
      <w:r>
        <w:t>, в следствие чего формируется СКИ.</w:t>
      </w:r>
    </w:p>
    <w:p w14:paraId="4B3A0536" w14:textId="77777777" w:rsidR="007642A4" w:rsidRDefault="007642A4" w:rsidP="007642A4">
      <w:r>
        <w:t xml:space="preserve">Принцип работы токоразмыкающего участка схемы, отвечающего за формирование непосредственно СКИ аналогичен классическим схемам генерации на основе ДНЗ </w:t>
      </w:r>
      <w:r w:rsidRPr="00E836E5">
        <w:t>[1</w:t>
      </w:r>
      <w:r>
        <w:t>-2</w:t>
      </w:r>
      <w:r w:rsidRPr="00E836E5">
        <w:t>].</w:t>
      </w:r>
      <w:r>
        <w:t xml:space="preserve"> Но именно благодаря возможности точного контроля процессов накопления и рассасывания зарядов в ДНЗ, обеспеченной работой с двумя запускающими импульсами, могут быть улучшены параметры результирующего СКИ.</w:t>
      </w:r>
    </w:p>
    <w:p w14:paraId="0BE6CFB9" w14:textId="77777777" w:rsidR="007642A4" w:rsidRDefault="007642A4" w:rsidP="007642A4">
      <w:r>
        <w:lastRenderedPageBreak/>
        <w:t xml:space="preserve">В схеме с двумя каналами напряжение, приводящее к процессам накопления и рассасывания заряда в ДНЗ, протекает в выходном тракте схемы только когда транзисторы </w:t>
      </w:r>
      <w:r>
        <w:rPr>
          <w:lang w:val="en-US"/>
        </w:rPr>
        <w:t>VT</w:t>
      </w:r>
      <w:r>
        <w:rPr>
          <w:vertAlign w:val="subscript"/>
        </w:rPr>
        <w:t>1</w:t>
      </w:r>
      <w:r>
        <w:t xml:space="preserve"> и </w:t>
      </w:r>
      <w:r>
        <w:rPr>
          <w:lang w:val="en-US"/>
        </w:rPr>
        <w:t>VT</w:t>
      </w:r>
      <w:r w:rsidRPr="001E141F">
        <w:rPr>
          <w:vertAlign w:val="subscript"/>
        </w:rPr>
        <w:t>2</w:t>
      </w:r>
      <w:r w:rsidRPr="001E141F">
        <w:t xml:space="preserve"> </w:t>
      </w:r>
      <w:r>
        <w:t xml:space="preserve">открыты. Поэтому постоянная составляющая напряжения проходит на выход схемы только при поступлении на транзисторы запускающих импульсов с </w:t>
      </w:r>
      <w:r>
        <w:rPr>
          <w:lang w:val="en-US"/>
        </w:rPr>
        <w:t>G</w:t>
      </w:r>
      <w:r w:rsidRPr="001E141F">
        <w:rPr>
          <w:vertAlign w:val="subscript"/>
        </w:rPr>
        <w:t xml:space="preserve">1 </w:t>
      </w:r>
      <w:r>
        <w:t xml:space="preserve">и </w:t>
      </w:r>
      <w:r>
        <w:rPr>
          <w:lang w:val="en-US"/>
        </w:rPr>
        <w:t>G</w:t>
      </w:r>
      <w:r w:rsidRPr="001E141F">
        <w:rPr>
          <w:vertAlign w:val="subscript"/>
        </w:rPr>
        <w:t>2</w:t>
      </w:r>
      <w:r w:rsidRPr="001E141F">
        <w:t xml:space="preserve">. </w:t>
      </w:r>
      <w:r>
        <w:t xml:space="preserve">Такой режим работы схемы позволяет не применять в выходном тракте блокирующий конденсатор, применяемый в иных схемах формирования СКИ </w:t>
      </w:r>
      <w:r w:rsidRPr="001E141F">
        <w:t>[</w:t>
      </w:r>
      <w:r>
        <w:t>3-4</w:t>
      </w:r>
      <w:r w:rsidRPr="001E141F">
        <w:t xml:space="preserve">]. </w:t>
      </w:r>
      <w:r w:rsidRPr="0044180C">
        <w:t>Так как результирующий СКИ очень чувствителен к параметрам выходного полоска, отсутствие в нём лишних элементов позволяет уменьшить уровень звона и уменьшить длительность импульса.</w:t>
      </w:r>
      <w:r>
        <w:t xml:space="preserve"> </w:t>
      </w:r>
    </w:p>
    <w:p w14:paraId="6469EF4B" w14:textId="77777777" w:rsidR="00F448D9" w:rsidRDefault="00F448D9" w:rsidP="00B13B1F">
      <w:pPr>
        <w:pStyle w:val="3"/>
      </w:pPr>
      <w:r>
        <w:t xml:space="preserve"> </w:t>
      </w:r>
      <w:bookmarkStart w:id="36" w:name="_Toc138416960"/>
      <w:bookmarkStart w:id="37" w:name="_Toc157254800"/>
      <w:r>
        <w:t>Модель устройства и изучение запускающего каскада</w:t>
      </w:r>
      <w:bookmarkEnd w:id="36"/>
      <w:bookmarkEnd w:id="37"/>
    </w:p>
    <w:p w14:paraId="4F0E0F79" w14:textId="77777777" w:rsidR="00F448D9" w:rsidRPr="000B5C9F" w:rsidRDefault="00F448D9" w:rsidP="00F448D9">
      <w:r>
        <w:t xml:space="preserve">Для исследования функционирования предложенной модели была использована среда автоматизированного проектирования </w:t>
      </w:r>
      <w:r>
        <w:rPr>
          <w:lang w:val="en-US"/>
        </w:rPr>
        <w:t>Microwave</w:t>
      </w:r>
      <w:r w:rsidRPr="001C6F88">
        <w:t xml:space="preserve"> </w:t>
      </w:r>
      <w:r>
        <w:rPr>
          <w:lang w:val="en-US"/>
        </w:rPr>
        <w:t>Office</w:t>
      </w:r>
      <w:r w:rsidRPr="001C6F88">
        <w:t xml:space="preserve"> 17</w:t>
      </w:r>
      <w:r>
        <w:t xml:space="preserve">. Особый интерес для анализа представляет входной каскад. Для исследования использовалась модель транзистора </w:t>
      </w:r>
      <w:r>
        <w:rPr>
          <w:lang w:val="en-US"/>
        </w:rPr>
        <w:t>Ampleon</w:t>
      </w:r>
      <w:r w:rsidRPr="000B5C9F">
        <w:t xml:space="preserve"> </w:t>
      </w:r>
      <w:r>
        <w:rPr>
          <w:lang w:val="en-US"/>
        </w:rPr>
        <w:t>BLF</w:t>
      </w:r>
      <w:r w:rsidRPr="000B5C9F">
        <w:t xml:space="preserve"> </w:t>
      </w:r>
      <w:r>
        <w:rPr>
          <w:color w:val="auto"/>
          <w:lang w:val="en-US"/>
        </w:rPr>
        <w:t>BLF</w:t>
      </w:r>
      <w:r w:rsidRPr="006679C8">
        <w:rPr>
          <w:color w:val="auto"/>
        </w:rPr>
        <w:t>574</w:t>
      </w:r>
      <w:r w:rsidRPr="000B5C9F">
        <w:rPr>
          <w:color w:val="auto"/>
        </w:rPr>
        <w:t xml:space="preserve"> [</w:t>
      </w:r>
      <w:r>
        <w:rPr>
          <w:color w:val="auto"/>
          <w:lang w:val="en-US"/>
        </w:rPr>
        <w:fldChar w:fldCharType="begin"/>
      </w:r>
      <w:r w:rsidRPr="000B5C9F">
        <w:rPr>
          <w:color w:val="auto"/>
        </w:rPr>
        <w:instrText xml:space="preserve"> </w:instrText>
      </w:r>
      <w:r>
        <w:rPr>
          <w:color w:val="auto"/>
          <w:lang w:val="en-US"/>
        </w:rPr>
        <w:instrText>REF</w:instrText>
      </w:r>
      <w:r w:rsidRPr="000B5C9F">
        <w:rPr>
          <w:color w:val="auto"/>
        </w:rPr>
        <w:instrText xml:space="preserve"> _</w:instrText>
      </w:r>
      <w:r>
        <w:rPr>
          <w:color w:val="auto"/>
          <w:lang w:val="en-US"/>
        </w:rPr>
        <w:instrText>Ref</w:instrText>
      </w:r>
      <w:r w:rsidRPr="000B5C9F">
        <w:rPr>
          <w:color w:val="auto"/>
        </w:rPr>
        <w:instrText>138847978 \</w:instrText>
      </w:r>
      <w:r>
        <w:rPr>
          <w:color w:val="auto"/>
          <w:lang w:val="en-US"/>
        </w:rPr>
        <w:instrText>r</w:instrText>
      </w:r>
      <w:r w:rsidRPr="000B5C9F">
        <w:rPr>
          <w:color w:val="auto"/>
        </w:rPr>
        <w:instrText xml:space="preserve"> \</w:instrText>
      </w:r>
      <w:r>
        <w:rPr>
          <w:color w:val="auto"/>
          <w:lang w:val="en-US"/>
        </w:rPr>
        <w:instrText>h</w:instrText>
      </w:r>
      <w:r w:rsidRPr="000B5C9F">
        <w:rPr>
          <w:color w:val="auto"/>
        </w:rPr>
        <w:instrText xml:space="preserve"> </w:instrText>
      </w:r>
      <w:r>
        <w:rPr>
          <w:color w:val="auto"/>
          <w:lang w:val="en-US"/>
        </w:rPr>
      </w:r>
      <w:r>
        <w:rPr>
          <w:color w:val="auto"/>
          <w:lang w:val="en-US"/>
        </w:rPr>
        <w:fldChar w:fldCharType="separate"/>
      </w:r>
      <w:r w:rsidRPr="00203115">
        <w:rPr>
          <w:color w:val="auto"/>
        </w:rPr>
        <w:t>15</w:t>
      </w:r>
      <w:r>
        <w:rPr>
          <w:color w:val="auto"/>
          <w:lang w:val="en-US"/>
        </w:rPr>
        <w:fldChar w:fldCharType="end"/>
      </w:r>
      <w:r w:rsidRPr="000B5C9F">
        <w:rPr>
          <w:color w:val="auto"/>
        </w:rPr>
        <w:t>]</w:t>
      </w:r>
      <w:r>
        <w:rPr>
          <w:color w:val="auto"/>
        </w:rPr>
        <w:t xml:space="preserve">. Полоса рабочих частот транзистора составляет 500 МГц, при ширине запускающего импульса в 6 нс и длительности фронтов 3 нс ширина спектра составляет порядка 200 МГц, что укладывается в полосу рабочих частот транзистора. </w:t>
      </w:r>
    </w:p>
    <w:p w14:paraId="69747F21" w14:textId="77777777" w:rsidR="00F448D9" w:rsidRPr="001C6F88" w:rsidRDefault="00F448D9" w:rsidP="00F448D9">
      <w:r>
        <w:t xml:space="preserve">Электрическая схема, составленная в пакете автоматизированного проектирования для анализа, представлена на рис. </w:t>
      </w:r>
      <w:fldSimple w:instr=" SEQ Рис. \* ARABIC ">
        <w:r>
          <w:rPr>
            <w:noProof/>
          </w:rPr>
          <w:t>3</w:t>
        </w:r>
      </w:fldSimple>
      <w:r>
        <w:t xml:space="preserve"> и </w:t>
      </w:r>
      <w:fldSimple w:instr=" SEQ Рис. \* ARABIC ">
        <w:r>
          <w:rPr>
            <w:noProof/>
          </w:rPr>
          <w:t>4</w:t>
        </w:r>
      </w:fldSimple>
      <w:r>
        <w:t xml:space="preserve">. </w:t>
      </w:r>
    </w:p>
    <w:p w14:paraId="353DFD97" w14:textId="77777777" w:rsidR="00F448D9" w:rsidRDefault="00F448D9" w:rsidP="00F448D9">
      <w:pPr>
        <w:pStyle w:val="a4"/>
        <w:keepNext/>
      </w:pPr>
      <w:r w:rsidRPr="00FC41AC">
        <w:rPr>
          <w:noProof/>
        </w:rPr>
        <w:lastRenderedPageBreak/>
        <w:drawing>
          <wp:inline distT="0" distB="0" distL="0" distR="0" wp14:anchorId="573542D7" wp14:editId="315227F8">
            <wp:extent cx="7292412" cy="5225124"/>
            <wp:effectExtent l="5080" t="0" r="889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301692" cy="5231773"/>
                    </a:xfrm>
                    <a:prstGeom prst="rect">
                      <a:avLst/>
                    </a:prstGeom>
                  </pic:spPr>
                </pic:pic>
              </a:graphicData>
            </a:graphic>
          </wp:inline>
        </w:drawing>
      </w:r>
    </w:p>
    <w:p w14:paraId="26365336" w14:textId="77777777" w:rsidR="00F448D9" w:rsidRDefault="00F448D9" w:rsidP="00F448D9">
      <w:pPr>
        <w:pStyle w:val="a4"/>
      </w:pPr>
      <w:bookmarkStart w:id="38" w:name="_Toc138075198"/>
      <w:r>
        <w:t xml:space="preserve">Рис. </w:t>
      </w:r>
      <w:fldSimple w:instr=" SEQ Рис. \* ARABIC ">
        <w:r>
          <w:rPr>
            <w:noProof/>
          </w:rPr>
          <w:t>5</w:t>
        </w:r>
      </w:fldSimple>
      <w:r>
        <w:t>. Модель генератора СКИ в пакете автоматизированного проектирования.</w:t>
      </w:r>
      <w:bookmarkEnd w:id="38"/>
    </w:p>
    <w:p w14:paraId="0D2311CB" w14:textId="77777777" w:rsidR="00F448D9" w:rsidRDefault="00F448D9" w:rsidP="00F448D9">
      <w:pPr>
        <w:pStyle w:val="a4"/>
        <w:keepNext/>
      </w:pPr>
      <w:r w:rsidRPr="00FF662D">
        <w:rPr>
          <w:noProof/>
        </w:rPr>
        <w:lastRenderedPageBreak/>
        <w:drawing>
          <wp:inline distT="0" distB="0" distL="0" distR="0" wp14:anchorId="37D42438" wp14:editId="607E4AFD">
            <wp:extent cx="3881887" cy="4862749"/>
            <wp:effectExtent l="0" t="0" r="4445" b="0"/>
            <wp:docPr id="828640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4970" cy="4866610"/>
                    </a:xfrm>
                    <a:prstGeom prst="rect">
                      <a:avLst/>
                    </a:prstGeom>
                    <a:noFill/>
                    <a:ln>
                      <a:noFill/>
                    </a:ln>
                  </pic:spPr>
                </pic:pic>
              </a:graphicData>
            </a:graphic>
          </wp:inline>
        </w:drawing>
      </w:r>
    </w:p>
    <w:p w14:paraId="156E3DB0" w14:textId="77777777" w:rsidR="00F448D9" w:rsidRDefault="00F448D9" w:rsidP="00F448D9">
      <w:pPr>
        <w:ind w:firstLine="0"/>
        <w:jc w:val="center"/>
      </w:pPr>
      <w:bookmarkStart w:id="39" w:name="_Toc138075199"/>
      <w:r>
        <w:t xml:space="preserve">Рис. </w:t>
      </w:r>
      <w:fldSimple w:instr=" SEQ Рис. \* ARABIC ">
        <w:r>
          <w:rPr>
            <w:noProof/>
          </w:rPr>
          <w:t>6</w:t>
        </w:r>
      </w:fldSimple>
      <w:r>
        <w:t>. Модель для изучения запускающих импульсов</w:t>
      </w:r>
      <w:bookmarkEnd w:id="39"/>
    </w:p>
    <w:p w14:paraId="41415178" w14:textId="77777777" w:rsidR="00F448D9" w:rsidRPr="00B461AB" w:rsidRDefault="00F448D9" w:rsidP="00F448D9">
      <w:r>
        <w:t xml:space="preserve">На графике изображены импульсы с пробников на схеме, представленной на рис. </w:t>
      </w:r>
      <w:fldSimple w:instr=" SEQ Рис. \* ARABIC ">
        <w:r>
          <w:rPr>
            <w:noProof/>
          </w:rPr>
          <w:t>7</w:t>
        </w:r>
      </w:fldSimple>
      <w:r w:rsidRPr="001856BB">
        <w:t>.</w:t>
      </w:r>
      <w:r>
        <w:t>: импульс рассасывания и накопления заряда на ДНЗ с генераторов запускающих импульсов с различными задержками и одной длительностью (</w:t>
      </w:r>
      <w:r>
        <w:rPr>
          <w:lang w:val="en-US"/>
        </w:rPr>
        <w:t>Probe</w:t>
      </w:r>
      <w:r w:rsidRPr="00B461AB">
        <w:t xml:space="preserve">1 </w:t>
      </w:r>
      <w:r>
        <w:t xml:space="preserve">и </w:t>
      </w:r>
      <w:r>
        <w:rPr>
          <w:lang w:val="en-US"/>
        </w:rPr>
        <w:t>Probe</w:t>
      </w:r>
      <w:r w:rsidRPr="00B461AB">
        <w:t xml:space="preserve">2 </w:t>
      </w:r>
      <w:r>
        <w:t xml:space="preserve">соответственно) и импульс на выходной 50-Омной резистивной нагрузке. Приведенный рисунок демонстрирует техническую возможность перестройки разработанной схемы: управлять накоплением и рассасыванием заряда в структуре ДНЗ за счет изменения задержек между импульсами с запускающих генераторов и их длительностей, и позволяет посмотреть вид импульса, который попадет на выход устройства. </w:t>
      </w:r>
    </w:p>
    <w:p w14:paraId="01DF3BD8" w14:textId="77777777" w:rsidR="00F448D9" w:rsidRDefault="00F448D9" w:rsidP="00F448D9">
      <w:pPr>
        <w:pStyle w:val="a4"/>
        <w:keepNext/>
      </w:pPr>
      <w:r>
        <w:rPr>
          <w:noProof/>
        </w:rPr>
        <w:lastRenderedPageBreak/>
        <w:drawing>
          <wp:inline distT="0" distB="0" distL="0" distR="0" wp14:anchorId="680FB329" wp14:editId="3D591146">
            <wp:extent cx="4572000" cy="2743200"/>
            <wp:effectExtent l="0" t="0" r="0" b="0"/>
            <wp:docPr id="1122366679" name="Диаграмма 1">
              <a:extLst xmlns:a="http://schemas.openxmlformats.org/drawingml/2006/main">
                <a:ext uri="{FF2B5EF4-FFF2-40B4-BE49-F238E27FC236}">
                  <a16:creationId xmlns:a16="http://schemas.microsoft.com/office/drawing/2014/main" id="{37386EBF-4284-CD07-14B6-5427DEF49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C077960" w14:textId="77777777" w:rsidR="00F448D9" w:rsidRPr="001856BB" w:rsidRDefault="00F448D9" w:rsidP="00F448D9">
      <w:pPr>
        <w:pStyle w:val="12"/>
        <w:rPr>
          <w:i w:val="0"/>
          <w:iCs w:val="0"/>
        </w:rPr>
      </w:pPr>
      <w:bookmarkStart w:id="40" w:name="_Toc138075200"/>
      <w:r w:rsidRPr="001856BB">
        <w:rPr>
          <w:i w:val="0"/>
          <w:iCs w:val="0"/>
        </w:rPr>
        <w:t xml:space="preserve">Рис. </w:t>
      </w:r>
      <w:r w:rsidRPr="001856BB">
        <w:rPr>
          <w:i w:val="0"/>
          <w:iCs w:val="0"/>
        </w:rPr>
        <w:fldChar w:fldCharType="begin"/>
      </w:r>
      <w:r w:rsidRPr="001856BB">
        <w:rPr>
          <w:i w:val="0"/>
          <w:iCs w:val="0"/>
        </w:rPr>
        <w:instrText xml:space="preserve"> SEQ Рис. \* ARABIC </w:instrText>
      </w:r>
      <w:r w:rsidRPr="001856BB">
        <w:rPr>
          <w:i w:val="0"/>
          <w:iCs w:val="0"/>
        </w:rPr>
        <w:fldChar w:fldCharType="separate"/>
      </w:r>
      <w:r>
        <w:rPr>
          <w:i w:val="0"/>
          <w:iCs w:val="0"/>
          <w:noProof/>
        </w:rPr>
        <w:t>8</w:t>
      </w:r>
      <w:r w:rsidRPr="001856BB">
        <w:rPr>
          <w:i w:val="0"/>
          <w:iCs w:val="0"/>
        </w:rPr>
        <w:fldChar w:fldCharType="end"/>
      </w:r>
      <w:r w:rsidRPr="001856BB">
        <w:rPr>
          <w:i w:val="0"/>
          <w:iCs w:val="0"/>
        </w:rPr>
        <w:t>. Результаты моделирования</w:t>
      </w:r>
      <w:bookmarkEnd w:id="40"/>
    </w:p>
    <w:p w14:paraId="75C842A6" w14:textId="77777777" w:rsidR="00F448D9" w:rsidRDefault="00F448D9" w:rsidP="00F448D9">
      <w:pPr>
        <w:pStyle w:val="1"/>
        <w:numPr>
          <w:ilvl w:val="1"/>
          <w:numId w:val="18"/>
        </w:numPr>
        <w:ind w:left="2149" w:hanging="360"/>
      </w:pPr>
      <w:bookmarkStart w:id="41" w:name="_Toc138416961"/>
      <w:bookmarkStart w:id="42" w:name="_Toc157254801"/>
      <w:r>
        <w:t>Экспериментальное исследование</w:t>
      </w:r>
      <w:bookmarkEnd w:id="41"/>
      <w:bookmarkEnd w:id="42"/>
    </w:p>
    <w:p w14:paraId="1EB1C4EE" w14:textId="77777777" w:rsidR="00F448D9" w:rsidRPr="001F38F0" w:rsidRDefault="00F448D9" w:rsidP="00F448D9">
      <w:pPr>
        <w:rPr>
          <w:color w:val="FF0000"/>
        </w:rPr>
      </w:pPr>
      <w:r>
        <w:t xml:space="preserve">Для проверки результатов моделирования был изготовлен экспериментальный образец генератора СКИ с двумя высокочастотными транзисторными кристаллами. В качестве подложки был использован диэлектрик </w:t>
      </w:r>
      <w:r>
        <w:rPr>
          <w:lang w:val="en-US"/>
        </w:rPr>
        <w:t>Rogers</w:t>
      </w:r>
      <w:r w:rsidRPr="00A61E1D">
        <w:t xml:space="preserve"> </w:t>
      </w:r>
      <w:r w:rsidRPr="001F38F0">
        <w:rPr>
          <w:color w:val="auto"/>
          <w:lang w:val="en-US"/>
        </w:rPr>
        <w:t>RO</w:t>
      </w:r>
      <w:r w:rsidRPr="001F38F0">
        <w:rPr>
          <w:color w:val="auto"/>
        </w:rPr>
        <w:t>4350</w:t>
      </w:r>
      <w:r w:rsidRPr="001F38F0">
        <w:rPr>
          <w:color w:val="auto"/>
          <w:lang w:val="en-US"/>
        </w:rPr>
        <w:t>D</w:t>
      </w:r>
      <w:r w:rsidRPr="001F38F0">
        <w:rPr>
          <w:color w:val="auto"/>
        </w:rPr>
        <w:t xml:space="preserve">, диэлектрическая проницаемость 3.48, толщина диэлектрика 0.76 мм. </w:t>
      </w:r>
      <w:r>
        <w:rPr>
          <w:color w:val="auto"/>
        </w:rPr>
        <w:t xml:space="preserve">В качестве транзисторов были использованы кристаллы </w:t>
      </w:r>
      <w:r>
        <w:rPr>
          <w:color w:val="auto"/>
          <w:lang w:val="en-US"/>
        </w:rPr>
        <w:t>Ampleon</w:t>
      </w:r>
      <w:r w:rsidRPr="006679C8">
        <w:rPr>
          <w:color w:val="auto"/>
        </w:rPr>
        <w:t xml:space="preserve"> </w:t>
      </w:r>
      <w:r>
        <w:rPr>
          <w:color w:val="auto"/>
          <w:lang w:val="en-US"/>
        </w:rPr>
        <w:t>BLF</w:t>
      </w:r>
      <w:r w:rsidRPr="006679C8">
        <w:rPr>
          <w:color w:val="auto"/>
        </w:rPr>
        <w:t>574</w:t>
      </w:r>
      <w:r>
        <w:rPr>
          <w:color w:val="auto"/>
        </w:rPr>
        <w:t xml:space="preserve"> </w:t>
      </w:r>
      <w:r w:rsidRPr="000661AB">
        <w:rPr>
          <w:color w:val="auto"/>
        </w:rPr>
        <w:t>[</w:t>
      </w:r>
      <w:r>
        <w:rPr>
          <w:color w:val="auto"/>
          <w:highlight w:val="red"/>
        </w:rPr>
        <w:fldChar w:fldCharType="begin"/>
      </w:r>
      <w:r>
        <w:rPr>
          <w:color w:val="auto"/>
        </w:rPr>
        <w:instrText xml:space="preserve"> REF _Ref138077677 \r \h </w:instrText>
      </w:r>
      <w:r>
        <w:rPr>
          <w:color w:val="auto"/>
          <w:highlight w:val="red"/>
        </w:rPr>
      </w:r>
      <w:r>
        <w:rPr>
          <w:color w:val="auto"/>
          <w:highlight w:val="red"/>
        </w:rPr>
        <w:fldChar w:fldCharType="separate"/>
      </w:r>
      <w:r>
        <w:rPr>
          <w:color w:val="auto"/>
        </w:rPr>
        <w:t>15</w:t>
      </w:r>
      <w:r>
        <w:rPr>
          <w:color w:val="auto"/>
          <w:highlight w:val="red"/>
        </w:rPr>
        <w:fldChar w:fldCharType="end"/>
      </w:r>
      <w:r w:rsidRPr="000661AB">
        <w:rPr>
          <w:color w:val="auto"/>
        </w:rPr>
        <w:t>]</w:t>
      </w:r>
      <w:r>
        <w:rPr>
          <w:color w:val="auto"/>
        </w:rPr>
        <w:t xml:space="preserve">, в качестве токоразмыкающих элементов использовались </w:t>
      </w:r>
      <w:r>
        <w:rPr>
          <w:color w:val="auto"/>
          <w:lang w:val="en-US"/>
        </w:rPr>
        <w:t>SRD</w:t>
      </w:r>
      <w:r w:rsidRPr="00D013AA">
        <w:rPr>
          <w:color w:val="auto"/>
        </w:rPr>
        <w:t xml:space="preserve"> </w:t>
      </w:r>
      <w:r>
        <w:rPr>
          <w:color w:val="auto"/>
          <w:lang w:val="en-US"/>
        </w:rPr>
        <w:t>Macom</w:t>
      </w:r>
      <w:r w:rsidRPr="00D013AA">
        <w:rPr>
          <w:color w:val="auto"/>
        </w:rPr>
        <w:t xml:space="preserve"> </w:t>
      </w:r>
      <w:r w:rsidRPr="0062567C">
        <w:rPr>
          <w:color w:val="000000"/>
          <w:szCs w:val="28"/>
          <w:lang w:val="en-US"/>
        </w:rPr>
        <w:t>MAVR</w:t>
      </w:r>
      <w:r w:rsidRPr="00CC3EF9">
        <w:rPr>
          <w:color w:val="000000"/>
          <w:szCs w:val="28"/>
        </w:rPr>
        <w:t>-044769-12790</w:t>
      </w:r>
      <w:r w:rsidRPr="0062567C">
        <w:rPr>
          <w:color w:val="000000"/>
          <w:szCs w:val="28"/>
          <w:lang w:val="en-US"/>
        </w:rPr>
        <w:t>T</w:t>
      </w:r>
      <w:r w:rsidRPr="00D013AA">
        <w:rPr>
          <w:color w:val="auto"/>
        </w:rPr>
        <w:t xml:space="preserve"> [</w:t>
      </w:r>
      <w:r>
        <w:rPr>
          <w:color w:val="auto"/>
        </w:rPr>
        <w:fldChar w:fldCharType="begin"/>
      </w:r>
      <w:r>
        <w:rPr>
          <w:color w:val="auto"/>
        </w:rPr>
        <w:instrText xml:space="preserve"> REF _Ref138077720 \r \h </w:instrText>
      </w:r>
      <w:r>
        <w:rPr>
          <w:color w:val="auto"/>
        </w:rPr>
      </w:r>
      <w:r>
        <w:rPr>
          <w:color w:val="auto"/>
        </w:rPr>
        <w:fldChar w:fldCharType="separate"/>
      </w:r>
      <w:r>
        <w:rPr>
          <w:color w:val="auto"/>
        </w:rPr>
        <w:t>14</w:t>
      </w:r>
      <w:r>
        <w:rPr>
          <w:color w:val="auto"/>
        </w:rPr>
        <w:fldChar w:fldCharType="end"/>
      </w:r>
      <w:r w:rsidRPr="00D013AA">
        <w:rPr>
          <w:color w:val="auto"/>
        </w:rPr>
        <w:t>]</w:t>
      </w:r>
      <w:r w:rsidRPr="006679C8">
        <w:rPr>
          <w:color w:val="auto"/>
        </w:rPr>
        <w:t>.</w:t>
      </w:r>
      <w:r>
        <w:rPr>
          <w:color w:val="auto"/>
        </w:rPr>
        <w:t xml:space="preserve"> Для пайки транзисторов на текстолит была нанесена никелевая и золотая металлические пленки. Для защиты от внешних механических повреждений и пыли, а также для уменьшения внешних электромагнитных воздействий в окружающей электромагнитной обстановке, устройство было помещено в корпус. Экспериментальный образец приведен на рис. </w:t>
      </w:r>
      <w:fldSimple w:instr=" SEQ Рис. \* ARABIC ">
        <w:r>
          <w:rPr>
            <w:noProof/>
          </w:rPr>
          <w:t>9</w:t>
        </w:r>
      </w:fldSimple>
      <w:r>
        <w:rPr>
          <w:color w:val="auto"/>
        </w:rPr>
        <w:t xml:space="preserve">. </w:t>
      </w:r>
    </w:p>
    <w:p w14:paraId="24DCA439" w14:textId="77777777" w:rsidR="00F448D9" w:rsidRPr="006679C8" w:rsidRDefault="00F448D9" w:rsidP="00F448D9">
      <w:pPr>
        <w:rPr>
          <w:color w:val="auto"/>
        </w:rPr>
      </w:pPr>
      <w:r>
        <w:rPr>
          <w:color w:val="auto"/>
        </w:rPr>
        <w:t xml:space="preserve">Целью эксперимента было получение двух СКИ: импульс с максимально возможной амплитудой, минимальным уровнем звона и наименее отклоняющийся по форме от идеального гауссовского импульса. </w:t>
      </w:r>
    </w:p>
    <w:p w14:paraId="3F94D64E" w14:textId="77777777" w:rsidR="00F448D9" w:rsidRDefault="00F448D9" w:rsidP="00F448D9">
      <w:pPr>
        <w:keepNext/>
        <w:ind w:firstLine="0"/>
        <w:jc w:val="center"/>
      </w:pPr>
      <w:r>
        <w:rPr>
          <w:noProof/>
        </w:rPr>
        <w:lastRenderedPageBreak/>
        <w:drawing>
          <wp:inline distT="0" distB="0" distL="0" distR="0" wp14:anchorId="1CF87B0E" wp14:editId="03958CA6">
            <wp:extent cx="3378216" cy="4320000"/>
            <wp:effectExtent l="5397"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3378216" cy="4320000"/>
                    </a:xfrm>
                    <a:prstGeom prst="rect">
                      <a:avLst/>
                    </a:prstGeom>
                    <a:noFill/>
                    <a:ln>
                      <a:noFill/>
                    </a:ln>
                  </pic:spPr>
                </pic:pic>
              </a:graphicData>
            </a:graphic>
          </wp:inline>
        </w:drawing>
      </w:r>
    </w:p>
    <w:p w14:paraId="4BEE3FA2" w14:textId="77777777" w:rsidR="00F448D9" w:rsidRDefault="00F448D9" w:rsidP="00F448D9">
      <w:pPr>
        <w:pStyle w:val="aa"/>
      </w:pPr>
      <w:bookmarkStart w:id="43" w:name="_Toc138075201"/>
      <w:r>
        <w:t xml:space="preserve">Рис. </w:t>
      </w:r>
      <w:fldSimple w:instr=" SEQ Рис. \* ARABIC ">
        <w:r>
          <w:rPr>
            <w:noProof/>
          </w:rPr>
          <w:t>10</w:t>
        </w:r>
      </w:fldSimple>
      <w:r>
        <w:t>. Экспериментальный образец</w:t>
      </w:r>
      <w:bookmarkEnd w:id="43"/>
    </w:p>
    <w:p w14:paraId="0E0C06C4" w14:textId="77777777" w:rsidR="00F448D9" w:rsidRDefault="00F448D9" w:rsidP="00F448D9">
      <w:pPr>
        <w:rPr>
          <w:color w:val="auto"/>
        </w:rPr>
      </w:pPr>
      <w:r>
        <w:t xml:space="preserve">С изготовленным макетом был проведен натурный эксперимент. Схема подключения генератора соответствует приведенной на рис. 2-3. В качестве запускающих генераторов использовались два </w:t>
      </w:r>
      <w:r>
        <w:rPr>
          <w:lang w:val="en-US"/>
        </w:rPr>
        <w:t>Agilent</w:t>
      </w:r>
      <w:r w:rsidRPr="006679C8">
        <w:t xml:space="preserve"> 81104</w:t>
      </w:r>
      <w:r>
        <w:rPr>
          <w:lang w:val="en-US"/>
        </w:rPr>
        <w:t>A</w:t>
      </w:r>
      <w:r>
        <w:t xml:space="preserve">, в качестве источников постоянного тока использовались БП </w:t>
      </w:r>
      <w:r>
        <w:rPr>
          <w:lang w:val="en-US"/>
        </w:rPr>
        <w:t>Keysight</w:t>
      </w:r>
      <w:r w:rsidRPr="002C1CD8">
        <w:t xml:space="preserve"> </w:t>
      </w:r>
      <w:r w:rsidRPr="00306732">
        <w:rPr>
          <w:color w:val="auto"/>
          <w:lang w:val="en-US"/>
        </w:rPr>
        <w:t>U</w:t>
      </w:r>
      <w:r w:rsidRPr="00306732">
        <w:rPr>
          <w:color w:val="auto"/>
        </w:rPr>
        <w:t>8031</w:t>
      </w:r>
      <w:r w:rsidRPr="00306732">
        <w:rPr>
          <w:color w:val="auto"/>
          <w:lang w:val="en-US"/>
        </w:rPr>
        <w:t>A</w:t>
      </w:r>
      <w:r w:rsidRPr="00306732">
        <w:rPr>
          <w:color w:val="auto"/>
        </w:rPr>
        <w:t xml:space="preserve">. </w:t>
      </w:r>
      <w:r>
        <w:t xml:space="preserve">Выход установки был подключен через аттенюатор 46 дБ к стробоскопическому осциллографу </w:t>
      </w:r>
      <w:r w:rsidRPr="00A55C82">
        <w:rPr>
          <w:lang w:val="en-GB"/>
        </w:rPr>
        <w:t>Agilent</w:t>
      </w:r>
      <w:r w:rsidRPr="00AA778C">
        <w:t xml:space="preserve"> </w:t>
      </w:r>
      <w:r w:rsidRPr="00A55C82">
        <w:rPr>
          <w:lang w:val="en-GB"/>
        </w:rPr>
        <w:t>DCA</w:t>
      </w:r>
      <w:r w:rsidRPr="00AA778C">
        <w:t>-</w:t>
      </w:r>
      <w:r w:rsidRPr="00A55C82">
        <w:rPr>
          <w:lang w:val="en-GB"/>
        </w:rPr>
        <w:t>X</w:t>
      </w:r>
      <w:r w:rsidRPr="00AA778C">
        <w:t xml:space="preserve"> 86100</w:t>
      </w:r>
      <w:r w:rsidRPr="00A55C82">
        <w:rPr>
          <w:lang w:val="en-GB"/>
        </w:rPr>
        <w:t>D</w:t>
      </w:r>
      <w:r>
        <w:t>.</w:t>
      </w:r>
    </w:p>
    <w:p w14:paraId="7E6C49AB" w14:textId="77777777" w:rsidR="00F448D9" w:rsidRDefault="00F448D9" w:rsidP="00F448D9">
      <w:pPr>
        <w:rPr>
          <w:color w:val="auto"/>
        </w:rPr>
      </w:pPr>
      <w:r>
        <w:rPr>
          <w:color w:val="auto"/>
        </w:rPr>
        <w:t xml:space="preserve">Осциллограммы импульсов, полученные в результате эксперимента, приведены на рис. </w:t>
      </w:r>
      <w:fldSimple w:instr=" SEQ Рис. \* ARABIC ">
        <w:r>
          <w:rPr>
            <w:noProof/>
          </w:rPr>
          <w:t>11</w:t>
        </w:r>
      </w:fldSimple>
      <w:r>
        <w:t xml:space="preserve"> и </w:t>
      </w:r>
      <w:fldSimple w:instr=" SEQ Рис. \* ARABIC ">
        <w:r>
          <w:rPr>
            <w:noProof/>
          </w:rPr>
          <w:t>12</w:t>
        </w:r>
      </w:fldSimple>
      <w:r>
        <w:rPr>
          <w:color w:val="auto"/>
        </w:rPr>
        <w:t xml:space="preserve">. Амплитуда составила от 38 до 52 В, длительность от 200 пс до 320 пс. Уровень звона составляет порядка 4-6% процентов от амплитуды импульсов. Также следует отметить отсутствие высокочастотных колебаний после заднего фронта импульсов, что позволяет сохранить полезные свойства спектров гауссовских колокольных импульсов. Формы импульсов во временной области также были оценены с использованием метода </w:t>
      </w:r>
      <w:r>
        <w:rPr>
          <w:color w:val="auto"/>
          <w:lang w:val="en-US"/>
        </w:rPr>
        <w:t>NMSE</w:t>
      </w:r>
      <w:r>
        <w:rPr>
          <w:color w:val="auto"/>
        </w:rPr>
        <w:t xml:space="preserve">, что подробнее описано в следующем разделе работы. </w:t>
      </w:r>
    </w:p>
    <w:p w14:paraId="1B53155E" w14:textId="77777777" w:rsidR="00F448D9" w:rsidRDefault="00F448D9" w:rsidP="00F448D9">
      <w:pPr>
        <w:pStyle w:val="a4"/>
      </w:pPr>
      <w:r>
        <w:rPr>
          <w:noProof/>
        </w:rPr>
        <w:lastRenderedPageBreak/>
        <w:drawing>
          <wp:inline distT="0" distB="0" distL="0" distR="0" wp14:anchorId="1B417780" wp14:editId="39923002">
            <wp:extent cx="3647162" cy="2880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1">
                      <a:extLst>
                        <a:ext uri="{28A0092B-C50C-407E-A947-70E740481C1C}">
                          <a14:useLocalDpi xmlns:a14="http://schemas.microsoft.com/office/drawing/2010/main" val="0"/>
                        </a:ext>
                      </a:extLst>
                    </a:blip>
                    <a:stretch>
                      <a:fillRect/>
                    </a:stretch>
                  </pic:blipFill>
                  <pic:spPr>
                    <a:xfrm>
                      <a:off x="0" y="0"/>
                      <a:ext cx="3647162" cy="2880000"/>
                    </a:xfrm>
                    <a:prstGeom prst="rect">
                      <a:avLst/>
                    </a:prstGeom>
                  </pic:spPr>
                </pic:pic>
              </a:graphicData>
            </a:graphic>
          </wp:inline>
        </w:drawing>
      </w:r>
    </w:p>
    <w:p w14:paraId="5D676E85" w14:textId="77777777" w:rsidR="00F448D9" w:rsidRPr="00D27F7A" w:rsidRDefault="00F448D9" w:rsidP="00F448D9">
      <w:pPr>
        <w:pStyle w:val="aa"/>
      </w:pPr>
      <w:bookmarkStart w:id="44" w:name="_Ref138078280"/>
      <w:bookmarkStart w:id="45" w:name="_Toc138075202"/>
      <w:r>
        <w:t xml:space="preserve">Рис. </w:t>
      </w:r>
      <w:fldSimple w:instr=" SEQ Рис. \* ARABIC ">
        <w:r>
          <w:rPr>
            <w:noProof/>
          </w:rPr>
          <w:t>13</w:t>
        </w:r>
      </w:fldSimple>
      <w:bookmarkEnd w:id="44"/>
      <w:r>
        <w:t>. Осциллограмма импульса с низким уровнем звона на выходе прототипа.</w:t>
      </w:r>
      <w:bookmarkEnd w:id="45"/>
    </w:p>
    <w:p w14:paraId="6407C712" w14:textId="77777777" w:rsidR="00F448D9" w:rsidRDefault="00F448D9" w:rsidP="00F448D9">
      <w:pPr>
        <w:pStyle w:val="a4"/>
        <w:keepNext/>
      </w:pPr>
      <w:r>
        <w:rPr>
          <w:noProof/>
        </w:rPr>
        <w:drawing>
          <wp:inline distT="0" distB="0" distL="0" distR="0" wp14:anchorId="384893A5" wp14:editId="5354EF64">
            <wp:extent cx="4174382" cy="2880000"/>
            <wp:effectExtent l="0" t="0" r="0" b="0"/>
            <wp:docPr id="1297701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01536" name="Рисунок 129770153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174382" cy="2880000"/>
                    </a:xfrm>
                    <a:prstGeom prst="rect">
                      <a:avLst/>
                    </a:prstGeom>
                  </pic:spPr>
                </pic:pic>
              </a:graphicData>
            </a:graphic>
          </wp:inline>
        </w:drawing>
      </w:r>
    </w:p>
    <w:p w14:paraId="196CE6D1" w14:textId="77777777" w:rsidR="00F448D9" w:rsidRDefault="00F448D9" w:rsidP="00F448D9">
      <w:pPr>
        <w:pStyle w:val="aa"/>
      </w:pPr>
      <w:bookmarkStart w:id="46" w:name="_Toc138075203"/>
      <w:r>
        <w:t xml:space="preserve">Рис. </w:t>
      </w:r>
      <w:fldSimple w:instr=" SEQ Рис. \* ARABIC ">
        <w:r>
          <w:rPr>
            <w:noProof/>
          </w:rPr>
          <w:t>14</w:t>
        </w:r>
      </w:fldSimple>
      <w:r>
        <w:t>. Осциллограмма импульса с максимальной амплитудой.</w:t>
      </w:r>
      <w:bookmarkEnd w:id="46"/>
    </w:p>
    <w:p w14:paraId="01DF9B46" w14:textId="77777777" w:rsidR="00F448D9" w:rsidRDefault="00F448D9" w:rsidP="00F448D9">
      <w:r>
        <w:t xml:space="preserve">Проанализируем полученные импульсы. Параметры импульса с минимальным уровнем «звона»: </w:t>
      </w:r>
    </w:p>
    <w:p w14:paraId="7A547A82" w14:textId="77777777" w:rsidR="00F448D9" w:rsidRDefault="00F448D9" w:rsidP="00F448D9">
      <w:pPr>
        <w:pStyle w:val="a6"/>
        <w:numPr>
          <w:ilvl w:val="0"/>
          <w:numId w:val="16"/>
        </w:numPr>
        <w:tabs>
          <w:tab w:val="left" w:pos="1134"/>
        </w:tabs>
      </w:pPr>
      <w:r>
        <w:t>амплитуда: 38 В;</w:t>
      </w:r>
    </w:p>
    <w:p w14:paraId="15ECC245" w14:textId="77777777" w:rsidR="00F448D9" w:rsidRDefault="00F448D9" w:rsidP="00F448D9">
      <w:pPr>
        <w:pStyle w:val="a6"/>
        <w:numPr>
          <w:ilvl w:val="0"/>
          <w:numId w:val="16"/>
        </w:numPr>
        <w:tabs>
          <w:tab w:val="left" w:pos="1134"/>
        </w:tabs>
      </w:pPr>
      <w:r>
        <w:t>длительность: 210 пс;</w:t>
      </w:r>
    </w:p>
    <w:p w14:paraId="36E590FB" w14:textId="77777777" w:rsidR="00F448D9" w:rsidRDefault="00F448D9" w:rsidP="00F448D9">
      <w:pPr>
        <w:pStyle w:val="a6"/>
        <w:numPr>
          <w:ilvl w:val="0"/>
          <w:numId w:val="16"/>
        </w:numPr>
        <w:tabs>
          <w:tab w:val="left" w:pos="1134"/>
        </w:tabs>
      </w:pPr>
      <w:r>
        <w:t>уровень звона в процентах: 4</w:t>
      </w:r>
      <w:r>
        <w:rPr>
          <w:lang w:val="en-US"/>
        </w:rPr>
        <w:t xml:space="preserve">. </w:t>
      </w:r>
    </w:p>
    <w:p w14:paraId="1FF7C4B4" w14:textId="77777777" w:rsidR="00F448D9" w:rsidRDefault="00F448D9" w:rsidP="00F448D9">
      <w:r>
        <w:t>Параметры импульса с максимальной амплитудой:</w:t>
      </w:r>
    </w:p>
    <w:p w14:paraId="7F41E6DB" w14:textId="77777777" w:rsidR="00F448D9" w:rsidRDefault="00F448D9" w:rsidP="00F448D9">
      <w:pPr>
        <w:pStyle w:val="a6"/>
        <w:numPr>
          <w:ilvl w:val="0"/>
          <w:numId w:val="17"/>
        </w:numPr>
        <w:tabs>
          <w:tab w:val="left" w:pos="1134"/>
        </w:tabs>
      </w:pPr>
      <w:r>
        <w:t>амплитуда: 52 В;</w:t>
      </w:r>
    </w:p>
    <w:p w14:paraId="1E426BFA" w14:textId="77777777" w:rsidR="00F448D9" w:rsidRDefault="00F448D9" w:rsidP="00F448D9">
      <w:pPr>
        <w:pStyle w:val="a6"/>
        <w:numPr>
          <w:ilvl w:val="0"/>
          <w:numId w:val="17"/>
        </w:numPr>
        <w:tabs>
          <w:tab w:val="left" w:pos="1134"/>
        </w:tabs>
      </w:pPr>
      <w:r>
        <w:t>длительность: 320 пс;</w:t>
      </w:r>
    </w:p>
    <w:p w14:paraId="75351894" w14:textId="77777777" w:rsidR="00F448D9" w:rsidRPr="00CD79D8" w:rsidRDefault="00F448D9" w:rsidP="00F448D9">
      <w:pPr>
        <w:pStyle w:val="a6"/>
        <w:numPr>
          <w:ilvl w:val="0"/>
          <w:numId w:val="17"/>
        </w:numPr>
        <w:tabs>
          <w:tab w:val="left" w:pos="1134"/>
        </w:tabs>
      </w:pPr>
      <w:r>
        <w:lastRenderedPageBreak/>
        <w:t>уровень звона в процентах:10.</w:t>
      </w:r>
    </w:p>
    <w:p w14:paraId="10FCDFE7" w14:textId="77777777" w:rsidR="00F448D9" w:rsidRDefault="00F448D9" w:rsidP="00F448D9">
      <w:r>
        <w:t xml:space="preserve">Следует также отметить, что для получения импульса на </w:t>
      </w:r>
      <w:r>
        <w:fldChar w:fldCharType="begin"/>
      </w:r>
      <w:r>
        <w:instrText xml:space="preserve"> REF _Ref138078280 \h </w:instrText>
      </w:r>
      <w:r>
        <w:fldChar w:fldCharType="separate"/>
      </w:r>
      <w:r>
        <w:t xml:space="preserve">Рис. </w:t>
      </w:r>
      <w:r>
        <w:rPr>
          <w:noProof/>
        </w:rPr>
        <w:t>13</w:t>
      </w:r>
      <w:r>
        <w:fldChar w:fldCharType="end"/>
      </w:r>
      <w:r>
        <w:t xml:space="preserve">, постоянное напряжение питания составляло 3 В и –2 В. Эти значения значительно меньше, чем использованные в предыдущих аналогах генераторов СКИ на основе ДНЗ </w:t>
      </w:r>
      <w:r w:rsidRPr="008937FC">
        <w:t>[</w:t>
      </w:r>
      <w:r w:rsidRPr="005B00D9">
        <w:rPr>
          <w:color w:val="auto"/>
        </w:rPr>
        <w:t>2</w:t>
      </w:r>
      <w:r w:rsidRPr="008937FC">
        <w:t>]</w:t>
      </w:r>
      <w:r>
        <w:t>. Следовательно, КПД данного прототипа лучше, чем у ранее используемых устройств.</w:t>
      </w:r>
    </w:p>
    <w:p w14:paraId="50265764" w14:textId="77777777" w:rsidR="00F448D9" w:rsidRDefault="00F448D9" w:rsidP="00F448D9">
      <w:pPr>
        <w:pStyle w:val="1"/>
        <w:numPr>
          <w:ilvl w:val="1"/>
          <w:numId w:val="18"/>
        </w:numPr>
        <w:ind w:left="2149" w:hanging="360"/>
      </w:pPr>
      <w:bookmarkStart w:id="47" w:name="_Toc138416962"/>
      <w:bookmarkStart w:id="48" w:name="_Toc157254802"/>
      <w:r>
        <w:t>Эксперимент с длительностями запускающих импульсов</w:t>
      </w:r>
      <w:bookmarkEnd w:id="47"/>
      <w:bookmarkEnd w:id="48"/>
    </w:p>
    <w:p w14:paraId="69F37330" w14:textId="77777777" w:rsidR="00F448D9" w:rsidRDefault="00F448D9" w:rsidP="00F448D9">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B96ECCD" w14:textId="77777777" w:rsidR="00F448D9" w:rsidRDefault="00F448D9" w:rsidP="00F448D9">
      <w:pPr>
        <w:pStyle w:val="a4"/>
      </w:pPr>
      <w:r>
        <w:rPr>
          <w:noProof/>
        </w:rPr>
        <w:drawing>
          <wp:inline distT="0" distB="0" distL="0" distR="0" wp14:anchorId="7C70AFFB" wp14:editId="0A1C3C87">
            <wp:extent cx="5314950" cy="22379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8601" cy="2239441"/>
                    </a:xfrm>
                    <a:prstGeom prst="rect">
                      <a:avLst/>
                    </a:prstGeom>
                  </pic:spPr>
                </pic:pic>
              </a:graphicData>
            </a:graphic>
          </wp:inline>
        </w:drawing>
      </w:r>
    </w:p>
    <w:p w14:paraId="280751AF" w14:textId="77777777" w:rsidR="00F448D9" w:rsidRDefault="00F448D9" w:rsidP="00F448D9">
      <w:pPr>
        <w:pStyle w:val="a4"/>
      </w:pPr>
      <w:r>
        <w:t xml:space="preserve">Рис. 8. Блок-схема экспериментальной установки </w:t>
      </w:r>
      <w:r>
        <w:br/>
        <w:t xml:space="preserve">для проведения эксперимента. </w:t>
      </w:r>
    </w:p>
    <w:p w14:paraId="3BD57EEA" w14:textId="77777777" w:rsidR="00F448D9" w:rsidRPr="005A4E34" w:rsidRDefault="00F448D9" w:rsidP="00F448D9">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0872B6C5" w14:textId="77777777" w:rsidR="00F448D9" w:rsidRDefault="00F448D9" w:rsidP="00F448D9">
      <w:r>
        <w:lastRenderedPageBreak/>
        <w:t>Параметры эксперимента:</w:t>
      </w:r>
    </w:p>
    <w:p w14:paraId="33DA5C4A" w14:textId="77777777" w:rsidR="00F448D9" w:rsidRDefault="00F448D9" w:rsidP="00F448D9">
      <w:pPr>
        <w:pStyle w:val="a6"/>
        <w:numPr>
          <w:ilvl w:val="0"/>
          <w:numId w:val="15"/>
        </w:numPr>
        <w:tabs>
          <w:tab w:val="left" w:pos="1134"/>
        </w:tabs>
      </w:pPr>
      <w:r>
        <w:t>фронты запускающих импульсов: 3 нс;</w:t>
      </w:r>
    </w:p>
    <w:p w14:paraId="5B13499D" w14:textId="77777777" w:rsidR="00F448D9" w:rsidRDefault="00F448D9" w:rsidP="00F448D9">
      <w:pPr>
        <w:pStyle w:val="a6"/>
        <w:numPr>
          <w:ilvl w:val="0"/>
          <w:numId w:val="15"/>
        </w:numPr>
        <w:tabs>
          <w:tab w:val="left" w:pos="1134"/>
        </w:tabs>
      </w:pPr>
      <w:r>
        <w:t>амплитуды запускающих импульсов: 6 В;</w:t>
      </w:r>
    </w:p>
    <w:p w14:paraId="0DFBF7DC" w14:textId="77777777" w:rsidR="00F448D9" w:rsidRDefault="00F448D9" w:rsidP="00F448D9">
      <w:pPr>
        <w:pStyle w:val="a6"/>
        <w:numPr>
          <w:ilvl w:val="0"/>
          <w:numId w:val="15"/>
        </w:numPr>
        <w:tabs>
          <w:tab w:val="left" w:pos="1134"/>
        </w:tabs>
      </w:pPr>
      <w:r>
        <w:t>напряжения питания: 5 В и – 3 В.</w:t>
      </w:r>
    </w:p>
    <w:p w14:paraId="16607503" w14:textId="77777777" w:rsidR="00F448D9" w:rsidRPr="001520BA" w:rsidRDefault="00F448D9" w:rsidP="00F448D9">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t xml:space="preserve">Таблица </w:t>
      </w:r>
      <w:r>
        <w:rPr>
          <w:noProof/>
        </w:rPr>
        <w:t>1</w:t>
      </w:r>
      <w:r>
        <w:fldChar w:fldCharType="end"/>
      </w:r>
      <w:r>
        <w:t>.</w:t>
      </w:r>
    </w:p>
    <w:p w14:paraId="0D75AF83" w14:textId="77777777" w:rsidR="00F448D9" w:rsidRDefault="00F448D9" w:rsidP="00F448D9">
      <w:pPr>
        <w:pStyle w:val="aa"/>
        <w:keepNext/>
        <w:jc w:val="right"/>
      </w:pPr>
      <w:bookmarkStart w:id="49" w:name="_Ref138078701"/>
      <w:r>
        <w:t xml:space="preserve">Таблица </w:t>
      </w:r>
      <w:fldSimple w:instr=" SEQ Таблица \* ARABIC ">
        <w:r>
          <w:rPr>
            <w:noProof/>
          </w:rPr>
          <w:t>1</w:t>
        </w:r>
      </w:fldSimple>
      <w:bookmarkEnd w:id="49"/>
      <w:r>
        <w:t>. Экспериментальные данные</w:t>
      </w:r>
    </w:p>
    <w:tbl>
      <w:tblPr>
        <w:tblStyle w:val="a9"/>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F448D9" w:rsidRPr="00F141A1" w14:paraId="4A7EFF00" w14:textId="77777777" w:rsidTr="007E2D4E">
        <w:trPr>
          <w:trHeight w:val="300"/>
        </w:trPr>
        <w:tc>
          <w:tcPr>
            <w:tcW w:w="7230" w:type="dxa"/>
            <w:gridSpan w:val="6"/>
            <w:noWrap/>
            <w:hideMark/>
          </w:tcPr>
          <w:p w14:paraId="76DAE9A3" w14:textId="77777777" w:rsidR="00F448D9" w:rsidRPr="00F141A1" w:rsidRDefault="00F448D9" w:rsidP="007E2D4E">
            <w:pPr>
              <w:pStyle w:val="a4"/>
              <w:rPr>
                <w:sz w:val="22"/>
                <w:szCs w:val="18"/>
              </w:rPr>
            </w:pPr>
            <w:r w:rsidRPr="00F141A1">
              <w:rPr>
                <w:sz w:val="22"/>
                <w:szCs w:val="18"/>
              </w:rPr>
              <w:t>Запускающий импульс, нс</w:t>
            </w:r>
          </w:p>
        </w:tc>
        <w:tc>
          <w:tcPr>
            <w:tcW w:w="1842" w:type="dxa"/>
            <w:gridSpan w:val="2"/>
            <w:noWrap/>
            <w:hideMark/>
          </w:tcPr>
          <w:p w14:paraId="47420322" w14:textId="77777777" w:rsidR="00F448D9" w:rsidRPr="00F141A1" w:rsidRDefault="00F448D9" w:rsidP="007E2D4E">
            <w:pPr>
              <w:pStyle w:val="a4"/>
              <w:rPr>
                <w:sz w:val="22"/>
                <w:szCs w:val="18"/>
              </w:rPr>
            </w:pPr>
            <w:r w:rsidRPr="00F141A1">
              <w:rPr>
                <w:sz w:val="22"/>
                <w:szCs w:val="18"/>
              </w:rPr>
              <w:t>Рез</w:t>
            </w:r>
            <w:r>
              <w:rPr>
                <w:sz w:val="22"/>
                <w:szCs w:val="18"/>
              </w:rPr>
              <w:t>.</w:t>
            </w:r>
            <w:r w:rsidRPr="00F141A1">
              <w:rPr>
                <w:sz w:val="22"/>
                <w:szCs w:val="18"/>
              </w:rPr>
              <w:t xml:space="preserve"> импульс</w:t>
            </w:r>
          </w:p>
        </w:tc>
      </w:tr>
      <w:tr w:rsidR="00F448D9" w:rsidRPr="00F141A1" w14:paraId="21B148F3" w14:textId="77777777" w:rsidTr="007E2D4E">
        <w:trPr>
          <w:trHeight w:val="300"/>
        </w:trPr>
        <w:tc>
          <w:tcPr>
            <w:tcW w:w="817" w:type="dxa"/>
            <w:noWrap/>
            <w:hideMark/>
          </w:tcPr>
          <w:p w14:paraId="05098011" w14:textId="77777777" w:rsidR="00F448D9" w:rsidRPr="00F141A1" w:rsidRDefault="00F448D9" w:rsidP="007E2D4E">
            <w:pPr>
              <w:pStyle w:val="a4"/>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5882B037" w14:textId="77777777" w:rsidR="00F448D9" w:rsidRPr="00F141A1" w:rsidRDefault="00F448D9" w:rsidP="007E2D4E">
            <w:pPr>
              <w:pStyle w:val="a4"/>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28AF15FC" w14:textId="77777777" w:rsidR="00F448D9" w:rsidRPr="00F141A1" w:rsidRDefault="00F448D9" w:rsidP="007E2D4E">
            <w:pPr>
              <w:pStyle w:val="a4"/>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5FEB1C84" w14:textId="77777777" w:rsidR="00F448D9" w:rsidRPr="00F141A1" w:rsidRDefault="00F448D9" w:rsidP="007E2D4E">
            <w:pPr>
              <w:pStyle w:val="a4"/>
              <w:rPr>
                <w:sz w:val="22"/>
                <w:szCs w:val="18"/>
              </w:rPr>
            </w:pPr>
            <w:r>
              <w:rPr>
                <w:sz w:val="22"/>
                <w:szCs w:val="18"/>
              </w:rPr>
              <w:t>З.</w:t>
            </w:r>
            <w:r w:rsidRPr="00F141A1">
              <w:rPr>
                <w:sz w:val="22"/>
                <w:szCs w:val="18"/>
              </w:rPr>
              <w:t>2</w:t>
            </w:r>
            <w:r>
              <w:rPr>
                <w:sz w:val="22"/>
                <w:szCs w:val="18"/>
              </w:rPr>
              <w:t>, нс</w:t>
            </w:r>
          </w:p>
        </w:tc>
        <w:tc>
          <w:tcPr>
            <w:tcW w:w="1236" w:type="dxa"/>
            <w:noWrap/>
            <w:hideMark/>
          </w:tcPr>
          <w:p w14:paraId="59B1E817" w14:textId="77777777" w:rsidR="00F448D9" w:rsidRPr="00F141A1" w:rsidRDefault="00F448D9" w:rsidP="007E2D4E">
            <w:pPr>
              <w:pStyle w:val="a4"/>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1921A907" w14:textId="77777777" w:rsidR="00F448D9" w:rsidRPr="00F141A1" w:rsidRDefault="00F448D9" w:rsidP="007E2D4E">
            <w:pPr>
              <w:pStyle w:val="a4"/>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3B5E2FE2" w14:textId="77777777" w:rsidR="00F448D9" w:rsidRPr="00F141A1" w:rsidRDefault="00F448D9" w:rsidP="007E2D4E">
            <w:pPr>
              <w:pStyle w:val="a4"/>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275FCFBD" w14:textId="77777777" w:rsidR="00F448D9" w:rsidRPr="00F141A1" w:rsidRDefault="00F448D9" w:rsidP="007E2D4E">
            <w:pPr>
              <w:pStyle w:val="a4"/>
              <w:rPr>
                <w:sz w:val="22"/>
                <w:szCs w:val="18"/>
              </w:rPr>
            </w:pPr>
            <w:r>
              <w:rPr>
                <w:sz w:val="22"/>
                <w:szCs w:val="18"/>
              </w:rPr>
              <w:t>Длит</w:t>
            </w:r>
            <w:r w:rsidRPr="00F141A1">
              <w:rPr>
                <w:sz w:val="22"/>
                <w:szCs w:val="18"/>
              </w:rPr>
              <w:t xml:space="preserve">, </w:t>
            </w:r>
            <w:r>
              <w:rPr>
                <w:sz w:val="22"/>
                <w:szCs w:val="18"/>
              </w:rPr>
              <w:t>пс</w:t>
            </w:r>
          </w:p>
        </w:tc>
      </w:tr>
      <w:tr w:rsidR="00F448D9" w:rsidRPr="00F141A1" w14:paraId="03816AF4" w14:textId="77777777" w:rsidTr="007E2D4E">
        <w:trPr>
          <w:trHeight w:val="375"/>
        </w:trPr>
        <w:tc>
          <w:tcPr>
            <w:tcW w:w="817" w:type="dxa"/>
            <w:noWrap/>
            <w:hideMark/>
          </w:tcPr>
          <w:p w14:paraId="29484A1A"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554F8749" w14:textId="77777777" w:rsidR="00F448D9" w:rsidRPr="00F141A1" w:rsidRDefault="00F448D9" w:rsidP="007E2D4E">
            <w:pPr>
              <w:pStyle w:val="a4"/>
              <w:rPr>
                <w:sz w:val="22"/>
                <w:szCs w:val="18"/>
              </w:rPr>
            </w:pPr>
            <w:r w:rsidRPr="00F141A1">
              <w:rPr>
                <w:sz w:val="22"/>
                <w:szCs w:val="18"/>
              </w:rPr>
              <w:t>6</w:t>
            </w:r>
          </w:p>
        </w:tc>
        <w:tc>
          <w:tcPr>
            <w:tcW w:w="1688" w:type="dxa"/>
            <w:noWrap/>
            <w:hideMark/>
          </w:tcPr>
          <w:p w14:paraId="6705CC11" w14:textId="77777777" w:rsidR="00F448D9" w:rsidRPr="00F141A1" w:rsidRDefault="00F448D9" w:rsidP="007E2D4E">
            <w:pPr>
              <w:pStyle w:val="a4"/>
              <w:rPr>
                <w:sz w:val="22"/>
                <w:szCs w:val="18"/>
              </w:rPr>
            </w:pPr>
            <w:r w:rsidRPr="00F141A1">
              <w:rPr>
                <w:sz w:val="22"/>
                <w:szCs w:val="18"/>
              </w:rPr>
              <w:t>12</w:t>
            </w:r>
          </w:p>
        </w:tc>
        <w:tc>
          <w:tcPr>
            <w:tcW w:w="1206" w:type="dxa"/>
            <w:noWrap/>
            <w:hideMark/>
          </w:tcPr>
          <w:p w14:paraId="64728C21" w14:textId="77777777" w:rsidR="00F448D9" w:rsidRPr="00F141A1" w:rsidRDefault="00F448D9" w:rsidP="007E2D4E">
            <w:pPr>
              <w:pStyle w:val="a4"/>
              <w:rPr>
                <w:sz w:val="22"/>
                <w:szCs w:val="18"/>
              </w:rPr>
            </w:pPr>
            <w:r w:rsidRPr="00F141A1">
              <w:rPr>
                <w:sz w:val="22"/>
                <w:szCs w:val="18"/>
              </w:rPr>
              <w:t>12</w:t>
            </w:r>
          </w:p>
        </w:tc>
        <w:tc>
          <w:tcPr>
            <w:tcW w:w="1236" w:type="dxa"/>
            <w:noWrap/>
            <w:hideMark/>
          </w:tcPr>
          <w:p w14:paraId="1976B3AB"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79D76D40"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5887310D" w14:textId="77777777" w:rsidR="00F448D9" w:rsidRPr="00F141A1" w:rsidRDefault="00F448D9" w:rsidP="007E2D4E">
            <w:pPr>
              <w:pStyle w:val="a4"/>
              <w:rPr>
                <w:sz w:val="22"/>
                <w:szCs w:val="18"/>
              </w:rPr>
            </w:pPr>
            <w:r w:rsidRPr="00F141A1">
              <w:rPr>
                <w:sz w:val="22"/>
                <w:szCs w:val="18"/>
              </w:rPr>
              <w:t>34,4</w:t>
            </w:r>
          </w:p>
        </w:tc>
        <w:tc>
          <w:tcPr>
            <w:tcW w:w="850" w:type="dxa"/>
            <w:noWrap/>
            <w:hideMark/>
          </w:tcPr>
          <w:p w14:paraId="5571A2DA" w14:textId="77777777" w:rsidR="00F448D9" w:rsidRPr="00F141A1" w:rsidRDefault="00F448D9" w:rsidP="007E2D4E">
            <w:pPr>
              <w:pStyle w:val="a4"/>
              <w:rPr>
                <w:sz w:val="22"/>
                <w:szCs w:val="18"/>
              </w:rPr>
            </w:pPr>
            <w:r w:rsidRPr="00F141A1">
              <w:rPr>
                <w:sz w:val="22"/>
                <w:szCs w:val="18"/>
              </w:rPr>
              <w:t>185</w:t>
            </w:r>
          </w:p>
        </w:tc>
      </w:tr>
      <w:tr w:rsidR="00F448D9" w:rsidRPr="00F141A1" w14:paraId="575E13A9" w14:textId="77777777" w:rsidTr="007E2D4E">
        <w:trPr>
          <w:trHeight w:val="375"/>
        </w:trPr>
        <w:tc>
          <w:tcPr>
            <w:tcW w:w="817" w:type="dxa"/>
            <w:noWrap/>
            <w:hideMark/>
          </w:tcPr>
          <w:p w14:paraId="16F0B962"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2C04948F" w14:textId="77777777" w:rsidR="00F448D9" w:rsidRPr="00F141A1" w:rsidRDefault="00F448D9" w:rsidP="007E2D4E">
            <w:pPr>
              <w:pStyle w:val="a4"/>
              <w:rPr>
                <w:sz w:val="22"/>
                <w:szCs w:val="18"/>
              </w:rPr>
            </w:pPr>
            <w:r w:rsidRPr="00F141A1">
              <w:rPr>
                <w:sz w:val="22"/>
                <w:szCs w:val="18"/>
              </w:rPr>
              <w:t>6,5</w:t>
            </w:r>
          </w:p>
        </w:tc>
        <w:tc>
          <w:tcPr>
            <w:tcW w:w="1688" w:type="dxa"/>
            <w:noWrap/>
            <w:hideMark/>
          </w:tcPr>
          <w:p w14:paraId="46C3EF04" w14:textId="77777777" w:rsidR="00F448D9" w:rsidRPr="00F141A1" w:rsidRDefault="00F448D9" w:rsidP="007E2D4E">
            <w:pPr>
              <w:pStyle w:val="a4"/>
              <w:rPr>
                <w:sz w:val="22"/>
                <w:szCs w:val="18"/>
              </w:rPr>
            </w:pPr>
            <w:r w:rsidRPr="00F141A1">
              <w:rPr>
                <w:sz w:val="22"/>
                <w:szCs w:val="18"/>
              </w:rPr>
              <w:t>12,5</w:t>
            </w:r>
          </w:p>
        </w:tc>
        <w:tc>
          <w:tcPr>
            <w:tcW w:w="1206" w:type="dxa"/>
            <w:noWrap/>
            <w:hideMark/>
          </w:tcPr>
          <w:p w14:paraId="65B547B7" w14:textId="77777777" w:rsidR="00F448D9" w:rsidRPr="00F141A1" w:rsidRDefault="00F448D9" w:rsidP="007E2D4E">
            <w:pPr>
              <w:pStyle w:val="a4"/>
              <w:rPr>
                <w:sz w:val="22"/>
                <w:szCs w:val="18"/>
              </w:rPr>
            </w:pPr>
            <w:r w:rsidRPr="00F141A1">
              <w:rPr>
                <w:sz w:val="22"/>
                <w:szCs w:val="18"/>
              </w:rPr>
              <w:t>12,5</w:t>
            </w:r>
          </w:p>
        </w:tc>
        <w:tc>
          <w:tcPr>
            <w:tcW w:w="1236" w:type="dxa"/>
            <w:noWrap/>
            <w:hideMark/>
          </w:tcPr>
          <w:p w14:paraId="768D1A75"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1E3CF8AF"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241D26EB" w14:textId="77777777" w:rsidR="00F448D9" w:rsidRPr="00F141A1" w:rsidRDefault="00F448D9" w:rsidP="007E2D4E">
            <w:pPr>
              <w:pStyle w:val="a4"/>
              <w:rPr>
                <w:sz w:val="22"/>
                <w:szCs w:val="18"/>
              </w:rPr>
            </w:pPr>
            <w:r w:rsidRPr="00F141A1">
              <w:rPr>
                <w:sz w:val="22"/>
                <w:szCs w:val="18"/>
              </w:rPr>
              <w:t>35,6</w:t>
            </w:r>
          </w:p>
        </w:tc>
        <w:tc>
          <w:tcPr>
            <w:tcW w:w="850" w:type="dxa"/>
            <w:noWrap/>
            <w:hideMark/>
          </w:tcPr>
          <w:p w14:paraId="0D6ADAF1" w14:textId="77777777" w:rsidR="00F448D9" w:rsidRPr="00F141A1" w:rsidRDefault="00F448D9" w:rsidP="007E2D4E">
            <w:pPr>
              <w:pStyle w:val="a4"/>
              <w:rPr>
                <w:sz w:val="22"/>
                <w:szCs w:val="18"/>
              </w:rPr>
            </w:pPr>
            <w:r w:rsidRPr="00F141A1">
              <w:rPr>
                <w:sz w:val="22"/>
                <w:szCs w:val="18"/>
              </w:rPr>
              <w:t>194</w:t>
            </w:r>
          </w:p>
        </w:tc>
      </w:tr>
      <w:tr w:rsidR="00F448D9" w:rsidRPr="00F141A1" w14:paraId="37000861" w14:textId="77777777" w:rsidTr="007E2D4E">
        <w:trPr>
          <w:trHeight w:val="375"/>
        </w:trPr>
        <w:tc>
          <w:tcPr>
            <w:tcW w:w="817" w:type="dxa"/>
            <w:noWrap/>
            <w:hideMark/>
          </w:tcPr>
          <w:p w14:paraId="4F251881"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5D29EC18" w14:textId="77777777" w:rsidR="00F448D9" w:rsidRPr="00F141A1" w:rsidRDefault="00F448D9" w:rsidP="007E2D4E">
            <w:pPr>
              <w:pStyle w:val="a4"/>
              <w:rPr>
                <w:sz w:val="22"/>
                <w:szCs w:val="18"/>
              </w:rPr>
            </w:pPr>
            <w:r w:rsidRPr="00F141A1">
              <w:rPr>
                <w:sz w:val="22"/>
                <w:szCs w:val="18"/>
              </w:rPr>
              <w:t>7</w:t>
            </w:r>
          </w:p>
        </w:tc>
        <w:tc>
          <w:tcPr>
            <w:tcW w:w="1688" w:type="dxa"/>
            <w:noWrap/>
            <w:hideMark/>
          </w:tcPr>
          <w:p w14:paraId="2C534FC1" w14:textId="77777777" w:rsidR="00F448D9" w:rsidRPr="00F141A1" w:rsidRDefault="00F448D9" w:rsidP="007E2D4E">
            <w:pPr>
              <w:pStyle w:val="a4"/>
              <w:rPr>
                <w:sz w:val="22"/>
                <w:szCs w:val="18"/>
              </w:rPr>
            </w:pPr>
            <w:r w:rsidRPr="00F141A1">
              <w:rPr>
                <w:sz w:val="22"/>
                <w:szCs w:val="18"/>
              </w:rPr>
              <w:t>13</w:t>
            </w:r>
          </w:p>
        </w:tc>
        <w:tc>
          <w:tcPr>
            <w:tcW w:w="1206" w:type="dxa"/>
            <w:noWrap/>
            <w:hideMark/>
          </w:tcPr>
          <w:p w14:paraId="13275C55" w14:textId="77777777" w:rsidR="00F448D9" w:rsidRPr="00F141A1" w:rsidRDefault="00F448D9" w:rsidP="007E2D4E">
            <w:pPr>
              <w:pStyle w:val="a4"/>
              <w:rPr>
                <w:sz w:val="22"/>
                <w:szCs w:val="18"/>
              </w:rPr>
            </w:pPr>
            <w:r w:rsidRPr="00F141A1">
              <w:rPr>
                <w:sz w:val="22"/>
                <w:szCs w:val="18"/>
              </w:rPr>
              <w:t>13</w:t>
            </w:r>
          </w:p>
        </w:tc>
        <w:tc>
          <w:tcPr>
            <w:tcW w:w="1236" w:type="dxa"/>
            <w:noWrap/>
            <w:hideMark/>
          </w:tcPr>
          <w:p w14:paraId="680DEBB6"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7918A637"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41AD8AE9" w14:textId="77777777" w:rsidR="00F448D9" w:rsidRPr="00F141A1" w:rsidRDefault="00F448D9" w:rsidP="007E2D4E">
            <w:pPr>
              <w:pStyle w:val="a4"/>
              <w:rPr>
                <w:sz w:val="22"/>
                <w:szCs w:val="18"/>
              </w:rPr>
            </w:pPr>
            <w:r w:rsidRPr="00F141A1">
              <w:rPr>
                <w:sz w:val="22"/>
                <w:szCs w:val="18"/>
              </w:rPr>
              <w:t>36,6</w:t>
            </w:r>
          </w:p>
        </w:tc>
        <w:tc>
          <w:tcPr>
            <w:tcW w:w="850" w:type="dxa"/>
            <w:noWrap/>
            <w:hideMark/>
          </w:tcPr>
          <w:p w14:paraId="39B6DB18" w14:textId="77777777" w:rsidR="00F448D9" w:rsidRPr="00F141A1" w:rsidRDefault="00F448D9" w:rsidP="007E2D4E">
            <w:pPr>
              <w:pStyle w:val="a4"/>
              <w:rPr>
                <w:sz w:val="22"/>
                <w:szCs w:val="18"/>
              </w:rPr>
            </w:pPr>
            <w:r w:rsidRPr="00F141A1">
              <w:rPr>
                <w:sz w:val="22"/>
                <w:szCs w:val="18"/>
              </w:rPr>
              <w:t>196</w:t>
            </w:r>
          </w:p>
        </w:tc>
      </w:tr>
      <w:tr w:rsidR="00F448D9" w:rsidRPr="00F141A1" w14:paraId="5C92AEC3" w14:textId="77777777" w:rsidTr="007E2D4E">
        <w:trPr>
          <w:trHeight w:val="375"/>
        </w:trPr>
        <w:tc>
          <w:tcPr>
            <w:tcW w:w="817" w:type="dxa"/>
            <w:noWrap/>
            <w:hideMark/>
          </w:tcPr>
          <w:p w14:paraId="174E30DB"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2DB4FD34" w14:textId="77777777" w:rsidR="00F448D9" w:rsidRPr="00F141A1" w:rsidRDefault="00F448D9" w:rsidP="007E2D4E">
            <w:pPr>
              <w:pStyle w:val="a4"/>
              <w:rPr>
                <w:sz w:val="22"/>
                <w:szCs w:val="18"/>
              </w:rPr>
            </w:pPr>
            <w:r w:rsidRPr="00F141A1">
              <w:rPr>
                <w:sz w:val="22"/>
                <w:szCs w:val="18"/>
              </w:rPr>
              <w:t>7,5</w:t>
            </w:r>
          </w:p>
        </w:tc>
        <w:tc>
          <w:tcPr>
            <w:tcW w:w="1688" w:type="dxa"/>
            <w:noWrap/>
            <w:hideMark/>
          </w:tcPr>
          <w:p w14:paraId="13627DD9" w14:textId="77777777" w:rsidR="00F448D9" w:rsidRPr="00F141A1" w:rsidRDefault="00F448D9" w:rsidP="007E2D4E">
            <w:pPr>
              <w:pStyle w:val="a4"/>
              <w:rPr>
                <w:sz w:val="22"/>
                <w:szCs w:val="18"/>
              </w:rPr>
            </w:pPr>
            <w:r w:rsidRPr="00F141A1">
              <w:rPr>
                <w:sz w:val="22"/>
                <w:szCs w:val="18"/>
              </w:rPr>
              <w:t>13,5</w:t>
            </w:r>
          </w:p>
        </w:tc>
        <w:tc>
          <w:tcPr>
            <w:tcW w:w="1206" w:type="dxa"/>
            <w:noWrap/>
            <w:hideMark/>
          </w:tcPr>
          <w:p w14:paraId="4482AC06" w14:textId="77777777" w:rsidR="00F448D9" w:rsidRPr="00F141A1" w:rsidRDefault="00F448D9" w:rsidP="007E2D4E">
            <w:pPr>
              <w:pStyle w:val="a4"/>
              <w:rPr>
                <w:sz w:val="22"/>
                <w:szCs w:val="18"/>
              </w:rPr>
            </w:pPr>
            <w:r w:rsidRPr="00F141A1">
              <w:rPr>
                <w:sz w:val="22"/>
                <w:szCs w:val="18"/>
              </w:rPr>
              <w:t>13,5</w:t>
            </w:r>
          </w:p>
        </w:tc>
        <w:tc>
          <w:tcPr>
            <w:tcW w:w="1236" w:type="dxa"/>
            <w:noWrap/>
            <w:hideMark/>
          </w:tcPr>
          <w:p w14:paraId="640E32E0"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0FC2AD45"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3A7DE724" w14:textId="77777777" w:rsidR="00F448D9" w:rsidRPr="00F141A1" w:rsidRDefault="00F448D9" w:rsidP="007E2D4E">
            <w:pPr>
              <w:pStyle w:val="a4"/>
              <w:rPr>
                <w:sz w:val="22"/>
                <w:szCs w:val="18"/>
              </w:rPr>
            </w:pPr>
            <w:r w:rsidRPr="00F141A1">
              <w:rPr>
                <w:sz w:val="22"/>
                <w:szCs w:val="18"/>
              </w:rPr>
              <w:t>37</w:t>
            </w:r>
          </w:p>
        </w:tc>
        <w:tc>
          <w:tcPr>
            <w:tcW w:w="850" w:type="dxa"/>
            <w:noWrap/>
            <w:hideMark/>
          </w:tcPr>
          <w:p w14:paraId="0B1916F7" w14:textId="77777777" w:rsidR="00F448D9" w:rsidRPr="00F141A1" w:rsidRDefault="00F448D9" w:rsidP="007E2D4E">
            <w:pPr>
              <w:pStyle w:val="a4"/>
              <w:rPr>
                <w:sz w:val="22"/>
                <w:szCs w:val="18"/>
              </w:rPr>
            </w:pPr>
            <w:r w:rsidRPr="00F141A1">
              <w:rPr>
                <w:sz w:val="22"/>
                <w:szCs w:val="18"/>
              </w:rPr>
              <w:t>200</w:t>
            </w:r>
          </w:p>
        </w:tc>
      </w:tr>
      <w:tr w:rsidR="00F448D9" w:rsidRPr="00F141A1" w14:paraId="03E368B6" w14:textId="77777777" w:rsidTr="007E2D4E">
        <w:trPr>
          <w:trHeight w:val="375"/>
        </w:trPr>
        <w:tc>
          <w:tcPr>
            <w:tcW w:w="817" w:type="dxa"/>
            <w:noWrap/>
            <w:hideMark/>
          </w:tcPr>
          <w:p w14:paraId="02474F0D"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04B061E5" w14:textId="77777777" w:rsidR="00F448D9" w:rsidRPr="00F141A1" w:rsidRDefault="00F448D9" w:rsidP="007E2D4E">
            <w:pPr>
              <w:pStyle w:val="a4"/>
              <w:rPr>
                <w:sz w:val="22"/>
                <w:szCs w:val="18"/>
              </w:rPr>
            </w:pPr>
            <w:r w:rsidRPr="00F141A1">
              <w:rPr>
                <w:sz w:val="22"/>
                <w:szCs w:val="18"/>
              </w:rPr>
              <w:t>8</w:t>
            </w:r>
          </w:p>
        </w:tc>
        <w:tc>
          <w:tcPr>
            <w:tcW w:w="1688" w:type="dxa"/>
            <w:noWrap/>
            <w:hideMark/>
          </w:tcPr>
          <w:p w14:paraId="7DA83C32" w14:textId="77777777" w:rsidR="00F448D9" w:rsidRPr="00F141A1" w:rsidRDefault="00F448D9" w:rsidP="007E2D4E">
            <w:pPr>
              <w:pStyle w:val="a4"/>
              <w:rPr>
                <w:sz w:val="22"/>
                <w:szCs w:val="18"/>
              </w:rPr>
            </w:pPr>
            <w:r w:rsidRPr="00F141A1">
              <w:rPr>
                <w:sz w:val="22"/>
                <w:szCs w:val="18"/>
              </w:rPr>
              <w:t>14</w:t>
            </w:r>
          </w:p>
        </w:tc>
        <w:tc>
          <w:tcPr>
            <w:tcW w:w="1206" w:type="dxa"/>
            <w:noWrap/>
            <w:hideMark/>
          </w:tcPr>
          <w:p w14:paraId="3A1A4F3A" w14:textId="77777777" w:rsidR="00F448D9" w:rsidRPr="00F141A1" w:rsidRDefault="00F448D9" w:rsidP="007E2D4E">
            <w:pPr>
              <w:pStyle w:val="a4"/>
              <w:rPr>
                <w:sz w:val="22"/>
                <w:szCs w:val="18"/>
              </w:rPr>
            </w:pPr>
            <w:r w:rsidRPr="00F141A1">
              <w:rPr>
                <w:sz w:val="22"/>
                <w:szCs w:val="18"/>
              </w:rPr>
              <w:t>14</w:t>
            </w:r>
          </w:p>
        </w:tc>
        <w:tc>
          <w:tcPr>
            <w:tcW w:w="1236" w:type="dxa"/>
            <w:noWrap/>
            <w:hideMark/>
          </w:tcPr>
          <w:p w14:paraId="1E5E458E"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219F1821"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6F6D5EA9" w14:textId="77777777" w:rsidR="00F448D9" w:rsidRPr="00F141A1" w:rsidRDefault="00F448D9" w:rsidP="007E2D4E">
            <w:pPr>
              <w:pStyle w:val="a4"/>
              <w:rPr>
                <w:sz w:val="22"/>
                <w:szCs w:val="18"/>
              </w:rPr>
            </w:pPr>
            <w:r w:rsidRPr="00F141A1">
              <w:rPr>
                <w:sz w:val="22"/>
                <w:szCs w:val="18"/>
              </w:rPr>
              <w:t>37,8</w:t>
            </w:r>
          </w:p>
        </w:tc>
        <w:tc>
          <w:tcPr>
            <w:tcW w:w="850" w:type="dxa"/>
            <w:noWrap/>
            <w:hideMark/>
          </w:tcPr>
          <w:p w14:paraId="51D56DD5" w14:textId="77777777" w:rsidR="00F448D9" w:rsidRPr="00F141A1" w:rsidRDefault="00F448D9" w:rsidP="007E2D4E">
            <w:pPr>
              <w:pStyle w:val="a4"/>
              <w:rPr>
                <w:sz w:val="22"/>
                <w:szCs w:val="18"/>
              </w:rPr>
            </w:pPr>
            <w:r w:rsidRPr="00F141A1">
              <w:rPr>
                <w:sz w:val="22"/>
                <w:szCs w:val="18"/>
              </w:rPr>
              <w:t>206</w:t>
            </w:r>
          </w:p>
        </w:tc>
      </w:tr>
      <w:tr w:rsidR="00F448D9" w:rsidRPr="00F141A1" w14:paraId="5EB068A7" w14:textId="77777777" w:rsidTr="007E2D4E">
        <w:trPr>
          <w:trHeight w:val="375"/>
        </w:trPr>
        <w:tc>
          <w:tcPr>
            <w:tcW w:w="817" w:type="dxa"/>
            <w:noWrap/>
            <w:hideMark/>
          </w:tcPr>
          <w:p w14:paraId="4634C9E9"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7232C788" w14:textId="77777777" w:rsidR="00F448D9" w:rsidRPr="00F141A1" w:rsidRDefault="00F448D9" w:rsidP="007E2D4E">
            <w:pPr>
              <w:pStyle w:val="a4"/>
              <w:rPr>
                <w:sz w:val="22"/>
                <w:szCs w:val="18"/>
              </w:rPr>
            </w:pPr>
            <w:r w:rsidRPr="00F141A1">
              <w:rPr>
                <w:sz w:val="22"/>
                <w:szCs w:val="18"/>
              </w:rPr>
              <w:t>8,5</w:t>
            </w:r>
          </w:p>
        </w:tc>
        <w:tc>
          <w:tcPr>
            <w:tcW w:w="1688" w:type="dxa"/>
            <w:noWrap/>
            <w:hideMark/>
          </w:tcPr>
          <w:p w14:paraId="211DAF15" w14:textId="77777777" w:rsidR="00F448D9" w:rsidRPr="00F141A1" w:rsidRDefault="00F448D9" w:rsidP="007E2D4E">
            <w:pPr>
              <w:pStyle w:val="a4"/>
              <w:rPr>
                <w:sz w:val="22"/>
                <w:szCs w:val="18"/>
              </w:rPr>
            </w:pPr>
            <w:r w:rsidRPr="00F141A1">
              <w:rPr>
                <w:sz w:val="22"/>
                <w:szCs w:val="18"/>
              </w:rPr>
              <w:t>14,5</w:t>
            </w:r>
          </w:p>
        </w:tc>
        <w:tc>
          <w:tcPr>
            <w:tcW w:w="1206" w:type="dxa"/>
            <w:noWrap/>
            <w:hideMark/>
          </w:tcPr>
          <w:p w14:paraId="0AD28A14" w14:textId="77777777" w:rsidR="00F448D9" w:rsidRPr="00F141A1" w:rsidRDefault="00F448D9" w:rsidP="007E2D4E">
            <w:pPr>
              <w:pStyle w:val="a4"/>
              <w:rPr>
                <w:sz w:val="22"/>
                <w:szCs w:val="18"/>
              </w:rPr>
            </w:pPr>
            <w:r w:rsidRPr="00F141A1">
              <w:rPr>
                <w:sz w:val="22"/>
                <w:szCs w:val="18"/>
              </w:rPr>
              <w:t>14,5</w:t>
            </w:r>
          </w:p>
        </w:tc>
        <w:tc>
          <w:tcPr>
            <w:tcW w:w="1236" w:type="dxa"/>
            <w:noWrap/>
            <w:hideMark/>
          </w:tcPr>
          <w:p w14:paraId="4A07E5C0"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2C05D157"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763CC13B" w14:textId="77777777" w:rsidR="00F448D9" w:rsidRPr="00F141A1" w:rsidRDefault="00F448D9" w:rsidP="007E2D4E">
            <w:pPr>
              <w:pStyle w:val="a4"/>
              <w:rPr>
                <w:sz w:val="22"/>
                <w:szCs w:val="18"/>
              </w:rPr>
            </w:pPr>
            <w:r w:rsidRPr="00F141A1">
              <w:rPr>
                <w:sz w:val="22"/>
                <w:szCs w:val="18"/>
              </w:rPr>
              <w:t>38,3</w:t>
            </w:r>
          </w:p>
        </w:tc>
        <w:tc>
          <w:tcPr>
            <w:tcW w:w="850" w:type="dxa"/>
            <w:noWrap/>
            <w:hideMark/>
          </w:tcPr>
          <w:p w14:paraId="13CDF158" w14:textId="77777777" w:rsidR="00F448D9" w:rsidRPr="00F141A1" w:rsidRDefault="00F448D9" w:rsidP="007E2D4E">
            <w:pPr>
              <w:pStyle w:val="a4"/>
              <w:rPr>
                <w:sz w:val="22"/>
                <w:szCs w:val="18"/>
              </w:rPr>
            </w:pPr>
            <w:r w:rsidRPr="00F141A1">
              <w:rPr>
                <w:sz w:val="22"/>
                <w:szCs w:val="18"/>
              </w:rPr>
              <w:t>211</w:t>
            </w:r>
          </w:p>
        </w:tc>
      </w:tr>
      <w:tr w:rsidR="00F448D9" w:rsidRPr="00F141A1" w14:paraId="2823DAE6" w14:textId="77777777" w:rsidTr="007E2D4E">
        <w:trPr>
          <w:trHeight w:val="375"/>
        </w:trPr>
        <w:tc>
          <w:tcPr>
            <w:tcW w:w="817" w:type="dxa"/>
            <w:noWrap/>
            <w:hideMark/>
          </w:tcPr>
          <w:p w14:paraId="30ABA489"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43D3FBC1" w14:textId="77777777" w:rsidR="00F448D9" w:rsidRPr="00F141A1" w:rsidRDefault="00F448D9" w:rsidP="007E2D4E">
            <w:pPr>
              <w:pStyle w:val="a4"/>
              <w:rPr>
                <w:sz w:val="22"/>
                <w:szCs w:val="18"/>
              </w:rPr>
            </w:pPr>
            <w:r w:rsidRPr="00F141A1">
              <w:rPr>
                <w:sz w:val="22"/>
                <w:szCs w:val="18"/>
              </w:rPr>
              <w:t>9</w:t>
            </w:r>
          </w:p>
        </w:tc>
        <w:tc>
          <w:tcPr>
            <w:tcW w:w="1688" w:type="dxa"/>
            <w:noWrap/>
            <w:hideMark/>
          </w:tcPr>
          <w:p w14:paraId="366DE8BD" w14:textId="77777777" w:rsidR="00F448D9" w:rsidRPr="00F141A1" w:rsidRDefault="00F448D9" w:rsidP="007E2D4E">
            <w:pPr>
              <w:pStyle w:val="a4"/>
              <w:rPr>
                <w:sz w:val="22"/>
                <w:szCs w:val="18"/>
              </w:rPr>
            </w:pPr>
            <w:r w:rsidRPr="00F141A1">
              <w:rPr>
                <w:sz w:val="22"/>
                <w:szCs w:val="18"/>
              </w:rPr>
              <w:t>15</w:t>
            </w:r>
          </w:p>
        </w:tc>
        <w:tc>
          <w:tcPr>
            <w:tcW w:w="1206" w:type="dxa"/>
            <w:noWrap/>
            <w:hideMark/>
          </w:tcPr>
          <w:p w14:paraId="31867B65" w14:textId="77777777" w:rsidR="00F448D9" w:rsidRPr="00F141A1" w:rsidRDefault="00F448D9" w:rsidP="007E2D4E">
            <w:pPr>
              <w:pStyle w:val="a4"/>
              <w:rPr>
                <w:sz w:val="22"/>
                <w:szCs w:val="18"/>
              </w:rPr>
            </w:pPr>
            <w:r w:rsidRPr="00F141A1">
              <w:rPr>
                <w:sz w:val="22"/>
                <w:szCs w:val="18"/>
              </w:rPr>
              <w:t>15</w:t>
            </w:r>
          </w:p>
        </w:tc>
        <w:tc>
          <w:tcPr>
            <w:tcW w:w="1236" w:type="dxa"/>
            <w:noWrap/>
            <w:hideMark/>
          </w:tcPr>
          <w:p w14:paraId="0F389847"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09369352"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0DBE54C2" w14:textId="77777777" w:rsidR="00F448D9" w:rsidRPr="00F141A1" w:rsidRDefault="00F448D9" w:rsidP="007E2D4E">
            <w:pPr>
              <w:pStyle w:val="a4"/>
              <w:rPr>
                <w:sz w:val="22"/>
                <w:szCs w:val="18"/>
              </w:rPr>
            </w:pPr>
            <w:r w:rsidRPr="00F141A1">
              <w:rPr>
                <w:sz w:val="22"/>
                <w:szCs w:val="18"/>
              </w:rPr>
              <w:t>38,7</w:t>
            </w:r>
          </w:p>
        </w:tc>
        <w:tc>
          <w:tcPr>
            <w:tcW w:w="850" w:type="dxa"/>
            <w:noWrap/>
            <w:hideMark/>
          </w:tcPr>
          <w:p w14:paraId="59C65125" w14:textId="77777777" w:rsidR="00F448D9" w:rsidRPr="00F141A1" w:rsidRDefault="00F448D9" w:rsidP="007E2D4E">
            <w:pPr>
              <w:pStyle w:val="a4"/>
              <w:rPr>
                <w:sz w:val="22"/>
                <w:szCs w:val="18"/>
              </w:rPr>
            </w:pPr>
            <w:r w:rsidRPr="00F141A1">
              <w:rPr>
                <w:sz w:val="22"/>
                <w:szCs w:val="18"/>
              </w:rPr>
              <w:t>213</w:t>
            </w:r>
          </w:p>
        </w:tc>
      </w:tr>
      <w:tr w:rsidR="00F448D9" w:rsidRPr="00F141A1" w14:paraId="41EDD8C8" w14:textId="77777777" w:rsidTr="007E2D4E">
        <w:trPr>
          <w:trHeight w:val="375"/>
        </w:trPr>
        <w:tc>
          <w:tcPr>
            <w:tcW w:w="817" w:type="dxa"/>
            <w:noWrap/>
            <w:hideMark/>
          </w:tcPr>
          <w:p w14:paraId="029176F6"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218D60D5" w14:textId="77777777" w:rsidR="00F448D9" w:rsidRPr="00F141A1" w:rsidRDefault="00F448D9" w:rsidP="007E2D4E">
            <w:pPr>
              <w:pStyle w:val="a4"/>
              <w:rPr>
                <w:sz w:val="22"/>
                <w:szCs w:val="18"/>
              </w:rPr>
            </w:pPr>
            <w:r w:rsidRPr="00F141A1">
              <w:rPr>
                <w:sz w:val="22"/>
                <w:szCs w:val="18"/>
              </w:rPr>
              <w:t>9,5</w:t>
            </w:r>
          </w:p>
        </w:tc>
        <w:tc>
          <w:tcPr>
            <w:tcW w:w="1688" w:type="dxa"/>
            <w:noWrap/>
            <w:hideMark/>
          </w:tcPr>
          <w:p w14:paraId="47C89E54" w14:textId="77777777" w:rsidR="00F448D9" w:rsidRPr="00F141A1" w:rsidRDefault="00F448D9" w:rsidP="007E2D4E">
            <w:pPr>
              <w:pStyle w:val="a4"/>
              <w:rPr>
                <w:sz w:val="22"/>
                <w:szCs w:val="18"/>
              </w:rPr>
            </w:pPr>
            <w:r w:rsidRPr="00F141A1">
              <w:rPr>
                <w:sz w:val="22"/>
                <w:szCs w:val="18"/>
              </w:rPr>
              <w:t>15,5</w:t>
            </w:r>
          </w:p>
        </w:tc>
        <w:tc>
          <w:tcPr>
            <w:tcW w:w="1206" w:type="dxa"/>
            <w:noWrap/>
            <w:hideMark/>
          </w:tcPr>
          <w:p w14:paraId="766EC9EA" w14:textId="77777777" w:rsidR="00F448D9" w:rsidRPr="00F141A1" w:rsidRDefault="00F448D9" w:rsidP="007E2D4E">
            <w:pPr>
              <w:pStyle w:val="a4"/>
              <w:rPr>
                <w:sz w:val="22"/>
                <w:szCs w:val="18"/>
              </w:rPr>
            </w:pPr>
            <w:r w:rsidRPr="00F141A1">
              <w:rPr>
                <w:sz w:val="22"/>
                <w:szCs w:val="18"/>
              </w:rPr>
              <w:t>15,5</w:t>
            </w:r>
          </w:p>
        </w:tc>
        <w:tc>
          <w:tcPr>
            <w:tcW w:w="1236" w:type="dxa"/>
            <w:noWrap/>
            <w:hideMark/>
          </w:tcPr>
          <w:p w14:paraId="13450834"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5A585F79"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0B5381B9" w14:textId="77777777" w:rsidR="00F448D9" w:rsidRPr="00F141A1" w:rsidRDefault="00F448D9" w:rsidP="007E2D4E">
            <w:pPr>
              <w:pStyle w:val="a4"/>
              <w:rPr>
                <w:sz w:val="22"/>
                <w:szCs w:val="18"/>
              </w:rPr>
            </w:pPr>
            <w:r w:rsidRPr="00F141A1">
              <w:rPr>
                <w:sz w:val="22"/>
                <w:szCs w:val="18"/>
              </w:rPr>
              <w:t>39,1</w:t>
            </w:r>
          </w:p>
        </w:tc>
        <w:tc>
          <w:tcPr>
            <w:tcW w:w="850" w:type="dxa"/>
            <w:noWrap/>
            <w:hideMark/>
          </w:tcPr>
          <w:p w14:paraId="1DA444BD" w14:textId="77777777" w:rsidR="00F448D9" w:rsidRPr="00F141A1" w:rsidRDefault="00F448D9" w:rsidP="007E2D4E">
            <w:pPr>
              <w:pStyle w:val="a4"/>
              <w:rPr>
                <w:sz w:val="22"/>
                <w:szCs w:val="18"/>
              </w:rPr>
            </w:pPr>
            <w:r w:rsidRPr="00F141A1">
              <w:rPr>
                <w:sz w:val="22"/>
                <w:szCs w:val="18"/>
              </w:rPr>
              <w:t>215</w:t>
            </w:r>
          </w:p>
        </w:tc>
      </w:tr>
      <w:tr w:rsidR="00F448D9" w:rsidRPr="00F141A1" w14:paraId="34A48E15" w14:textId="77777777" w:rsidTr="007E2D4E">
        <w:trPr>
          <w:trHeight w:val="375"/>
        </w:trPr>
        <w:tc>
          <w:tcPr>
            <w:tcW w:w="817" w:type="dxa"/>
            <w:noWrap/>
            <w:hideMark/>
          </w:tcPr>
          <w:p w14:paraId="5CA24D7E"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5983B6A2" w14:textId="77777777" w:rsidR="00F448D9" w:rsidRPr="00F141A1" w:rsidRDefault="00F448D9" w:rsidP="007E2D4E">
            <w:pPr>
              <w:pStyle w:val="a4"/>
              <w:rPr>
                <w:sz w:val="22"/>
                <w:szCs w:val="18"/>
              </w:rPr>
            </w:pPr>
            <w:r w:rsidRPr="00F141A1">
              <w:rPr>
                <w:sz w:val="22"/>
                <w:szCs w:val="18"/>
              </w:rPr>
              <w:t>10</w:t>
            </w:r>
          </w:p>
        </w:tc>
        <w:tc>
          <w:tcPr>
            <w:tcW w:w="1688" w:type="dxa"/>
            <w:noWrap/>
            <w:hideMark/>
          </w:tcPr>
          <w:p w14:paraId="2D025937" w14:textId="77777777" w:rsidR="00F448D9" w:rsidRPr="00F141A1" w:rsidRDefault="00F448D9" w:rsidP="007E2D4E">
            <w:pPr>
              <w:pStyle w:val="a4"/>
              <w:rPr>
                <w:sz w:val="22"/>
                <w:szCs w:val="18"/>
              </w:rPr>
            </w:pPr>
            <w:r w:rsidRPr="00F141A1">
              <w:rPr>
                <w:sz w:val="22"/>
                <w:szCs w:val="18"/>
              </w:rPr>
              <w:t>16</w:t>
            </w:r>
          </w:p>
        </w:tc>
        <w:tc>
          <w:tcPr>
            <w:tcW w:w="1206" w:type="dxa"/>
            <w:noWrap/>
            <w:hideMark/>
          </w:tcPr>
          <w:p w14:paraId="4E257031" w14:textId="77777777" w:rsidR="00F448D9" w:rsidRPr="00F141A1" w:rsidRDefault="00F448D9" w:rsidP="007E2D4E">
            <w:pPr>
              <w:pStyle w:val="a4"/>
              <w:rPr>
                <w:sz w:val="22"/>
                <w:szCs w:val="18"/>
              </w:rPr>
            </w:pPr>
            <w:r w:rsidRPr="00F141A1">
              <w:rPr>
                <w:sz w:val="22"/>
                <w:szCs w:val="18"/>
              </w:rPr>
              <w:t>16</w:t>
            </w:r>
          </w:p>
        </w:tc>
        <w:tc>
          <w:tcPr>
            <w:tcW w:w="1236" w:type="dxa"/>
            <w:noWrap/>
            <w:hideMark/>
          </w:tcPr>
          <w:p w14:paraId="0D4DE025"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7F9CA4D5"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376C84D4" w14:textId="77777777" w:rsidR="00F448D9" w:rsidRPr="00F141A1" w:rsidRDefault="00F448D9" w:rsidP="007E2D4E">
            <w:pPr>
              <w:pStyle w:val="a4"/>
              <w:rPr>
                <w:sz w:val="22"/>
                <w:szCs w:val="18"/>
              </w:rPr>
            </w:pPr>
            <w:r w:rsidRPr="00F141A1">
              <w:rPr>
                <w:sz w:val="22"/>
                <w:szCs w:val="18"/>
              </w:rPr>
              <w:t>39,3</w:t>
            </w:r>
          </w:p>
        </w:tc>
        <w:tc>
          <w:tcPr>
            <w:tcW w:w="850" w:type="dxa"/>
            <w:noWrap/>
            <w:hideMark/>
          </w:tcPr>
          <w:p w14:paraId="59307FD2" w14:textId="77777777" w:rsidR="00F448D9" w:rsidRPr="00F141A1" w:rsidRDefault="00F448D9" w:rsidP="007E2D4E">
            <w:pPr>
              <w:pStyle w:val="a4"/>
              <w:rPr>
                <w:sz w:val="22"/>
                <w:szCs w:val="18"/>
              </w:rPr>
            </w:pPr>
            <w:r w:rsidRPr="00F141A1">
              <w:rPr>
                <w:sz w:val="22"/>
                <w:szCs w:val="18"/>
              </w:rPr>
              <w:t>220</w:t>
            </w:r>
          </w:p>
        </w:tc>
      </w:tr>
      <w:tr w:rsidR="00F448D9" w:rsidRPr="00F141A1" w14:paraId="670B1819" w14:textId="77777777" w:rsidTr="007E2D4E">
        <w:trPr>
          <w:trHeight w:val="375"/>
        </w:trPr>
        <w:tc>
          <w:tcPr>
            <w:tcW w:w="817" w:type="dxa"/>
            <w:noWrap/>
            <w:hideMark/>
          </w:tcPr>
          <w:p w14:paraId="27EB7999"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0FA49E61" w14:textId="77777777" w:rsidR="00F448D9" w:rsidRPr="00F141A1" w:rsidRDefault="00F448D9" w:rsidP="007E2D4E">
            <w:pPr>
              <w:pStyle w:val="a4"/>
              <w:rPr>
                <w:sz w:val="22"/>
                <w:szCs w:val="18"/>
              </w:rPr>
            </w:pPr>
            <w:r w:rsidRPr="00F141A1">
              <w:rPr>
                <w:sz w:val="22"/>
                <w:szCs w:val="18"/>
              </w:rPr>
              <w:t>10,5</w:t>
            </w:r>
          </w:p>
        </w:tc>
        <w:tc>
          <w:tcPr>
            <w:tcW w:w="1688" w:type="dxa"/>
            <w:noWrap/>
            <w:hideMark/>
          </w:tcPr>
          <w:p w14:paraId="395CA0C4" w14:textId="77777777" w:rsidR="00F448D9" w:rsidRPr="00F141A1" w:rsidRDefault="00F448D9" w:rsidP="007E2D4E">
            <w:pPr>
              <w:pStyle w:val="a4"/>
              <w:rPr>
                <w:sz w:val="22"/>
                <w:szCs w:val="18"/>
              </w:rPr>
            </w:pPr>
            <w:r w:rsidRPr="00F141A1">
              <w:rPr>
                <w:sz w:val="22"/>
                <w:szCs w:val="18"/>
              </w:rPr>
              <w:t>16,5</w:t>
            </w:r>
          </w:p>
        </w:tc>
        <w:tc>
          <w:tcPr>
            <w:tcW w:w="1206" w:type="dxa"/>
            <w:noWrap/>
            <w:hideMark/>
          </w:tcPr>
          <w:p w14:paraId="31905B84" w14:textId="77777777" w:rsidR="00F448D9" w:rsidRPr="00F141A1" w:rsidRDefault="00F448D9" w:rsidP="007E2D4E">
            <w:pPr>
              <w:pStyle w:val="a4"/>
              <w:rPr>
                <w:sz w:val="22"/>
                <w:szCs w:val="18"/>
              </w:rPr>
            </w:pPr>
            <w:r w:rsidRPr="00F141A1">
              <w:rPr>
                <w:sz w:val="22"/>
                <w:szCs w:val="18"/>
              </w:rPr>
              <w:t>16,5</w:t>
            </w:r>
          </w:p>
        </w:tc>
        <w:tc>
          <w:tcPr>
            <w:tcW w:w="1236" w:type="dxa"/>
            <w:noWrap/>
            <w:hideMark/>
          </w:tcPr>
          <w:p w14:paraId="0A13A867"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2F303BE7"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6876E781" w14:textId="77777777" w:rsidR="00F448D9" w:rsidRPr="00F141A1" w:rsidRDefault="00F448D9" w:rsidP="007E2D4E">
            <w:pPr>
              <w:pStyle w:val="a4"/>
              <w:rPr>
                <w:sz w:val="22"/>
                <w:szCs w:val="18"/>
              </w:rPr>
            </w:pPr>
            <w:r w:rsidRPr="00F141A1">
              <w:rPr>
                <w:sz w:val="22"/>
                <w:szCs w:val="18"/>
              </w:rPr>
              <w:t>39,6</w:t>
            </w:r>
          </w:p>
        </w:tc>
        <w:tc>
          <w:tcPr>
            <w:tcW w:w="850" w:type="dxa"/>
            <w:noWrap/>
            <w:hideMark/>
          </w:tcPr>
          <w:p w14:paraId="349C30DB" w14:textId="77777777" w:rsidR="00F448D9" w:rsidRPr="00F141A1" w:rsidRDefault="00F448D9" w:rsidP="007E2D4E">
            <w:pPr>
              <w:pStyle w:val="a4"/>
              <w:rPr>
                <w:sz w:val="22"/>
                <w:szCs w:val="18"/>
              </w:rPr>
            </w:pPr>
            <w:r w:rsidRPr="00F141A1">
              <w:rPr>
                <w:sz w:val="22"/>
                <w:szCs w:val="18"/>
              </w:rPr>
              <w:t>223</w:t>
            </w:r>
          </w:p>
        </w:tc>
      </w:tr>
      <w:tr w:rsidR="00F448D9" w:rsidRPr="00F141A1" w14:paraId="4B308A74" w14:textId="77777777" w:rsidTr="007E2D4E">
        <w:trPr>
          <w:trHeight w:val="375"/>
        </w:trPr>
        <w:tc>
          <w:tcPr>
            <w:tcW w:w="817" w:type="dxa"/>
            <w:noWrap/>
            <w:hideMark/>
          </w:tcPr>
          <w:p w14:paraId="2FA86F6B"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6BC72AC5" w14:textId="77777777" w:rsidR="00F448D9" w:rsidRPr="00F141A1" w:rsidRDefault="00F448D9" w:rsidP="007E2D4E">
            <w:pPr>
              <w:pStyle w:val="a4"/>
              <w:rPr>
                <w:sz w:val="22"/>
                <w:szCs w:val="18"/>
              </w:rPr>
            </w:pPr>
            <w:r w:rsidRPr="00F141A1">
              <w:rPr>
                <w:sz w:val="22"/>
                <w:szCs w:val="18"/>
              </w:rPr>
              <w:t>11</w:t>
            </w:r>
          </w:p>
        </w:tc>
        <w:tc>
          <w:tcPr>
            <w:tcW w:w="1688" w:type="dxa"/>
            <w:noWrap/>
            <w:hideMark/>
          </w:tcPr>
          <w:p w14:paraId="52C0ABAB" w14:textId="77777777" w:rsidR="00F448D9" w:rsidRPr="00F141A1" w:rsidRDefault="00F448D9" w:rsidP="007E2D4E">
            <w:pPr>
              <w:pStyle w:val="a4"/>
              <w:rPr>
                <w:sz w:val="22"/>
                <w:szCs w:val="18"/>
              </w:rPr>
            </w:pPr>
            <w:r w:rsidRPr="00F141A1">
              <w:rPr>
                <w:sz w:val="22"/>
                <w:szCs w:val="18"/>
              </w:rPr>
              <w:t>17</w:t>
            </w:r>
          </w:p>
        </w:tc>
        <w:tc>
          <w:tcPr>
            <w:tcW w:w="1206" w:type="dxa"/>
            <w:noWrap/>
            <w:hideMark/>
          </w:tcPr>
          <w:p w14:paraId="4486B2BC" w14:textId="77777777" w:rsidR="00F448D9" w:rsidRPr="00F141A1" w:rsidRDefault="00F448D9" w:rsidP="007E2D4E">
            <w:pPr>
              <w:pStyle w:val="a4"/>
              <w:rPr>
                <w:sz w:val="22"/>
                <w:szCs w:val="18"/>
              </w:rPr>
            </w:pPr>
            <w:r w:rsidRPr="00F141A1">
              <w:rPr>
                <w:sz w:val="22"/>
                <w:szCs w:val="18"/>
              </w:rPr>
              <w:t>17</w:t>
            </w:r>
          </w:p>
        </w:tc>
        <w:tc>
          <w:tcPr>
            <w:tcW w:w="1236" w:type="dxa"/>
            <w:noWrap/>
            <w:hideMark/>
          </w:tcPr>
          <w:p w14:paraId="7E83BA8C"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1E988E6A"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5D9C2E3B" w14:textId="77777777" w:rsidR="00F448D9" w:rsidRPr="00F141A1" w:rsidRDefault="00F448D9" w:rsidP="007E2D4E">
            <w:pPr>
              <w:pStyle w:val="a4"/>
              <w:rPr>
                <w:sz w:val="22"/>
                <w:szCs w:val="18"/>
              </w:rPr>
            </w:pPr>
            <w:r w:rsidRPr="00F141A1">
              <w:rPr>
                <w:sz w:val="22"/>
                <w:szCs w:val="18"/>
              </w:rPr>
              <w:t>39,9</w:t>
            </w:r>
          </w:p>
        </w:tc>
        <w:tc>
          <w:tcPr>
            <w:tcW w:w="850" w:type="dxa"/>
            <w:noWrap/>
            <w:hideMark/>
          </w:tcPr>
          <w:p w14:paraId="4BA67057" w14:textId="77777777" w:rsidR="00F448D9" w:rsidRPr="00F141A1" w:rsidRDefault="00F448D9" w:rsidP="007E2D4E">
            <w:pPr>
              <w:pStyle w:val="a4"/>
              <w:rPr>
                <w:sz w:val="22"/>
                <w:szCs w:val="18"/>
              </w:rPr>
            </w:pPr>
            <w:r w:rsidRPr="00F141A1">
              <w:rPr>
                <w:sz w:val="22"/>
                <w:szCs w:val="18"/>
              </w:rPr>
              <w:t>224</w:t>
            </w:r>
          </w:p>
        </w:tc>
      </w:tr>
      <w:tr w:rsidR="00F448D9" w:rsidRPr="00F141A1" w14:paraId="3AC02A4B" w14:textId="77777777" w:rsidTr="007E2D4E">
        <w:trPr>
          <w:trHeight w:val="375"/>
        </w:trPr>
        <w:tc>
          <w:tcPr>
            <w:tcW w:w="817" w:type="dxa"/>
            <w:noWrap/>
            <w:hideMark/>
          </w:tcPr>
          <w:p w14:paraId="203C5D9B"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46DFD881" w14:textId="77777777" w:rsidR="00F448D9" w:rsidRPr="00F141A1" w:rsidRDefault="00F448D9" w:rsidP="007E2D4E">
            <w:pPr>
              <w:pStyle w:val="a4"/>
              <w:rPr>
                <w:sz w:val="22"/>
                <w:szCs w:val="18"/>
              </w:rPr>
            </w:pPr>
            <w:r w:rsidRPr="00F141A1">
              <w:rPr>
                <w:sz w:val="22"/>
                <w:szCs w:val="18"/>
              </w:rPr>
              <w:t>11,5</w:t>
            </w:r>
          </w:p>
        </w:tc>
        <w:tc>
          <w:tcPr>
            <w:tcW w:w="1688" w:type="dxa"/>
            <w:noWrap/>
            <w:hideMark/>
          </w:tcPr>
          <w:p w14:paraId="1481947F" w14:textId="77777777" w:rsidR="00F448D9" w:rsidRPr="00F141A1" w:rsidRDefault="00F448D9" w:rsidP="007E2D4E">
            <w:pPr>
              <w:pStyle w:val="a4"/>
              <w:rPr>
                <w:sz w:val="22"/>
                <w:szCs w:val="18"/>
              </w:rPr>
            </w:pPr>
            <w:r w:rsidRPr="00F141A1">
              <w:rPr>
                <w:sz w:val="22"/>
                <w:szCs w:val="18"/>
              </w:rPr>
              <w:t>17,5</w:t>
            </w:r>
          </w:p>
        </w:tc>
        <w:tc>
          <w:tcPr>
            <w:tcW w:w="1206" w:type="dxa"/>
            <w:noWrap/>
            <w:hideMark/>
          </w:tcPr>
          <w:p w14:paraId="4A2A987D" w14:textId="77777777" w:rsidR="00F448D9" w:rsidRPr="00F141A1" w:rsidRDefault="00F448D9" w:rsidP="007E2D4E">
            <w:pPr>
              <w:pStyle w:val="a4"/>
              <w:rPr>
                <w:sz w:val="22"/>
                <w:szCs w:val="18"/>
              </w:rPr>
            </w:pPr>
            <w:r w:rsidRPr="00F141A1">
              <w:rPr>
                <w:sz w:val="22"/>
                <w:szCs w:val="18"/>
              </w:rPr>
              <w:t>17,5</w:t>
            </w:r>
          </w:p>
        </w:tc>
        <w:tc>
          <w:tcPr>
            <w:tcW w:w="1236" w:type="dxa"/>
            <w:noWrap/>
            <w:hideMark/>
          </w:tcPr>
          <w:p w14:paraId="5F28D0C5"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3BDDFBD8"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4E1364FC" w14:textId="77777777" w:rsidR="00F448D9" w:rsidRPr="00F141A1" w:rsidRDefault="00F448D9" w:rsidP="007E2D4E">
            <w:pPr>
              <w:pStyle w:val="a4"/>
              <w:rPr>
                <w:sz w:val="22"/>
                <w:szCs w:val="18"/>
              </w:rPr>
            </w:pPr>
            <w:r w:rsidRPr="00F141A1">
              <w:rPr>
                <w:sz w:val="22"/>
                <w:szCs w:val="18"/>
              </w:rPr>
              <w:t>40,2</w:t>
            </w:r>
          </w:p>
        </w:tc>
        <w:tc>
          <w:tcPr>
            <w:tcW w:w="850" w:type="dxa"/>
            <w:noWrap/>
            <w:hideMark/>
          </w:tcPr>
          <w:p w14:paraId="5915F761" w14:textId="77777777" w:rsidR="00F448D9" w:rsidRPr="00F141A1" w:rsidRDefault="00F448D9" w:rsidP="007E2D4E">
            <w:pPr>
              <w:pStyle w:val="a4"/>
              <w:rPr>
                <w:sz w:val="22"/>
                <w:szCs w:val="18"/>
              </w:rPr>
            </w:pPr>
            <w:r w:rsidRPr="00F141A1">
              <w:rPr>
                <w:sz w:val="22"/>
                <w:szCs w:val="18"/>
              </w:rPr>
              <w:t>227</w:t>
            </w:r>
          </w:p>
        </w:tc>
      </w:tr>
      <w:tr w:rsidR="00F448D9" w:rsidRPr="00F141A1" w14:paraId="129AF5E2" w14:textId="77777777" w:rsidTr="007E2D4E">
        <w:trPr>
          <w:trHeight w:val="375"/>
        </w:trPr>
        <w:tc>
          <w:tcPr>
            <w:tcW w:w="817" w:type="dxa"/>
            <w:noWrap/>
            <w:hideMark/>
          </w:tcPr>
          <w:p w14:paraId="792341DB"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58A25AC1" w14:textId="77777777" w:rsidR="00F448D9" w:rsidRPr="00F141A1" w:rsidRDefault="00F448D9" w:rsidP="007E2D4E">
            <w:pPr>
              <w:pStyle w:val="a4"/>
              <w:rPr>
                <w:sz w:val="22"/>
                <w:szCs w:val="18"/>
              </w:rPr>
            </w:pPr>
            <w:r w:rsidRPr="00F141A1">
              <w:rPr>
                <w:sz w:val="22"/>
                <w:szCs w:val="18"/>
              </w:rPr>
              <w:t>12</w:t>
            </w:r>
          </w:p>
        </w:tc>
        <w:tc>
          <w:tcPr>
            <w:tcW w:w="1688" w:type="dxa"/>
            <w:noWrap/>
            <w:hideMark/>
          </w:tcPr>
          <w:p w14:paraId="6780830A" w14:textId="77777777" w:rsidR="00F448D9" w:rsidRPr="00F141A1" w:rsidRDefault="00F448D9" w:rsidP="007E2D4E">
            <w:pPr>
              <w:pStyle w:val="a4"/>
              <w:rPr>
                <w:sz w:val="22"/>
                <w:szCs w:val="18"/>
              </w:rPr>
            </w:pPr>
            <w:r w:rsidRPr="00F141A1">
              <w:rPr>
                <w:sz w:val="22"/>
                <w:szCs w:val="18"/>
              </w:rPr>
              <w:t>18</w:t>
            </w:r>
          </w:p>
        </w:tc>
        <w:tc>
          <w:tcPr>
            <w:tcW w:w="1206" w:type="dxa"/>
            <w:noWrap/>
            <w:hideMark/>
          </w:tcPr>
          <w:p w14:paraId="48300A2C" w14:textId="77777777" w:rsidR="00F448D9" w:rsidRPr="00F141A1" w:rsidRDefault="00F448D9" w:rsidP="007E2D4E">
            <w:pPr>
              <w:pStyle w:val="a4"/>
              <w:rPr>
                <w:sz w:val="22"/>
                <w:szCs w:val="18"/>
              </w:rPr>
            </w:pPr>
            <w:r w:rsidRPr="00F141A1">
              <w:rPr>
                <w:sz w:val="22"/>
                <w:szCs w:val="18"/>
              </w:rPr>
              <w:t>18</w:t>
            </w:r>
          </w:p>
        </w:tc>
        <w:tc>
          <w:tcPr>
            <w:tcW w:w="1236" w:type="dxa"/>
            <w:noWrap/>
            <w:hideMark/>
          </w:tcPr>
          <w:p w14:paraId="76031744"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6FA0915F"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7DF5EB82" w14:textId="77777777" w:rsidR="00F448D9" w:rsidRPr="00F141A1" w:rsidRDefault="00F448D9" w:rsidP="007E2D4E">
            <w:pPr>
              <w:pStyle w:val="a4"/>
              <w:rPr>
                <w:sz w:val="22"/>
                <w:szCs w:val="18"/>
              </w:rPr>
            </w:pPr>
            <w:r w:rsidRPr="00F141A1">
              <w:rPr>
                <w:sz w:val="22"/>
                <w:szCs w:val="18"/>
              </w:rPr>
              <w:t>40,3</w:t>
            </w:r>
          </w:p>
        </w:tc>
        <w:tc>
          <w:tcPr>
            <w:tcW w:w="850" w:type="dxa"/>
            <w:noWrap/>
            <w:hideMark/>
          </w:tcPr>
          <w:p w14:paraId="5E58E01F" w14:textId="77777777" w:rsidR="00F448D9" w:rsidRPr="00F141A1" w:rsidRDefault="00F448D9" w:rsidP="007E2D4E">
            <w:pPr>
              <w:pStyle w:val="a4"/>
              <w:rPr>
                <w:sz w:val="22"/>
                <w:szCs w:val="18"/>
              </w:rPr>
            </w:pPr>
            <w:r w:rsidRPr="00F141A1">
              <w:rPr>
                <w:sz w:val="22"/>
                <w:szCs w:val="18"/>
              </w:rPr>
              <w:t>228</w:t>
            </w:r>
          </w:p>
        </w:tc>
      </w:tr>
      <w:tr w:rsidR="00F448D9" w:rsidRPr="00F141A1" w14:paraId="00D584E6" w14:textId="77777777" w:rsidTr="007E2D4E">
        <w:trPr>
          <w:trHeight w:val="375"/>
        </w:trPr>
        <w:tc>
          <w:tcPr>
            <w:tcW w:w="817" w:type="dxa"/>
            <w:noWrap/>
            <w:hideMark/>
          </w:tcPr>
          <w:p w14:paraId="5DD792CD"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3227A90D" w14:textId="77777777" w:rsidR="00F448D9" w:rsidRPr="00F141A1" w:rsidRDefault="00F448D9" w:rsidP="007E2D4E">
            <w:pPr>
              <w:pStyle w:val="a4"/>
              <w:rPr>
                <w:sz w:val="22"/>
                <w:szCs w:val="18"/>
              </w:rPr>
            </w:pPr>
            <w:r w:rsidRPr="00F141A1">
              <w:rPr>
                <w:sz w:val="22"/>
                <w:szCs w:val="18"/>
              </w:rPr>
              <w:t>12,5</w:t>
            </w:r>
          </w:p>
        </w:tc>
        <w:tc>
          <w:tcPr>
            <w:tcW w:w="1688" w:type="dxa"/>
            <w:noWrap/>
            <w:hideMark/>
          </w:tcPr>
          <w:p w14:paraId="368D24C0" w14:textId="77777777" w:rsidR="00F448D9" w:rsidRPr="00F141A1" w:rsidRDefault="00F448D9" w:rsidP="007E2D4E">
            <w:pPr>
              <w:pStyle w:val="a4"/>
              <w:rPr>
                <w:sz w:val="22"/>
                <w:szCs w:val="18"/>
              </w:rPr>
            </w:pPr>
            <w:r w:rsidRPr="00F141A1">
              <w:rPr>
                <w:sz w:val="22"/>
                <w:szCs w:val="18"/>
              </w:rPr>
              <w:t>18,5</w:t>
            </w:r>
          </w:p>
        </w:tc>
        <w:tc>
          <w:tcPr>
            <w:tcW w:w="1206" w:type="dxa"/>
            <w:noWrap/>
            <w:hideMark/>
          </w:tcPr>
          <w:p w14:paraId="5FC7A919" w14:textId="77777777" w:rsidR="00F448D9" w:rsidRPr="00F141A1" w:rsidRDefault="00F448D9" w:rsidP="007E2D4E">
            <w:pPr>
              <w:pStyle w:val="a4"/>
              <w:rPr>
                <w:sz w:val="22"/>
                <w:szCs w:val="18"/>
              </w:rPr>
            </w:pPr>
            <w:r w:rsidRPr="00F141A1">
              <w:rPr>
                <w:sz w:val="22"/>
                <w:szCs w:val="18"/>
              </w:rPr>
              <w:t>18,5</w:t>
            </w:r>
          </w:p>
        </w:tc>
        <w:tc>
          <w:tcPr>
            <w:tcW w:w="1236" w:type="dxa"/>
            <w:noWrap/>
            <w:hideMark/>
          </w:tcPr>
          <w:p w14:paraId="09AF0BA3"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1B5E20BE"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051AD92A" w14:textId="77777777" w:rsidR="00F448D9" w:rsidRPr="00F141A1" w:rsidRDefault="00F448D9" w:rsidP="007E2D4E">
            <w:pPr>
              <w:pStyle w:val="a4"/>
              <w:rPr>
                <w:sz w:val="22"/>
                <w:szCs w:val="18"/>
              </w:rPr>
            </w:pPr>
            <w:r w:rsidRPr="00F141A1">
              <w:rPr>
                <w:sz w:val="22"/>
                <w:szCs w:val="18"/>
              </w:rPr>
              <w:t>40,4</w:t>
            </w:r>
          </w:p>
        </w:tc>
        <w:tc>
          <w:tcPr>
            <w:tcW w:w="850" w:type="dxa"/>
            <w:noWrap/>
            <w:hideMark/>
          </w:tcPr>
          <w:p w14:paraId="7209E650" w14:textId="77777777" w:rsidR="00F448D9" w:rsidRPr="00F141A1" w:rsidRDefault="00F448D9" w:rsidP="007E2D4E">
            <w:pPr>
              <w:pStyle w:val="a4"/>
              <w:rPr>
                <w:sz w:val="22"/>
                <w:szCs w:val="18"/>
              </w:rPr>
            </w:pPr>
            <w:r w:rsidRPr="00F141A1">
              <w:rPr>
                <w:sz w:val="22"/>
                <w:szCs w:val="18"/>
              </w:rPr>
              <w:t>227</w:t>
            </w:r>
          </w:p>
        </w:tc>
      </w:tr>
      <w:tr w:rsidR="00F448D9" w:rsidRPr="00F141A1" w14:paraId="3135052C" w14:textId="77777777" w:rsidTr="007E2D4E">
        <w:trPr>
          <w:trHeight w:val="375"/>
        </w:trPr>
        <w:tc>
          <w:tcPr>
            <w:tcW w:w="817" w:type="dxa"/>
            <w:noWrap/>
            <w:hideMark/>
          </w:tcPr>
          <w:p w14:paraId="1A582C85"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43B0B04D" w14:textId="77777777" w:rsidR="00F448D9" w:rsidRPr="00F141A1" w:rsidRDefault="00F448D9" w:rsidP="007E2D4E">
            <w:pPr>
              <w:pStyle w:val="a4"/>
              <w:rPr>
                <w:sz w:val="22"/>
                <w:szCs w:val="18"/>
              </w:rPr>
            </w:pPr>
            <w:r w:rsidRPr="00F141A1">
              <w:rPr>
                <w:sz w:val="22"/>
                <w:szCs w:val="18"/>
              </w:rPr>
              <w:t>13</w:t>
            </w:r>
          </w:p>
        </w:tc>
        <w:tc>
          <w:tcPr>
            <w:tcW w:w="1688" w:type="dxa"/>
            <w:noWrap/>
            <w:hideMark/>
          </w:tcPr>
          <w:p w14:paraId="6C6851F9" w14:textId="77777777" w:rsidR="00F448D9" w:rsidRPr="00F141A1" w:rsidRDefault="00F448D9" w:rsidP="007E2D4E">
            <w:pPr>
              <w:pStyle w:val="a4"/>
              <w:rPr>
                <w:sz w:val="22"/>
                <w:szCs w:val="18"/>
              </w:rPr>
            </w:pPr>
            <w:r w:rsidRPr="00F141A1">
              <w:rPr>
                <w:sz w:val="22"/>
                <w:szCs w:val="18"/>
              </w:rPr>
              <w:t>19</w:t>
            </w:r>
          </w:p>
        </w:tc>
        <w:tc>
          <w:tcPr>
            <w:tcW w:w="1206" w:type="dxa"/>
            <w:noWrap/>
            <w:hideMark/>
          </w:tcPr>
          <w:p w14:paraId="791DB770" w14:textId="77777777" w:rsidR="00F448D9" w:rsidRPr="00F141A1" w:rsidRDefault="00F448D9" w:rsidP="007E2D4E">
            <w:pPr>
              <w:pStyle w:val="a4"/>
              <w:rPr>
                <w:sz w:val="22"/>
                <w:szCs w:val="18"/>
              </w:rPr>
            </w:pPr>
            <w:r w:rsidRPr="00F141A1">
              <w:rPr>
                <w:sz w:val="22"/>
                <w:szCs w:val="18"/>
              </w:rPr>
              <w:t>19</w:t>
            </w:r>
          </w:p>
        </w:tc>
        <w:tc>
          <w:tcPr>
            <w:tcW w:w="1236" w:type="dxa"/>
            <w:noWrap/>
            <w:hideMark/>
          </w:tcPr>
          <w:p w14:paraId="041338CE"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7076E6B6"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1C7DD6F2" w14:textId="77777777" w:rsidR="00F448D9" w:rsidRPr="00F141A1" w:rsidRDefault="00F448D9" w:rsidP="007E2D4E">
            <w:pPr>
              <w:pStyle w:val="a4"/>
              <w:rPr>
                <w:sz w:val="22"/>
                <w:szCs w:val="18"/>
              </w:rPr>
            </w:pPr>
            <w:r w:rsidRPr="00F141A1">
              <w:rPr>
                <w:sz w:val="22"/>
                <w:szCs w:val="18"/>
              </w:rPr>
              <w:t>40,6</w:t>
            </w:r>
          </w:p>
        </w:tc>
        <w:tc>
          <w:tcPr>
            <w:tcW w:w="850" w:type="dxa"/>
            <w:noWrap/>
            <w:hideMark/>
          </w:tcPr>
          <w:p w14:paraId="22ABBB16" w14:textId="77777777" w:rsidR="00F448D9" w:rsidRPr="00F141A1" w:rsidRDefault="00F448D9" w:rsidP="007E2D4E">
            <w:pPr>
              <w:pStyle w:val="a4"/>
              <w:rPr>
                <w:sz w:val="22"/>
                <w:szCs w:val="18"/>
              </w:rPr>
            </w:pPr>
            <w:r w:rsidRPr="00F141A1">
              <w:rPr>
                <w:sz w:val="22"/>
                <w:szCs w:val="18"/>
              </w:rPr>
              <w:t>232</w:t>
            </w:r>
          </w:p>
        </w:tc>
      </w:tr>
      <w:tr w:rsidR="00F448D9" w:rsidRPr="00F141A1" w14:paraId="64DD0951" w14:textId="77777777" w:rsidTr="007E2D4E">
        <w:trPr>
          <w:trHeight w:val="375"/>
        </w:trPr>
        <w:tc>
          <w:tcPr>
            <w:tcW w:w="817" w:type="dxa"/>
            <w:noWrap/>
            <w:hideMark/>
          </w:tcPr>
          <w:p w14:paraId="5A143C14"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5551B5F6" w14:textId="77777777" w:rsidR="00F448D9" w:rsidRPr="00F141A1" w:rsidRDefault="00F448D9" w:rsidP="007E2D4E">
            <w:pPr>
              <w:pStyle w:val="a4"/>
              <w:rPr>
                <w:sz w:val="22"/>
                <w:szCs w:val="18"/>
              </w:rPr>
            </w:pPr>
            <w:r w:rsidRPr="00F141A1">
              <w:rPr>
                <w:sz w:val="22"/>
                <w:szCs w:val="18"/>
              </w:rPr>
              <w:t>13,5</w:t>
            </w:r>
          </w:p>
        </w:tc>
        <w:tc>
          <w:tcPr>
            <w:tcW w:w="1688" w:type="dxa"/>
            <w:noWrap/>
            <w:hideMark/>
          </w:tcPr>
          <w:p w14:paraId="3ABE9162" w14:textId="77777777" w:rsidR="00F448D9" w:rsidRPr="00F141A1" w:rsidRDefault="00F448D9" w:rsidP="007E2D4E">
            <w:pPr>
              <w:pStyle w:val="a4"/>
              <w:rPr>
                <w:sz w:val="22"/>
                <w:szCs w:val="18"/>
              </w:rPr>
            </w:pPr>
            <w:r w:rsidRPr="00F141A1">
              <w:rPr>
                <w:sz w:val="22"/>
                <w:szCs w:val="18"/>
              </w:rPr>
              <w:t>19,5</w:t>
            </w:r>
          </w:p>
        </w:tc>
        <w:tc>
          <w:tcPr>
            <w:tcW w:w="1206" w:type="dxa"/>
            <w:noWrap/>
            <w:hideMark/>
          </w:tcPr>
          <w:p w14:paraId="3BDC2F79" w14:textId="77777777" w:rsidR="00F448D9" w:rsidRPr="00F141A1" w:rsidRDefault="00F448D9" w:rsidP="007E2D4E">
            <w:pPr>
              <w:pStyle w:val="a4"/>
              <w:rPr>
                <w:sz w:val="22"/>
                <w:szCs w:val="18"/>
              </w:rPr>
            </w:pPr>
            <w:r w:rsidRPr="00F141A1">
              <w:rPr>
                <w:sz w:val="22"/>
                <w:szCs w:val="18"/>
              </w:rPr>
              <w:t>19,5</w:t>
            </w:r>
          </w:p>
        </w:tc>
        <w:tc>
          <w:tcPr>
            <w:tcW w:w="1236" w:type="dxa"/>
            <w:noWrap/>
            <w:hideMark/>
          </w:tcPr>
          <w:p w14:paraId="09160AC1"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2DA740C4"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046C70F4" w14:textId="77777777" w:rsidR="00F448D9" w:rsidRPr="00F141A1" w:rsidRDefault="00F448D9" w:rsidP="007E2D4E">
            <w:pPr>
              <w:pStyle w:val="a4"/>
              <w:rPr>
                <w:sz w:val="22"/>
                <w:szCs w:val="18"/>
              </w:rPr>
            </w:pPr>
            <w:r w:rsidRPr="00F141A1">
              <w:rPr>
                <w:sz w:val="22"/>
                <w:szCs w:val="18"/>
              </w:rPr>
              <w:t>40,7</w:t>
            </w:r>
          </w:p>
        </w:tc>
        <w:tc>
          <w:tcPr>
            <w:tcW w:w="850" w:type="dxa"/>
            <w:noWrap/>
            <w:hideMark/>
          </w:tcPr>
          <w:p w14:paraId="4F35FAA2" w14:textId="77777777" w:rsidR="00F448D9" w:rsidRPr="00F141A1" w:rsidRDefault="00F448D9" w:rsidP="007E2D4E">
            <w:pPr>
              <w:pStyle w:val="a4"/>
              <w:rPr>
                <w:sz w:val="22"/>
                <w:szCs w:val="18"/>
              </w:rPr>
            </w:pPr>
            <w:r w:rsidRPr="00F141A1">
              <w:rPr>
                <w:sz w:val="22"/>
                <w:szCs w:val="18"/>
              </w:rPr>
              <w:t>237</w:t>
            </w:r>
          </w:p>
        </w:tc>
      </w:tr>
      <w:tr w:rsidR="00F448D9" w:rsidRPr="00F141A1" w14:paraId="46C024AD" w14:textId="77777777" w:rsidTr="007E2D4E">
        <w:trPr>
          <w:trHeight w:val="375"/>
        </w:trPr>
        <w:tc>
          <w:tcPr>
            <w:tcW w:w="817" w:type="dxa"/>
            <w:noWrap/>
            <w:hideMark/>
          </w:tcPr>
          <w:p w14:paraId="0EBB5AEB"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449BB1D4" w14:textId="77777777" w:rsidR="00F448D9" w:rsidRPr="00F141A1" w:rsidRDefault="00F448D9" w:rsidP="007E2D4E">
            <w:pPr>
              <w:pStyle w:val="a4"/>
              <w:rPr>
                <w:sz w:val="22"/>
                <w:szCs w:val="18"/>
              </w:rPr>
            </w:pPr>
            <w:r w:rsidRPr="00F141A1">
              <w:rPr>
                <w:sz w:val="22"/>
                <w:szCs w:val="18"/>
              </w:rPr>
              <w:t>14</w:t>
            </w:r>
          </w:p>
        </w:tc>
        <w:tc>
          <w:tcPr>
            <w:tcW w:w="1688" w:type="dxa"/>
            <w:noWrap/>
            <w:hideMark/>
          </w:tcPr>
          <w:p w14:paraId="2401DE4B" w14:textId="77777777" w:rsidR="00F448D9" w:rsidRPr="00F141A1" w:rsidRDefault="00F448D9" w:rsidP="007E2D4E">
            <w:pPr>
              <w:pStyle w:val="a4"/>
              <w:rPr>
                <w:sz w:val="22"/>
                <w:szCs w:val="18"/>
              </w:rPr>
            </w:pPr>
            <w:r w:rsidRPr="00F141A1">
              <w:rPr>
                <w:sz w:val="22"/>
                <w:szCs w:val="18"/>
              </w:rPr>
              <w:t>20</w:t>
            </w:r>
          </w:p>
        </w:tc>
        <w:tc>
          <w:tcPr>
            <w:tcW w:w="1206" w:type="dxa"/>
            <w:noWrap/>
            <w:hideMark/>
          </w:tcPr>
          <w:p w14:paraId="76B9B9A3" w14:textId="77777777" w:rsidR="00F448D9" w:rsidRPr="00F141A1" w:rsidRDefault="00F448D9" w:rsidP="007E2D4E">
            <w:pPr>
              <w:pStyle w:val="a4"/>
              <w:rPr>
                <w:sz w:val="22"/>
                <w:szCs w:val="18"/>
              </w:rPr>
            </w:pPr>
            <w:r w:rsidRPr="00F141A1">
              <w:rPr>
                <w:sz w:val="22"/>
                <w:szCs w:val="18"/>
              </w:rPr>
              <w:t>20</w:t>
            </w:r>
          </w:p>
        </w:tc>
        <w:tc>
          <w:tcPr>
            <w:tcW w:w="1236" w:type="dxa"/>
            <w:noWrap/>
            <w:hideMark/>
          </w:tcPr>
          <w:p w14:paraId="4E138C9D"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5F063A2D"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0CF2B3B5" w14:textId="77777777" w:rsidR="00F448D9" w:rsidRPr="00F141A1" w:rsidRDefault="00F448D9" w:rsidP="007E2D4E">
            <w:pPr>
              <w:pStyle w:val="a4"/>
              <w:rPr>
                <w:sz w:val="22"/>
                <w:szCs w:val="18"/>
              </w:rPr>
            </w:pPr>
            <w:r w:rsidRPr="00F141A1">
              <w:rPr>
                <w:sz w:val="22"/>
                <w:szCs w:val="18"/>
              </w:rPr>
              <w:t>40,8</w:t>
            </w:r>
          </w:p>
        </w:tc>
        <w:tc>
          <w:tcPr>
            <w:tcW w:w="850" w:type="dxa"/>
            <w:noWrap/>
            <w:hideMark/>
          </w:tcPr>
          <w:p w14:paraId="55E4D4AF" w14:textId="77777777" w:rsidR="00F448D9" w:rsidRPr="00F141A1" w:rsidRDefault="00F448D9" w:rsidP="007E2D4E">
            <w:pPr>
              <w:pStyle w:val="a4"/>
              <w:rPr>
                <w:sz w:val="22"/>
                <w:szCs w:val="18"/>
              </w:rPr>
            </w:pPr>
            <w:r w:rsidRPr="00F141A1">
              <w:rPr>
                <w:sz w:val="22"/>
                <w:szCs w:val="18"/>
              </w:rPr>
              <w:t>234</w:t>
            </w:r>
          </w:p>
        </w:tc>
      </w:tr>
      <w:tr w:rsidR="00F448D9" w:rsidRPr="00F141A1" w14:paraId="063D567E" w14:textId="77777777" w:rsidTr="007E2D4E">
        <w:trPr>
          <w:trHeight w:val="375"/>
        </w:trPr>
        <w:tc>
          <w:tcPr>
            <w:tcW w:w="817" w:type="dxa"/>
            <w:noWrap/>
            <w:hideMark/>
          </w:tcPr>
          <w:p w14:paraId="544BD84A"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7CB567BF" w14:textId="77777777" w:rsidR="00F448D9" w:rsidRPr="00F141A1" w:rsidRDefault="00F448D9" w:rsidP="007E2D4E">
            <w:pPr>
              <w:pStyle w:val="a4"/>
              <w:rPr>
                <w:sz w:val="22"/>
                <w:szCs w:val="18"/>
              </w:rPr>
            </w:pPr>
            <w:r w:rsidRPr="00F141A1">
              <w:rPr>
                <w:sz w:val="22"/>
                <w:szCs w:val="18"/>
              </w:rPr>
              <w:t>14,5</w:t>
            </w:r>
          </w:p>
        </w:tc>
        <w:tc>
          <w:tcPr>
            <w:tcW w:w="1688" w:type="dxa"/>
            <w:noWrap/>
            <w:hideMark/>
          </w:tcPr>
          <w:p w14:paraId="5659F48F" w14:textId="77777777" w:rsidR="00F448D9" w:rsidRPr="00F141A1" w:rsidRDefault="00F448D9" w:rsidP="007E2D4E">
            <w:pPr>
              <w:pStyle w:val="a4"/>
              <w:rPr>
                <w:sz w:val="22"/>
                <w:szCs w:val="18"/>
              </w:rPr>
            </w:pPr>
            <w:r w:rsidRPr="00F141A1">
              <w:rPr>
                <w:sz w:val="22"/>
                <w:szCs w:val="18"/>
              </w:rPr>
              <w:t>20,5</w:t>
            </w:r>
          </w:p>
        </w:tc>
        <w:tc>
          <w:tcPr>
            <w:tcW w:w="1206" w:type="dxa"/>
            <w:noWrap/>
            <w:hideMark/>
          </w:tcPr>
          <w:p w14:paraId="5407FAA0" w14:textId="77777777" w:rsidR="00F448D9" w:rsidRPr="00F141A1" w:rsidRDefault="00F448D9" w:rsidP="007E2D4E">
            <w:pPr>
              <w:pStyle w:val="a4"/>
              <w:rPr>
                <w:sz w:val="22"/>
                <w:szCs w:val="18"/>
              </w:rPr>
            </w:pPr>
            <w:r w:rsidRPr="00F141A1">
              <w:rPr>
                <w:sz w:val="22"/>
                <w:szCs w:val="18"/>
              </w:rPr>
              <w:t>20,5</w:t>
            </w:r>
          </w:p>
        </w:tc>
        <w:tc>
          <w:tcPr>
            <w:tcW w:w="1236" w:type="dxa"/>
            <w:noWrap/>
            <w:hideMark/>
          </w:tcPr>
          <w:p w14:paraId="51269C73"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514CB6D3"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070EAEB2" w14:textId="77777777" w:rsidR="00F448D9" w:rsidRPr="00F141A1" w:rsidRDefault="00F448D9" w:rsidP="007E2D4E">
            <w:pPr>
              <w:pStyle w:val="a4"/>
              <w:rPr>
                <w:sz w:val="22"/>
                <w:szCs w:val="18"/>
              </w:rPr>
            </w:pPr>
            <w:r w:rsidRPr="00F141A1">
              <w:rPr>
                <w:sz w:val="22"/>
                <w:szCs w:val="18"/>
              </w:rPr>
              <w:t>40,9</w:t>
            </w:r>
          </w:p>
        </w:tc>
        <w:tc>
          <w:tcPr>
            <w:tcW w:w="850" w:type="dxa"/>
            <w:noWrap/>
            <w:hideMark/>
          </w:tcPr>
          <w:p w14:paraId="5950A7AC" w14:textId="77777777" w:rsidR="00F448D9" w:rsidRPr="00F141A1" w:rsidRDefault="00F448D9" w:rsidP="007E2D4E">
            <w:pPr>
              <w:pStyle w:val="a4"/>
              <w:rPr>
                <w:sz w:val="22"/>
                <w:szCs w:val="18"/>
              </w:rPr>
            </w:pPr>
            <w:r w:rsidRPr="00F141A1">
              <w:rPr>
                <w:sz w:val="22"/>
                <w:szCs w:val="18"/>
              </w:rPr>
              <w:t>236</w:t>
            </w:r>
          </w:p>
        </w:tc>
      </w:tr>
      <w:tr w:rsidR="00F448D9" w:rsidRPr="00F141A1" w14:paraId="605D7417" w14:textId="77777777" w:rsidTr="007E2D4E">
        <w:trPr>
          <w:trHeight w:val="375"/>
        </w:trPr>
        <w:tc>
          <w:tcPr>
            <w:tcW w:w="817" w:type="dxa"/>
            <w:noWrap/>
            <w:hideMark/>
          </w:tcPr>
          <w:p w14:paraId="7A2BCD8D"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7D7999BF" w14:textId="77777777" w:rsidR="00F448D9" w:rsidRPr="00F141A1" w:rsidRDefault="00F448D9" w:rsidP="007E2D4E">
            <w:pPr>
              <w:pStyle w:val="a4"/>
              <w:rPr>
                <w:sz w:val="22"/>
                <w:szCs w:val="18"/>
              </w:rPr>
            </w:pPr>
            <w:r w:rsidRPr="00F141A1">
              <w:rPr>
                <w:sz w:val="22"/>
                <w:szCs w:val="18"/>
              </w:rPr>
              <w:t>15</w:t>
            </w:r>
          </w:p>
        </w:tc>
        <w:tc>
          <w:tcPr>
            <w:tcW w:w="1688" w:type="dxa"/>
            <w:noWrap/>
            <w:hideMark/>
          </w:tcPr>
          <w:p w14:paraId="3D0C3A95" w14:textId="77777777" w:rsidR="00F448D9" w:rsidRPr="00F141A1" w:rsidRDefault="00F448D9" w:rsidP="007E2D4E">
            <w:pPr>
              <w:pStyle w:val="a4"/>
              <w:rPr>
                <w:sz w:val="22"/>
                <w:szCs w:val="18"/>
              </w:rPr>
            </w:pPr>
            <w:r w:rsidRPr="00F141A1">
              <w:rPr>
                <w:sz w:val="22"/>
                <w:szCs w:val="18"/>
              </w:rPr>
              <w:t>21</w:t>
            </w:r>
          </w:p>
        </w:tc>
        <w:tc>
          <w:tcPr>
            <w:tcW w:w="1206" w:type="dxa"/>
            <w:noWrap/>
            <w:hideMark/>
          </w:tcPr>
          <w:p w14:paraId="19304C42" w14:textId="77777777" w:rsidR="00F448D9" w:rsidRPr="00F141A1" w:rsidRDefault="00F448D9" w:rsidP="007E2D4E">
            <w:pPr>
              <w:pStyle w:val="a4"/>
              <w:rPr>
                <w:sz w:val="22"/>
                <w:szCs w:val="18"/>
              </w:rPr>
            </w:pPr>
            <w:r w:rsidRPr="00F141A1">
              <w:rPr>
                <w:sz w:val="22"/>
                <w:szCs w:val="18"/>
              </w:rPr>
              <w:t>21</w:t>
            </w:r>
          </w:p>
        </w:tc>
        <w:tc>
          <w:tcPr>
            <w:tcW w:w="1236" w:type="dxa"/>
            <w:noWrap/>
            <w:hideMark/>
          </w:tcPr>
          <w:p w14:paraId="6CEA498E"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7314B4A9"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7C639CC5" w14:textId="77777777" w:rsidR="00F448D9" w:rsidRPr="00F141A1" w:rsidRDefault="00F448D9" w:rsidP="007E2D4E">
            <w:pPr>
              <w:pStyle w:val="a4"/>
              <w:rPr>
                <w:sz w:val="22"/>
                <w:szCs w:val="18"/>
              </w:rPr>
            </w:pPr>
            <w:r w:rsidRPr="00F141A1">
              <w:rPr>
                <w:sz w:val="22"/>
                <w:szCs w:val="18"/>
              </w:rPr>
              <w:t>40,9</w:t>
            </w:r>
          </w:p>
        </w:tc>
        <w:tc>
          <w:tcPr>
            <w:tcW w:w="850" w:type="dxa"/>
            <w:noWrap/>
            <w:hideMark/>
          </w:tcPr>
          <w:p w14:paraId="148228A1" w14:textId="77777777" w:rsidR="00F448D9" w:rsidRPr="00F141A1" w:rsidRDefault="00F448D9" w:rsidP="007E2D4E">
            <w:pPr>
              <w:pStyle w:val="a4"/>
              <w:rPr>
                <w:sz w:val="22"/>
                <w:szCs w:val="18"/>
              </w:rPr>
            </w:pPr>
            <w:r w:rsidRPr="00F141A1">
              <w:rPr>
                <w:sz w:val="22"/>
                <w:szCs w:val="18"/>
              </w:rPr>
              <w:t>233</w:t>
            </w:r>
          </w:p>
        </w:tc>
      </w:tr>
      <w:tr w:rsidR="00F448D9" w:rsidRPr="00F141A1" w14:paraId="2BB7D585" w14:textId="77777777" w:rsidTr="007E2D4E">
        <w:trPr>
          <w:trHeight w:val="375"/>
        </w:trPr>
        <w:tc>
          <w:tcPr>
            <w:tcW w:w="817" w:type="dxa"/>
            <w:noWrap/>
            <w:hideMark/>
          </w:tcPr>
          <w:p w14:paraId="7C3B7AC2"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10E14D9B" w14:textId="77777777" w:rsidR="00F448D9" w:rsidRPr="00F141A1" w:rsidRDefault="00F448D9" w:rsidP="007E2D4E">
            <w:pPr>
              <w:pStyle w:val="a4"/>
              <w:rPr>
                <w:sz w:val="22"/>
                <w:szCs w:val="18"/>
              </w:rPr>
            </w:pPr>
            <w:r w:rsidRPr="00F141A1">
              <w:rPr>
                <w:sz w:val="22"/>
                <w:szCs w:val="18"/>
              </w:rPr>
              <w:t>15,5</w:t>
            </w:r>
          </w:p>
        </w:tc>
        <w:tc>
          <w:tcPr>
            <w:tcW w:w="1688" w:type="dxa"/>
            <w:noWrap/>
            <w:hideMark/>
          </w:tcPr>
          <w:p w14:paraId="2E6AE0CB" w14:textId="77777777" w:rsidR="00F448D9" w:rsidRPr="00F141A1" w:rsidRDefault="00F448D9" w:rsidP="007E2D4E">
            <w:pPr>
              <w:pStyle w:val="a4"/>
              <w:rPr>
                <w:sz w:val="22"/>
                <w:szCs w:val="18"/>
              </w:rPr>
            </w:pPr>
            <w:r w:rsidRPr="00F141A1">
              <w:rPr>
                <w:sz w:val="22"/>
                <w:szCs w:val="18"/>
              </w:rPr>
              <w:t>21,5</w:t>
            </w:r>
          </w:p>
        </w:tc>
        <w:tc>
          <w:tcPr>
            <w:tcW w:w="1206" w:type="dxa"/>
            <w:noWrap/>
            <w:hideMark/>
          </w:tcPr>
          <w:p w14:paraId="553E8909" w14:textId="77777777" w:rsidR="00F448D9" w:rsidRPr="00F141A1" w:rsidRDefault="00F448D9" w:rsidP="007E2D4E">
            <w:pPr>
              <w:pStyle w:val="a4"/>
              <w:rPr>
                <w:sz w:val="22"/>
                <w:szCs w:val="18"/>
              </w:rPr>
            </w:pPr>
            <w:r w:rsidRPr="00F141A1">
              <w:rPr>
                <w:sz w:val="22"/>
                <w:szCs w:val="18"/>
              </w:rPr>
              <w:t>21,5</w:t>
            </w:r>
          </w:p>
        </w:tc>
        <w:tc>
          <w:tcPr>
            <w:tcW w:w="1236" w:type="dxa"/>
            <w:noWrap/>
            <w:hideMark/>
          </w:tcPr>
          <w:p w14:paraId="5B1C0E70"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5E62B54E"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0BD24A48" w14:textId="77777777" w:rsidR="00F448D9" w:rsidRPr="00F141A1" w:rsidRDefault="00F448D9" w:rsidP="007E2D4E">
            <w:pPr>
              <w:pStyle w:val="a4"/>
              <w:rPr>
                <w:sz w:val="22"/>
                <w:szCs w:val="18"/>
              </w:rPr>
            </w:pPr>
            <w:r w:rsidRPr="00F141A1">
              <w:rPr>
                <w:sz w:val="22"/>
                <w:szCs w:val="18"/>
              </w:rPr>
              <w:t>40,9</w:t>
            </w:r>
          </w:p>
        </w:tc>
        <w:tc>
          <w:tcPr>
            <w:tcW w:w="850" w:type="dxa"/>
            <w:noWrap/>
            <w:hideMark/>
          </w:tcPr>
          <w:p w14:paraId="1D785093" w14:textId="77777777" w:rsidR="00F448D9" w:rsidRPr="00F141A1" w:rsidRDefault="00F448D9" w:rsidP="007E2D4E">
            <w:pPr>
              <w:pStyle w:val="a4"/>
              <w:rPr>
                <w:sz w:val="22"/>
                <w:szCs w:val="18"/>
              </w:rPr>
            </w:pPr>
            <w:r w:rsidRPr="00F141A1">
              <w:rPr>
                <w:sz w:val="22"/>
                <w:szCs w:val="18"/>
              </w:rPr>
              <w:t>236</w:t>
            </w:r>
          </w:p>
        </w:tc>
      </w:tr>
      <w:tr w:rsidR="00F448D9" w:rsidRPr="00F141A1" w14:paraId="72EED1EF" w14:textId="77777777" w:rsidTr="007E2D4E">
        <w:trPr>
          <w:trHeight w:val="390"/>
        </w:trPr>
        <w:tc>
          <w:tcPr>
            <w:tcW w:w="817" w:type="dxa"/>
            <w:noWrap/>
            <w:hideMark/>
          </w:tcPr>
          <w:p w14:paraId="4687190C" w14:textId="77777777" w:rsidR="00F448D9" w:rsidRPr="00F141A1" w:rsidRDefault="00F448D9" w:rsidP="007E2D4E">
            <w:pPr>
              <w:pStyle w:val="a4"/>
              <w:rPr>
                <w:sz w:val="22"/>
                <w:szCs w:val="18"/>
              </w:rPr>
            </w:pPr>
            <w:r w:rsidRPr="00F141A1">
              <w:rPr>
                <w:sz w:val="22"/>
                <w:szCs w:val="18"/>
              </w:rPr>
              <w:t>17,25</w:t>
            </w:r>
          </w:p>
        </w:tc>
        <w:tc>
          <w:tcPr>
            <w:tcW w:w="1181" w:type="dxa"/>
            <w:noWrap/>
            <w:hideMark/>
          </w:tcPr>
          <w:p w14:paraId="47D8B102" w14:textId="77777777" w:rsidR="00F448D9" w:rsidRPr="00F141A1" w:rsidRDefault="00F448D9" w:rsidP="007E2D4E">
            <w:pPr>
              <w:pStyle w:val="a4"/>
              <w:rPr>
                <w:sz w:val="22"/>
                <w:szCs w:val="18"/>
              </w:rPr>
            </w:pPr>
            <w:r w:rsidRPr="00F141A1">
              <w:rPr>
                <w:sz w:val="22"/>
                <w:szCs w:val="18"/>
              </w:rPr>
              <w:t>16</w:t>
            </w:r>
          </w:p>
        </w:tc>
        <w:tc>
          <w:tcPr>
            <w:tcW w:w="1688" w:type="dxa"/>
            <w:noWrap/>
            <w:hideMark/>
          </w:tcPr>
          <w:p w14:paraId="5F0B76C9" w14:textId="77777777" w:rsidR="00F448D9" w:rsidRPr="00F141A1" w:rsidRDefault="00F448D9" w:rsidP="007E2D4E">
            <w:pPr>
              <w:pStyle w:val="a4"/>
              <w:rPr>
                <w:sz w:val="22"/>
                <w:szCs w:val="18"/>
              </w:rPr>
            </w:pPr>
            <w:r w:rsidRPr="00F141A1">
              <w:rPr>
                <w:sz w:val="22"/>
                <w:szCs w:val="18"/>
              </w:rPr>
              <w:t>22</w:t>
            </w:r>
          </w:p>
        </w:tc>
        <w:tc>
          <w:tcPr>
            <w:tcW w:w="1206" w:type="dxa"/>
            <w:noWrap/>
            <w:hideMark/>
          </w:tcPr>
          <w:p w14:paraId="55D8EDC9" w14:textId="77777777" w:rsidR="00F448D9" w:rsidRPr="00F141A1" w:rsidRDefault="00F448D9" w:rsidP="007E2D4E">
            <w:pPr>
              <w:pStyle w:val="a4"/>
              <w:rPr>
                <w:sz w:val="22"/>
                <w:szCs w:val="18"/>
              </w:rPr>
            </w:pPr>
            <w:r w:rsidRPr="00F141A1">
              <w:rPr>
                <w:sz w:val="22"/>
                <w:szCs w:val="18"/>
              </w:rPr>
              <w:t>22</w:t>
            </w:r>
          </w:p>
        </w:tc>
        <w:tc>
          <w:tcPr>
            <w:tcW w:w="1236" w:type="dxa"/>
            <w:noWrap/>
            <w:hideMark/>
          </w:tcPr>
          <w:p w14:paraId="7E272004" w14:textId="77777777" w:rsidR="00F448D9" w:rsidRPr="00F141A1" w:rsidRDefault="00F448D9" w:rsidP="007E2D4E">
            <w:pPr>
              <w:pStyle w:val="a4"/>
              <w:rPr>
                <w:sz w:val="22"/>
                <w:szCs w:val="18"/>
              </w:rPr>
            </w:pPr>
            <w:r w:rsidRPr="00F141A1">
              <w:rPr>
                <w:sz w:val="22"/>
                <w:szCs w:val="18"/>
              </w:rPr>
              <w:t>6</w:t>
            </w:r>
          </w:p>
        </w:tc>
        <w:tc>
          <w:tcPr>
            <w:tcW w:w="1102" w:type="dxa"/>
            <w:noWrap/>
            <w:hideMark/>
          </w:tcPr>
          <w:p w14:paraId="3E043E27" w14:textId="77777777" w:rsidR="00F448D9" w:rsidRPr="00F141A1" w:rsidRDefault="00F448D9" w:rsidP="007E2D4E">
            <w:pPr>
              <w:pStyle w:val="a4"/>
              <w:rPr>
                <w:sz w:val="22"/>
                <w:szCs w:val="18"/>
              </w:rPr>
            </w:pPr>
            <w:r w:rsidRPr="00F141A1">
              <w:rPr>
                <w:sz w:val="22"/>
                <w:szCs w:val="18"/>
              </w:rPr>
              <w:t>12</w:t>
            </w:r>
          </w:p>
        </w:tc>
        <w:tc>
          <w:tcPr>
            <w:tcW w:w="992" w:type="dxa"/>
            <w:noWrap/>
            <w:hideMark/>
          </w:tcPr>
          <w:p w14:paraId="43D12C05" w14:textId="77777777" w:rsidR="00F448D9" w:rsidRPr="00F141A1" w:rsidRDefault="00F448D9" w:rsidP="007E2D4E">
            <w:pPr>
              <w:pStyle w:val="a4"/>
              <w:rPr>
                <w:sz w:val="22"/>
                <w:szCs w:val="18"/>
              </w:rPr>
            </w:pPr>
            <w:r w:rsidRPr="00F141A1">
              <w:rPr>
                <w:sz w:val="22"/>
                <w:szCs w:val="18"/>
              </w:rPr>
              <w:t>40,9</w:t>
            </w:r>
          </w:p>
        </w:tc>
        <w:tc>
          <w:tcPr>
            <w:tcW w:w="850" w:type="dxa"/>
            <w:noWrap/>
            <w:hideMark/>
          </w:tcPr>
          <w:p w14:paraId="4A928B17" w14:textId="77777777" w:rsidR="00F448D9" w:rsidRPr="00F141A1" w:rsidRDefault="00F448D9" w:rsidP="007E2D4E">
            <w:pPr>
              <w:pStyle w:val="a4"/>
              <w:rPr>
                <w:sz w:val="22"/>
                <w:szCs w:val="18"/>
              </w:rPr>
            </w:pPr>
            <w:r w:rsidRPr="00F141A1">
              <w:rPr>
                <w:sz w:val="22"/>
                <w:szCs w:val="18"/>
              </w:rPr>
              <w:t>236</w:t>
            </w:r>
          </w:p>
        </w:tc>
      </w:tr>
    </w:tbl>
    <w:p w14:paraId="4EF8C332" w14:textId="77777777" w:rsidR="00F448D9" w:rsidRDefault="00F448D9" w:rsidP="00F448D9">
      <w:r>
        <w:t>Полученные зависимости амплитуд и длительностей результирующих импульсов представлены на графиках ниже.</w:t>
      </w:r>
    </w:p>
    <w:p w14:paraId="38653B4B" w14:textId="77777777" w:rsidR="00F448D9" w:rsidRDefault="00F448D9" w:rsidP="00F448D9">
      <w:pPr>
        <w:pStyle w:val="a4"/>
        <w:keepNext/>
      </w:pPr>
      <w:r>
        <w:rPr>
          <w:noProof/>
        </w:rPr>
        <w:lastRenderedPageBreak/>
        <w:drawing>
          <wp:inline distT="0" distB="0" distL="0" distR="0" wp14:anchorId="784AC2C2" wp14:editId="671E83C3">
            <wp:extent cx="4057650" cy="2978150"/>
            <wp:effectExtent l="0" t="0" r="0" b="12700"/>
            <wp:docPr id="5"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EA075D4" w14:textId="77777777" w:rsidR="00F448D9" w:rsidRPr="00D27F7A" w:rsidRDefault="00F448D9" w:rsidP="00F448D9">
      <w:pPr>
        <w:pStyle w:val="aa"/>
      </w:pPr>
      <w:bookmarkStart w:id="50" w:name="_Toc138075204"/>
      <w:r>
        <w:t>Рис. 9. График зависимости амплитуды СКИ от длительности запускающего импульса</w:t>
      </w:r>
      <w:bookmarkEnd w:id="50"/>
    </w:p>
    <w:p w14:paraId="0CD507BB" w14:textId="77777777" w:rsidR="00F448D9" w:rsidRDefault="00F448D9" w:rsidP="00F448D9">
      <w:pPr>
        <w:pStyle w:val="a4"/>
        <w:keepNext/>
      </w:pPr>
      <w:r>
        <w:rPr>
          <w:noProof/>
        </w:rPr>
        <w:drawing>
          <wp:inline distT="0" distB="0" distL="0" distR="0" wp14:anchorId="18B1B046" wp14:editId="73C43E80">
            <wp:extent cx="4114800" cy="2981911"/>
            <wp:effectExtent l="0" t="0" r="0" b="9525"/>
            <wp:docPr id="19" name="Диаграмма 19">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3964FDF" w14:textId="77777777" w:rsidR="00F448D9" w:rsidRDefault="00F448D9" w:rsidP="00F448D9">
      <w:pPr>
        <w:pStyle w:val="aa"/>
      </w:pPr>
      <w:bookmarkStart w:id="51" w:name="_Toc138075205"/>
      <w:r>
        <w:t>Рис. 10. График зависимости длительности СКИ от длительности запускающего импульса</w:t>
      </w:r>
      <w:bookmarkEnd w:id="51"/>
    </w:p>
    <w:p w14:paraId="18830E08" w14:textId="77777777" w:rsidR="00F448D9" w:rsidRDefault="00F448D9" w:rsidP="00F448D9">
      <w:r>
        <w:t xml:space="preserve">Проанализируем полученные результаты. Сначала амплитуда выходного импульса увеличивается, а затем достигает максимального значения в 41 В. Это связано с «насыщением» структуры ДНЗ и стабилизацией переходных процессов. </w:t>
      </w:r>
    </w:p>
    <w:p w14:paraId="76BE1195" w14:textId="77777777" w:rsidR="00F448D9" w:rsidRDefault="00F448D9" w:rsidP="00F448D9">
      <w:r>
        <w:t xml:space="preserve">Изменения длительности выходного импульса имеет несколько более сложный характер, но, в целом, подчиняется аналогичным зависимостям. </w:t>
      </w:r>
      <w:r>
        <w:lastRenderedPageBreak/>
        <w:t xml:space="preserve">Полученный разброс параметров может быть объяснен погрешностью определения длительности импульса осциллографа. </w:t>
      </w:r>
    </w:p>
    <w:p w14:paraId="7F1B28B1" w14:textId="77777777" w:rsidR="00B13B1F" w:rsidRPr="00FB510F" w:rsidRDefault="00B13B1F" w:rsidP="00B13B1F">
      <w:r w:rsidRPr="00FB510F">
        <w:t>При помощи управляемых генераторов запускающих</w:t>
      </w:r>
      <w:r>
        <w:t xml:space="preserve"> импульсов,</w:t>
      </w:r>
      <w:r w:rsidRPr="00FB510F">
        <w:t xml:space="preserve"> была проверена возможность управлять длительностью и ам</w:t>
      </w:r>
      <w:r>
        <w:t>п</w:t>
      </w:r>
      <w:r w:rsidRPr="00FB510F">
        <w:t>литудой</w:t>
      </w:r>
      <w:r>
        <w:t xml:space="preserve"> СКИ</w:t>
      </w:r>
      <w:r w:rsidRPr="00FB510F">
        <w:t xml:space="preserve"> с генераторов, меняя момент начала рассасывания заряда в ДНЗ. Исходные параметры импульсов накачки и рассасывания:</w:t>
      </w:r>
    </w:p>
    <w:p w14:paraId="4FF514A6" w14:textId="77777777" w:rsidR="00B13B1F" w:rsidRPr="00FB510F" w:rsidRDefault="00B13B1F" w:rsidP="00B13B1F">
      <w:pPr>
        <w:pStyle w:val="a6"/>
        <w:numPr>
          <w:ilvl w:val="0"/>
          <w:numId w:val="15"/>
        </w:numPr>
      </w:pPr>
      <w:r w:rsidRPr="00FB510F">
        <w:t>Длительность с учетом фронтов: 13</w:t>
      </w:r>
      <w:r>
        <w:t xml:space="preserve"> </w:t>
      </w:r>
      <w:r w:rsidRPr="00FB510F">
        <w:t>нс.</w:t>
      </w:r>
    </w:p>
    <w:p w14:paraId="0825F202" w14:textId="77777777" w:rsidR="00B13B1F" w:rsidRPr="00035EBD" w:rsidRDefault="00B13B1F" w:rsidP="00B13B1F">
      <w:pPr>
        <w:pStyle w:val="a6"/>
        <w:numPr>
          <w:ilvl w:val="0"/>
          <w:numId w:val="15"/>
        </w:numPr>
      </w:pPr>
      <w:r w:rsidRPr="00FB510F">
        <w:t>Начальная задержка начала импульса рассасывания относительно начала импульса накачки: 2 нс</w:t>
      </w:r>
      <w:r w:rsidRPr="00035EBD">
        <w:t>.</w:t>
      </w:r>
    </w:p>
    <w:p w14:paraId="32C1F811" w14:textId="77777777" w:rsidR="00B13B1F" w:rsidRPr="00FB510F" w:rsidRDefault="00B13B1F" w:rsidP="00B13B1F">
      <w:r w:rsidRPr="00FB510F">
        <w:t>Увеличивая задержку с шагом 0.5 нс удалось получить следующие возможности по перестройке результирующего СКИ на выходе генератора:</w:t>
      </w:r>
    </w:p>
    <w:p w14:paraId="565666A3" w14:textId="77777777" w:rsidR="00B13B1F" w:rsidRPr="00FB510F" w:rsidRDefault="00B13B1F" w:rsidP="00B13B1F">
      <w:pPr>
        <w:pStyle w:val="a6"/>
        <w:numPr>
          <w:ilvl w:val="0"/>
          <w:numId w:val="15"/>
        </w:numPr>
      </w:pPr>
      <w:r w:rsidRPr="00FB510F">
        <w:t xml:space="preserve">Диапазон перестройки </w:t>
      </w:r>
      <w:r>
        <w:t>длительности</w:t>
      </w:r>
      <w:r w:rsidRPr="00FB510F">
        <w:t>: от 160 до 315 нс.</w:t>
      </w:r>
    </w:p>
    <w:p w14:paraId="4BAC5979" w14:textId="77777777" w:rsidR="00B13B1F" w:rsidRPr="00FB510F" w:rsidRDefault="00B13B1F" w:rsidP="00B13B1F">
      <w:pPr>
        <w:pStyle w:val="a6"/>
        <w:numPr>
          <w:ilvl w:val="0"/>
          <w:numId w:val="15"/>
        </w:numPr>
      </w:pPr>
      <w:r w:rsidRPr="00FB510F">
        <w:t>Диапазон перестройки ам</w:t>
      </w:r>
      <w:r>
        <w:t>п</w:t>
      </w:r>
      <w:r w:rsidRPr="00FB510F">
        <w:t>литуд: от 36 до 52,7 В.</w:t>
      </w:r>
    </w:p>
    <w:p w14:paraId="2DF16421" w14:textId="77777777" w:rsidR="00B13B1F" w:rsidRDefault="00B13B1F" w:rsidP="00B13B1F">
      <w:r w:rsidRPr="00FB510F">
        <w:t xml:space="preserve">Таким образом возможный диапазон перестройки по длительности являет 97%, а по амплитуде 46%. Зависимости характеристик импульсов от задержки импульса рассасывания приведены на рисунке </w:t>
      </w:r>
      <w:r>
        <w:t>4.</w:t>
      </w:r>
    </w:p>
    <w:p w14:paraId="209B126B" w14:textId="77777777" w:rsidR="00B13B1F" w:rsidRDefault="00B13B1F" w:rsidP="00B13B1F">
      <w:pPr>
        <w:ind w:firstLine="0"/>
        <w:jc w:val="center"/>
      </w:pPr>
      <w:r>
        <w:rPr>
          <w:noProof/>
        </w:rPr>
        <w:drawing>
          <wp:inline distT="0" distB="0" distL="0" distR="0" wp14:anchorId="3E1003E6" wp14:editId="07726699">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81E50D5" w14:textId="77777777" w:rsidR="00B13B1F" w:rsidRDefault="00B13B1F" w:rsidP="00B13B1F">
      <w:pPr>
        <w:ind w:firstLine="0"/>
        <w:jc w:val="center"/>
      </w:pPr>
      <w:r>
        <w:t>Рис. 4. Перестройка амплитуд (пунктирная линия) и длительностей (сплошная линия) результирующего импульса в зависимости от времени задержки между запускающими импульсами</w:t>
      </w:r>
    </w:p>
    <w:p w14:paraId="634846FC" w14:textId="77777777" w:rsidR="00054522" w:rsidRDefault="00054522" w:rsidP="00054522"/>
    <w:p w14:paraId="27D1746B" w14:textId="77777777" w:rsidR="00A270B2" w:rsidRDefault="00A270B2" w:rsidP="00A270B2">
      <w:pPr>
        <w:pStyle w:val="1"/>
      </w:pPr>
      <w:bookmarkStart w:id="52" w:name="_Toc125035528"/>
      <w:bookmarkStart w:id="53" w:name="_Toc157254803"/>
      <w:r>
        <w:lastRenderedPageBreak/>
        <w:t>Программно-аппаратный комплекс по автоматизированному исследованию параметров сверхкоротких импульсов</w:t>
      </w:r>
      <w:bookmarkEnd w:id="52"/>
      <w:bookmarkEnd w:id="53"/>
    </w:p>
    <w:p w14:paraId="296BE691" w14:textId="77777777" w:rsidR="00A270B2" w:rsidRDefault="00A270B2" w:rsidP="00A270B2">
      <w:r>
        <w:t xml:space="preserve">Параметры СКИ, формируемых генераторами на основе ДНЗ, зависят от значений напряжений накачки и рассасывания. </w:t>
      </w:r>
      <w:commentRangeStart w:id="54"/>
      <w:r>
        <w:t>При определенных значениях этих напряжений импульсы имеют лучшие амплитуды и длительности</w:t>
      </w:r>
      <w:commentRangeEnd w:id="54"/>
      <w:r>
        <w:commentReference w:id="54"/>
      </w:r>
      <w:r>
        <w:t xml:space="preserve">. Соответственно, для определения наиболее </w:t>
      </w:r>
      <w:commentRangeStart w:id="55"/>
      <w:r>
        <w:t xml:space="preserve">оптимального </w:t>
      </w:r>
      <w:commentRangeEnd w:id="55"/>
      <w:r>
        <w:commentReference w:id="55"/>
      </w:r>
      <w:r>
        <w:t xml:space="preserve">режима работы генератора нужно исследовать зависимость амплитуды и длительности импульса от напряжений. </w:t>
      </w:r>
    </w:p>
    <w:p w14:paraId="2B791D45" w14:textId="77777777" w:rsidR="00A270B2" w:rsidRDefault="00A270B2" w:rsidP="00A270B2">
      <w:r>
        <w:t xml:space="preserve">Формирование импульсов в </w:t>
      </w:r>
      <w:commentRangeStart w:id="56"/>
      <w:r>
        <w:t xml:space="preserve">генераторе </w:t>
      </w:r>
      <w:commentRangeEnd w:id="56"/>
      <w:r>
        <w:commentReference w:id="56"/>
      </w:r>
      <w:r>
        <w:t xml:space="preserve">начинается при напряжении накачки порядка 5 В и напряжения рассасывания порядка -5 В. Максимальные допустимые для </w:t>
      </w:r>
      <w:commentRangeStart w:id="57"/>
      <w:r>
        <w:t>корректной работы диодов</w:t>
      </w:r>
      <w:commentRangeEnd w:id="57"/>
      <w:r>
        <w:commentReference w:id="57"/>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6064BCAD" w14:textId="77777777" w:rsidR="00A270B2" w:rsidRDefault="00A270B2" w:rsidP="00A270B2">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13A7262C" w14:textId="77777777" w:rsidR="00A270B2" w:rsidRDefault="00A270B2" w:rsidP="00A270B2">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E7019FD" w14:textId="77777777" w:rsidR="00A270B2" w:rsidRDefault="00A270B2" w:rsidP="00A270B2">
      <w:r>
        <w:t xml:space="preserve"> </w:t>
      </w:r>
    </w:p>
    <w:p w14:paraId="7DA1B4A1" w14:textId="77777777" w:rsidR="00A270B2" w:rsidRDefault="00A270B2" w:rsidP="00A270B2">
      <w:pPr>
        <w:pStyle w:val="3"/>
      </w:pPr>
      <w:bookmarkStart w:id="58" w:name="_Toc125035529"/>
      <w:bookmarkStart w:id="59" w:name="_Toc157254804"/>
      <w:r>
        <w:lastRenderedPageBreak/>
        <w:t>Архитектура программно-аппаратного комплекса</w:t>
      </w:r>
      <w:bookmarkEnd w:id="58"/>
      <w:bookmarkEnd w:id="59"/>
    </w:p>
    <w:p w14:paraId="3F9B8DC2" w14:textId="77777777" w:rsidR="00A270B2" w:rsidRDefault="00A270B2" w:rsidP="00A270B2">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4D9A1C53" w14:textId="77777777" w:rsidR="00A270B2" w:rsidRDefault="00A270B2" w:rsidP="00A270B2">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C3D759E" w14:textId="77777777" w:rsidR="00A270B2" w:rsidRDefault="00A270B2" w:rsidP="00A270B2">
      <w:pPr>
        <w:pStyle w:val="a4"/>
      </w:pPr>
      <w:r>
        <w:rPr>
          <w:noProof/>
        </w:rPr>
        <w:drawing>
          <wp:inline distT="0" distB="0" distL="0" distR="0" wp14:anchorId="673F13A9" wp14:editId="79E21714">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38"/>
                    <a:stretch/>
                  </pic:blipFill>
                  <pic:spPr bwMode="auto">
                    <a:xfrm>
                      <a:off x="0" y="0"/>
                      <a:ext cx="5940425" cy="2306955"/>
                    </a:xfrm>
                    <a:prstGeom prst="rect">
                      <a:avLst/>
                    </a:prstGeom>
                  </pic:spPr>
                </pic:pic>
              </a:graphicData>
            </a:graphic>
          </wp:inline>
        </w:drawing>
      </w:r>
    </w:p>
    <w:p w14:paraId="4CD60397" w14:textId="77777777" w:rsidR="00A270B2" w:rsidRDefault="00A270B2" w:rsidP="00A270B2">
      <w:pPr>
        <w:pStyle w:val="a4"/>
      </w:pPr>
      <w:r>
        <w:t xml:space="preserve">Рис. </w:t>
      </w:r>
      <w:r>
        <w:rPr>
          <w:highlight w:val="yellow"/>
        </w:rPr>
        <w:t>???.</w:t>
      </w:r>
      <w:r>
        <w:t xml:space="preserve"> Блок-схема программно-аппаратного комплекса.</w:t>
      </w:r>
    </w:p>
    <w:p w14:paraId="4954A5DA" w14:textId="77777777" w:rsidR="00A270B2" w:rsidRDefault="00A270B2" w:rsidP="00A270B2">
      <w:r>
        <w:t>Программно-аппаратный комплекс включает в себя следующие элементы:</w:t>
      </w:r>
    </w:p>
    <w:p w14:paraId="4F6B688C" w14:textId="77777777" w:rsidR="00A270B2" w:rsidRDefault="00A270B2" w:rsidP="00A270B2">
      <w:pPr>
        <w:pStyle w:val="a6"/>
        <w:numPr>
          <w:ilvl w:val="0"/>
          <w:numId w:val="6"/>
        </w:numPr>
      </w:pPr>
      <w:r>
        <w:t xml:space="preserve">программируемый блок питания </w:t>
      </w:r>
      <w:r>
        <w:rPr>
          <w:lang w:val="en-US"/>
        </w:rPr>
        <w:t>Rigol</w:t>
      </w:r>
      <w:r>
        <w:t xml:space="preserve"> </w:t>
      </w:r>
      <w:r>
        <w:rPr>
          <w:lang w:val="en-US"/>
        </w:rPr>
        <w:t>DP</w:t>
      </w:r>
      <w:r>
        <w:t>832</w:t>
      </w:r>
      <w:r>
        <w:rPr>
          <w:lang w:val="en-US"/>
        </w:rPr>
        <w:t>A</w:t>
      </w:r>
      <w:r>
        <w:t xml:space="preserve"> с двумя управляемыми каналами;</w:t>
      </w:r>
    </w:p>
    <w:p w14:paraId="6696A038" w14:textId="77777777" w:rsidR="00A270B2" w:rsidRDefault="00A270B2" w:rsidP="00A270B2">
      <w:pPr>
        <w:pStyle w:val="a6"/>
        <w:numPr>
          <w:ilvl w:val="0"/>
          <w:numId w:val="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3B8D6A9F" w14:textId="77777777" w:rsidR="00A270B2" w:rsidRDefault="00A270B2" w:rsidP="00A270B2">
      <w:pPr>
        <w:pStyle w:val="a6"/>
        <w:numPr>
          <w:ilvl w:val="0"/>
          <w:numId w:val="6"/>
        </w:numPr>
      </w:pPr>
      <w:r>
        <w:t>платы генераторов СКИ (с положительной или отрицательной полярностью);</w:t>
      </w:r>
    </w:p>
    <w:p w14:paraId="3B402D47" w14:textId="77777777" w:rsidR="00A270B2" w:rsidRDefault="00A270B2" w:rsidP="00A270B2">
      <w:pPr>
        <w:pStyle w:val="a6"/>
        <w:numPr>
          <w:ilvl w:val="0"/>
          <w:numId w:val="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815DCA1" w14:textId="77777777" w:rsidR="00A270B2" w:rsidRDefault="00A270B2" w:rsidP="00A270B2">
      <w:pPr>
        <w:pStyle w:val="a6"/>
        <w:numPr>
          <w:ilvl w:val="0"/>
          <w:numId w:val="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69BDCC2D" w14:textId="77777777" w:rsidR="00A270B2" w:rsidRDefault="00A270B2" w:rsidP="00A270B2">
      <w:pPr>
        <w:pStyle w:val="a6"/>
        <w:numPr>
          <w:ilvl w:val="0"/>
          <w:numId w:val="6"/>
        </w:numPr>
      </w:pPr>
      <w:r>
        <w:t xml:space="preserve">ЭВМ с программой для управления комплексом. </w:t>
      </w:r>
    </w:p>
    <w:p w14:paraId="314EC353" w14:textId="77777777" w:rsidR="00A270B2" w:rsidRDefault="00A270B2" w:rsidP="00A270B2">
      <w:r>
        <w:lastRenderedPageBreak/>
        <w:t xml:space="preserve">Для одновременного управления несколькими установками была организована локальная сеть со </w:t>
      </w:r>
      <w:commentRangeStart w:id="60"/>
      <w:r>
        <w:t>звездообразной архитектурой</w:t>
      </w:r>
      <w:commentRangeEnd w:id="60"/>
      <w:r>
        <w:commentReference w:id="60"/>
      </w:r>
      <w:r>
        <w:t xml:space="preserve">. В центре сети 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35A80CFD" w14:textId="77777777" w:rsidR="00A270B2" w:rsidRDefault="00A270B2" w:rsidP="00A270B2">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0B07047B" w14:textId="77777777" w:rsidR="00A270B2" w:rsidRDefault="00A270B2" w:rsidP="00A270B2">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27438980" w14:textId="77777777" w:rsidR="00A270B2" w:rsidRDefault="00A270B2" w:rsidP="00A270B2">
      <w:pPr>
        <w:pStyle w:val="a6"/>
        <w:numPr>
          <w:ilvl w:val="0"/>
          <w:numId w:val="7"/>
        </w:numPr>
      </w:pPr>
      <w:r>
        <w:rPr>
          <w:lang w:val="en-US"/>
        </w:rPr>
        <w:t>PyVISA</w:t>
      </w:r>
      <w:r>
        <w:t xml:space="preserve"> (</w:t>
      </w:r>
      <w:r>
        <w:rPr>
          <w:lang w:val="en-US"/>
        </w:rPr>
        <w:t>v</w:t>
      </w:r>
      <w:r>
        <w:t>.1.12.0)</w:t>
      </w:r>
      <w:ins w:id="61" w:author="Алексей Елфимов" w:date="2023-01-17T12:47:00Z">
        <w:r>
          <w:t xml:space="preserve"> </w:t>
        </w:r>
      </w:ins>
      <w:r>
        <w:t xml:space="preserve">[23]: библиотека, позволяющая использовать  синтаксис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64FEAA6C" w14:textId="77777777" w:rsidR="00A270B2" w:rsidRDefault="00A270B2" w:rsidP="00A270B2">
      <w:pPr>
        <w:pStyle w:val="a6"/>
        <w:numPr>
          <w:ilvl w:val="0"/>
          <w:numId w:val="7"/>
        </w:numPr>
      </w:pPr>
      <w:r>
        <w:rPr>
          <w:lang w:val="en-US"/>
        </w:rPr>
        <w:t>N</w:t>
      </w:r>
      <w:r>
        <w:t>um</w:t>
      </w:r>
      <w:r>
        <w:rPr>
          <w:lang w:val="en-US"/>
        </w:rPr>
        <w:t>P</w:t>
      </w:r>
      <w:r>
        <w:t xml:space="preserve">y (v.1.23)[24]: библиотека для проведения сложных математических операций на языке </w:t>
      </w:r>
      <w:r>
        <w:rPr>
          <w:lang w:val="en-US"/>
        </w:rPr>
        <w:t>Python</w:t>
      </w:r>
      <w:r>
        <w:t xml:space="preserve">; </w:t>
      </w:r>
    </w:p>
    <w:p w14:paraId="18DCD08C" w14:textId="77777777" w:rsidR="00A270B2" w:rsidRDefault="00A270B2" w:rsidP="00A270B2">
      <w:pPr>
        <w:pStyle w:val="a6"/>
        <w:numPr>
          <w:ilvl w:val="0"/>
          <w:numId w:val="7"/>
        </w:numPr>
      </w:pPr>
      <w:r>
        <w:rPr>
          <w:lang w:val="en-US"/>
        </w:rPr>
        <w:lastRenderedPageBreak/>
        <w:t>Matplotlib</w:t>
      </w:r>
      <w:r>
        <w:t xml:space="preserve"> (</w:t>
      </w:r>
      <w:r>
        <w:rPr>
          <w:lang w:val="en-US"/>
        </w:rPr>
        <w:t>v</w:t>
      </w:r>
      <w:r>
        <w:t>3.6.3)[25]: пакет для визуализации данных и построений графиков;</w:t>
      </w:r>
    </w:p>
    <w:p w14:paraId="6A394022" w14:textId="77777777" w:rsidR="00A270B2" w:rsidRDefault="00A270B2" w:rsidP="00A270B2">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315E37D0" w14:textId="77777777" w:rsidR="00A270B2" w:rsidRDefault="00A270B2" w:rsidP="00A270B2">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2"/>
      <w:r>
        <w:t xml:space="preserve">Также данный подход </w:t>
      </w:r>
      <w:commentRangeEnd w:id="62"/>
      <w:r>
        <w:commentReference w:id="62"/>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68FE9C7" w14:textId="77777777" w:rsidR="00A270B2" w:rsidRDefault="00A270B2" w:rsidP="00A270B2">
      <w:pPr>
        <w:pStyle w:val="a4"/>
      </w:pPr>
      <w:r>
        <w:rPr>
          <w:noProof/>
        </w:rPr>
        <w:lastRenderedPageBreak/>
        <w:drawing>
          <wp:inline distT="0" distB="0" distL="0" distR="0" wp14:anchorId="719C4E8D" wp14:editId="147E73D5">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39"/>
                    <a:stretch/>
                  </pic:blipFill>
                  <pic:spPr bwMode="auto">
                    <a:xfrm>
                      <a:off x="0" y="0"/>
                      <a:ext cx="5940425" cy="5784850"/>
                    </a:xfrm>
                    <a:prstGeom prst="rect">
                      <a:avLst/>
                    </a:prstGeom>
                  </pic:spPr>
                </pic:pic>
              </a:graphicData>
            </a:graphic>
          </wp:inline>
        </w:drawing>
      </w:r>
    </w:p>
    <w:p w14:paraId="5A082825" w14:textId="77777777" w:rsidR="00A270B2" w:rsidRDefault="00A270B2" w:rsidP="00A270B2">
      <w:pPr>
        <w:pStyle w:val="a4"/>
      </w:pPr>
      <w:r>
        <w:t>Рис. ???. Структура классов разработанного программно-аппаратного комплекса.</w:t>
      </w:r>
    </w:p>
    <w:p w14:paraId="05F8FDC5" w14:textId="77777777" w:rsidR="00A270B2" w:rsidRDefault="00A270B2" w:rsidP="00A270B2">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r>
        <w:rPr>
          <w:lang w:val="en-US"/>
        </w:rPr>
        <w:t>abc</w:t>
      </w:r>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r>
        <w:rPr>
          <w:lang w:val="en-US"/>
        </w:rPr>
        <w:t>Rigol</w:t>
      </w:r>
      <w:r>
        <w:t xml:space="preserve">, который содержит методы, реализованные с помощью </w:t>
      </w:r>
      <w:r>
        <w:rPr>
          <w:lang w:val="en-US"/>
        </w:rPr>
        <w:t>SCPI</w:t>
      </w:r>
      <w:r>
        <w:t xml:space="preserve">-команд, поддерживаемых блоком питания </w:t>
      </w:r>
      <w:r>
        <w:rPr>
          <w:lang w:val="en-US"/>
        </w:rPr>
        <w:t>Rigol</w:t>
      </w:r>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3C2C1861" w14:textId="77777777" w:rsidR="00A270B2" w:rsidRDefault="00A270B2" w:rsidP="00A270B2">
      <w:r>
        <w:t>Для управления осциллографом и получением данных об импульсах был создан класс «</w:t>
      </w:r>
      <w:r>
        <w:rPr>
          <w:lang w:val="en-US"/>
        </w:rPr>
        <w:t>AgilentDCAX</w:t>
      </w:r>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r>
        <w:rPr>
          <w:lang w:val="en-US"/>
        </w:rPr>
        <w:t>timebase</w:t>
      </w:r>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r>
        <w:rPr>
          <w:lang w:val="en-US"/>
        </w:rPr>
        <w:t>timebase</w:t>
      </w:r>
      <w:r>
        <w:t>_</w:t>
      </w:r>
      <w:r>
        <w:rPr>
          <w:lang w:val="en-US"/>
        </w:rPr>
        <w:t>change</w:t>
      </w:r>
      <w:r>
        <w:t>» автоматически сдвигает развертку осциллографа по времени, как бы следуя за импульсом. ъ</w:t>
      </w:r>
    </w:p>
    <w:p w14:paraId="02B0025B" w14:textId="77777777" w:rsidR="00A270B2" w:rsidRDefault="00A270B2" w:rsidP="00A270B2">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5570A9E" w14:textId="77777777" w:rsidR="00A270B2" w:rsidRDefault="00A270B2" w:rsidP="00A270B2">
      <w:r>
        <w:t>Построение графических изображений для анализа данных осуществляется методами класса «</w:t>
      </w:r>
      <w:r>
        <w:rPr>
          <w:lang w:val="en-US"/>
        </w:rPr>
        <w:t>DataProcessing</w:t>
      </w:r>
      <w:r>
        <w:t xml:space="preserve">». Изображения, которые строятся с помощью методов этого класса приведены в следующем разделе данной работы. </w:t>
      </w:r>
    </w:p>
    <w:p w14:paraId="7BF781A4" w14:textId="17E58E3B" w:rsidR="00A270B2" w:rsidRPr="00A270B2" w:rsidRDefault="00A270B2" w:rsidP="00A270B2">
      <w:pPr>
        <w:pStyle w:val="3"/>
      </w:pPr>
      <w:bookmarkStart w:id="63" w:name="_Toc157254805"/>
      <w:r>
        <w:rPr>
          <w:lang w:val="en-US"/>
        </w:rPr>
        <w:lastRenderedPageBreak/>
        <w:t>NMSE</w:t>
      </w:r>
      <w:bookmarkEnd w:id="63"/>
    </w:p>
    <w:p w14:paraId="269AC487" w14:textId="77777777" w:rsidR="00A270B2" w:rsidRPr="00F513C3" w:rsidRDefault="00A270B2" w:rsidP="00A270B2">
      <w:r>
        <w:t>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комплекса и настроить для него графический пользовательский интерфейс (</w:t>
      </w:r>
      <w:r>
        <w:rPr>
          <w:lang w:val="en-US"/>
        </w:rPr>
        <w:t>GUI</w:t>
      </w:r>
      <w:r>
        <w:t>)</w:t>
      </w:r>
      <w:r w:rsidRPr="00F513C3">
        <w:t xml:space="preserve">. </w:t>
      </w:r>
    </w:p>
    <w:p w14:paraId="1A722B5D" w14:textId="77777777" w:rsidR="00A270B2" w:rsidRDefault="00A270B2" w:rsidP="00A270B2">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28F64ABB" w14:textId="77777777" w:rsidR="00A270B2" w:rsidRDefault="00A270B2" w:rsidP="00A270B2"/>
    <w:p w14:paraId="0B9DA767" w14:textId="77777777" w:rsidR="00A270B2" w:rsidRPr="00C13155" w:rsidRDefault="00787C09" w:rsidP="00A270B2">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3A2BC820" w14:textId="77777777" w:rsidR="00A270B2" w:rsidRDefault="00A270B2" w:rsidP="00A270B2"/>
    <w:p w14:paraId="3CA945D2" w14:textId="77777777" w:rsidR="00A270B2" w:rsidRDefault="00A270B2" w:rsidP="00A270B2">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44E86D18" w14:textId="77777777" w:rsidR="00A270B2" w:rsidRDefault="00A270B2" w:rsidP="00A270B2"/>
    <w:p w14:paraId="23AE0976" w14:textId="77777777" w:rsidR="00A270B2" w:rsidRPr="006F1C99" w:rsidRDefault="00787C09" w:rsidP="00A270B2">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66ADC23D" w14:textId="77777777" w:rsidR="00A270B2" w:rsidRPr="00C13155" w:rsidRDefault="00787C09" w:rsidP="00A270B2">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33019E37" w14:textId="77777777" w:rsidR="00A270B2" w:rsidRPr="00603216" w:rsidRDefault="00A270B2" w:rsidP="00A270B2">
      <w:pPr>
        <w:rPr>
          <w:rFonts w:eastAsiaTheme="minorEastAsia"/>
        </w:rPr>
      </w:pPr>
    </w:p>
    <w:p w14:paraId="601F67B7" w14:textId="77777777" w:rsidR="00A270B2" w:rsidRDefault="00A270B2" w:rsidP="00442212">
      <w:r>
        <w:t xml:space="preserve">где: </w:t>
      </w:r>
    </w:p>
    <w:p w14:paraId="2FDAB91D" w14:textId="77777777" w:rsidR="00A270B2" w:rsidRDefault="00A270B2" w:rsidP="00A270B2">
      <w:r>
        <w:t>A – амплитуда импульса;</w:t>
      </w:r>
    </w:p>
    <w:p w14:paraId="74FC5B02" w14:textId="77777777" w:rsidR="00A270B2" w:rsidRDefault="00A270B2" w:rsidP="00A270B2">
      <w:r>
        <w:lastRenderedPageBreak/>
        <w:t>t – сдвиг импульса во времени относительно начала координат;</w:t>
      </w:r>
    </w:p>
    <w:p w14:paraId="103C54E4" w14:textId="77777777" w:rsidR="00A270B2" w:rsidRDefault="00A270B2" w:rsidP="00A270B2">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591575D" w14:textId="77777777" w:rsidR="00A270B2" w:rsidRDefault="00A270B2" w:rsidP="00A270B2">
      <w:r>
        <w:t>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реального импульса. Затем вычисляются отклонения и численный коэффициент NMSE в децибелах.</w:t>
      </w:r>
    </w:p>
    <w:p w14:paraId="63D16EE3" w14:textId="77777777" w:rsidR="00A270B2" w:rsidRDefault="00A270B2" w:rsidP="00A270B2">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t>16</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t>17</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r>
        <w:rPr>
          <w:lang w:val="en-US"/>
        </w:rPr>
        <w:t>PyVISA</w:t>
      </w:r>
      <w:r w:rsidRPr="00392599">
        <w:t>[</w:t>
      </w:r>
      <w:r>
        <w:fldChar w:fldCharType="begin"/>
      </w:r>
      <w:r>
        <w:instrText xml:space="preserve"> REF _Ref138410436 \r \h </w:instrText>
      </w:r>
      <w:r>
        <w:fldChar w:fldCharType="separate"/>
      </w:r>
      <w:r>
        <w:t>18</w:t>
      </w:r>
      <w:r>
        <w:fldChar w:fldCharType="end"/>
      </w:r>
      <w:r w:rsidRPr="00392599">
        <w:t>]</w:t>
      </w:r>
      <w:r w:rsidRPr="00FB1E77">
        <w:t>.</w:t>
      </w:r>
    </w:p>
    <w:p w14:paraId="7497EE14" w14:textId="77777777" w:rsidR="00A270B2" w:rsidRDefault="00A270B2" w:rsidP="00A270B2">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fldSimple w:instr=" SEQ Рис. \* ARABIC ">
        <w:r>
          <w:rPr>
            <w:noProof/>
          </w:rPr>
          <w:t>15</w:t>
        </w:r>
      </w:fldSimple>
      <w:r>
        <w:t>.</w:t>
      </w:r>
    </w:p>
    <w:p w14:paraId="03955986" w14:textId="77777777" w:rsidR="00A270B2" w:rsidRDefault="00A270B2" w:rsidP="00A270B2">
      <w:pPr>
        <w:pStyle w:val="a4"/>
      </w:pPr>
      <w:r w:rsidRPr="00A270B2">
        <w:rPr>
          <w:noProof/>
          <w:color w:val="auto"/>
        </w:rPr>
        <w:drawing>
          <wp:inline distT="0" distB="0" distL="0" distR="0" wp14:anchorId="185CAC5F" wp14:editId="364D6A0A">
            <wp:extent cx="3987209" cy="310727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0">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13981EA8" w14:textId="77777777" w:rsidR="00A270B2" w:rsidRDefault="00A270B2" w:rsidP="00A270B2">
      <w:pPr>
        <w:pStyle w:val="aa"/>
      </w:pPr>
      <w:bookmarkStart w:id="64" w:name="_Toc138075206"/>
      <w:r>
        <w:t xml:space="preserve">Рис. </w:t>
      </w:r>
      <w:fldSimple w:instr=" SEQ Рис. \* ARABIC ">
        <w:r>
          <w:rPr>
            <w:noProof/>
          </w:rPr>
          <w:t>16</w:t>
        </w:r>
      </w:fldSimple>
      <w:r>
        <w:t xml:space="preserve">. «Идеальный» и реальный импульсы, построенные с помощью </w:t>
      </w:r>
      <w:bookmarkEnd w:id="64"/>
      <w:r>
        <w:t>ПАИК</w:t>
      </w:r>
    </w:p>
    <w:p w14:paraId="4DDCD69E" w14:textId="77777777" w:rsidR="00A270B2" w:rsidRPr="005D2661" w:rsidRDefault="00A270B2" w:rsidP="00A270B2">
      <w:pPr>
        <w:rPr>
          <w:color w:val="auto"/>
        </w:rPr>
      </w:pPr>
      <w:r w:rsidRPr="005D2661">
        <w:rPr>
          <w:color w:val="auto"/>
        </w:rPr>
        <w:t>Уровень отклонения от идеальных значений составил порядка .</w:t>
      </w:r>
    </w:p>
    <w:p w14:paraId="2C223F18" w14:textId="77777777" w:rsidR="00A270B2" w:rsidRPr="005D2661" w:rsidRDefault="00A270B2" w:rsidP="00A270B2">
      <w:pPr>
        <w:pStyle w:val="a6"/>
        <w:numPr>
          <w:ilvl w:val="0"/>
          <w:numId w:val="4"/>
        </w:numPr>
        <w:tabs>
          <w:tab w:val="left" w:pos="1134"/>
        </w:tabs>
        <w:rPr>
          <w:color w:val="auto"/>
        </w:rPr>
      </w:pPr>
      <w:r w:rsidRPr="005D2661">
        <w:rPr>
          <w:color w:val="auto"/>
        </w:rPr>
        <w:lastRenderedPageBreak/>
        <w:t>Для импульса с максимальной амплитудой –</w:t>
      </w:r>
      <w:r>
        <w:rPr>
          <w:color w:val="auto"/>
        </w:rPr>
        <w:t xml:space="preserve"> </w:t>
      </w:r>
      <w:r w:rsidRPr="005D2661">
        <w:rPr>
          <w:color w:val="auto"/>
        </w:rPr>
        <w:t>10.87 дБ;</w:t>
      </w:r>
    </w:p>
    <w:p w14:paraId="38DB5170" w14:textId="77777777" w:rsidR="00A270B2" w:rsidRPr="005D2661" w:rsidRDefault="00A270B2" w:rsidP="00A270B2">
      <w:pPr>
        <w:pStyle w:val="a6"/>
        <w:numPr>
          <w:ilvl w:val="0"/>
          <w:numId w:val="4"/>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50D007BC" w14:textId="77777777" w:rsidR="00A270B2" w:rsidRPr="00FE1513" w:rsidRDefault="00A270B2" w:rsidP="00A270B2">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270B2" w:rsidRPr="00EA2758" w14:paraId="3FA36C26" w14:textId="77777777" w:rsidTr="007E2D4E">
        <w:tc>
          <w:tcPr>
            <w:tcW w:w="4672" w:type="dxa"/>
            <w:vAlign w:val="center"/>
          </w:tcPr>
          <w:p w14:paraId="57C58D2A" w14:textId="77777777" w:rsidR="00A270B2" w:rsidRDefault="00A270B2" w:rsidP="007E2D4E">
            <w:pPr>
              <w:ind w:firstLine="0"/>
              <w:jc w:val="center"/>
              <w:rPr>
                <w:color w:val="auto"/>
              </w:rPr>
            </w:pPr>
            <w:r>
              <w:rPr>
                <w:noProof/>
                <w:color w:val="auto"/>
              </w:rPr>
              <w:drawing>
                <wp:inline distT="0" distB="0" distL="0" distR="0" wp14:anchorId="52E9DDF2" wp14:editId="70F45E5C">
                  <wp:extent cx="2650307" cy="216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1">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50C5643E" w14:textId="77777777" w:rsidR="00A270B2" w:rsidRDefault="00A270B2" w:rsidP="007E2D4E">
            <w:pPr>
              <w:ind w:firstLine="0"/>
              <w:jc w:val="center"/>
              <w:rPr>
                <w:color w:val="auto"/>
              </w:rPr>
            </w:pPr>
            <w:r>
              <w:rPr>
                <w:noProof/>
                <w:color w:val="auto"/>
              </w:rPr>
              <w:drawing>
                <wp:inline distT="0" distB="0" distL="0" distR="0" wp14:anchorId="69D4DA44" wp14:editId="25C663CE">
                  <wp:extent cx="2659141" cy="2160000"/>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2">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A270B2" w14:paraId="41772C84" w14:textId="77777777" w:rsidTr="007E2D4E">
        <w:tc>
          <w:tcPr>
            <w:tcW w:w="4672" w:type="dxa"/>
          </w:tcPr>
          <w:p w14:paraId="7B78CE89" w14:textId="77777777" w:rsidR="00A270B2" w:rsidRDefault="00A270B2" w:rsidP="007E2D4E">
            <w:pPr>
              <w:ind w:firstLine="0"/>
              <w:jc w:val="center"/>
              <w:rPr>
                <w:color w:val="auto"/>
              </w:rPr>
            </w:pPr>
            <w:r>
              <w:rPr>
                <w:color w:val="auto"/>
              </w:rPr>
              <w:t>(а)</w:t>
            </w:r>
          </w:p>
        </w:tc>
        <w:tc>
          <w:tcPr>
            <w:tcW w:w="4673" w:type="dxa"/>
          </w:tcPr>
          <w:p w14:paraId="64984AB7" w14:textId="77777777" w:rsidR="00A270B2" w:rsidRDefault="00A270B2" w:rsidP="007E2D4E">
            <w:pPr>
              <w:ind w:firstLine="0"/>
              <w:jc w:val="center"/>
              <w:rPr>
                <w:color w:val="auto"/>
              </w:rPr>
            </w:pPr>
            <w:r>
              <w:rPr>
                <w:color w:val="auto"/>
              </w:rPr>
              <w:t>(б)</w:t>
            </w:r>
          </w:p>
        </w:tc>
      </w:tr>
    </w:tbl>
    <w:p w14:paraId="13F39C39" w14:textId="77777777" w:rsidR="00A270B2" w:rsidRPr="00EA2758" w:rsidRDefault="00A270B2" w:rsidP="00A270B2">
      <w:pPr>
        <w:pStyle w:val="a4"/>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3BCE923" w14:textId="77777777" w:rsidR="00A270B2" w:rsidRDefault="00A270B2" w:rsidP="00A270B2">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148A090" w14:textId="77777777" w:rsidR="00A270B2" w:rsidRDefault="00A270B2" w:rsidP="00A270B2">
      <w:pPr>
        <w:pStyle w:val="a6"/>
        <w:numPr>
          <w:ilvl w:val="0"/>
          <w:numId w:val="5"/>
        </w:numPr>
        <w:tabs>
          <w:tab w:val="left" w:pos="1134"/>
        </w:tabs>
        <w:rPr>
          <w:color w:val="auto"/>
        </w:rPr>
      </w:pPr>
      <w:r>
        <w:rPr>
          <w:color w:val="auto"/>
        </w:rPr>
        <w:t>-8.97 дБ (а);</w:t>
      </w:r>
    </w:p>
    <w:p w14:paraId="5A44544E" w14:textId="77777777" w:rsidR="00A270B2" w:rsidRPr="00545138" w:rsidRDefault="00A270B2" w:rsidP="00A270B2">
      <w:pPr>
        <w:pStyle w:val="a6"/>
        <w:numPr>
          <w:ilvl w:val="0"/>
          <w:numId w:val="5"/>
        </w:numPr>
        <w:tabs>
          <w:tab w:val="left" w:pos="1134"/>
        </w:tabs>
        <w:rPr>
          <w:color w:val="auto"/>
        </w:rPr>
      </w:pPr>
      <w:r>
        <w:rPr>
          <w:color w:val="auto"/>
          <w:lang w:val="en-US"/>
        </w:rPr>
        <w:t xml:space="preserve">-10.42 </w:t>
      </w:r>
      <w:r>
        <w:rPr>
          <w:color w:val="auto"/>
        </w:rPr>
        <w:t>дБ (б).</w:t>
      </w:r>
    </w:p>
    <w:p w14:paraId="0A6323AF" w14:textId="31755FFB" w:rsidR="008964FF" w:rsidRDefault="00A270B2" w:rsidP="00A270B2">
      <w:pPr>
        <w:rPr>
          <w:color w:val="auto"/>
        </w:rPr>
      </w:pPr>
      <w:r>
        <w:rPr>
          <w:color w:val="auto"/>
        </w:rPr>
        <w:t xml:space="preserve">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w:t>
      </w:r>
      <w:r>
        <w:rPr>
          <w:color w:val="auto"/>
        </w:rPr>
        <w:lastRenderedPageBreak/>
        <w:t>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7EEFFA9E" w14:textId="77777777" w:rsidR="008964FF" w:rsidRDefault="008964FF">
      <w:pPr>
        <w:spacing w:line="240" w:lineRule="auto"/>
        <w:ind w:firstLine="0"/>
        <w:jc w:val="left"/>
        <w:rPr>
          <w:color w:val="auto"/>
        </w:rPr>
      </w:pPr>
      <w:r>
        <w:rPr>
          <w:color w:val="auto"/>
        </w:rPr>
        <w:br w:type="page"/>
      </w:r>
    </w:p>
    <w:p w14:paraId="51A491AC" w14:textId="6D148378" w:rsidR="00A270B2" w:rsidRDefault="008964FF" w:rsidP="008964FF">
      <w:pPr>
        <w:pStyle w:val="1"/>
      </w:pPr>
      <w:bookmarkStart w:id="65" w:name="_Toc157254806"/>
      <w:r>
        <w:lastRenderedPageBreak/>
        <w:t>Эксперименты</w:t>
      </w:r>
      <w:bookmarkEnd w:id="65"/>
    </w:p>
    <w:p w14:paraId="1535B139" w14:textId="77777777" w:rsidR="008964FF" w:rsidRDefault="008964FF" w:rsidP="008964FF">
      <w:pPr>
        <w:pStyle w:val="2"/>
        <w:ind w:firstLine="0"/>
        <w:rPr>
          <w:lang w:eastAsia="ru-RU"/>
        </w:rPr>
      </w:pPr>
      <w:bookmarkStart w:id="66" w:name="_Toc124863584"/>
      <w:bookmarkStart w:id="67" w:name="_Toc125035525"/>
      <w:bookmarkStart w:id="68" w:name="_Toc157254807"/>
      <w:r>
        <w:rPr>
          <w:lang w:eastAsia="ru-RU"/>
        </w:rPr>
        <w:t>Экспериментальное формирование импульса в форме моноцикла Гаусса</w:t>
      </w:r>
      <w:bookmarkEnd w:id="66"/>
      <w:bookmarkEnd w:id="67"/>
      <w:bookmarkEnd w:id="68"/>
    </w:p>
    <w:p w14:paraId="47DC89C2" w14:textId="77777777" w:rsidR="008964FF" w:rsidRDefault="008964FF" w:rsidP="008964FF">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729DBE33" w14:textId="77777777" w:rsidR="008964FF" w:rsidRDefault="008964FF" w:rsidP="008964FF">
      <w:pPr>
        <w:pStyle w:val="a4"/>
        <w:rPr>
          <w:lang w:eastAsia="ru-RU"/>
        </w:rPr>
      </w:pPr>
      <w:r>
        <w:rPr>
          <w:noProof/>
        </w:rPr>
        <w:drawing>
          <wp:inline distT="0" distB="0" distL="0" distR="0" wp14:anchorId="032BC775" wp14:editId="418F74D9">
            <wp:extent cx="5940425" cy="3104515"/>
            <wp:effectExtent l="0" t="0" r="3175" b="635"/>
            <wp:docPr id="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3"/>
                    <a:stretch/>
                  </pic:blipFill>
                  <pic:spPr bwMode="auto">
                    <a:xfrm>
                      <a:off x="0" y="0"/>
                      <a:ext cx="5940425" cy="3104515"/>
                    </a:xfrm>
                    <a:prstGeom prst="rect">
                      <a:avLst/>
                    </a:prstGeom>
                    <a:noFill/>
                    <a:ln>
                      <a:noFill/>
                    </a:ln>
                  </pic:spPr>
                </pic:pic>
              </a:graphicData>
            </a:graphic>
          </wp:inline>
        </w:drawing>
      </w:r>
    </w:p>
    <w:p w14:paraId="2896ABDB" w14:textId="77777777" w:rsidR="008964FF" w:rsidRDefault="008964FF" w:rsidP="008964FF">
      <w:pPr>
        <w:pStyle w:val="a4"/>
        <w:rPr>
          <w:lang w:eastAsia="ru-RU"/>
        </w:rPr>
      </w:pPr>
      <w:r>
        <w:rPr>
          <w:lang w:eastAsia="ru-RU"/>
        </w:rPr>
        <w:t>Рис. ???. Схема проведения эксперимента по формированию импульса в форме моноцикла Гаусса.</w:t>
      </w:r>
    </w:p>
    <w:p w14:paraId="374BB7D1" w14:textId="77777777" w:rsidR="008964FF" w:rsidRDefault="008964FF" w:rsidP="008964FF">
      <w:pPr>
        <w:pStyle w:val="a4"/>
        <w:rPr>
          <w:lang w:eastAsia="ru-RU"/>
        </w:rPr>
      </w:pPr>
      <w:r>
        <w:rPr>
          <w:noProof/>
        </w:rPr>
        <w:drawing>
          <wp:inline distT="0" distB="0" distL="0" distR="0" wp14:anchorId="37827C28" wp14:editId="23E1D46A">
            <wp:extent cx="5940425" cy="2886710"/>
            <wp:effectExtent l="0" t="0" r="3175" b="889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4"/>
                    <a:stretch/>
                  </pic:blipFill>
                  <pic:spPr bwMode="auto">
                    <a:xfrm>
                      <a:off x="0" y="0"/>
                      <a:ext cx="5940425" cy="2886710"/>
                    </a:xfrm>
                    <a:prstGeom prst="rect">
                      <a:avLst/>
                    </a:prstGeom>
                    <a:noFill/>
                    <a:ln>
                      <a:noFill/>
                    </a:ln>
                  </pic:spPr>
                </pic:pic>
              </a:graphicData>
            </a:graphic>
          </wp:inline>
        </w:drawing>
      </w:r>
    </w:p>
    <w:p w14:paraId="6ED79CCC" w14:textId="77777777" w:rsidR="008964FF" w:rsidRDefault="008964FF" w:rsidP="008964FF">
      <w:pPr>
        <w:pStyle w:val="a4"/>
        <w:rPr>
          <w:lang w:eastAsia="ru-RU"/>
        </w:rPr>
      </w:pPr>
      <w:r>
        <w:rPr>
          <w:lang w:eastAsia="ru-RU"/>
        </w:rPr>
        <w:lastRenderedPageBreak/>
        <w:t>Рис. ???. Сумматор конструкции Уилкинсона, соединенный с генераторами СКИ на основе ДНЗ.</w:t>
      </w:r>
    </w:p>
    <w:p w14:paraId="60A73013" w14:textId="77777777" w:rsidR="008964FF" w:rsidRDefault="008964FF" w:rsidP="008964FF">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08EC2D63" w14:textId="77777777" w:rsidR="008964FF" w:rsidRDefault="008964FF" w:rsidP="008964FF">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6795D254" w14:textId="77777777" w:rsidR="008964FF" w:rsidRDefault="008964FF" w:rsidP="008964FF">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79B2D686" w14:textId="77777777" w:rsidR="008964FF" w:rsidRDefault="008964FF" w:rsidP="008964FF">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5CDCD61A" w14:textId="0E0F1A05" w:rsidR="008964FF" w:rsidRDefault="008964FF" w:rsidP="00442212">
      <w:pPr>
        <w:pStyle w:val="a4"/>
        <w:rPr>
          <w:lang w:eastAsia="ru-RU"/>
        </w:rPr>
      </w:pPr>
      <w:r>
        <w:rPr>
          <w:noProof/>
          <w:lang w:eastAsia="ru-RU"/>
        </w:rPr>
        <w:lastRenderedPageBreak/>
        <w:drawing>
          <wp:inline distT="0" distB="0" distL="0" distR="0" wp14:anchorId="299E9DBB" wp14:editId="4515E3C1">
            <wp:extent cx="4330101" cy="3060000"/>
            <wp:effectExtent l="0" t="0" r="0" b="7620"/>
            <wp:docPr id="3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45"/>
                    <a:stretch/>
                  </pic:blipFill>
                  <pic:spPr bwMode="auto">
                    <a:xfrm>
                      <a:off x="0" y="0"/>
                      <a:ext cx="4330101" cy="3060000"/>
                    </a:xfrm>
                    <a:prstGeom prst="rect">
                      <a:avLst/>
                    </a:prstGeom>
                  </pic:spPr>
                </pic:pic>
              </a:graphicData>
            </a:graphic>
          </wp:inline>
        </w:drawing>
      </w:r>
    </w:p>
    <w:p w14:paraId="1F0E945D" w14:textId="77777777" w:rsidR="008964FF" w:rsidRDefault="008964FF" w:rsidP="00442212">
      <w:pPr>
        <w:pStyle w:val="a4"/>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0D5E835D" w14:textId="77777777" w:rsidR="008964FF" w:rsidRDefault="008964FF" w:rsidP="00442212">
      <w:pPr>
        <w:pStyle w:val="a4"/>
        <w:rPr>
          <w:lang w:eastAsia="ru-RU"/>
        </w:rPr>
      </w:pPr>
      <w:r w:rsidRPr="00442212">
        <w:drawing>
          <wp:inline distT="0" distB="0" distL="0" distR="0" wp14:anchorId="13AE7A09" wp14:editId="278C6471">
            <wp:extent cx="3931644" cy="3060000"/>
            <wp:effectExtent l="0" t="0" r="0" b="7620"/>
            <wp:docPr id="3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stretch/>
                  </pic:blipFill>
                  <pic:spPr bwMode="auto">
                    <a:xfrm>
                      <a:off x="0" y="0"/>
                      <a:ext cx="3931644" cy="3060000"/>
                    </a:xfrm>
                    <a:prstGeom prst="rect">
                      <a:avLst/>
                    </a:prstGeom>
                  </pic:spPr>
                </pic:pic>
              </a:graphicData>
            </a:graphic>
          </wp:inline>
        </w:drawing>
      </w:r>
    </w:p>
    <w:p w14:paraId="7DE23683" w14:textId="77777777" w:rsidR="008964FF" w:rsidRPr="00442212" w:rsidRDefault="008964FF" w:rsidP="00442212">
      <w:pPr>
        <w:pStyle w:val="a4"/>
      </w:pPr>
      <w:r w:rsidRPr="00442212">
        <w:t>Рис. ???. Импульс в форме моноцикла Гаусса полученный в результате моделирования (сплошная линия) и экспериментально (пунктирная линия).</w:t>
      </w:r>
    </w:p>
    <w:p w14:paraId="6A52347A" w14:textId="77777777" w:rsidR="008964FF" w:rsidRDefault="008964FF" w:rsidP="00442212">
      <w:pPr>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6EB413F2" w14:textId="77777777" w:rsidR="008964FF" w:rsidRDefault="008964FF" w:rsidP="008964FF">
      <w:pPr>
        <w:pStyle w:val="a4"/>
        <w:rPr>
          <w:lang w:eastAsia="ru-RU"/>
        </w:rPr>
      </w:pPr>
      <w:r>
        <w:rPr>
          <w:noProof/>
          <w:lang w:eastAsia="ru-RU"/>
        </w:rPr>
        <w:lastRenderedPageBreak/>
        <w:drawing>
          <wp:inline distT="0" distB="0" distL="0" distR="0" wp14:anchorId="4FF60D3B" wp14:editId="2D666388">
            <wp:extent cx="4022244" cy="3060000"/>
            <wp:effectExtent l="0" t="0" r="0" b="7620"/>
            <wp:docPr id="3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47"/>
                    <a:stretch/>
                  </pic:blipFill>
                  <pic:spPr bwMode="auto">
                    <a:xfrm>
                      <a:off x="0" y="0"/>
                      <a:ext cx="4022244" cy="3060000"/>
                    </a:xfrm>
                    <a:prstGeom prst="rect">
                      <a:avLst/>
                    </a:prstGeom>
                  </pic:spPr>
                </pic:pic>
              </a:graphicData>
            </a:graphic>
          </wp:inline>
        </w:drawing>
      </w:r>
    </w:p>
    <w:p w14:paraId="0D6E0CC6" w14:textId="77777777" w:rsidR="008964FF" w:rsidRDefault="008964FF" w:rsidP="008964FF">
      <w:pPr>
        <w:pStyle w:val="a4"/>
        <w:rPr>
          <w:lang w:eastAsia="ru-RU"/>
        </w:rPr>
      </w:pPr>
      <w:r>
        <w:rPr>
          <w:lang w:eastAsia="ru-RU"/>
        </w:rPr>
        <w:t>Рис. ???. Спектры СКИ в форме моноцикла Гаусса и в форме гауссовского колокола.</w:t>
      </w:r>
    </w:p>
    <w:p w14:paraId="51ECC419" w14:textId="77777777" w:rsidR="008964FF" w:rsidRDefault="008964FF" w:rsidP="008964FF">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уровням -3 дБ и -10 дБ) и с пиком, смещенным вверх в частотной области (на частоту порядка 1.5 ГГц). </w:t>
      </w:r>
    </w:p>
    <w:p w14:paraId="470490D9" w14:textId="77777777" w:rsidR="008964FF" w:rsidRPr="008964FF" w:rsidRDefault="008964FF" w:rsidP="008964FF"/>
    <w:p w14:paraId="5AF78889" w14:textId="77777777" w:rsidR="008964FF" w:rsidRDefault="008964FF" w:rsidP="006319FA">
      <w:pPr>
        <w:pStyle w:val="3"/>
      </w:pPr>
      <w:bookmarkStart w:id="69" w:name="_Toc125035527"/>
      <w:bookmarkStart w:id="70" w:name="_Toc157254808"/>
      <w:r>
        <w:t>Экспериментальное формирование СКИ различной формы с помощью пятипортового сумматора</w:t>
      </w:r>
      <w:bookmarkEnd w:id="69"/>
      <w:bookmarkEnd w:id="70"/>
    </w:p>
    <w:p w14:paraId="653DD7FE" w14:textId="77777777" w:rsidR="008964FF" w:rsidRDefault="008964FF" w:rsidP="008964FF">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10941E84" w14:textId="77777777" w:rsidR="008964FF" w:rsidRDefault="008964FF" w:rsidP="006319FA">
      <w:pPr>
        <w:pStyle w:val="a4"/>
      </w:pPr>
      <w:r>
        <w:rPr>
          <w:noProof/>
        </w:rPr>
        <w:lastRenderedPageBreak/>
        <w:drawing>
          <wp:inline distT="0" distB="0" distL="0" distR="0" wp14:anchorId="701EB3AE" wp14:editId="64E01E3C">
            <wp:extent cx="5086350" cy="3829050"/>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48"/>
                    <a:stretch/>
                  </pic:blipFill>
                  <pic:spPr bwMode="auto">
                    <a:xfrm>
                      <a:off x="0" y="0"/>
                      <a:ext cx="5086649" cy="3829275"/>
                    </a:xfrm>
                    <a:prstGeom prst="rect">
                      <a:avLst/>
                    </a:prstGeom>
                    <a:ln/>
                  </pic:spPr>
                </pic:pic>
              </a:graphicData>
            </a:graphic>
          </wp:inline>
        </w:drawing>
      </w:r>
    </w:p>
    <w:p w14:paraId="1D636F5E" w14:textId="77777777" w:rsidR="008964FF" w:rsidRDefault="008964FF" w:rsidP="006319FA">
      <w:pPr>
        <w:pStyle w:val="a4"/>
      </w:pPr>
      <w:r>
        <w:t xml:space="preserve">Рис. ???. Блок-схема экспериментальной установки по формированию СКИ различной формы с помощью пятипортового сумматора. </w:t>
      </w:r>
    </w:p>
    <w:p w14:paraId="0AB43295" w14:textId="77777777" w:rsidR="008964FF" w:rsidRDefault="008964FF" w:rsidP="008964FF"/>
    <w:p w14:paraId="3E0531E8" w14:textId="77777777" w:rsidR="008964FF" w:rsidRDefault="008964FF" w:rsidP="008964FF">
      <w:pPr>
        <w:pStyle w:val="a4"/>
      </w:pPr>
      <w:r>
        <w:rPr>
          <w:noProof/>
        </w:rPr>
        <w:drawing>
          <wp:inline distT="0" distB="0" distL="0" distR="0" wp14:anchorId="04F4BFBD" wp14:editId="3C6C6444">
            <wp:extent cx="5940425" cy="4450715"/>
            <wp:effectExtent l="0" t="0" r="3175" b="6985"/>
            <wp:docPr id="3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49"/>
                    <a:stretch/>
                  </pic:blipFill>
                  <pic:spPr bwMode="auto">
                    <a:xfrm>
                      <a:off x="0" y="0"/>
                      <a:ext cx="5940425" cy="4450715"/>
                    </a:xfrm>
                    <a:prstGeom prst="rect">
                      <a:avLst/>
                    </a:prstGeom>
                    <a:noFill/>
                    <a:ln>
                      <a:noFill/>
                    </a:ln>
                  </pic:spPr>
                </pic:pic>
              </a:graphicData>
            </a:graphic>
          </wp:inline>
        </w:drawing>
      </w:r>
    </w:p>
    <w:p w14:paraId="68585876" w14:textId="77777777" w:rsidR="008964FF" w:rsidRDefault="008964FF" w:rsidP="008964FF">
      <w:pPr>
        <w:pStyle w:val="a4"/>
      </w:pPr>
      <w:r>
        <w:lastRenderedPageBreak/>
        <w:t>Рис. ???. Часть экспериментальной установки, содержащая пятипортовый сумматор и четыре генератора СКИ.</w:t>
      </w:r>
    </w:p>
    <w:p w14:paraId="20469623" w14:textId="77777777" w:rsidR="008964FF" w:rsidRDefault="008964FF" w:rsidP="008964FF">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4EFA8C70" w14:textId="77777777" w:rsidR="008964FF" w:rsidRDefault="008964FF" w:rsidP="008964FF">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7CEA88B7" w14:textId="77777777" w:rsidR="008964FF" w:rsidRDefault="008964FF" w:rsidP="008964FF">
      <w:pPr>
        <w:rPr>
          <w:lang w:eastAsia="ru-RU"/>
        </w:rPr>
      </w:pPr>
      <w:r>
        <w:rPr>
          <w:lang w:eastAsia="ru-RU"/>
        </w:rPr>
        <w:t>Импульсы различных форм, сформированные в результате эксперимента, показаны на рис. ???.</w:t>
      </w:r>
    </w:p>
    <w:p w14:paraId="4C8BC120" w14:textId="77777777" w:rsidR="008964FF" w:rsidRDefault="008964FF" w:rsidP="008964FF">
      <w:pPr>
        <w:pStyle w:val="a4"/>
        <w:rPr>
          <w:lang w:eastAsia="ru-RU"/>
        </w:rPr>
      </w:pPr>
      <w:r>
        <w:rPr>
          <w:noProof/>
          <w:lang w:eastAsia="ru-RU"/>
        </w:rPr>
        <w:drawing>
          <wp:inline distT="0" distB="0" distL="0" distR="0" wp14:anchorId="254F5DCB" wp14:editId="70CE0D75">
            <wp:extent cx="3723436" cy="2808000"/>
            <wp:effectExtent l="0" t="0" r="0" b="0"/>
            <wp:docPr id="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0"/>
                    <a:stretch/>
                  </pic:blipFill>
                  <pic:spPr bwMode="auto">
                    <a:xfrm>
                      <a:off x="0" y="0"/>
                      <a:ext cx="3723436" cy="2808000"/>
                    </a:xfrm>
                    <a:prstGeom prst="rect">
                      <a:avLst/>
                    </a:prstGeom>
                  </pic:spPr>
                </pic:pic>
              </a:graphicData>
            </a:graphic>
          </wp:inline>
        </w:drawing>
      </w:r>
    </w:p>
    <w:p w14:paraId="287CD127" w14:textId="77777777" w:rsidR="008964FF" w:rsidRDefault="008964FF" w:rsidP="008964FF">
      <w:pPr>
        <w:pStyle w:val="a4"/>
        <w:rPr>
          <w:lang w:eastAsia="ru-RU"/>
        </w:rPr>
      </w:pPr>
      <w:r>
        <w:rPr>
          <w:lang w:eastAsia="ru-RU"/>
        </w:rPr>
        <w:t>(а)</w:t>
      </w:r>
    </w:p>
    <w:p w14:paraId="5770878E" w14:textId="77777777" w:rsidR="008964FF" w:rsidRDefault="008964FF" w:rsidP="008964FF">
      <w:pPr>
        <w:pStyle w:val="a4"/>
      </w:pPr>
      <w:r>
        <w:rPr>
          <w:noProof/>
        </w:rPr>
        <w:lastRenderedPageBreak/>
        <w:drawing>
          <wp:inline distT="0" distB="0" distL="0" distR="0" wp14:anchorId="2BE7441B" wp14:editId="622C8A5C">
            <wp:extent cx="3754717" cy="2808000"/>
            <wp:effectExtent l="0" t="0" r="0" b="0"/>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1"/>
                    <a:stretch/>
                  </pic:blipFill>
                  <pic:spPr bwMode="auto">
                    <a:xfrm>
                      <a:off x="0" y="0"/>
                      <a:ext cx="3754717" cy="2808000"/>
                    </a:xfrm>
                    <a:prstGeom prst="rect">
                      <a:avLst/>
                    </a:prstGeom>
                    <a:ln/>
                  </pic:spPr>
                </pic:pic>
              </a:graphicData>
            </a:graphic>
          </wp:inline>
        </w:drawing>
      </w:r>
    </w:p>
    <w:p w14:paraId="130D29E1" w14:textId="77777777" w:rsidR="008964FF" w:rsidRDefault="008964FF" w:rsidP="008964FF">
      <w:pPr>
        <w:pStyle w:val="a4"/>
      </w:pPr>
      <w:r>
        <w:t>(б)</w:t>
      </w:r>
    </w:p>
    <w:p w14:paraId="7B0C67AA" w14:textId="77777777" w:rsidR="008964FF" w:rsidRDefault="008964FF" w:rsidP="008964FF">
      <w:pPr>
        <w:pStyle w:val="a4"/>
      </w:pPr>
      <w:r>
        <w:t xml:space="preserve"> </w:t>
      </w:r>
      <w:r>
        <w:rPr>
          <w:noProof/>
        </w:rPr>
        <w:drawing>
          <wp:inline distT="0" distB="0" distL="0" distR="0" wp14:anchorId="61C4E15B" wp14:editId="59065C83">
            <wp:extent cx="3998636" cy="2808000"/>
            <wp:effectExtent l="0" t="0" r="1905"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2"/>
                    <a:stretch/>
                  </pic:blipFill>
                  <pic:spPr bwMode="auto">
                    <a:xfrm>
                      <a:off x="0" y="0"/>
                      <a:ext cx="3998636" cy="2808000"/>
                    </a:xfrm>
                    <a:prstGeom prst="rect">
                      <a:avLst/>
                    </a:prstGeom>
                    <a:ln/>
                  </pic:spPr>
                </pic:pic>
              </a:graphicData>
            </a:graphic>
          </wp:inline>
        </w:drawing>
      </w:r>
    </w:p>
    <w:p w14:paraId="25F1D72D" w14:textId="77777777" w:rsidR="008964FF" w:rsidRDefault="008964FF" w:rsidP="008964FF">
      <w:pPr>
        <w:pStyle w:val="a4"/>
      </w:pPr>
      <w:r>
        <w:t>(в)</w:t>
      </w:r>
    </w:p>
    <w:p w14:paraId="49D89AE9" w14:textId="77777777" w:rsidR="008964FF" w:rsidRDefault="008964FF" w:rsidP="008964FF">
      <w:pPr>
        <w:pStyle w:val="a4"/>
      </w:pPr>
      <w:r>
        <w:rPr>
          <w:noProof/>
        </w:rPr>
        <w:drawing>
          <wp:inline distT="0" distB="0" distL="0" distR="0" wp14:anchorId="6418027A" wp14:editId="0823E9F3">
            <wp:extent cx="3846076" cy="2880000"/>
            <wp:effectExtent l="0" t="0" r="2540" b="0"/>
            <wp:docPr id="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3"/>
                    <a:stretch/>
                  </pic:blipFill>
                  <pic:spPr bwMode="auto">
                    <a:xfrm>
                      <a:off x="0" y="0"/>
                      <a:ext cx="3846076" cy="2880000"/>
                    </a:xfrm>
                    <a:prstGeom prst="rect">
                      <a:avLst/>
                    </a:prstGeom>
                    <a:noFill/>
                    <a:ln>
                      <a:noFill/>
                    </a:ln>
                  </pic:spPr>
                </pic:pic>
              </a:graphicData>
            </a:graphic>
          </wp:inline>
        </w:drawing>
      </w:r>
    </w:p>
    <w:p w14:paraId="15BBB404" w14:textId="77777777" w:rsidR="008964FF" w:rsidRDefault="008964FF" w:rsidP="008964FF">
      <w:pPr>
        <w:pStyle w:val="a4"/>
      </w:pPr>
      <w:r>
        <w:lastRenderedPageBreak/>
        <w:t>(г)</w:t>
      </w:r>
    </w:p>
    <w:p w14:paraId="5CF5A8FC" w14:textId="77777777" w:rsidR="008964FF" w:rsidRDefault="008964FF" w:rsidP="008964FF">
      <w:pPr>
        <w:pStyle w:val="a4"/>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5760B9D7" w14:textId="77777777" w:rsidR="008964FF" w:rsidRDefault="008964FF" w:rsidP="008964FF">
      <w:pPr>
        <w:rPr>
          <w:lang w:eastAsia="ru-RU"/>
        </w:rPr>
      </w:pPr>
      <w:r>
        <w:rPr>
          <w:lang w:eastAsia="ru-RU"/>
        </w:rPr>
        <w:t>В ходе эксперимента были сформированы:</w:t>
      </w:r>
    </w:p>
    <w:p w14:paraId="34C65555" w14:textId="77777777" w:rsidR="008964FF" w:rsidRDefault="008964FF" w:rsidP="008964FF">
      <w:pPr>
        <w:pStyle w:val="a6"/>
        <w:numPr>
          <w:ilvl w:val="0"/>
          <w:numId w:val="21"/>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37C46AC2" w14:textId="77777777" w:rsidR="008964FF" w:rsidRDefault="008964FF" w:rsidP="008964FF">
      <w:pPr>
        <w:pStyle w:val="a6"/>
        <w:numPr>
          <w:ilvl w:val="0"/>
          <w:numId w:val="21"/>
        </w:numPr>
        <w:rPr>
          <w:lang w:eastAsia="ru-RU"/>
        </w:rPr>
      </w:pPr>
      <w:r>
        <w:rPr>
          <w:lang w:eastAsia="ru-RU"/>
        </w:rPr>
        <w:t>КРС с амплитудой более 10 В и общей длительностью 300 пс;</w:t>
      </w:r>
    </w:p>
    <w:p w14:paraId="054055E5" w14:textId="77777777" w:rsidR="008964FF" w:rsidRDefault="008964FF" w:rsidP="008964FF">
      <w:pPr>
        <w:pStyle w:val="a6"/>
        <w:numPr>
          <w:ilvl w:val="0"/>
          <w:numId w:val="21"/>
        </w:numPr>
        <w:rPr>
          <w:lang w:eastAsia="ru-RU"/>
        </w:rPr>
      </w:pPr>
      <w:r>
        <w:rPr>
          <w:lang w:eastAsia="ru-RU"/>
        </w:rPr>
        <w:t xml:space="preserve">дуплет Гаусса с размахом 24 В, длительностью от первого положительного пика до второго 1.2 нс и общей длительностью 2.4 нс. </w:t>
      </w:r>
    </w:p>
    <w:p w14:paraId="102BD543" w14:textId="77777777" w:rsidR="008964FF" w:rsidRDefault="008964FF" w:rsidP="008964FF">
      <w:pPr>
        <w:rPr>
          <w:lang w:eastAsia="ru-RU"/>
        </w:rPr>
      </w:pPr>
      <w:r>
        <w:rPr>
          <w:lang w:eastAsia="ru-RU"/>
        </w:rPr>
        <w:t xml:space="preserve">Спектры полученных сигналов приведены на рис. ???. </w:t>
      </w:r>
    </w:p>
    <w:p w14:paraId="7CA11F1D" w14:textId="77777777" w:rsidR="008964FF" w:rsidRDefault="008964FF" w:rsidP="008964FF">
      <w:pPr>
        <w:pStyle w:val="a4"/>
        <w:rPr>
          <w:lang w:eastAsia="ru-RU"/>
        </w:rPr>
      </w:pPr>
      <w:r>
        <w:rPr>
          <w:noProof/>
          <w:lang w:eastAsia="ru-RU"/>
        </w:rPr>
        <w:drawing>
          <wp:inline distT="0" distB="0" distL="0" distR="0" wp14:anchorId="64D2CAC5" wp14:editId="05B9C9F3">
            <wp:extent cx="4905375" cy="3992467"/>
            <wp:effectExtent l="0" t="0" r="0" b="8255"/>
            <wp:docPr id="2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4"/>
                    <a:stretch/>
                  </pic:blipFill>
                  <pic:spPr bwMode="auto">
                    <a:xfrm>
                      <a:off x="0" y="0"/>
                      <a:ext cx="4907611" cy="3994287"/>
                    </a:xfrm>
                    <a:prstGeom prst="rect">
                      <a:avLst/>
                    </a:prstGeom>
                  </pic:spPr>
                </pic:pic>
              </a:graphicData>
            </a:graphic>
          </wp:inline>
        </w:drawing>
      </w:r>
    </w:p>
    <w:p w14:paraId="4C338914" w14:textId="77777777" w:rsidR="008964FF" w:rsidRDefault="008964FF" w:rsidP="008964FF">
      <w:pPr>
        <w:rPr>
          <w:lang w:eastAsia="ru-RU"/>
        </w:rPr>
      </w:pPr>
      <w:r>
        <w:rPr>
          <w:lang w:eastAsia="ru-RU"/>
        </w:rPr>
        <w:t>Рис ???. Спектры СКИ до суммирования и спектр дуплета Гаусса.</w:t>
      </w:r>
    </w:p>
    <w:p w14:paraId="5D2B2356" w14:textId="77777777" w:rsidR="008964FF" w:rsidRPr="008964FF" w:rsidRDefault="008964FF" w:rsidP="008964FF"/>
    <w:p w14:paraId="416A5063" w14:textId="53CBD783" w:rsidR="00054522" w:rsidRDefault="00054522">
      <w:pPr>
        <w:spacing w:line="240" w:lineRule="auto"/>
        <w:ind w:firstLine="0"/>
        <w:jc w:val="left"/>
      </w:pPr>
      <w:r>
        <w:br w:type="page"/>
      </w:r>
    </w:p>
    <w:p w14:paraId="4E17AE8E" w14:textId="199B46C5" w:rsidR="00A270B2" w:rsidRPr="00A270B2" w:rsidRDefault="008964FF" w:rsidP="008964FF">
      <w:pPr>
        <w:pStyle w:val="1"/>
      </w:pPr>
      <w:bookmarkStart w:id="71" w:name="_Toc157254809"/>
      <w:r>
        <w:lastRenderedPageBreak/>
        <w:t>Заключение</w:t>
      </w:r>
      <w:bookmarkEnd w:id="71"/>
    </w:p>
    <w:p w14:paraId="7A466E47" w14:textId="2E9B45E8" w:rsidR="00A270B2" w:rsidRPr="00A07D5E" w:rsidRDefault="00A07D5E" w:rsidP="00606A9A">
      <w:r>
        <w:t>Работа нормальная, поставьте, пожалуйста, зачет.</w:t>
      </w:r>
    </w:p>
    <w:p w14:paraId="7785FCDC" w14:textId="2BC52B78" w:rsidR="00A270B2" w:rsidRDefault="00A270B2">
      <w:pPr>
        <w:spacing w:line="240" w:lineRule="auto"/>
        <w:ind w:firstLine="0"/>
        <w:jc w:val="left"/>
      </w:pPr>
      <w:r>
        <w:br w:type="page"/>
      </w:r>
    </w:p>
    <w:p w14:paraId="46216FA3" w14:textId="3BE36DF8" w:rsidR="009F53C1" w:rsidRDefault="00A270B2" w:rsidP="00A270B2">
      <w:pPr>
        <w:pStyle w:val="1"/>
      </w:pPr>
      <w:bookmarkStart w:id="72" w:name="_Toc157254810"/>
      <w:r>
        <w:lastRenderedPageBreak/>
        <w:t>Литература</w:t>
      </w:r>
      <w:bookmarkEnd w:id="72"/>
    </w:p>
    <w:p w14:paraId="23AE74AA" w14:textId="77777777" w:rsidR="00A270B2" w:rsidRDefault="00A270B2" w:rsidP="00A270B2">
      <w:pPr>
        <w:pStyle w:val="a6"/>
        <w:numPr>
          <w:ilvl w:val="0"/>
          <w:numId w:val="1"/>
        </w:numPr>
        <w:ind w:left="0" w:firstLine="709"/>
      </w:pPr>
      <w:r>
        <w:t>Пикосекундная импульсная техника / В. Н. Ильюшенко [и др.], под ред. В. Н. Ильюшенко –  Москва : Энергоатомиздат, 1993. – 386 с.</w:t>
      </w:r>
    </w:p>
    <w:p w14:paraId="76BE59C6" w14:textId="77777777" w:rsidR="00A270B2" w:rsidRDefault="00A270B2" w:rsidP="00A270B2">
      <w:pPr>
        <w:pStyle w:val="a6"/>
        <w:numPr>
          <w:ilvl w:val="0"/>
          <w:numId w:val="1"/>
        </w:numPr>
        <w:ind w:left="0" w:firstLine="709"/>
        <w:rPr>
          <w:lang w:val="en-US"/>
        </w:rPr>
      </w:pPr>
      <w:r>
        <w:rPr>
          <w:lang w:val="en-US"/>
        </w:rPr>
        <w:t>A. M. Bobreshov, A. S. Zhabin, A. D. Ryazantsev, V. A. Stepkin and G. K. Uskov, "Improvement of ultrashort pulses by serial connection of step recovery diodes," in IEEE Microwave and Wireless Components Letters, vol. 31, no. 2, pp. 204-206, Feb. 2021, doi: 10.1109/LMWC.2020.3046925.</w:t>
      </w:r>
    </w:p>
    <w:p w14:paraId="7F86EDB9" w14:textId="77777777" w:rsidR="00A270B2" w:rsidRDefault="00A270B2" w:rsidP="00A270B2">
      <w:pPr>
        <w:pStyle w:val="a6"/>
        <w:numPr>
          <w:ilvl w:val="0"/>
          <w:numId w:val="1"/>
        </w:numPr>
        <w:ind w:left="0" w:firstLine="709"/>
        <w:rPr>
          <w:lang w:val="en-US"/>
        </w:rPr>
      </w:pPr>
      <w:r>
        <w:rPr>
          <w:lang w:val="en-US"/>
        </w:rPr>
        <w:t xml:space="preserve">A. M. Bobreshov, A. S. Zhabin, V. A. Stepkin and G. K. Uskov “Novel Tunable Ultrashort Pulse Generator With High Amplitude and Low Ringing Level”, IEEE Microw. </w:t>
      </w:r>
      <w:r>
        <w:t>Wireless Compon. Lett., vol. 27, no. 11, pp. 1013–1015, November 2017</w:t>
      </w:r>
      <w:r>
        <w:rPr>
          <w:lang w:val="en-US"/>
        </w:rPr>
        <w:t xml:space="preserve">. </w:t>
      </w:r>
    </w:p>
    <w:p w14:paraId="765AC884" w14:textId="77777777" w:rsidR="00A270B2" w:rsidRDefault="00A270B2" w:rsidP="00A270B2">
      <w:pPr>
        <w:pStyle w:val="a6"/>
        <w:numPr>
          <w:ilvl w:val="0"/>
          <w:numId w:val="1"/>
        </w:numPr>
        <w:ind w:left="0" w:firstLine="709"/>
        <w:rPr>
          <w:lang w:val="en-US"/>
        </w:rPr>
      </w:pPr>
      <w:r>
        <w:rPr>
          <w:lang w:val="en-US"/>
        </w:rPr>
        <w:t>P. Krishnaswamy, A. Kuthi, P. T. Vernier and M. A. Gundersen, "Compact Subnanosecond Pulse Generator Using Avalanche Transistors for Cell Electroperturbation Studies," in IEEE Transactions on Dielectrics and Electrical Insulation, vol. 14, no. 4, pp. 873-877, Aug. 2007</w:t>
      </w:r>
    </w:p>
    <w:p w14:paraId="13CB68F7" w14:textId="77777777" w:rsidR="00A270B2" w:rsidRDefault="00A270B2" w:rsidP="00A270B2">
      <w:pPr>
        <w:pStyle w:val="a6"/>
        <w:numPr>
          <w:ilvl w:val="0"/>
          <w:numId w:val="1"/>
        </w:numPr>
        <w:ind w:left="0" w:firstLine="709"/>
        <w:rPr>
          <w:lang w:val="en-US"/>
        </w:rPr>
      </w:pPr>
      <w:r>
        <w:rPr>
          <w:lang w:val="en-US"/>
        </w:rPr>
        <w:t>I. V. Grekhov, S. V. Korotkov, A. L. Stepaniants, D. V. Khristyuk, V. B. Voronkov and Y. V. Aristov, "High-power semiconductor-based nano and subnanosecond pulse Generator with a low delay time," in IEEE Transactions on Plasma Science, vol. 33, no. 4, pp. 1240-1244, Aug. 2005</w:t>
      </w:r>
    </w:p>
    <w:p w14:paraId="7D868CB1" w14:textId="77777777" w:rsidR="00A270B2" w:rsidRDefault="00A270B2" w:rsidP="00A270B2">
      <w:pPr>
        <w:pStyle w:val="a6"/>
        <w:numPr>
          <w:ilvl w:val="0"/>
          <w:numId w:val="1"/>
        </w:numPr>
        <w:ind w:left="0" w:firstLine="709"/>
        <w:rPr>
          <w:lang w:val="en-US"/>
        </w:rPr>
      </w:pPr>
      <w:r>
        <w:rPr>
          <w:lang w:val="en-US"/>
        </w:rPr>
        <w:t>A. De Angelis, M. Dionigi, R. Giglietti and P. Carbone, "Experimental Comparison of Low-Cost Sub-Nanosecond Pulse Generators," in IEEE Transactions on Instrumentation and Measurement, vol. 60, no. 1, pp. 310-318, Jan. 2011</w:t>
      </w:r>
    </w:p>
    <w:p w14:paraId="1EFEA34E" w14:textId="77777777" w:rsidR="00A270B2" w:rsidRPr="00A270B2" w:rsidRDefault="00A270B2" w:rsidP="00A270B2">
      <w:pPr>
        <w:rPr>
          <w:lang w:val="en-US" w:eastAsia="ru-RU"/>
        </w:rPr>
      </w:pPr>
    </w:p>
    <w:sectPr w:rsidR="00A270B2" w:rsidRPr="00A270B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Alexey Elfimov" w:date="2024-01-13T10:03:00Z" w:initials="AE">
    <w:p w14:paraId="6A90D5B0" w14:textId="77777777" w:rsidR="00054522" w:rsidRPr="00054522" w:rsidRDefault="00054522" w:rsidP="00054522">
      <w:pPr>
        <w:pStyle w:val="af1"/>
        <w:ind w:firstLine="0"/>
        <w:jc w:val="left"/>
        <w:rPr>
          <w:lang w:val="en-US"/>
        </w:rPr>
      </w:pPr>
      <w:r>
        <w:rPr>
          <w:rStyle w:val="af0"/>
        </w:rPr>
        <w:annotationRef/>
      </w:r>
      <w:r>
        <w:rPr>
          <w:lang w:val="en-US"/>
        </w:rPr>
        <w:t>Omi</w:t>
      </w:r>
      <w:r w:rsidRPr="00054522">
        <w:rPr>
          <w:lang w:val="en-US"/>
        </w:rPr>
        <w:t xml:space="preserve">, A.I. A New </w:t>
      </w:r>
      <w:r>
        <w:rPr>
          <w:lang w:val="en-US"/>
        </w:rPr>
        <w:t>Analytical</w:t>
      </w:r>
      <w:r w:rsidRPr="00054522">
        <w:rPr>
          <w:lang w:val="en-US"/>
        </w:rPr>
        <w:t xml:space="preserve"> Design </w:t>
      </w:r>
      <w:r>
        <w:rPr>
          <w:lang w:val="en-US"/>
        </w:rPr>
        <w:t>Methodology</w:t>
      </w:r>
      <w:r w:rsidRPr="00054522">
        <w:rPr>
          <w:lang w:val="en-US"/>
        </w:rPr>
        <w:t xml:space="preserve"> </w:t>
      </w:r>
      <w:r>
        <w:rPr>
          <w:lang w:val="en-US"/>
        </w:rPr>
        <w:t>for</w:t>
      </w:r>
      <w:r w:rsidRPr="00054522">
        <w:rPr>
          <w:lang w:val="en-US"/>
        </w:rPr>
        <w:t xml:space="preserve"> a </w:t>
      </w:r>
      <w:r>
        <w:rPr>
          <w:lang w:val="en-US"/>
        </w:rPr>
        <w:t>Three-Section</w:t>
      </w:r>
      <w:r w:rsidRPr="00054522">
        <w:rPr>
          <w:lang w:val="en-US"/>
        </w:rPr>
        <w:t xml:space="preserve"> </w:t>
      </w:r>
      <w:r>
        <w:rPr>
          <w:lang w:val="en-US"/>
        </w:rPr>
        <w:t>Wideband</w:t>
      </w:r>
      <w:r w:rsidRPr="00054522">
        <w:rPr>
          <w:lang w:val="en-US"/>
        </w:rPr>
        <w:t xml:space="preserve"> </w:t>
      </w:r>
      <w:r>
        <w:rPr>
          <w:lang w:val="en-US"/>
        </w:rPr>
        <w:t>Wilkinson</w:t>
      </w:r>
      <w:r w:rsidRPr="00054522">
        <w:rPr>
          <w:lang w:val="en-US"/>
        </w:rPr>
        <w:t xml:space="preserve"> Power </w:t>
      </w:r>
      <w:r>
        <w:rPr>
          <w:lang w:val="en-US"/>
        </w:rPr>
        <w:t>Divider</w:t>
      </w:r>
      <w:r w:rsidRPr="00054522">
        <w:rPr>
          <w:lang w:val="en-US"/>
        </w:rPr>
        <w:t xml:space="preserve"> / A.I. </w:t>
      </w:r>
      <w:r>
        <w:rPr>
          <w:lang w:val="en-US"/>
        </w:rPr>
        <w:t>Omi</w:t>
      </w:r>
      <w:r w:rsidRPr="00054522">
        <w:rPr>
          <w:lang w:val="en-US"/>
        </w:rPr>
        <w:t xml:space="preserve">, Z.N. </w:t>
      </w:r>
      <w:r>
        <w:rPr>
          <w:lang w:val="en-US"/>
        </w:rPr>
        <w:t>Zafar</w:t>
      </w:r>
      <w:r w:rsidRPr="00054522">
        <w:rPr>
          <w:lang w:val="en-US"/>
        </w:rPr>
        <w:t xml:space="preserve">, H. Al-Shakhori, A.N. </w:t>
      </w:r>
      <w:r>
        <w:rPr>
          <w:lang w:val="en-US"/>
        </w:rPr>
        <w:t>Savage</w:t>
      </w:r>
      <w:r w:rsidRPr="00054522">
        <w:rPr>
          <w:lang w:val="en-US"/>
        </w:rPr>
        <w:t xml:space="preserve">, R. </w:t>
      </w:r>
      <w:r>
        <w:rPr>
          <w:lang w:val="en-US"/>
        </w:rPr>
        <w:t>Islam</w:t>
      </w:r>
      <w:r w:rsidRPr="00054522">
        <w:rPr>
          <w:lang w:val="en-US"/>
        </w:rPr>
        <w:t xml:space="preserve">, M.A. Maktoomi, C. Zakzewski, P. </w:t>
      </w:r>
      <w:r>
        <w:rPr>
          <w:lang w:val="en-US"/>
        </w:rPr>
        <w:t>Sekhar</w:t>
      </w:r>
      <w:r w:rsidRPr="00054522">
        <w:rPr>
          <w:lang w:val="en-US"/>
        </w:rPr>
        <w:t xml:space="preserve">. // Electronics. – 2021. – № 10. – P.2332. </w:t>
      </w:r>
    </w:p>
  </w:comment>
  <w:comment w:id="9" w:author="Alexey Elfimov" w:date="2023-06-22T16:34:00Z" w:initials="AE">
    <w:p w14:paraId="5162B527" w14:textId="77777777" w:rsidR="00054522" w:rsidRDefault="00054522" w:rsidP="00054522">
      <w:pPr>
        <w:pStyle w:val="af1"/>
        <w:ind w:firstLine="0"/>
        <w:jc w:val="left"/>
      </w:pPr>
      <w:r>
        <w:rPr>
          <w:rStyle w:val="af0"/>
        </w:rPr>
        <w:annotationRef/>
      </w:r>
      <w:r>
        <w:t>Перерисовать и оставить только рисунок справа</w:t>
      </w:r>
    </w:p>
  </w:comment>
  <w:comment w:id="18" w:author="Алексей Елфимов" w:date="2023-06-23T09:47:00Z" w:initials="АЕ">
    <w:p w14:paraId="52CC6871" w14:textId="77777777" w:rsidR="00054522" w:rsidRPr="00226D12" w:rsidRDefault="00054522" w:rsidP="00054522">
      <w:pPr>
        <w:pStyle w:val="af1"/>
        <w:rPr>
          <w:lang w:val="en-US"/>
        </w:rPr>
      </w:pPr>
      <w:r>
        <w:rPr>
          <w:rStyle w:val="af0"/>
        </w:rPr>
        <w:annotationRef/>
      </w:r>
      <w:r w:rsidRPr="00226D12">
        <w:rPr>
          <w:rFonts w:ascii="URWPalladioL-Roma" w:hAnsi="URWPalladioL-Roma" w:cs="URWPalladioL-Roma"/>
          <w:kern w:val="0"/>
          <w:sz w:val="18"/>
          <w:szCs w:val="18"/>
          <w:lang w:val="en-US"/>
        </w:rPr>
        <w:t xml:space="preserve">Pozar, D.M. </w:t>
      </w:r>
      <w:r w:rsidRPr="00226D12">
        <w:rPr>
          <w:rFonts w:ascii="URWPalladioL-Ital" w:hAnsi="URWPalladioL-Ital" w:cs="URWPalladioL-Ital"/>
          <w:kern w:val="0"/>
          <w:sz w:val="18"/>
          <w:szCs w:val="18"/>
          <w:lang w:val="en-US"/>
        </w:rPr>
        <w:t>Microwave Engineering</w:t>
      </w:r>
      <w:r w:rsidRPr="00226D12">
        <w:rPr>
          <w:rFonts w:ascii="URWPalladioL-Roma" w:hAnsi="URWPalladioL-Roma" w:cs="URWPalladioL-Roma"/>
          <w:kern w:val="0"/>
          <w:sz w:val="18"/>
          <w:szCs w:val="18"/>
          <w:lang w:val="en-US"/>
        </w:rPr>
        <w:t>, 4th ed.; JohnWiley and Sons, Inc.: Hoboken, NJ, USA, 2012.</w:t>
      </w:r>
    </w:p>
  </w:comment>
  <w:comment w:id="25" w:author="Алексей Елфимов" w:date="2023-06-23T13:57:00Z" w:initials="АЕ">
    <w:p w14:paraId="06CF97A3" w14:textId="77777777" w:rsidR="00054522" w:rsidRDefault="00054522" w:rsidP="00054522">
      <w:pPr>
        <w:pStyle w:val="af1"/>
      </w:pPr>
      <w:r>
        <w:rPr>
          <w:rStyle w:val="af0"/>
        </w:rPr>
        <w:annotationRef/>
      </w:r>
      <w:r>
        <w:t>Фактически это некомплексная часть = 0</w:t>
      </w:r>
    </w:p>
  </w:comment>
  <w:comment w:id="27" w:author="Алексей Елфимов" w:date="2023-06-23T13:57:00Z" w:initials="АЕ">
    <w:p w14:paraId="64F900DC" w14:textId="77777777" w:rsidR="00054522" w:rsidRDefault="00054522" w:rsidP="00054522">
      <w:pPr>
        <w:pStyle w:val="af1"/>
      </w:pPr>
      <w:r>
        <w:rPr>
          <w:rStyle w:val="af0"/>
        </w:rPr>
        <w:annotationRef/>
      </w:r>
      <w:r>
        <w:t>А это комплексная часть =0</w:t>
      </w:r>
    </w:p>
  </w:comment>
  <w:comment w:id="54" w:author="Алексей Елфимов" w:date="2023-01-20T14:39:00Z" w:initials="АЕ">
    <w:p w14:paraId="522E688D" w14:textId="77777777" w:rsidR="00A270B2" w:rsidRDefault="00A270B2" w:rsidP="00A270B2">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596DCF93" w14:textId="77777777" w:rsidR="00A270B2" w:rsidRDefault="00A270B2" w:rsidP="00A270B2">
      <w:pPr>
        <w:spacing w:line="240" w:lineRule="auto"/>
        <w:ind w:firstLine="0"/>
        <w:jc w:val="left"/>
      </w:pPr>
    </w:p>
    <w:p w14:paraId="64C118E3" w14:textId="77777777" w:rsidR="00A270B2" w:rsidRDefault="00A270B2" w:rsidP="00A270B2">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5" w:author="Алексей Елфимов" w:date="2023-01-20T14:40:00Z" w:initials="АЕ">
    <w:p w14:paraId="5EE4982D" w14:textId="77777777" w:rsidR="00A270B2" w:rsidRDefault="00A270B2" w:rsidP="00A270B2">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02AEDCC7" w14:textId="77777777" w:rsidR="00A270B2" w:rsidRDefault="00A270B2" w:rsidP="00A270B2">
      <w:pPr>
        <w:spacing w:line="240" w:lineRule="auto"/>
        <w:ind w:firstLine="0"/>
        <w:jc w:val="left"/>
      </w:pPr>
    </w:p>
    <w:p w14:paraId="09587D63" w14:textId="77777777" w:rsidR="00A270B2" w:rsidRDefault="00A270B2" w:rsidP="00A270B2">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22CEF032" w14:textId="77777777" w:rsidR="00A270B2" w:rsidRDefault="00A270B2" w:rsidP="00A270B2">
      <w:pPr>
        <w:spacing w:line="240" w:lineRule="auto"/>
        <w:ind w:firstLine="0"/>
        <w:jc w:val="left"/>
      </w:pPr>
    </w:p>
    <w:p w14:paraId="77E18598" w14:textId="77777777" w:rsidR="00A270B2" w:rsidRDefault="00A270B2" w:rsidP="00A270B2">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56" w:author="Алексей Елфимов" w:date="2023-01-20T14:41:00Z" w:initials="АЕ">
    <w:p w14:paraId="21CF0834" w14:textId="77777777" w:rsidR="00A270B2" w:rsidRDefault="00A270B2" w:rsidP="00A270B2">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7" w:author="Алексей Елфимов" w:date="2023-01-20T14:43:00Z" w:initials="АЕ">
    <w:p w14:paraId="1E7A6505" w14:textId="77777777" w:rsidR="00A270B2" w:rsidRDefault="00A270B2" w:rsidP="00A270B2">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60" w:author="Алексей Елфимов" w:date="2023-01-10T16:27:00Z" w:initials="АЕ">
    <w:p w14:paraId="58823826" w14:textId="77777777" w:rsidR="00A270B2" w:rsidRDefault="00A270B2" w:rsidP="00A270B2">
      <w:pPr>
        <w:spacing w:line="240" w:lineRule="auto"/>
        <w:ind w:firstLine="0"/>
        <w:jc w:val="left"/>
      </w:pPr>
      <w:r>
        <w:rPr>
          <w:rFonts w:ascii="Arial" w:eastAsia="Arial" w:hAnsi="Arial" w:cs="Arial"/>
          <w:sz w:val="22"/>
        </w:rPr>
        <w:t>ничеси, я даже терминов такие не знаю</w:t>
      </w:r>
    </w:p>
  </w:comment>
  <w:comment w:id="62" w:author="Алексей Елфимов" w:date="2023-01-10T16:24:00Z" w:initials="АЕ">
    <w:p w14:paraId="16B0E0A6" w14:textId="77777777" w:rsidR="00A270B2" w:rsidRDefault="00A270B2" w:rsidP="00A270B2">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90D5B0" w15:done="0"/>
  <w15:commentEx w15:paraId="5162B527" w15:done="0"/>
  <w15:commentEx w15:paraId="52CC6871" w15:done="0"/>
  <w15:commentEx w15:paraId="06CF97A3" w15:done="0"/>
  <w15:commentEx w15:paraId="64F900DC" w15:done="0"/>
  <w15:commentEx w15:paraId="64C118E3" w15:done="0"/>
  <w15:commentEx w15:paraId="77E18598" w15:done="0"/>
  <w15:commentEx w15:paraId="21CF0834" w15:done="0"/>
  <w15:commentEx w15:paraId="1E7A6505" w15:done="0"/>
  <w15:commentEx w15:paraId="58823826" w15:done="0"/>
  <w15:commentEx w15:paraId="16B0E0A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EF65A0" w16cex:dateUtc="2024-01-13T07:03:00Z"/>
  <w16cex:commentExtensible w16cex:durableId="283EF68C" w16cex:dateUtc="2023-06-22T13:34:00Z"/>
  <w16cex:commentExtensible w16cex:durableId="283FE8BD" w16cex:dateUtc="2023-06-23T06:47:00Z"/>
  <w16cex:commentExtensible w16cex:durableId="2840234B" w16cex:dateUtc="2023-06-23T10:57:00Z"/>
  <w16cex:commentExtensible w16cex:durableId="28402357" w16cex:dateUtc="2023-06-23T10:57:00Z"/>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90D5B0" w16cid:durableId="47EF65A0"/>
  <w16cid:commentId w16cid:paraId="5162B527" w16cid:durableId="283EF68C"/>
  <w16cid:commentId w16cid:paraId="52CC6871" w16cid:durableId="283FE8BD"/>
  <w16cid:commentId w16cid:paraId="06CF97A3" w16cid:durableId="2840234B"/>
  <w16cid:commentId w16cid:paraId="64F900DC" w16cid:durableId="28402357"/>
  <w16cid:commentId w16cid:paraId="64C118E3" w16cid:durableId="2F72BFD0"/>
  <w16cid:commentId w16cid:paraId="77E18598" w16cid:durableId="5EE9FC93"/>
  <w16cid:commentId w16cid:paraId="21CF0834" w16cid:durableId="02E61CE6"/>
  <w16cid:commentId w16cid:paraId="1E7A6505" w16cid:durableId="049DA3B1"/>
  <w16cid:commentId w16cid:paraId="58823826" w16cid:durableId="4741457A"/>
  <w16cid:commentId w16cid:paraId="16B0E0A6"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5B160D"/>
    <w:multiLevelType w:val="hybridMultilevel"/>
    <w:tmpl w:val="E0CE00CA"/>
    <w:lvl w:ilvl="0" w:tplc="041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3" w15:restartNumberingAfterBreak="0">
    <w:nsid w:val="1650374C"/>
    <w:multiLevelType w:val="multilevel"/>
    <w:tmpl w:val="1AA8EA0C"/>
    <w:lvl w:ilvl="0">
      <w:start w:val="1"/>
      <w:numFmt w:val="decimal"/>
      <w:lvlText w:val="%1."/>
      <w:lvlJc w:val="left"/>
      <w:pPr>
        <w:ind w:left="360" w:hanging="360"/>
      </w:pPr>
      <w:rPr>
        <w:rFonts w:hint="default"/>
      </w:rPr>
    </w:lvl>
    <w:lvl w:ilvl="1">
      <w:start w:val="1"/>
      <w:numFmt w:val="decimal"/>
      <w:lvlText w:val="%1.%2."/>
      <w:lvlJc w:val="left"/>
      <w:pPr>
        <w:ind w:left="792" w:hanging="432"/>
      </w:pPr>
      <w:rPr>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6"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3ACE3C15"/>
    <w:multiLevelType w:val="hybridMultilevel"/>
    <w:tmpl w:val="5E9AA7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0"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0A46577"/>
    <w:multiLevelType w:val="hybridMultilevel"/>
    <w:tmpl w:val="9566EF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4" w15:restartNumberingAfterBreak="0">
    <w:nsid w:val="6E854404"/>
    <w:multiLevelType w:val="hybridMultilevel"/>
    <w:tmpl w:val="FF9460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16"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17" w15:restartNumberingAfterBreak="0">
    <w:nsid w:val="7A1D0BE5"/>
    <w:multiLevelType w:val="hybridMultilevel"/>
    <w:tmpl w:val="04FEC4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0"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16"/>
  </w:num>
  <w:num w:numId="2">
    <w:abstractNumId w:val="15"/>
  </w:num>
  <w:num w:numId="3">
    <w:abstractNumId w:val="4"/>
  </w:num>
  <w:num w:numId="4">
    <w:abstractNumId w:val="12"/>
  </w:num>
  <w:num w:numId="5">
    <w:abstractNumId w:val="8"/>
  </w:num>
  <w:num w:numId="6">
    <w:abstractNumId w:val="9"/>
  </w:num>
  <w:num w:numId="7">
    <w:abstractNumId w:val="5"/>
  </w:num>
  <w:num w:numId="8">
    <w:abstractNumId w:val="3"/>
  </w:num>
  <w:num w:numId="9">
    <w:abstractNumId w:val="2"/>
  </w:num>
  <w:num w:numId="10">
    <w:abstractNumId w:val="6"/>
  </w:num>
  <w:num w:numId="11">
    <w:abstractNumId w:val="20"/>
  </w:num>
  <w:num w:numId="12">
    <w:abstractNumId w:val="0"/>
  </w:num>
  <w:num w:numId="13">
    <w:abstractNumId w:val="14"/>
  </w:num>
  <w:num w:numId="14">
    <w:abstractNumId w:val="1"/>
  </w:num>
  <w:num w:numId="15">
    <w:abstractNumId w:val="10"/>
  </w:num>
  <w:num w:numId="16">
    <w:abstractNumId w:val="11"/>
  </w:num>
  <w:num w:numId="17">
    <w:abstractNumId w:val="17"/>
  </w:num>
  <w:num w:numId="18">
    <w:abstractNumId w:val="18"/>
  </w:num>
  <w:num w:numId="19">
    <w:abstractNumId w:val="7"/>
  </w:num>
  <w:num w:numId="20">
    <w:abstractNumId w:val="19"/>
  </w:num>
  <w:num w:numId="2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ey Elfimov">
    <w15:presenceInfo w15:providerId="Windows Live" w15:userId="7ef50af23d020220"/>
  </w15:person>
  <w15:person w15:author="Алексей Елфимов">
    <w15:presenceInfo w15:providerId="None" w15:userId="Алексей Елфимо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2FE"/>
    <w:rsid w:val="0003768A"/>
    <w:rsid w:val="00054522"/>
    <w:rsid w:val="00125502"/>
    <w:rsid w:val="001C753D"/>
    <w:rsid w:val="00225CDD"/>
    <w:rsid w:val="002D415F"/>
    <w:rsid w:val="004112FE"/>
    <w:rsid w:val="0043097D"/>
    <w:rsid w:val="00442212"/>
    <w:rsid w:val="004716AF"/>
    <w:rsid w:val="00606A9A"/>
    <w:rsid w:val="006319FA"/>
    <w:rsid w:val="00747D2B"/>
    <w:rsid w:val="007642A4"/>
    <w:rsid w:val="00787C09"/>
    <w:rsid w:val="007A31FF"/>
    <w:rsid w:val="00866108"/>
    <w:rsid w:val="008907DD"/>
    <w:rsid w:val="008964FF"/>
    <w:rsid w:val="008C0B09"/>
    <w:rsid w:val="008D7797"/>
    <w:rsid w:val="0096694F"/>
    <w:rsid w:val="009F53C1"/>
    <w:rsid w:val="00A07D5E"/>
    <w:rsid w:val="00A270B2"/>
    <w:rsid w:val="00B13B1F"/>
    <w:rsid w:val="00CA7FF3"/>
    <w:rsid w:val="00D74C00"/>
    <w:rsid w:val="00E428B6"/>
    <w:rsid w:val="00E86E6C"/>
    <w:rsid w:val="00F448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9448D"/>
  <w15:chartTrackingRefBased/>
  <w15:docId w15:val="{0CB702D5-757F-4BDC-B3CB-D5413BDB6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06A9A"/>
    <w:pPr>
      <w:spacing w:line="360" w:lineRule="auto"/>
      <w:ind w:firstLine="709"/>
      <w:jc w:val="both"/>
    </w:pPr>
    <w:rPr>
      <w:rFonts w:eastAsiaTheme="minorHAnsi"/>
      <w:color w:val="222222"/>
      <w:sz w:val="28"/>
      <w:szCs w:val="22"/>
    </w:rPr>
  </w:style>
  <w:style w:type="paragraph" w:styleId="1">
    <w:name w:val="heading 1"/>
    <w:basedOn w:val="a0"/>
    <w:next w:val="a0"/>
    <w:link w:val="10"/>
    <w:uiPriority w:val="9"/>
    <w:qFormat/>
    <w:rsid w:val="00606A9A"/>
    <w:pPr>
      <w:keepNext/>
      <w:keepLines/>
      <w:spacing w:after="240"/>
      <w:ind w:firstLine="0"/>
      <w:jc w:val="center"/>
      <w:outlineLvl w:val="0"/>
    </w:pPr>
    <w:rPr>
      <w:rFonts w:eastAsiaTheme="majorEastAsia"/>
      <w:b/>
      <w:bCs/>
    </w:rPr>
  </w:style>
  <w:style w:type="paragraph" w:styleId="2">
    <w:name w:val="heading 2"/>
    <w:basedOn w:val="a0"/>
    <w:next w:val="a0"/>
    <w:link w:val="20"/>
    <w:uiPriority w:val="9"/>
    <w:unhideWhenUsed/>
    <w:qFormat/>
    <w:rsid w:val="00A270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A270B2"/>
    <w:pPr>
      <w:keepNext/>
      <w:keepLines/>
      <w:spacing w:after="120"/>
      <w:ind w:firstLine="0"/>
      <w:jc w:val="center"/>
      <w:outlineLvl w:val="2"/>
    </w:pPr>
    <w:rPr>
      <w:rFonts w:eastAsiaTheme="majorEastAsia" w:cstheme="majorBidi"/>
      <w:b/>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606A9A"/>
    <w:rPr>
      <w:rFonts w:eastAsiaTheme="majorEastAsia" w:cs="Calibri"/>
      <w:b/>
      <w:bCs/>
      <w:sz w:val="28"/>
      <w:szCs w:val="22"/>
      <w:lang w:val="en-GB" w:eastAsia="ru-RU"/>
    </w:rPr>
  </w:style>
  <w:style w:type="paragraph" w:customStyle="1" w:styleId="a4">
    <w:name w:val="Рисунки"/>
    <w:basedOn w:val="a0"/>
    <w:link w:val="a5"/>
    <w:qFormat/>
    <w:rsid w:val="00442212"/>
    <w:pPr>
      <w:spacing w:after="120" w:line="240" w:lineRule="auto"/>
      <w:ind w:firstLine="0"/>
      <w:jc w:val="center"/>
    </w:pPr>
    <w:rPr>
      <w:rFonts w:eastAsia="Times New Roman"/>
      <w:szCs w:val="20"/>
    </w:rPr>
  </w:style>
  <w:style w:type="character" w:customStyle="1" w:styleId="30">
    <w:name w:val="Заголовок 3 Знак"/>
    <w:basedOn w:val="a1"/>
    <w:link w:val="3"/>
    <w:uiPriority w:val="9"/>
    <w:rsid w:val="00A270B2"/>
    <w:rPr>
      <w:rFonts w:eastAsiaTheme="majorEastAsia" w:cstheme="majorBidi"/>
      <w:b/>
      <w:color w:val="222222"/>
      <w:sz w:val="28"/>
      <w:szCs w:val="24"/>
    </w:rPr>
  </w:style>
  <w:style w:type="character" w:customStyle="1" w:styleId="a5">
    <w:name w:val="Рисунки Знак"/>
    <w:basedOn w:val="a1"/>
    <w:link w:val="a4"/>
    <w:rsid w:val="00442212"/>
    <w:rPr>
      <w:rFonts w:eastAsia="Times New Roman"/>
      <w:color w:val="222222"/>
      <w:sz w:val="28"/>
    </w:rPr>
  </w:style>
  <w:style w:type="paragraph" w:styleId="a6">
    <w:name w:val="List Paragraph"/>
    <w:aliases w:val="Литература"/>
    <w:basedOn w:val="a0"/>
    <w:uiPriority w:val="34"/>
    <w:qFormat/>
    <w:rsid w:val="00A270B2"/>
    <w:pPr>
      <w:ind w:left="720"/>
      <w:contextualSpacing/>
    </w:pPr>
  </w:style>
  <w:style w:type="paragraph" w:styleId="a7">
    <w:name w:val="TOC Heading"/>
    <w:basedOn w:val="1"/>
    <w:next w:val="a0"/>
    <w:uiPriority w:val="39"/>
    <w:unhideWhenUsed/>
    <w:qFormat/>
    <w:rsid w:val="00A270B2"/>
    <w:pPr>
      <w:spacing w:before="240" w:after="0" w:line="259" w:lineRule="auto"/>
      <w:jc w:val="left"/>
      <w:outlineLvl w:val="9"/>
    </w:pPr>
    <w:rPr>
      <w:rFonts w:asciiTheme="majorHAnsi" w:hAnsiTheme="majorHAnsi" w:cstheme="majorBidi"/>
      <w:b w:val="0"/>
      <w:bCs w:val="0"/>
      <w:color w:val="2F5496" w:themeColor="accent1" w:themeShade="BF"/>
      <w:sz w:val="32"/>
      <w:szCs w:val="32"/>
      <w:lang w:eastAsia="ru-RU"/>
    </w:rPr>
  </w:style>
  <w:style w:type="paragraph" w:styleId="11">
    <w:name w:val="toc 1"/>
    <w:basedOn w:val="a0"/>
    <w:next w:val="a0"/>
    <w:autoRedefine/>
    <w:uiPriority w:val="39"/>
    <w:unhideWhenUsed/>
    <w:rsid w:val="00A270B2"/>
    <w:pPr>
      <w:spacing w:after="100"/>
    </w:pPr>
  </w:style>
  <w:style w:type="character" w:styleId="a8">
    <w:name w:val="Hyperlink"/>
    <w:basedOn w:val="a1"/>
    <w:uiPriority w:val="99"/>
    <w:unhideWhenUsed/>
    <w:rsid w:val="00A270B2"/>
    <w:rPr>
      <w:color w:val="0563C1" w:themeColor="hyperlink"/>
      <w:u w:val="single"/>
    </w:rPr>
  </w:style>
  <w:style w:type="table" w:styleId="a9">
    <w:name w:val="Table Grid"/>
    <w:basedOn w:val="a2"/>
    <w:uiPriority w:val="39"/>
    <w:rsid w:val="00A270B2"/>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0"/>
    <w:next w:val="a0"/>
    <w:link w:val="ab"/>
    <w:autoRedefine/>
    <w:uiPriority w:val="35"/>
    <w:unhideWhenUsed/>
    <w:qFormat/>
    <w:rsid w:val="00A270B2"/>
    <w:pPr>
      <w:spacing w:after="200" w:line="240" w:lineRule="auto"/>
      <w:ind w:firstLine="0"/>
      <w:jc w:val="center"/>
    </w:pPr>
    <w:rPr>
      <w:iCs/>
      <w:color w:val="auto"/>
      <w:szCs w:val="18"/>
    </w:rPr>
  </w:style>
  <w:style w:type="character" w:customStyle="1" w:styleId="20">
    <w:name w:val="Заголовок 2 Знак"/>
    <w:basedOn w:val="a1"/>
    <w:link w:val="2"/>
    <w:uiPriority w:val="9"/>
    <w:semiHidden/>
    <w:rsid w:val="00A270B2"/>
    <w:rPr>
      <w:rFonts w:asciiTheme="majorHAnsi" w:eastAsiaTheme="majorEastAsia" w:hAnsiTheme="majorHAnsi" w:cstheme="majorBidi"/>
      <w:color w:val="2F5496" w:themeColor="accent1" w:themeShade="BF"/>
      <w:sz w:val="26"/>
      <w:szCs w:val="26"/>
    </w:rPr>
  </w:style>
  <w:style w:type="paragraph" w:styleId="a">
    <w:name w:val="List Bullet"/>
    <w:basedOn w:val="a0"/>
    <w:uiPriority w:val="99"/>
    <w:unhideWhenUsed/>
    <w:rsid w:val="00054522"/>
    <w:pPr>
      <w:numPr>
        <w:numId w:val="10"/>
      </w:numPr>
      <w:spacing w:line="240" w:lineRule="auto"/>
      <w:contextualSpacing/>
    </w:pPr>
    <w:rPr>
      <w:rFonts w:eastAsia="Times New Roman"/>
      <w:color w:val="auto"/>
      <w:sz w:val="20"/>
      <w:szCs w:val="20"/>
      <w:lang w:eastAsia="en-GB"/>
    </w:rPr>
  </w:style>
  <w:style w:type="paragraph" w:styleId="31">
    <w:name w:val="toc 3"/>
    <w:basedOn w:val="a0"/>
    <w:next w:val="a0"/>
    <w:autoRedefine/>
    <w:uiPriority w:val="39"/>
    <w:unhideWhenUsed/>
    <w:rsid w:val="00054522"/>
    <w:pPr>
      <w:spacing w:after="100"/>
      <w:ind w:left="560"/>
    </w:pPr>
  </w:style>
  <w:style w:type="paragraph" w:customStyle="1" w:styleId="ac">
    <w:name w:val="Рисунок"/>
    <w:basedOn w:val="a0"/>
    <w:link w:val="ad"/>
    <w:qFormat/>
    <w:rsid w:val="00054522"/>
    <w:pPr>
      <w:keepNext/>
      <w:ind w:firstLine="0"/>
      <w:contextualSpacing/>
      <w:jc w:val="center"/>
    </w:pPr>
    <w:rPr>
      <w:rFonts w:cstheme="minorBidi"/>
      <w:noProof/>
      <w:color w:val="auto"/>
      <w:kern w:val="2"/>
      <w14:ligatures w14:val="standardContextual"/>
    </w:rPr>
  </w:style>
  <w:style w:type="character" w:customStyle="1" w:styleId="ad">
    <w:name w:val="Рисунок Знак"/>
    <w:basedOn w:val="a1"/>
    <w:link w:val="ac"/>
    <w:rsid w:val="00054522"/>
    <w:rPr>
      <w:rFonts w:eastAsiaTheme="minorHAnsi" w:cstheme="minorBidi"/>
      <w:noProof/>
      <w:kern w:val="2"/>
      <w:sz w:val="28"/>
      <w:szCs w:val="22"/>
      <w14:ligatures w14:val="standardContextual"/>
    </w:rPr>
  </w:style>
  <w:style w:type="paragraph" w:customStyle="1" w:styleId="ae">
    <w:name w:val="Подпись к рисунку"/>
    <w:basedOn w:val="aa"/>
    <w:link w:val="af"/>
    <w:qFormat/>
    <w:rsid w:val="00054522"/>
    <w:pPr>
      <w:ind w:firstLine="709"/>
      <w:contextualSpacing/>
    </w:pPr>
    <w:rPr>
      <w:rFonts w:cstheme="minorBidi"/>
      <w:i/>
      <w:iCs w:val="0"/>
      <w:kern w:val="2"/>
      <w:szCs w:val="28"/>
      <w14:ligatures w14:val="standardContextual"/>
    </w:rPr>
  </w:style>
  <w:style w:type="character" w:styleId="af0">
    <w:name w:val="annotation reference"/>
    <w:basedOn w:val="a1"/>
    <w:uiPriority w:val="99"/>
    <w:semiHidden/>
    <w:unhideWhenUsed/>
    <w:rsid w:val="00054522"/>
    <w:rPr>
      <w:sz w:val="16"/>
      <w:szCs w:val="16"/>
    </w:rPr>
  </w:style>
  <w:style w:type="character" w:customStyle="1" w:styleId="ab">
    <w:name w:val="Название объекта Знак"/>
    <w:basedOn w:val="a1"/>
    <w:link w:val="aa"/>
    <w:uiPriority w:val="35"/>
    <w:rsid w:val="00054522"/>
    <w:rPr>
      <w:rFonts w:eastAsiaTheme="minorHAnsi"/>
      <w:iCs/>
      <w:sz w:val="28"/>
      <w:szCs w:val="18"/>
    </w:rPr>
  </w:style>
  <w:style w:type="character" w:customStyle="1" w:styleId="af">
    <w:name w:val="Подпись к рисунку Знак"/>
    <w:basedOn w:val="ab"/>
    <w:link w:val="ae"/>
    <w:rsid w:val="00054522"/>
    <w:rPr>
      <w:rFonts w:eastAsiaTheme="minorHAnsi" w:cstheme="minorBidi"/>
      <w:i/>
      <w:iCs w:val="0"/>
      <w:kern w:val="2"/>
      <w:sz w:val="28"/>
      <w:szCs w:val="28"/>
      <w14:ligatures w14:val="standardContextual"/>
    </w:rPr>
  </w:style>
  <w:style w:type="paragraph" w:styleId="af1">
    <w:name w:val="annotation text"/>
    <w:basedOn w:val="a0"/>
    <w:link w:val="af2"/>
    <w:uiPriority w:val="99"/>
    <w:unhideWhenUsed/>
    <w:rsid w:val="00054522"/>
    <w:pPr>
      <w:spacing w:line="240" w:lineRule="auto"/>
      <w:contextualSpacing/>
    </w:pPr>
    <w:rPr>
      <w:rFonts w:cstheme="minorBidi"/>
      <w:color w:val="auto"/>
      <w:kern w:val="2"/>
      <w:sz w:val="20"/>
      <w:szCs w:val="20"/>
      <w14:ligatures w14:val="standardContextual"/>
    </w:rPr>
  </w:style>
  <w:style w:type="character" w:customStyle="1" w:styleId="af2">
    <w:name w:val="Текст примечания Знак"/>
    <w:basedOn w:val="a1"/>
    <w:link w:val="af1"/>
    <w:uiPriority w:val="99"/>
    <w:rsid w:val="00054522"/>
    <w:rPr>
      <w:rFonts w:eastAsiaTheme="minorHAnsi" w:cstheme="minorBidi"/>
      <w:kern w:val="2"/>
      <w14:ligatures w14:val="standardContextual"/>
    </w:rPr>
  </w:style>
  <w:style w:type="paragraph" w:styleId="af3">
    <w:name w:val="annotation subject"/>
    <w:basedOn w:val="af1"/>
    <w:next w:val="af1"/>
    <w:link w:val="af4"/>
    <w:uiPriority w:val="99"/>
    <w:semiHidden/>
    <w:unhideWhenUsed/>
    <w:rsid w:val="00054522"/>
    <w:rPr>
      <w:b/>
      <w:bCs/>
    </w:rPr>
  </w:style>
  <w:style w:type="character" w:customStyle="1" w:styleId="af4">
    <w:name w:val="Тема примечания Знак"/>
    <w:basedOn w:val="af2"/>
    <w:link w:val="af3"/>
    <w:uiPriority w:val="99"/>
    <w:semiHidden/>
    <w:rsid w:val="00054522"/>
    <w:rPr>
      <w:rFonts w:eastAsiaTheme="minorHAnsi" w:cstheme="minorBidi"/>
      <w:b/>
      <w:bCs/>
      <w:kern w:val="2"/>
      <w14:ligatures w14:val="standardContextual"/>
    </w:rPr>
  </w:style>
  <w:style w:type="character" w:styleId="af5">
    <w:name w:val="Placeholder Text"/>
    <w:basedOn w:val="a1"/>
    <w:uiPriority w:val="99"/>
    <w:semiHidden/>
    <w:rsid w:val="00054522"/>
    <w:rPr>
      <w:color w:val="808080"/>
    </w:rPr>
  </w:style>
  <w:style w:type="character" w:styleId="af6">
    <w:name w:val="Unresolved Mention"/>
    <w:basedOn w:val="a1"/>
    <w:uiPriority w:val="99"/>
    <w:semiHidden/>
    <w:unhideWhenUsed/>
    <w:rsid w:val="00054522"/>
    <w:rPr>
      <w:color w:val="605E5C"/>
      <w:shd w:val="clear" w:color="auto" w:fill="E1DFDD"/>
    </w:rPr>
  </w:style>
  <w:style w:type="character" w:styleId="af7">
    <w:name w:val="FollowedHyperlink"/>
    <w:basedOn w:val="a1"/>
    <w:uiPriority w:val="99"/>
    <w:semiHidden/>
    <w:unhideWhenUsed/>
    <w:rsid w:val="00054522"/>
    <w:rPr>
      <w:color w:val="954F72" w:themeColor="followedHyperlink"/>
      <w:u w:val="single"/>
    </w:rPr>
  </w:style>
  <w:style w:type="paragraph" w:styleId="af8">
    <w:name w:val="Subtitle"/>
    <w:basedOn w:val="a0"/>
    <w:next w:val="a0"/>
    <w:link w:val="af9"/>
    <w:qFormat/>
    <w:rsid w:val="00054522"/>
    <w:pPr>
      <w:spacing w:before="200" w:after="200"/>
    </w:pPr>
    <w:rPr>
      <w:sz w:val="24"/>
      <w:szCs w:val="24"/>
    </w:rPr>
  </w:style>
  <w:style w:type="character" w:customStyle="1" w:styleId="af9">
    <w:name w:val="Подзаголовок Знак"/>
    <w:basedOn w:val="a1"/>
    <w:link w:val="af8"/>
    <w:rsid w:val="00054522"/>
    <w:rPr>
      <w:rFonts w:eastAsiaTheme="minorHAnsi"/>
      <w:color w:val="222222"/>
      <w:sz w:val="24"/>
      <w:szCs w:val="24"/>
    </w:rPr>
  </w:style>
  <w:style w:type="paragraph" w:customStyle="1" w:styleId="12">
    <w:name w:val="Стиль Название объекта + По центру1"/>
    <w:basedOn w:val="aa"/>
    <w:rsid w:val="00F448D9"/>
    <w:rPr>
      <w:rFonts w:eastAsia="Times New Roman"/>
      <w:i/>
      <w:szCs w:val="20"/>
    </w:rPr>
  </w:style>
  <w:style w:type="paragraph" w:styleId="21">
    <w:name w:val="toc 2"/>
    <w:basedOn w:val="a0"/>
    <w:next w:val="a0"/>
    <w:autoRedefine/>
    <w:uiPriority w:val="39"/>
    <w:unhideWhenUsed/>
    <w:rsid w:val="00B13B1F"/>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svg"/><Relationship Id="rId39" Type="http://schemas.openxmlformats.org/officeDocument/2006/relationships/image" Target="media/image26.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2.png"/><Relationship Id="rId37" Type="http://schemas.openxmlformats.org/officeDocument/2006/relationships/chart" Target="charts/chart4.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chart" Target="charts/chart2.xml"/><Relationship Id="rId43" Type="http://schemas.openxmlformats.org/officeDocument/2006/relationships/image" Target="media/image30.jpg"/><Relationship Id="rId48" Type="http://schemas.openxmlformats.org/officeDocument/2006/relationships/image" Target="media/image35.png"/><Relationship Id="rId56"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sv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chart" Target="charts/chart3.xml"/><Relationship Id="rId49" Type="http://schemas.openxmlformats.org/officeDocument/2006/relationships/image" Target="media/image36.jpg"/><Relationship Id="rId57" Type="http://schemas.openxmlformats.org/officeDocument/2006/relationships/theme" Target="theme/theme1.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1.jpg"/><Relationship Id="rId52"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bg1">
                  <a:lumMod val="50000"/>
                </a:schemeClr>
              </a:solidFill>
              <a:round/>
            </a:ln>
            <a:effectLst/>
          </c:spPr>
          <c:marker>
            <c:symbol val="none"/>
          </c:marker>
          <c:xVal>
            <c:numRef>
              <c:f>Лист1!$A$2:$A$2502</c:f>
              <c:numCache>
                <c:formatCode>0.00E+00</c:formatCode>
                <c:ptCount val="2501"/>
                <c:pt idx="0">
                  <c:v>0</c:v>
                </c:pt>
                <c:pt idx="1">
                  <c:v>0.02</c:v>
                </c:pt>
                <c:pt idx="2">
                  <c:v>0.04</c:v>
                </c:pt>
                <c:pt idx="3">
                  <c:v>0.06</c:v>
                </c:pt>
                <c:pt idx="4">
                  <c:v>0.08</c:v>
                </c:pt>
                <c:pt idx="5">
                  <c:v>0.1</c:v>
                </c:pt>
                <c:pt idx="6">
                  <c:v>0.12</c:v>
                </c:pt>
                <c:pt idx="7">
                  <c:v>0.14000000000000001</c:v>
                </c:pt>
                <c:pt idx="8">
                  <c:v>0.16</c:v>
                </c:pt>
                <c:pt idx="9">
                  <c:v>0.18</c:v>
                </c:pt>
                <c:pt idx="10">
                  <c:v>0.2</c:v>
                </c:pt>
                <c:pt idx="11">
                  <c:v>0.22</c:v>
                </c:pt>
                <c:pt idx="12">
                  <c:v>0.24</c:v>
                </c:pt>
                <c:pt idx="13">
                  <c:v>0.26</c:v>
                </c:pt>
                <c:pt idx="14">
                  <c:v>0.28000000000000003</c:v>
                </c:pt>
                <c:pt idx="15">
                  <c:v>0.3</c:v>
                </c:pt>
                <c:pt idx="16">
                  <c:v>0.32</c:v>
                </c:pt>
                <c:pt idx="17">
                  <c:v>0.34</c:v>
                </c:pt>
                <c:pt idx="18">
                  <c:v>0.36</c:v>
                </c:pt>
                <c:pt idx="19">
                  <c:v>0.38</c:v>
                </c:pt>
                <c:pt idx="20">
                  <c:v>0.4</c:v>
                </c:pt>
                <c:pt idx="21">
                  <c:v>0.42</c:v>
                </c:pt>
                <c:pt idx="22">
                  <c:v>0.44</c:v>
                </c:pt>
                <c:pt idx="23">
                  <c:v>0.46</c:v>
                </c:pt>
                <c:pt idx="24">
                  <c:v>0.48</c:v>
                </c:pt>
                <c:pt idx="25">
                  <c:v>0.5</c:v>
                </c:pt>
                <c:pt idx="26">
                  <c:v>0.52</c:v>
                </c:pt>
                <c:pt idx="27">
                  <c:v>0.54</c:v>
                </c:pt>
                <c:pt idx="28">
                  <c:v>0.56000000000000005</c:v>
                </c:pt>
                <c:pt idx="29">
                  <c:v>0.57999999999999996</c:v>
                </c:pt>
                <c:pt idx="30">
                  <c:v>0.6</c:v>
                </c:pt>
                <c:pt idx="31">
                  <c:v>0.62</c:v>
                </c:pt>
                <c:pt idx="32">
                  <c:v>0.64</c:v>
                </c:pt>
                <c:pt idx="33">
                  <c:v>0.66</c:v>
                </c:pt>
                <c:pt idx="34" formatCode="General">
                  <c:v>0.68</c:v>
                </c:pt>
                <c:pt idx="35" formatCode="General">
                  <c:v>0.7</c:v>
                </c:pt>
                <c:pt idx="36" formatCode="General">
                  <c:v>0.72</c:v>
                </c:pt>
                <c:pt idx="37" formatCode="General">
                  <c:v>0.74</c:v>
                </c:pt>
                <c:pt idx="38" formatCode="General">
                  <c:v>0.76</c:v>
                </c:pt>
                <c:pt idx="39" formatCode="General">
                  <c:v>0.78</c:v>
                </c:pt>
                <c:pt idx="40" formatCode="General">
                  <c:v>0.8</c:v>
                </c:pt>
                <c:pt idx="41" formatCode="General">
                  <c:v>0.82</c:v>
                </c:pt>
                <c:pt idx="42" formatCode="General">
                  <c:v>0.84</c:v>
                </c:pt>
                <c:pt idx="43" formatCode="General">
                  <c:v>0.86</c:v>
                </c:pt>
                <c:pt idx="44" formatCode="General">
                  <c:v>0.88</c:v>
                </c:pt>
                <c:pt idx="45" formatCode="General">
                  <c:v>0.9</c:v>
                </c:pt>
                <c:pt idx="46" formatCode="General">
                  <c:v>0.92</c:v>
                </c:pt>
                <c:pt idx="47" formatCode="General">
                  <c:v>0.94</c:v>
                </c:pt>
                <c:pt idx="48" formatCode="General">
                  <c:v>0.96</c:v>
                </c:pt>
                <c:pt idx="49" formatCode="General">
                  <c:v>0.98</c:v>
                </c:pt>
                <c:pt idx="50" formatCode="General">
                  <c:v>1</c:v>
                </c:pt>
                <c:pt idx="51" formatCode="General">
                  <c:v>1.02</c:v>
                </c:pt>
                <c:pt idx="52" formatCode="General">
                  <c:v>1.04</c:v>
                </c:pt>
                <c:pt idx="53" formatCode="General">
                  <c:v>1.06</c:v>
                </c:pt>
                <c:pt idx="54" formatCode="General">
                  <c:v>1.08</c:v>
                </c:pt>
                <c:pt idx="55" formatCode="General">
                  <c:v>1.1000000000000001</c:v>
                </c:pt>
                <c:pt idx="56" formatCode="General">
                  <c:v>1.1200000000000001</c:v>
                </c:pt>
                <c:pt idx="57" formatCode="General">
                  <c:v>1.1399999999999999</c:v>
                </c:pt>
                <c:pt idx="58" formatCode="General">
                  <c:v>1.1599999999999999</c:v>
                </c:pt>
                <c:pt idx="59" formatCode="General">
                  <c:v>1.18</c:v>
                </c:pt>
                <c:pt idx="60" formatCode="General">
                  <c:v>1.2</c:v>
                </c:pt>
                <c:pt idx="61" formatCode="General">
                  <c:v>1.22</c:v>
                </c:pt>
                <c:pt idx="62" formatCode="General">
                  <c:v>1.24</c:v>
                </c:pt>
                <c:pt idx="63" formatCode="General">
                  <c:v>1.26</c:v>
                </c:pt>
                <c:pt idx="64" formatCode="General">
                  <c:v>1.28</c:v>
                </c:pt>
                <c:pt idx="65" formatCode="General">
                  <c:v>1.3</c:v>
                </c:pt>
                <c:pt idx="66" formatCode="General">
                  <c:v>1.32</c:v>
                </c:pt>
                <c:pt idx="67" formatCode="General">
                  <c:v>1.34</c:v>
                </c:pt>
                <c:pt idx="68" formatCode="General">
                  <c:v>1.36</c:v>
                </c:pt>
                <c:pt idx="69" formatCode="General">
                  <c:v>1.38</c:v>
                </c:pt>
                <c:pt idx="70" formatCode="General">
                  <c:v>1.4</c:v>
                </c:pt>
                <c:pt idx="71" formatCode="General">
                  <c:v>1.42</c:v>
                </c:pt>
                <c:pt idx="72" formatCode="General">
                  <c:v>1.44</c:v>
                </c:pt>
                <c:pt idx="73" formatCode="General">
                  <c:v>1.46</c:v>
                </c:pt>
                <c:pt idx="74" formatCode="General">
                  <c:v>1.48</c:v>
                </c:pt>
                <c:pt idx="75" formatCode="General">
                  <c:v>1.5</c:v>
                </c:pt>
                <c:pt idx="76" formatCode="General">
                  <c:v>1.52</c:v>
                </c:pt>
                <c:pt idx="77" formatCode="General">
                  <c:v>1.54</c:v>
                </c:pt>
                <c:pt idx="78" formatCode="General">
                  <c:v>1.56</c:v>
                </c:pt>
                <c:pt idx="79" formatCode="General">
                  <c:v>1.58</c:v>
                </c:pt>
                <c:pt idx="80" formatCode="General">
                  <c:v>1.6</c:v>
                </c:pt>
                <c:pt idx="81" formatCode="General">
                  <c:v>1.62</c:v>
                </c:pt>
                <c:pt idx="82" formatCode="General">
                  <c:v>1.64</c:v>
                </c:pt>
                <c:pt idx="83" formatCode="General">
                  <c:v>1.66</c:v>
                </c:pt>
                <c:pt idx="84" formatCode="General">
                  <c:v>1.68</c:v>
                </c:pt>
                <c:pt idx="85" formatCode="General">
                  <c:v>1.7</c:v>
                </c:pt>
                <c:pt idx="86" formatCode="General">
                  <c:v>1.72</c:v>
                </c:pt>
                <c:pt idx="87" formatCode="General">
                  <c:v>1.74</c:v>
                </c:pt>
                <c:pt idx="88" formatCode="General">
                  <c:v>1.76</c:v>
                </c:pt>
                <c:pt idx="89" formatCode="General">
                  <c:v>1.78</c:v>
                </c:pt>
                <c:pt idx="90" formatCode="General">
                  <c:v>1.8</c:v>
                </c:pt>
                <c:pt idx="91" formatCode="General">
                  <c:v>1.82</c:v>
                </c:pt>
                <c:pt idx="92" formatCode="General">
                  <c:v>1.84</c:v>
                </c:pt>
                <c:pt idx="93" formatCode="General">
                  <c:v>1.86</c:v>
                </c:pt>
                <c:pt idx="94" formatCode="General">
                  <c:v>1.88</c:v>
                </c:pt>
                <c:pt idx="95" formatCode="General">
                  <c:v>1.9</c:v>
                </c:pt>
                <c:pt idx="96" formatCode="General">
                  <c:v>1.92</c:v>
                </c:pt>
                <c:pt idx="97" formatCode="General">
                  <c:v>1.94</c:v>
                </c:pt>
                <c:pt idx="98" formatCode="General">
                  <c:v>1.96</c:v>
                </c:pt>
                <c:pt idx="99" formatCode="General">
                  <c:v>1.98</c:v>
                </c:pt>
                <c:pt idx="100" formatCode="General">
                  <c:v>2</c:v>
                </c:pt>
                <c:pt idx="101" formatCode="General">
                  <c:v>2.02</c:v>
                </c:pt>
                <c:pt idx="102" formatCode="General">
                  <c:v>2.04</c:v>
                </c:pt>
                <c:pt idx="103" formatCode="General">
                  <c:v>2.06</c:v>
                </c:pt>
                <c:pt idx="104" formatCode="General">
                  <c:v>2.08</c:v>
                </c:pt>
                <c:pt idx="105" formatCode="General">
                  <c:v>2.1</c:v>
                </c:pt>
                <c:pt idx="106" formatCode="General">
                  <c:v>2.12</c:v>
                </c:pt>
                <c:pt idx="107" formatCode="General">
                  <c:v>2.14</c:v>
                </c:pt>
                <c:pt idx="108" formatCode="General">
                  <c:v>2.16</c:v>
                </c:pt>
                <c:pt idx="109" formatCode="General">
                  <c:v>2.1800000000000002</c:v>
                </c:pt>
                <c:pt idx="110" formatCode="General">
                  <c:v>2.2000000000000002</c:v>
                </c:pt>
                <c:pt idx="111" formatCode="General">
                  <c:v>2.2200000000000002</c:v>
                </c:pt>
                <c:pt idx="112" formatCode="General">
                  <c:v>2.2400000000000002</c:v>
                </c:pt>
                <c:pt idx="113" formatCode="General">
                  <c:v>2.2599999999999998</c:v>
                </c:pt>
                <c:pt idx="114" formatCode="General">
                  <c:v>2.2799999999999998</c:v>
                </c:pt>
                <c:pt idx="115" formatCode="General">
                  <c:v>2.2999999999999998</c:v>
                </c:pt>
                <c:pt idx="116" formatCode="General">
                  <c:v>2.3199999999999998</c:v>
                </c:pt>
                <c:pt idx="117" formatCode="General">
                  <c:v>2.34</c:v>
                </c:pt>
                <c:pt idx="118" formatCode="General">
                  <c:v>2.36</c:v>
                </c:pt>
                <c:pt idx="119" formatCode="General">
                  <c:v>2.38</c:v>
                </c:pt>
                <c:pt idx="120" formatCode="General">
                  <c:v>2.4</c:v>
                </c:pt>
                <c:pt idx="121" formatCode="General">
                  <c:v>2.42</c:v>
                </c:pt>
                <c:pt idx="122" formatCode="General">
                  <c:v>2.44</c:v>
                </c:pt>
                <c:pt idx="123" formatCode="General">
                  <c:v>2.46</c:v>
                </c:pt>
                <c:pt idx="124" formatCode="General">
                  <c:v>2.48</c:v>
                </c:pt>
                <c:pt idx="125" formatCode="General">
                  <c:v>2.5</c:v>
                </c:pt>
                <c:pt idx="126" formatCode="General">
                  <c:v>2.52</c:v>
                </c:pt>
                <c:pt idx="127" formatCode="General">
                  <c:v>2.54</c:v>
                </c:pt>
                <c:pt idx="128" formatCode="General">
                  <c:v>2.56</c:v>
                </c:pt>
                <c:pt idx="129" formatCode="General">
                  <c:v>2.58</c:v>
                </c:pt>
                <c:pt idx="130" formatCode="General">
                  <c:v>2.6</c:v>
                </c:pt>
                <c:pt idx="131" formatCode="General">
                  <c:v>2.62</c:v>
                </c:pt>
                <c:pt idx="132" formatCode="General">
                  <c:v>2.64</c:v>
                </c:pt>
                <c:pt idx="133" formatCode="General">
                  <c:v>2.66</c:v>
                </c:pt>
                <c:pt idx="134" formatCode="General">
                  <c:v>2.68</c:v>
                </c:pt>
                <c:pt idx="135" formatCode="General">
                  <c:v>2.7</c:v>
                </c:pt>
                <c:pt idx="136" formatCode="General">
                  <c:v>2.72</c:v>
                </c:pt>
                <c:pt idx="137" formatCode="General">
                  <c:v>2.74</c:v>
                </c:pt>
                <c:pt idx="138" formatCode="General">
                  <c:v>2.76</c:v>
                </c:pt>
                <c:pt idx="139" formatCode="General">
                  <c:v>2.78</c:v>
                </c:pt>
                <c:pt idx="140" formatCode="General">
                  <c:v>2.8</c:v>
                </c:pt>
                <c:pt idx="141" formatCode="General">
                  <c:v>2.82</c:v>
                </c:pt>
                <c:pt idx="142" formatCode="General">
                  <c:v>2.84</c:v>
                </c:pt>
                <c:pt idx="143" formatCode="General">
                  <c:v>2.86</c:v>
                </c:pt>
                <c:pt idx="144" formatCode="General">
                  <c:v>2.88</c:v>
                </c:pt>
                <c:pt idx="145" formatCode="General">
                  <c:v>2.9</c:v>
                </c:pt>
                <c:pt idx="146" formatCode="General">
                  <c:v>2.92</c:v>
                </c:pt>
                <c:pt idx="147" formatCode="General">
                  <c:v>2.94</c:v>
                </c:pt>
                <c:pt idx="148" formatCode="General">
                  <c:v>2.96</c:v>
                </c:pt>
                <c:pt idx="149" formatCode="General">
                  <c:v>2.98</c:v>
                </c:pt>
                <c:pt idx="150" formatCode="General">
                  <c:v>3</c:v>
                </c:pt>
                <c:pt idx="151" formatCode="General">
                  <c:v>3.02</c:v>
                </c:pt>
                <c:pt idx="152" formatCode="General">
                  <c:v>3.04</c:v>
                </c:pt>
                <c:pt idx="153" formatCode="General">
                  <c:v>3.06</c:v>
                </c:pt>
                <c:pt idx="154" formatCode="General">
                  <c:v>3.08</c:v>
                </c:pt>
                <c:pt idx="155" formatCode="General">
                  <c:v>3.1</c:v>
                </c:pt>
                <c:pt idx="156" formatCode="General">
                  <c:v>3.12</c:v>
                </c:pt>
                <c:pt idx="157" formatCode="General">
                  <c:v>3.14</c:v>
                </c:pt>
                <c:pt idx="158" formatCode="General">
                  <c:v>3.16</c:v>
                </c:pt>
                <c:pt idx="159" formatCode="General">
                  <c:v>3.18</c:v>
                </c:pt>
                <c:pt idx="160" formatCode="General">
                  <c:v>3.2</c:v>
                </c:pt>
                <c:pt idx="161" formatCode="General">
                  <c:v>3.22</c:v>
                </c:pt>
                <c:pt idx="162" formatCode="General">
                  <c:v>3.24</c:v>
                </c:pt>
                <c:pt idx="163" formatCode="General">
                  <c:v>3.26</c:v>
                </c:pt>
                <c:pt idx="164" formatCode="General">
                  <c:v>3.28</c:v>
                </c:pt>
                <c:pt idx="165" formatCode="General">
                  <c:v>3.3</c:v>
                </c:pt>
                <c:pt idx="166" formatCode="General">
                  <c:v>3.32</c:v>
                </c:pt>
                <c:pt idx="167" formatCode="General">
                  <c:v>3.34</c:v>
                </c:pt>
                <c:pt idx="168" formatCode="General">
                  <c:v>3.36</c:v>
                </c:pt>
                <c:pt idx="169" formatCode="General">
                  <c:v>3.38</c:v>
                </c:pt>
                <c:pt idx="170" formatCode="General">
                  <c:v>3.4</c:v>
                </c:pt>
                <c:pt idx="171" formatCode="General">
                  <c:v>3.42</c:v>
                </c:pt>
                <c:pt idx="172" formatCode="General">
                  <c:v>3.44</c:v>
                </c:pt>
                <c:pt idx="173" formatCode="General">
                  <c:v>3.46</c:v>
                </c:pt>
                <c:pt idx="174" formatCode="General">
                  <c:v>3.48</c:v>
                </c:pt>
                <c:pt idx="175" formatCode="General">
                  <c:v>3.5</c:v>
                </c:pt>
                <c:pt idx="176" formatCode="General">
                  <c:v>3.52</c:v>
                </c:pt>
                <c:pt idx="177" formatCode="General">
                  <c:v>3.54</c:v>
                </c:pt>
                <c:pt idx="178" formatCode="General">
                  <c:v>3.56</c:v>
                </c:pt>
                <c:pt idx="179" formatCode="General">
                  <c:v>3.58</c:v>
                </c:pt>
                <c:pt idx="180" formatCode="General">
                  <c:v>3.6</c:v>
                </c:pt>
                <c:pt idx="181" formatCode="General">
                  <c:v>3.62</c:v>
                </c:pt>
                <c:pt idx="182" formatCode="General">
                  <c:v>3.64</c:v>
                </c:pt>
                <c:pt idx="183" formatCode="General">
                  <c:v>3.66</c:v>
                </c:pt>
                <c:pt idx="184" formatCode="General">
                  <c:v>3.68</c:v>
                </c:pt>
                <c:pt idx="185" formatCode="General">
                  <c:v>3.7</c:v>
                </c:pt>
                <c:pt idx="186" formatCode="General">
                  <c:v>3.72</c:v>
                </c:pt>
                <c:pt idx="187" formatCode="General">
                  <c:v>3.74</c:v>
                </c:pt>
                <c:pt idx="188" formatCode="General">
                  <c:v>3.76</c:v>
                </c:pt>
                <c:pt idx="189" formatCode="General">
                  <c:v>3.78</c:v>
                </c:pt>
                <c:pt idx="190" formatCode="General">
                  <c:v>3.8</c:v>
                </c:pt>
                <c:pt idx="191" formatCode="General">
                  <c:v>3.82</c:v>
                </c:pt>
                <c:pt idx="192" formatCode="General">
                  <c:v>3.84</c:v>
                </c:pt>
                <c:pt idx="193" formatCode="General">
                  <c:v>3.86</c:v>
                </c:pt>
                <c:pt idx="194" formatCode="General">
                  <c:v>3.88</c:v>
                </c:pt>
                <c:pt idx="195" formatCode="General">
                  <c:v>3.9</c:v>
                </c:pt>
                <c:pt idx="196" formatCode="General">
                  <c:v>3.92</c:v>
                </c:pt>
                <c:pt idx="197" formatCode="General">
                  <c:v>3.94</c:v>
                </c:pt>
                <c:pt idx="198" formatCode="General">
                  <c:v>3.96</c:v>
                </c:pt>
                <c:pt idx="199" formatCode="General">
                  <c:v>3.98</c:v>
                </c:pt>
                <c:pt idx="200" formatCode="General">
                  <c:v>4</c:v>
                </c:pt>
                <c:pt idx="201" formatCode="General">
                  <c:v>4.0199999999999996</c:v>
                </c:pt>
                <c:pt idx="202" formatCode="General">
                  <c:v>4.04</c:v>
                </c:pt>
                <c:pt idx="203" formatCode="General">
                  <c:v>4.0599999999999996</c:v>
                </c:pt>
                <c:pt idx="204" formatCode="General">
                  <c:v>4.08</c:v>
                </c:pt>
                <c:pt idx="205" formatCode="General">
                  <c:v>4.0999999999999996</c:v>
                </c:pt>
                <c:pt idx="206" formatCode="General">
                  <c:v>4.12</c:v>
                </c:pt>
                <c:pt idx="207" formatCode="General">
                  <c:v>4.1399999999999997</c:v>
                </c:pt>
                <c:pt idx="208" formatCode="General">
                  <c:v>4.16</c:v>
                </c:pt>
                <c:pt idx="209" formatCode="General">
                  <c:v>4.18</c:v>
                </c:pt>
                <c:pt idx="210" formatCode="General">
                  <c:v>4.2</c:v>
                </c:pt>
                <c:pt idx="211" formatCode="General">
                  <c:v>4.22</c:v>
                </c:pt>
                <c:pt idx="212" formatCode="General">
                  <c:v>4.24</c:v>
                </c:pt>
                <c:pt idx="213" formatCode="General">
                  <c:v>4.26</c:v>
                </c:pt>
                <c:pt idx="214" formatCode="General">
                  <c:v>4.28</c:v>
                </c:pt>
                <c:pt idx="215" formatCode="General">
                  <c:v>4.3</c:v>
                </c:pt>
                <c:pt idx="216" formatCode="General">
                  <c:v>4.32</c:v>
                </c:pt>
                <c:pt idx="217" formatCode="General">
                  <c:v>4.34</c:v>
                </c:pt>
                <c:pt idx="218" formatCode="General">
                  <c:v>4.3600000000000003</c:v>
                </c:pt>
                <c:pt idx="219" formatCode="General">
                  <c:v>4.38</c:v>
                </c:pt>
                <c:pt idx="220" formatCode="General">
                  <c:v>4.4000000000000004</c:v>
                </c:pt>
                <c:pt idx="221" formatCode="General">
                  <c:v>4.42</c:v>
                </c:pt>
                <c:pt idx="222" formatCode="General">
                  <c:v>4.4400000000000004</c:v>
                </c:pt>
                <c:pt idx="223" formatCode="General">
                  <c:v>4.46</c:v>
                </c:pt>
                <c:pt idx="224" formatCode="General">
                  <c:v>4.4800000000000004</c:v>
                </c:pt>
                <c:pt idx="225" formatCode="General">
                  <c:v>4.5</c:v>
                </c:pt>
                <c:pt idx="226" formatCode="General">
                  <c:v>4.5199999999999996</c:v>
                </c:pt>
                <c:pt idx="227" formatCode="General">
                  <c:v>4.54</c:v>
                </c:pt>
                <c:pt idx="228" formatCode="General">
                  <c:v>4.5599999999999996</c:v>
                </c:pt>
                <c:pt idx="229" formatCode="General">
                  <c:v>4.58</c:v>
                </c:pt>
                <c:pt idx="230" formatCode="General">
                  <c:v>4.5999999999999996</c:v>
                </c:pt>
                <c:pt idx="231" formatCode="General">
                  <c:v>4.62</c:v>
                </c:pt>
                <c:pt idx="232" formatCode="General">
                  <c:v>4.6399999999999997</c:v>
                </c:pt>
                <c:pt idx="233" formatCode="General">
                  <c:v>4.66</c:v>
                </c:pt>
                <c:pt idx="234" formatCode="General">
                  <c:v>4.68</c:v>
                </c:pt>
                <c:pt idx="235" formatCode="General">
                  <c:v>4.7</c:v>
                </c:pt>
                <c:pt idx="236" formatCode="General">
                  <c:v>4.72</c:v>
                </c:pt>
                <c:pt idx="237" formatCode="General">
                  <c:v>4.74</c:v>
                </c:pt>
                <c:pt idx="238" formatCode="General">
                  <c:v>4.76</c:v>
                </c:pt>
                <c:pt idx="239" formatCode="General">
                  <c:v>4.78</c:v>
                </c:pt>
                <c:pt idx="240" formatCode="General">
                  <c:v>4.8</c:v>
                </c:pt>
                <c:pt idx="241" formatCode="General">
                  <c:v>4.82</c:v>
                </c:pt>
                <c:pt idx="242" formatCode="General">
                  <c:v>4.84</c:v>
                </c:pt>
                <c:pt idx="243" formatCode="General">
                  <c:v>4.8600000000000003</c:v>
                </c:pt>
                <c:pt idx="244" formatCode="General">
                  <c:v>4.88</c:v>
                </c:pt>
                <c:pt idx="245" formatCode="General">
                  <c:v>4.9000000000000004</c:v>
                </c:pt>
                <c:pt idx="246" formatCode="General">
                  <c:v>4.92</c:v>
                </c:pt>
                <c:pt idx="247" formatCode="General">
                  <c:v>4.9400000000000004</c:v>
                </c:pt>
                <c:pt idx="248" formatCode="General">
                  <c:v>4.96</c:v>
                </c:pt>
                <c:pt idx="249" formatCode="General">
                  <c:v>4.9800000000000004</c:v>
                </c:pt>
                <c:pt idx="250" formatCode="General">
                  <c:v>5</c:v>
                </c:pt>
                <c:pt idx="251" formatCode="General">
                  <c:v>5.0199999999999996</c:v>
                </c:pt>
                <c:pt idx="252" formatCode="General">
                  <c:v>5.04</c:v>
                </c:pt>
                <c:pt idx="253" formatCode="General">
                  <c:v>5.0599999999999996</c:v>
                </c:pt>
                <c:pt idx="254" formatCode="General">
                  <c:v>5.08</c:v>
                </c:pt>
                <c:pt idx="255" formatCode="General">
                  <c:v>5.0999999999999996</c:v>
                </c:pt>
                <c:pt idx="256" formatCode="General">
                  <c:v>5.12</c:v>
                </c:pt>
                <c:pt idx="257" formatCode="General">
                  <c:v>5.14</c:v>
                </c:pt>
                <c:pt idx="258" formatCode="General">
                  <c:v>5.16</c:v>
                </c:pt>
                <c:pt idx="259" formatCode="General">
                  <c:v>5.18</c:v>
                </c:pt>
                <c:pt idx="260" formatCode="General">
                  <c:v>5.2</c:v>
                </c:pt>
                <c:pt idx="261" formatCode="General">
                  <c:v>5.22</c:v>
                </c:pt>
                <c:pt idx="262" formatCode="General">
                  <c:v>5.24</c:v>
                </c:pt>
                <c:pt idx="263" formatCode="General">
                  <c:v>5.26</c:v>
                </c:pt>
                <c:pt idx="264" formatCode="General">
                  <c:v>5.28</c:v>
                </c:pt>
                <c:pt idx="265" formatCode="General">
                  <c:v>5.3</c:v>
                </c:pt>
                <c:pt idx="266" formatCode="General">
                  <c:v>5.32</c:v>
                </c:pt>
                <c:pt idx="267" formatCode="General">
                  <c:v>5.34</c:v>
                </c:pt>
                <c:pt idx="268" formatCode="General">
                  <c:v>5.36</c:v>
                </c:pt>
                <c:pt idx="269" formatCode="General">
                  <c:v>5.38</c:v>
                </c:pt>
                <c:pt idx="270" formatCode="General">
                  <c:v>5.4</c:v>
                </c:pt>
                <c:pt idx="271" formatCode="General">
                  <c:v>5.42</c:v>
                </c:pt>
                <c:pt idx="272" formatCode="General">
                  <c:v>5.44</c:v>
                </c:pt>
                <c:pt idx="273" formatCode="General">
                  <c:v>5.46</c:v>
                </c:pt>
                <c:pt idx="274" formatCode="General">
                  <c:v>5.48</c:v>
                </c:pt>
                <c:pt idx="275" formatCode="General">
                  <c:v>5.5</c:v>
                </c:pt>
                <c:pt idx="276" formatCode="General">
                  <c:v>5.52</c:v>
                </c:pt>
                <c:pt idx="277" formatCode="General">
                  <c:v>5.54</c:v>
                </c:pt>
                <c:pt idx="278" formatCode="General">
                  <c:v>5.56</c:v>
                </c:pt>
                <c:pt idx="279" formatCode="General">
                  <c:v>5.58</c:v>
                </c:pt>
                <c:pt idx="280" formatCode="General">
                  <c:v>5.6</c:v>
                </c:pt>
                <c:pt idx="281" formatCode="General">
                  <c:v>5.62</c:v>
                </c:pt>
                <c:pt idx="282" formatCode="General">
                  <c:v>5.64</c:v>
                </c:pt>
                <c:pt idx="283" formatCode="General">
                  <c:v>5.66</c:v>
                </c:pt>
                <c:pt idx="284" formatCode="General">
                  <c:v>5.68</c:v>
                </c:pt>
                <c:pt idx="285" formatCode="General">
                  <c:v>5.7</c:v>
                </c:pt>
                <c:pt idx="286" formatCode="General">
                  <c:v>5.72</c:v>
                </c:pt>
                <c:pt idx="287" formatCode="General">
                  <c:v>5.74</c:v>
                </c:pt>
                <c:pt idx="288" formatCode="General">
                  <c:v>5.76</c:v>
                </c:pt>
                <c:pt idx="289" formatCode="General">
                  <c:v>5.78</c:v>
                </c:pt>
                <c:pt idx="290" formatCode="General">
                  <c:v>5.8</c:v>
                </c:pt>
                <c:pt idx="291" formatCode="General">
                  <c:v>5.82</c:v>
                </c:pt>
                <c:pt idx="292" formatCode="General">
                  <c:v>5.84</c:v>
                </c:pt>
                <c:pt idx="293" formatCode="General">
                  <c:v>5.86</c:v>
                </c:pt>
                <c:pt idx="294" formatCode="General">
                  <c:v>5.88</c:v>
                </c:pt>
                <c:pt idx="295" formatCode="General">
                  <c:v>5.9</c:v>
                </c:pt>
                <c:pt idx="296" formatCode="General">
                  <c:v>5.92</c:v>
                </c:pt>
                <c:pt idx="297" formatCode="General">
                  <c:v>5.94</c:v>
                </c:pt>
                <c:pt idx="298" formatCode="General">
                  <c:v>5.96</c:v>
                </c:pt>
                <c:pt idx="299" formatCode="General">
                  <c:v>5.98</c:v>
                </c:pt>
                <c:pt idx="300" formatCode="General">
                  <c:v>6</c:v>
                </c:pt>
                <c:pt idx="301" formatCode="General">
                  <c:v>6.02</c:v>
                </c:pt>
                <c:pt idx="302" formatCode="General">
                  <c:v>6.04</c:v>
                </c:pt>
                <c:pt idx="303" formatCode="General">
                  <c:v>6.06</c:v>
                </c:pt>
                <c:pt idx="304" formatCode="General">
                  <c:v>6.08</c:v>
                </c:pt>
                <c:pt idx="305" formatCode="General">
                  <c:v>6.1</c:v>
                </c:pt>
                <c:pt idx="306" formatCode="General">
                  <c:v>6.12</c:v>
                </c:pt>
                <c:pt idx="307" formatCode="General">
                  <c:v>6.14</c:v>
                </c:pt>
                <c:pt idx="308" formatCode="General">
                  <c:v>6.16</c:v>
                </c:pt>
                <c:pt idx="309" formatCode="General">
                  <c:v>6.18</c:v>
                </c:pt>
                <c:pt idx="310" formatCode="General">
                  <c:v>6.2</c:v>
                </c:pt>
                <c:pt idx="311" formatCode="General">
                  <c:v>6.22</c:v>
                </c:pt>
                <c:pt idx="312" formatCode="General">
                  <c:v>6.24</c:v>
                </c:pt>
                <c:pt idx="313" formatCode="General">
                  <c:v>6.26</c:v>
                </c:pt>
                <c:pt idx="314" formatCode="General">
                  <c:v>6.28</c:v>
                </c:pt>
                <c:pt idx="315" formatCode="General">
                  <c:v>6.3</c:v>
                </c:pt>
                <c:pt idx="316" formatCode="General">
                  <c:v>6.32</c:v>
                </c:pt>
                <c:pt idx="317" formatCode="General">
                  <c:v>6.34</c:v>
                </c:pt>
                <c:pt idx="318" formatCode="General">
                  <c:v>6.36</c:v>
                </c:pt>
                <c:pt idx="319" formatCode="General">
                  <c:v>6.38</c:v>
                </c:pt>
                <c:pt idx="320" formatCode="General">
                  <c:v>6.4</c:v>
                </c:pt>
                <c:pt idx="321" formatCode="General">
                  <c:v>6.42</c:v>
                </c:pt>
                <c:pt idx="322" formatCode="General">
                  <c:v>6.44</c:v>
                </c:pt>
                <c:pt idx="323" formatCode="General">
                  <c:v>6.46</c:v>
                </c:pt>
                <c:pt idx="324" formatCode="General">
                  <c:v>6.48</c:v>
                </c:pt>
                <c:pt idx="325" formatCode="General">
                  <c:v>6.5</c:v>
                </c:pt>
                <c:pt idx="326" formatCode="General">
                  <c:v>6.52</c:v>
                </c:pt>
                <c:pt idx="327" formatCode="General">
                  <c:v>6.54</c:v>
                </c:pt>
                <c:pt idx="328" formatCode="General">
                  <c:v>6.56</c:v>
                </c:pt>
                <c:pt idx="329" formatCode="General">
                  <c:v>6.58</c:v>
                </c:pt>
                <c:pt idx="330" formatCode="General">
                  <c:v>6.6</c:v>
                </c:pt>
                <c:pt idx="331" formatCode="General">
                  <c:v>6.62</c:v>
                </c:pt>
                <c:pt idx="332" formatCode="General">
                  <c:v>6.64</c:v>
                </c:pt>
                <c:pt idx="333" formatCode="General">
                  <c:v>6.66</c:v>
                </c:pt>
                <c:pt idx="334" formatCode="General">
                  <c:v>6.68</c:v>
                </c:pt>
                <c:pt idx="335" formatCode="General">
                  <c:v>6.7</c:v>
                </c:pt>
                <c:pt idx="336" formatCode="General">
                  <c:v>6.72</c:v>
                </c:pt>
                <c:pt idx="337" formatCode="General">
                  <c:v>6.74</c:v>
                </c:pt>
                <c:pt idx="338" formatCode="General">
                  <c:v>6.76</c:v>
                </c:pt>
                <c:pt idx="339" formatCode="General">
                  <c:v>6.78</c:v>
                </c:pt>
                <c:pt idx="340" formatCode="General">
                  <c:v>6.8</c:v>
                </c:pt>
                <c:pt idx="341" formatCode="General">
                  <c:v>6.82</c:v>
                </c:pt>
                <c:pt idx="342" formatCode="General">
                  <c:v>6.84</c:v>
                </c:pt>
                <c:pt idx="343" formatCode="General">
                  <c:v>6.86</c:v>
                </c:pt>
                <c:pt idx="344" formatCode="General">
                  <c:v>6.88</c:v>
                </c:pt>
                <c:pt idx="345" formatCode="General">
                  <c:v>6.9</c:v>
                </c:pt>
                <c:pt idx="346" formatCode="General">
                  <c:v>6.92</c:v>
                </c:pt>
                <c:pt idx="347" formatCode="General">
                  <c:v>6.94</c:v>
                </c:pt>
                <c:pt idx="348" formatCode="General">
                  <c:v>6.96</c:v>
                </c:pt>
                <c:pt idx="349" formatCode="General">
                  <c:v>6.98</c:v>
                </c:pt>
                <c:pt idx="350" formatCode="General">
                  <c:v>7</c:v>
                </c:pt>
                <c:pt idx="351" formatCode="General">
                  <c:v>7.02</c:v>
                </c:pt>
                <c:pt idx="352" formatCode="General">
                  <c:v>7.04</c:v>
                </c:pt>
                <c:pt idx="353" formatCode="General">
                  <c:v>7.06</c:v>
                </c:pt>
                <c:pt idx="354" formatCode="General">
                  <c:v>7.08</c:v>
                </c:pt>
                <c:pt idx="355" formatCode="General">
                  <c:v>7.1</c:v>
                </c:pt>
                <c:pt idx="356" formatCode="General">
                  <c:v>7.12</c:v>
                </c:pt>
                <c:pt idx="357" formatCode="General">
                  <c:v>7.14</c:v>
                </c:pt>
                <c:pt idx="358" formatCode="General">
                  <c:v>7.16</c:v>
                </c:pt>
                <c:pt idx="359" formatCode="General">
                  <c:v>7.18</c:v>
                </c:pt>
                <c:pt idx="360" formatCode="General">
                  <c:v>7.2</c:v>
                </c:pt>
                <c:pt idx="361" formatCode="General">
                  <c:v>7.22</c:v>
                </c:pt>
                <c:pt idx="362" formatCode="General">
                  <c:v>7.24</c:v>
                </c:pt>
                <c:pt idx="363" formatCode="General">
                  <c:v>7.26</c:v>
                </c:pt>
                <c:pt idx="364" formatCode="General">
                  <c:v>7.28</c:v>
                </c:pt>
                <c:pt idx="365" formatCode="General">
                  <c:v>7.3</c:v>
                </c:pt>
                <c:pt idx="366" formatCode="General">
                  <c:v>7.32</c:v>
                </c:pt>
                <c:pt idx="367" formatCode="General">
                  <c:v>7.34</c:v>
                </c:pt>
                <c:pt idx="368" formatCode="General">
                  <c:v>7.36</c:v>
                </c:pt>
                <c:pt idx="369" formatCode="General">
                  <c:v>7.38</c:v>
                </c:pt>
                <c:pt idx="370" formatCode="General">
                  <c:v>7.4</c:v>
                </c:pt>
                <c:pt idx="371" formatCode="General">
                  <c:v>7.42</c:v>
                </c:pt>
                <c:pt idx="372" formatCode="General">
                  <c:v>7.44</c:v>
                </c:pt>
                <c:pt idx="373" formatCode="General">
                  <c:v>7.46</c:v>
                </c:pt>
                <c:pt idx="374" formatCode="General">
                  <c:v>7.48</c:v>
                </c:pt>
                <c:pt idx="375" formatCode="General">
                  <c:v>7.5</c:v>
                </c:pt>
                <c:pt idx="376" formatCode="General">
                  <c:v>7.52</c:v>
                </c:pt>
                <c:pt idx="377" formatCode="General">
                  <c:v>7.54</c:v>
                </c:pt>
                <c:pt idx="378" formatCode="General">
                  <c:v>7.56</c:v>
                </c:pt>
                <c:pt idx="379" formatCode="General">
                  <c:v>7.58</c:v>
                </c:pt>
                <c:pt idx="380" formatCode="General">
                  <c:v>7.6</c:v>
                </c:pt>
                <c:pt idx="381" formatCode="General">
                  <c:v>7.62</c:v>
                </c:pt>
                <c:pt idx="382" formatCode="General">
                  <c:v>7.64</c:v>
                </c:pt>
                <c:pt idx="383" formatCode="General">
                  <c:v>7.66</c:v>
                </c:pt>
                <c:pt idx="384" formatCode="General">
                  <c:v>7.68</c:v>
                </c:pt>
                <c:pt idx="385" formatCode="General">
                  <c:v>7.7</c:v>
                </c:pt>
                <c:pt idx="386" formatCode="General">
                  <c:v>7.72</c:v>
                </c:pt>
                <c:pt idx="387" formatCode="General">
                  <c:v>7.74</c:v>
                </c:pt>
                <c:pt idx="388" formatCode="General">
                  <c:v>7.76</c:v>
                </c:pt>
                <c:pt idx="389" formatCode="General">
                  <c:v>7.78</c:v>
                </c:pt>
                <c:pt idx="390" formatCode="General">
                  <c:v>7.8</c:v>
                </c:pt>
                <c:pt idx="391" formatCode="General">
                  <c:v>7.82</c:v>
                </c:pt>
                <c:pt idx="392" formatCode="General">
                  <c:v>7.84</c:v>
                </c:pt>
                <c:pt idx="393" formatCode="General">
                  <c:v>7.86</c:v>
                </c:pt>
                <c:pt idx="394" formatCode="General">
                  <c:v>7.88</c:v>
                </c:pt>
                <c:pt idx="395" formatCode="General">
                  <c:v>7.9</c:v>
                </c:pt>
                <c:pt idx="396" formatCode="General">
                  <c:v>7.92</c:v>
                </c:pt>
                <c:pt idx="397" formatCode="General">
                  <c:v>7.94</c:v>
                </c:pt>
                <c:pt idx="398" formatCode="General">
                  <c:v>7.96</c:v>
                </c:pt>
                <c:pt idx="399" formatCode="General">
                  <c:v>7.98</c:v>
                </c:pt>
                <c:pt idx="400" formatCode="General">
                  <c:v>8</c:v>
                </c:pt>
                <c:pt idx="401" formatCode="General">
                  <c:v>8.02</c:v>
                </c:pt>
                <c:pt idx="402" formatCode="General">
                  <c:v>8.0399999999999991</c:v>
                </c:pt>
                <c:pt idx="403" formatCode="General">
                  <c:v>8.06</c:v>
                </c:pt>
                <c:pt idx="404" formatCode="General">
                  <c:v>8.08</c:v>
                </c:pt>
                <c:pt idx="405" formatCode="General">
                  <c:v>8.1</c:v>
                </c:pt>
                <c:pt idx="406" formatCode="General">
                  <c:v>8.1199999999999992</c:v>
                </c:pt>
                <c:pt idx="407" formatCode="General">
                  <c:v>8.14</c:v>
                </c:pt>
                <c:pt idx="408" formatCode="General">
                  <c:v>8.16</c:v>
                </c:pt>
                <c:pt idx="409" formatCode="General">
                  <c:v>8.18</c:v>
                </c:pt>
                <c:pt idx="410" formatCode="General">
                  <c:v>8.1999999999999993</c:v>
                </c:pt>
                <c:pt idx="411" formatCode="General">
                  <c:v>8.2200000000000006</c:v>
                </c:pt>
                <c:pt idx="412" formatCode="General">
                  <c:v>8.24</c:v>
                </c:pt>
                <c:pt idx="413" formatCode="General">
                  <c:v>8.26</c:v>
                </c:pt>
                <c:pt idx="414" formatCode="General">
                  <c:v>8.2799999999999994</c:v>
                </c:pt>
                <c:pt idx="415" formatCode="General">
                  <c:v>8.3000000000000007</c:v>
                </c:pt>
                <c:pt idx="416" formatCode="General">
                  <c:v>8.32</c:v>
                </c:pt>
                <c:pt idx="417" formatCode="General">
                  <c:v>8.34</c:v>
                </c:pt>
                <c:pt idx="418" formatCode="General">
                  <c:v>8.36</c:v>
                </c:pt>
                <c:pt idx="419" formatCode="General">
                  <c:v>8.3800000000000008</c:v>
                </c:pt>
                <c:pt idx="420" formatCode="General">
                  <c:v>8.4</c:v>
                </c:pt>
                <c:pt idx="421" formatCode="General">
                  <c:v>8.42</c:v>
                </c:pt>
                <c:pt idx="422" formatCode="General">
                  <c:v>8.44</c:v>
                </c:pt>
                <c:pt idx="423" formatCode="General">
                  <c:v>8.4600000000000009</c:v>
                </c:pt>
                <c:pt idx="424" formatCode="General">
                  <c:v>8.48</c:v>
                </c:pt>
                <c:pt idx="425" formatCode="General">
                  <c:v>8.5</c:v>
                </c:pt>
                <c:pt idx="426" formatCode="General">
                  <c:v>8.52</c:v>
                </c:pt>
                <c:pt idx="427" formatCode="General">
                  <c:v>8.5399999999999991</c:v>
                </c:pt>
                <c:pt idx="428" formatCode="General">
                  <c:v>8.56</c:v>
                </c:pt>
                <c:pt idx="429" formatCode="General">
                  <c:v>8.58</c:v>
                </c:pt>
                <c:pt idx="430" formatCode="General">
                  <c:v>8.6</c:v>
                </c:pt>
                <c:pt idx="431" formatCode="General">
                  <c:v>8.6199999999999992</c:v>
                </c:pt>
                <c:pt idx="432" formatCode="General">
                  <c:v>8.64</c:v>
                </c:pt>
                <c:pt idx="433" formatCode="General">
                  <c:v>8.66</c:v>
                </c:pt>
                <c:pt idx="434" formatCode="General">
                  <c:v>8.68</c:v>
                </c:pt>
                <c:pt idx="435" formatCode="General">
                  <c:v>8.6999999999999993</c:v>
                </c:pt>
                <c:pt idx="436" formatCode="General">
                  <c:v>8.7200000000000006</c:v>
                </c:pt>
                <c:pt idx="437" formatCode="General">
                  <c:v>8.74</c:v>
                </c:pt>
                <c:pt idx="438" formatCode="General">
                  <c:v>8.76</c:v>
                </c:pt>
                <c:pt idx="439" formatCode="General">
                  <c:v>8.7799999999999994</c:v>
                </c:pt>
                <c:pt idx="440" formatCode="General">
                  <c:v>8.8000000000000007</c:v>
                </c:pt>
                <c:pt idx="441" formatCode="General">
                  <c:v>8.82</c:v>
                </c:pt>
                <c:pt idx="442" formatCode="General">
                  <c:v>8.84</c:v>
                </c:pt>
                <c:pt idx="443" formatCode="General">
                  <c:v>8.86</c:v>
                </c:pt>
                <c:pt idx="444" formatCode="General">
                  <c:v>8.8800000000000008</c:v>
                </c:pt>
                <c:pt idx="445" formatCode="General">
                  <c:v>8.9</c:v>
                </c:pt>
                <c:pt idx="446" formatCode="General">
                  <c:v>8.92</c:v>
                </c:pt>
                <c:pt idx="447" formatCode="General">
                  <c:v>8.94</c:v>
                </c:pt>
                <c:pt idx="448" formatCode="General">
                  <c:v>8.9600000000000009</c:v>
                </c:pt>
                <c:pt idx="449" formatCode="General">
                  <c:v>8.98</c:v>
                </c:pt>
                <c:pt idx="450" formatCode="General">
                  <c:v>9</c:v>
                </c:pt>
                <c:pt idx="451" formatCode="General">
                  <c:v>9.02</c:v>
                </c:pt>
                <c:pt idx="452" formatCode="General">
                  <c:v>9.0399999999999991</c:v>
                </c:pt>
                <c:pt idx="453" formatCode="General">
                  <c:v>9.06</c:v>
                </c:pt>
                <c:pt idx="454" formatCode="General">
                  <c:v>9.08</c:v>
                </c:pt>
                <c:pt idx="455" formatCode="General">
                  <c:v>9.1</c:v>
                </c:pt>
                <c:pt idx="456" formatCode="General">
                  <c:v>9.1199999999999992</c:v>
                </c:pt>
                <c:pt idx="457" formatCode="General">
                  <c:v>9.14</c:v>
                </c:pt>
                <c:pt idx="458" formatCode="General">
                  <c:v>9.16</c:v>
                </c:pt>
                <c:pt idx="459" formatCode="General">
                  <c:v>9.18</c:v>
                </c:pt>
                <c:pt idx="460" formatCode="General">
                  <c:v>9.1999999999999993</c:v>
                </c:pt>
                <c:pt idx="461" formatCode="General">
                  <c:v>9.2200000000000006</c:v>
                </c:pt>
                <c:pt idx="462" formatCode="General">
                  <c:v>9.24</c:v>
                </c:pt>
                <c:pt idx="463" formatCode="General">
                  <c:v>9.26</c:v>
                </c:pt>
                <c:pt idx="464" formatCode="General">
                  <c:v>9.2799999999999994</c:v>
                </c:pt>
                <c:pt idx="465" formatCode="General">
                  <c:v>9.3000000000000007</c:v>
                </c:pt>
                <c:pt idx="466" formatCode="General">
                  <c:v>9.32</c:v>
                </c:pt>
                <c:pt idx="467" formatCode="General">
                  <c:v>9.34</c:v>
                </c:pt>
                <c:pt idx="468" formatCode="General">
                  <c:v>9.36</c:v>
                </c:pt>
                <c:pt idx="469" formatCode="General">
                  <c:v>9.3800000000000008</c:v>
                </c:pt>
                <c:pt idx="470" formatCode="General">
                  <c:v>9.4</c:v>
                </c:pt>
                <c:pt idx="471" formatCode="General">
                  <c:v>9.42</c:v>
                </c:pt>
                <c:pt idx="472" formatCode="General">
                  <c:v>9.44</c:v>
                </c:pt>
                <c:pt idx="473" formatCode="General">
                  <c:v>9.4600000000000009</c:v>
                </c:pt>
                <c:pt idx="474" formatCode="General">
                  <c:v>9.48</c:v>
                </c:pt>
                <c:pt idx="475" formatCode="General">
                  <c:v>9.5</c:v>
                </c:pt>
                <c:pt idx="476" formatCode="General">
                  <c:v>9.52</c:v>
                </c:pt>
                <c:pt idx="477" formatCode="General">
                  <c:v>9.5399999999999991</c:v>
                </c:pt>
                <c:pt idx="478" formatCode="General">
                  <c:v>9.56</c:v>
                </c:pt>
                <c:pt idx="479" formatCode="General">
                  <c:v>9.58</c:v>
                </c:pt>
                <c:pt idx="480" formatCode="General">
                  <c:v>9.6</c:v>
                </c:pt>
                <c:pt idx="481" formatCode="General">
                  <c:v>9.6199999999999992</c:v>
                </c:pt>
                <c:pt idx="482" formatCode="General">
                  <c:v>9.64</c:v>
                </c:pt>
                <c:pt idx="483" formatCode="General">
                  <c:v>9.66</c:v>
                </c:pt>
                <c:pt idx="484" formatCode="General">
                  <c:v>9.68</c:v>
                </c:pt>
                <c:pt idx="485" formatCode="General">
                  <c:v>9.6999999999999993</c:v>
                </c:pt>
                <c:pt idx="486" formatCode="General">
                  <c:v>9.7200000000000006</c:v>
                </c:pt>
                <c:pt idx="487" formatCode="General">
                  <c:v>9.74</c:v>
                </c:pt>
                <c:pt idx="488" formatCode="General">
                  <c:v>9.76</c:v>
                </c:pt>
                <c:pt idx="489" formatCode="General">
                  <c:v>9.7799999999999994</c:v>
                </c:pt>
                <c:pt idx="490" formatCode="General">
                  <c:v>9.8000000000000007</c:v>
                </c:pt>
                <c:pt idx="491" formatCode="General">
                  <c:v>9.82</c:v>
                </c:pt>
                <c:pt idx="492" formatCode="General">
                  <c:v>9.84</c:v>
                </c:pt>
                <c:pt idx="493" formatCode="General">
                  <c:v>9.86</c:v>
                </c:pt>
                <c:pt idx="494" formatCode="General">
                  <c:v>9.8800000000000008</c:v>
                </c:pt>
                <c:pt idx="495" formatCode="General">
                  <c:v>9.9</c:v>
                </c:pt>
                <c:pt idx="496" formatCode="General">
                  <c:v>9.92</c:v>
                </c:pt>
                <c:pt idx="497" formatCode="General">
                  <c:v>9.94</c:v>
                </c:pt>
                <c:pt idx="498" formatCode="General">
                  <c:v>9.9600000000000009</c:v>
                </c:pt>
                <c:pt idx="499" formatCode="General">
                  <c:v>9.98</c:v>
                </c:pt>
                <c:pt idx="500" formatCode="General">
                  <c:v>10</c:v>
                </c:pt>
                <c:pt idx="501" formatCode="General">
                  <c:v>10.02</c:v>
                </c:pt>
                <c:pt idx="502" formatCode="General">
                  <c:v>10.039999999999999</c:v>
                </c:pt>
                <c:pt idx="503" formatCode="General">
                  <c:v>10.06</c:v>
                </c:pt>
                <c:pt idx="504" formatCode="General">
                  <c:v>10.08</c:v>
                </c:pt>
                <c:pt idx="505" formatCode="General">
                  <c:v>10.1</c:v>
                </c:pt>
                <c:pt idx="506" formatCode="General">
                  <c:v>10.119999999999999</c:v>
                </c:pt>
                <c:pt idx="507" formatCode="General">
                  <c:v>10.14</c:v>
                </c:pt>
                <c:pt idx="508" formatCode="General">
                  <c:v>10.16</c:v>
                </c:pt>
                <c:pt idx="509" formatCode="General">
                  <c:v>10.18</c:v>
                </c:pt>
                <c:pt idx="510" formatCode="General">
                  <c:v>10.199999999999999</c:v>
                </c:pt>
                <c:pt idx="511" formatCode="General">
                  <c:v>10.220000000000001</c:v>
                </c:pt>
                <c:pt idx="512" formatCode="General">
                  <c:v>10.24</c:v>
                </c:pt>
                <c:pt idx="513" formatCode="General">
                  <c:v>10.26</c:v>
                </c:pt>
                <c:pt idx="514" formatCode="General">
                  <c:v>10.28</c:v>
                </c:pt>
                <c:pt idx="515" formatCode="General">
                  <c:v>10.3</c:v>
                </c:pt>
                <c:pt idx="516" formatCode="General">
                  <c:v>10.32</c:v>
                </c:pt>
                <c:pt idx="517" formatCode="General">
                  <c:v>10.34</c:v>
                </c:pt>
                <c:pt idx="518" formatCode="General">
                  <c:v>10.36</c:v>
                </c:pt>
                <c:pt idx="519" formatCode="General">
                  <c:v>10.38</c:v>
                </c:pt>
                <c:pt idx="520" formatCode="General">
                  <c:v>10.4</c:v>
                </c:pt>
                <c:pt idx="521" formatCode="General">
                  <c:v>10.42</c:v>
                </c:pt>
                <c:pt idx="522" formatCode="General">
                  <c:v>10.44</c:v>
                </c:pt>
                <c:pt idx="523" formatCode="General">
                  <c:v>10.46</c:v>
                </c:pt>
                <c:pt idx="524" formatCode="General">
                  <c:v>10.48</c:v>
                </c:pt>
                <c:pt idx="525" formatCode="General">
                  <c:v>10.5</c:v>
                </c:pt>
                <c:pt idx="526" formatCode="General">
                  <c:v>10.52</c:v>
                </c:pt>
                <c:pt idx="527" formatCode="General">
                  <c:v>10.54</c:v>
                </c:pt>
                <c:pt idx="528" formatCode="General">
                  <c:v>10.56</c:v>
                </c:pt>
                <c:pt idx="529" formatCode="General">
                  <c:v>10.58</c:v>
                </c:pt>
                <c:pt idx="530" formatCode="General">
                  <c:v>10.6</c:v>
                </c:pt>
                <c:pt idx="531" formatCode="General">
                  <c:v>10.62</c:v>
                </c:pt>
                <c:pt idx="532" formatCode="General">
                  <c:v>10.64</c:v>
                </c:pt>
                <c:pt idx="533" formatCode="General">
                  <c:v>10.66</c:v>
                </c:pt>
                <c:pt idx="534" formatCode="General">
                  <c:v>10.68</c:v>
                </c:pt>
                <c:pt idx="535" formatCode="General">
                  <c:v>10.7</c:v>
                </c:pt>
                <c:pt idx="536" formatCode="General">
                  <c:v>10.72</c:v>
                </c:pt>
                <c:pt idx="537" formatCode="General">
                  <c:v>10.74</c:v>
                </c:pt>
                <c:pt idx="538" formatCode="General">
                  <c:v>10.76</c:v>
                </c:pt>
                <c:pt idx="539" formatCode="General">
                  <c:v>10.78</c:v>
                </c:pt>
                <c:pt idx="540" formatCode="General">
                  <c:v>10.8</c:v>
                </c:pt>
                <c:pt idx="541" formatCode="General">
                  <c:v>10.82</c:v>
                </c:pt>
                <c:pt idx="542" formatCode="General">
                  <c:v>10.84</c:v>
                </c:pt>
                <c:pt idx="543" formatCode="General">
                  <c:v>10.86</c:v>
                </c:pt>
                <c:pt idx="544" formatCode="General">
                  <c:v>10.88</c:v>
                </c:pt>
                <c:pt idx="545" formatCode="General">
                  <c:v>10.9</c:v>
                </c:pt>
                <c:pt idx="546" formatCode="General">
                  <c:v>10.92</c:v>
                </c:pt>
                <c:pt idx="547" formatCode="General">
                  <c:v>10.94</c:v>
                </c:pt>
                <c:pt idx="548" formatCode="General">
                  <c:v>10.96</c:v>
                </c:pt>
                <c:pt idx="549" formatCode="General">
                  <c:v>10.98</c:v>
                </c:pt>
                <c:pt idx="550" formatCode="General">
                  <c:v>11</c:v>
                </c:pt>
                <c:pt idx="551" formatCode="General">
                  <c:v>11.02</c:v>
                </c:pt>
                <c:pt idx="552" formatCode="General">
                  <c:v>11.04</c:v>
                </c:pt>
                <c:pt idx="553" formatCode="General">
                  <c:v>11.06</c:v>
                </c:pt>
                <c:pt idx="554" formatCode="General">
                  <c:v>11.08</c:v>
                </c:pt>
                <c:pt idx="555" formatCode="General">
                  <c:v>11.1</c:v>
                </c:pt>
                <c:pt idx="556" formatCode="General">
                  <c:v>11.12</c:v>
                </c:pt>
                <c:pt idx="557" formatCode="General">
                  <c:v>11.14</c:v>
                </c:pt>
                <c:pt idx="558" formatCode="General">
                  <c:v>11.16</c:v>
                </c:pt>
                <c:pt idx="559" formatCode="General">
                  <c:v>11.18</c:v>
                </c:pt>
                <c:pt idx="560" formatCode="General">
                  <c:v>11.2</c:v>
                </c:pt>
                <c:pt idx="561" formatCode="General">
                  <c:v>11.22</c:v>
                </c:pt>
                <c:pt idx="562" formatCode="General">
                  <c:v>11.24</c:v>
                </c:pt>
                <c:pt idx="563" formatCode="General">
                  <c:v>11.26</c:v>
                </c:pt>
                <c:pt idx="564" formatCode="General">
                  <c:v>11.28</c:v>
                </c:pt>
                <c:pt idx="565" formatCode="General">
                  <c:v>11.3</c:v>
                </c:pt>
                <c:pt idx="566" formatCode="General">
                  <c:v>11.32</c:v>
                </c:pt>
                <c:pt idx="567" formatCode="General">
                  <c:v>11.34</c:v>
                </c:pt>
                <c:pt idx="568" formatCode="General">
                  <c:v>11.36</c:v>
                </c:pt>
                <c:pt idx="569" formatCode="General">
                  <c:v>11.38</c:v>
                </c:pt>
                <c:pt idx="570" formatCode="General">
                  <c:v>11.4</c:v>
                </c:pt>
                <c:pt idx="571" formatCode="General">
                  <c:v>11.42</c:v>
                </c:pt>
                <c:pt idx="572" formatCode="General">
                  <c:v>11.44</c:v>
                </c:pt>
                <c:pt idx="573" formatCode="General">
                  <c:v>11.46</c:v>
                </c:pt>
                <c:pt idx="574" formatCode="General">
                  <c:v>11.48</c:v>
                </c:pt>
                <c:pt idx="575" formatCode="General">
                  <c:v>11.5</c:v>
                </c:pt>
                <c:pt idx="576" formatCode="General">
                  <c:v>11.52</c:v>
                </c:pt>
                <c:pt idx="577" formatCode="General">
                  <c:v>11.54</c:v>
                </c:pt>
                <c:pt idx="578" formatCode="General">
                  <c:v>11.56</c:v>
                </c:pt>
                <c:pt idx="579" formatCode="General">
                  <c:v>11.58</c:v>
                </c:pt>
                <c:pt idx="580" formatCode="General">
                  <c:v>11.6</c:v>
                </c:pt>
                <c:pt idx="581" formatCode="General">
                  <c:v>11.62</c:v>
                </c:pt>
                <c:pt idx="582" formatCode="General">
                  <c:v>11.64</c:v>
                </c:pt>
                <c:pt idx="583" formatCode="General">
                  <c:v>11.66</c:v>
                </c:pt>
                <c:pt idx="584" formatCode="General">
                  <c:v>11.68</c:v>
                </c:pt>
                <c:pt idx="585" formatCode="General">
                  <c:v>11.7</c:v>
                </c:pt>
                <c:pt idx="586" formatCode="General">
                  <c:v>11.72</c:v>
                </c:pt>
                <c:pt idx="587" formatCode="General">
                  <c:v>11.74</c:v>
                </c:pt>
                <c:pt idx="588" formatCode="General">
                  <c:v>11.76</c:v>
                </c:pt>
                <c:pt idx="589" formatCode="General">
                  <c:v>11.78</c:v>
                </c:pt>
                <c:pt idx="590" formatCode="General">
                  <c:v>11.8</c:v>
                </c:pt>
                <c:pt idx="591" formatCode="General">
                  <c:v>11.82</c:v>
                </c:pt>
                <c:pt idx="592" formatCode="General">
                  <c:v>11.84</c:v>
                </c:pt>
                <c:pt idx="593" formatCode="General">
                  <c:v>11.86</c:v>
                </c:pt>
                <c:pt idx="594" formatCode="General">
                  <c:v>11.88</c:v>
                </c:pt>
                <c:pt idx="595" formatCode="General">
                  <c:v>11.9</c:v>
                </c:pt>
                <c:pt idx="596" formatCode="General">
                  <c:v>11.92</c:v>
                </c:pt>
                <c:pt idx="597" formatCode="General">
                  <c:v>11.94</c:v>
                </c:pt>
                <c:pt idx="598" formatCode="General">
                  <c:v>11.96</c:v>
                </c:pt>
                <c:pt idx="599" formatCode="General">
                  <c:v>11.98</c:v>
                </c:pt>
                <c:pt idx="600" formatCode="General">
                  <c:v>12</c:v>
                </c:pt>
                <c:pt idx="601" formatCode="General">
                  <c:v>12.02</c:v>
                </c:pt>
                <c:pt idx="602" formatCode="General">
                  <c:v>12.04</c:v>
                </c:pt>
                <c:pt idx="603" formatCode="General">
                  <c:v>12.06</c:v>
                </c:pt>
                <c:pt idx="604" formatCode="General">
                  <c:v>12.08</c:v>
                </c:pt>
                <c:pt idx="605" formatCode="General">
                  <c:v>12.1</c:v>
                </c:pt>
                <c:pt idx="606" formatCode="General">
                  <c:v>12.12</c:v>
                </c:pt>
                <c:pt idx="607" formatCode="General">
                  <c:v>12.14</c:v>
                </c:pt>
                <c:pt idx="608" formatCode="General">
                  <c:v>12.16</c:v>
                </c:pt>
                <c:pt idx="609" formatCode="General">
                  <c:v>12.18</c:v>
                </c:pt>
                <c:pt idx="610" formatCode="General">
                  <c:v>12.2</c:v>
                </c:pt>
                <c:pt idx="611" formatCode="General">
                  <c:v>12.22</c:v>
                </c:pt>
                <c:pt idx="612" formatCode="General">
                  <c:v>12.24</c:v>
                </c:pt>
                <c:pt idx="613" formatCode="General">
                  <c:v>12.26</c:v>
                </c:pt>
                <c:pt idx="614" formatCode="General">
                  <c:v>12.28</c:v>
                </c:pt>
                <c:pt idx="615" formatCode="General">
                  <c:v>12.3</c:v>
                </c:pt>
                <c:pt idx="616" formatCode="General">
                  <c:v>12.32</c:v>
                </c:pt>
                <c:pt idx="617" formatCode="General">
                  <c:v>12.34</c:v>
                </c:pt>
                <c:pt idx="618" formatCode="General">
                  <c:v>12.36</c:v>
                </c:pt>
                <c:pt idx="619" formatCode="General">
                  <c:v>12.38</c:v>
                </c:pt>
                <c:pt idx="620" formatCode="General">
                  <c:v>12.4</c:v>
                </c:pt>
                <c:pt idx="621" formatCode="General">
                  <c:v>12.42</c:v>
                </c:pt>
                <c:pt idx="622" formatCode="General">
                  <c:v>12.44</c:v>
                </c:pt>
                <c:pt idx="623" formatCode="General">
                  <c:v>12.46</c:v>
                </c:pt>
                <c:pt idx="624" formatCode="General">
                  <c:v>12.48</c:v>
                </c:pt>
                <c:pt idx="625" formatCode="General">
                  <c:v>12.5</c:v>
                </c:pt>
                <c:pt idx="626" formatCode="General">
                  <c:v>12.52</c:v>
                </c:pt>
                <c:pt idx="627" formatCode="General">
                  <c:v>12.54</c:v>
                </c:pt>
                <c:pt idx="628" formatCode="General">
                  <c:v>12.56</c:v>
                </c:pt>
                <c:pt idx="629" formatCode="General">
                  <c:v>12.58</c:v>
                </c:pt>
                <c:pt idx="630" formatCode="General">
                  <c:v>12.6</c:v>
                </c:pt>
                <c:pt idx="631" formatCode="General">
                  <c:v>12.62</c:v>
                </c:pt>
                <c:pt idx="632" formatCode="General">
                  <c:v>12.64</c:v>
                </c:pt>
                <c:pt idx="633" formatCode="General">
                  <c:v>12.66</c:v>
                </c:pt>
                <c:pt idx="634" formatCode="General">
                  <c:v>12.68</c:v>
                </c:pt>
                <c:pt idx="635" formatCode="General">
                  <c:v>12.7</c:v>
                </c:pt>
                <c:pt idx="636" formatCode="General">
                  <c:v>12.72</c:v>
                </c:pt>
                <c:pt idx="637" formatCode="General">
                  <c:v>12.74</c:v>
                </c:pt>
                <c:pt idx="638" formatCode="General">
                  <c:v>12.76</c:v>
                </c:pt>
                <c:pt idx="639" formatCode="General">
                  <c:v>12.78</c:v>
                </c:pt>
                <c:pt idx="640" formatCode="General">
                  <c:v>12.8</c:v>
                </c:pt>
                <c:pt idx="641" formatCode="General">
                  <c:v>12.82</c:v>
                </c:pt>
                <c:pt idx="642" formatCode="General">
                  <c:v>12.84</c:v>
                </c:pt>
                <c:pt idx="643" formatCode="General">
                  <c:v>12.86</c:v>
                </c:pt>
                <c:pt idx="644" formatCode="General">
                  <c:v>12.88</c:v>
                </c:pt>
                <c:pt idx="645" formatCode="General">
                  <c:v>12.9</c:v>
                </c:pt>
                <c:pt idx="646" formatCode="General">
                  <c:v>12.92</c:v>
                </c:pt>
                <c:pt idx="647" formatCode="General">
                  <c:v>12.94</c:v>
                </c:pt>
                <c:pt idx="648" formatCode="General">
                  <c:v>12.96</c:v>
                </c:pt>
                <c:pt idx="649" formatCode="General">
                  <c:v>12.98</c:v>
                </c:pt>
                <c:pt idx="650" formatCode="General">
                  <c:v>13</c:v>
                </c:pt>
                <c:pt idx="651" formatCode="General">
                  <c:v>13.02</c:v>
                </c:pt>
                <c:pt idx="652" formatCode="General">
                  <c:v>13.04</c:v>
                </c:pt>
                <c:pt idx="653" formatCode="General">
                  <c:v>13.06</c:v>
                </c:pt>
                <c:pt idx="654" formatCode="General">
                  <c:v>13.08</c:v>
                </c:pt>
                <c:pt idx="655" formatCode="General">
                  <c:v>13.1</c:v>
                </c:pt>
                <c:pt idx="656" formatCode="General">
                  <c:v>13.12</c:v>
                </c:pt>
                <c:pt idx="657" formatCode="General">
                  <c:v>13.14</c:v>
                </c:pt>
                <c:pt idx="658" formatCode="General">
                  <c:v>13.16</c:v>
                </c:pt>
                <c:pt idx="659" formatCode="General">
                  <c:v>13.18</c:v>
                </c:pt>
                <c:pt idx="660" formatCode="General">
                  <c:v>13.2</c:v>
                </c:pt>
                <c:pt idx="661" formatCode="General">
                  <c:v>13.22</c:v>
                </c:pt>
                <c:pt idx="662" formatCode="General">
                  <c:v>13.24</c:v>
                </c:pt>
                <c:pt idx="663" formatCode="General">
                  <c:v>13.26</c:v>
                </c:pt>
                <c:pt idx="664" formatCode="General">
                  <c:v>13.28</c:v>
                </c:pt>
                <c:pt idx="665" formatCode="General">
                  <c:v>13.3</c:v>
                </c:pt>
                <c:pt idx="666" formatCode="General">
                  <c:v>13.32</c:v>
                </c:pt>
                <c:pt idx="667" formatCode="General">
                  <c:v>13.34</c:v>
                </c:pt>
                <c:pt idx="668" formatCode="General">
                  <c:v>13.36</c:v>
                </c:pt>
                <c:pt idx="669" formatCode="General">
                  <c:v>13.38</c:v>
                </c:pt>
                <c:pt idx="670" formatCode="General">
                  <c:v>13.4</c:v>
                </c:pt>
                <c:pt idx="671" formatCode="General">
                  <c:v>13.42</c:v>
                </c:pt>
                <c:pt idx="672" formatCode="General">
                  <c:v>13.44</c:v>
                </c:pt>
                <c:pt idx="673" formatCode="General">
                  <c:v>13.46</c:v>
                </c:pt>
                <c:pt idx="674" formatCode="General">
                  <c:v>13.48</c:v>
                </c:pt>
                <c:pt idx="675" formatCode="General">
                  <c:v>13.5</c:v>
                </c:pt>
                <c:pt idx="676" formatCode="General">
                  <c:v>13.52</c:v>
                </c:pt>
                <c:pt idx="677" formatCode="General">
                  <c:v>13.54</c:v>
                </c:pt>
                <c:pt idx="678" formatCode="General">
                  <c:v>13.56</c:v>
                </c:pt>
                <c:pt idx="679" formatCode="General">
                  <c:v>13.58</c:v>
                </c:pt>
                <c:pt idx="680" formatCode="General">
                  <c:v>13.6</c:v>
                </c:pt>
                <c:pt idx="681" formatCode="General">
                  <c:v>13.62</c:v>
                </c:pt>
                <c:pt idx="682" formatCode="General">
                  <c:v>13.64</c:v>
                </c:pt>
                <c:pt idx="683" formatCode="General">
                  <c:v>13.66</c:v>
                </c:pt>
                <c:pt idx="684" formatCode="General">
                  <c:v>13.68</c:v>
                </c:pt>
                <c:pt idx="685" formatCode="General">
                  <c:v>13.7</c:v>
                </c:pt>
                <c:pt idx="686" formatCode="General">
                  <c:v>13.72</c:v>
                </c:pt>
                <c:pt idx="687" formatCode="General">
                  <c:v>13.74</c:v>
                </c:pt>
                <c:pt idx="688" formatCode="General">
                  <c:v>13.76</c:v>
                </c:pt>
                <c:pt idx="689" formatCode="General">
                  <c:v>13.78</c:v>
                </c:pt>
                <c:pt idx="690" formatCode="General">
                  <c:v>13.8</c:v>
                </c:pt>
                <c:pt idx="691" formatCode="General">
                  <c:v>13.82</c:v>
                </c:pt>
                <c:pt idx="692" formatCode="General">
                  <c:v>13.84</c:v>
                </c:pt>
                <c:pt idx="693" formatCode="General">
                  <c:v>13.86</c:v>
                </c:pt>
                <c:pt idx="694" formatCode="General">
                  <c:v>13.88</c:v>
                </c:pt>
                <c:pt idx="695" formatCode="General">
                  <c:v>13.9</c:v>
                </c:pt>
                <c:pt idx="696" formatCode="General">
                  <c:v>13.92</c:v>
                </c:pt>
                <c:pt idx="697" formatCode="General">
                  <c:v>13.94</c:v>
                </c:pt>
                <c:pt idx="698" formatCode="General">
                  <c:v>13.96</c:v>
                </c:pt>
                <c:pt idx="699" formatCode="General">
                  <c:v>13.98</c:v>
                </c:pt>
                <c:pt idx="700" formatCode="General">
                  <c:v>14</c:v>
                </c:pt>
                <c:pt idx="701" formatCode="General">
                  <c:v>14.02</c:v>
                </c:pt>
                <c:pt idx="702" formatCode="General">
                  <c:v>14.04</c:v>
                </c:pt>
                <c:pt idx="703" formatCode="General">
                  <c:v>14.06</c:v>
                </c:pt>
                <c:pt idx="704" formatCode="General">
                  <c:v>14.08</c:v>
                </c:pt>
                <c:pt idx="705" formatCode="General">
                  <c:v>14.1</c:v>
                </c:pt>
                <c:pt idx="706" formatCode="General">
                  <c:v>14.12</c:v>
                </c:pt>
                <c:pt idx="707" formatCode="General">
                  <c:v>14.14</c:v>
                </c:pt>
                <c:pt idx="708" formatCode="General">
                  <c:v>14.16</c:v>
                </c:pt>
                <c:pt idx="709" formatCode="General">
                  <c:v>14.18</c:v>
                </c:pt>
                <c:pt idx="710" formatCode="General">
                  <c:v>14.2</c:v>
                </c:pt>
                <c:pt idx="711" formatCode="General">
                  <c:v>14.22</c:v>
                </c:pt>
                <c:pt idx="712" formatCode="General">
                  <c:v>14.24</c:v>
                </c:pt>
                <c:pt idx="713" formatCode="General">
                  <c:v>14.26</c:v>
                </c:pt>
                <c:pt idx="714" formatCode="General">
                  <c:v>14.28</c:v>
                </c:pt>
                <c:pt idx="715" formatCode="General">
                  <c:v>14.3</c:v>
                </c:pt>
                <c:pt idx="716" formatCode="General">
                  <c:v>14.32</c:v>
                </c:pt>
                <c:pt idx="717" formatCode="General">
                  <c:v>14.34</c:v>
                </c:pt>
                <c:pt idx="718" formatCode="General">
                  <c:v>14.36</c:v>
                </c:pt>
                <c:pt idx="719" formatCode="General">
                  <c:v>14.38</c:v>
                </c:pt>
                <c:pt idx="720" formatCode="General">
                  <c:v>14.4</c:v>
                </c:pt>
                <c:pt idx="721" formatCode="General">
                  <c:v>14.42</c:v>
                </c:pt>
                <c:pt idx="722" formatCode="General">
                  <c:v>14.44</c:v>
                </c:pt>
                <c:pt idx="723" formatCode="General">
                  <c:v>14.46</c:v>
                </c:pt>
                <c:pt idx="724" formatCode="General">
                  <c:v>14.48</c:v>
                </c:pt>
                <c:pt idx="725" formatCode="General">
                  <c:v>14.5</c:v>
                </c:pt>
                <c:pt idx="726" formatCode="General">
                  <c:v>14.52</c:v>
                </c:pt>
                <c:pt idx="727" formatCode="General">
                  <c:v>14.54</c:v>
                </c:pt>
                <c:pt idx="728" formatCode="General">
                  <c:v>14.56</c:v>
                </c:pt>
                <c:pt idx="729" formatCode="General">
                  <c:v>14.58</c:v>
                </c:pt>
                <c:pt idx="730" formatCode="General">
                  <c:v>14.6</c:v>
                </c:pt>
                <c:pt idx="731" formatCode="General">
                  <c:v>14.62</c:v>
                </c:pt>
                <c:pt idx="732" formatCode="General">
                  <c:v>14.64</c:v>
                </c:pt>
                <c:pt idx="733" formatCode="General">
                  <c:v>14.66</c:v>
                </c:pt>
                <c:pt idx="734" formatCode="General">
                  <c:v>14.68</c:v>
                </c:pt>
                <c:pt idx="735" formatCode="General">
                  <c:v>14.7</c:v>
                </c:pt>
                <c:pt idx="736" formatCode="General">
                  <c:v>14.72</c:v>
                </c:pt>
                <c:pt idx="737" formatCode="General">
                  <c:v>14.74</c:v>
                </c:pt>
                <c:pt idx="738" formatCode="General">
                  <c:v>14.76</c:v>
                </c:pt>
                <c:pt idx="739" formatCode="General">
                  <c:v>14.78</c:v>
                </c:pt>
                <c:pt idx="740" formatCode="General">
                  <c:v>14.8</c:v>
                </c:pt>
                <c:pt idx="741" formatCode="General">
                  <c:v>14.82</c:v>
                </c:pt>
                <c:pt idx="742" formatCode="General">
                  <c:v>14.84</c:v>
                </c:pt>
                <c:pt idx="743" formatCode="General">
                  <c:v>14.86</c:v>
                </c:pt>
                <c:pt idx="744" formatCode="General">
                  <c:v>14.88</c:v>
                </c:pt>
                <c:pt idx="745" formatCode="General">
                  <c:v>14.9</c:v>
                </c:pt>
                <c:pt idx="746" formatCode="General">
                  <c:v>14.92</c:v>
                </c:pt>
                <c:pt idx="747" formatCode="General">
                  <c:v>14.94</c:v>
                </c:pt>
                <c:pt idx="748" formatCode="General">
                  <c:v>14.96</c:v>
                </c:pt>
                <c:pt idx="749" formatCode="General">
                  <c:v>14.98</c:v>
                </c:pt>
                <c:pt idx="750" formatCode="General">
                  <c:v>15</c:v>
                </c:pt>
                <c:pt idx="751" formatCode="General">
                  <c:v>15.02</c:v>
                </c:pt>
                <c:pt idx="752" formatCode="General">
                  <c:v>15.04</c:v>
                </c:pt>
                <c:pt idx="753" formatCode="General">
                  <c:v>15.06</c:v>
                </c:pt>
                <c:pt idx="754" formatCode="General">
                  <c:v>15.08</c:v>
                </c:pt>
                <c:pt idx="755" formatCode="General">
                  <c:v>15.1</c:v>
                </c:pt>
                <c:pt idx="756" formatCode="General">
                  <c:v>15.12</c:v>
                </c:pt>
                <c:pt idx="757" formatCode="General">
                  <c:v>15.14</c:v>
                </c:pt>
                <c:pt idx="758" formatCode="General">
                  <c:v>15.16</c:v>
                </c:pt>
                <c:pt idx="759" formatCode="General">
                  <c:v>15.18</c:v>
                </c:pt>
                <c:pt idx="760" formatCode="General">
                  <c:v>15.2</c:v>
                </c:pt>
                <c:pt idx="761" formatCode="General">
                  <c:v>15.22</c:v>
                </c:pt>
                <c:pt idx="762" formatCode="General">
                  <c:v>15.24</c:v>
                </c:pt>
                <c:pt idx="763" formatCode="General">
                  <c:v>15.26</c:v>
                </c:pt>
                <c:pt idx="764" formatCode="General">
                  <c:v>15.28</c:v>
                </c:pt>
                <c:pt idx="765" formatCode="General">
                  <c:v>15.3</c:v>
                </c:pt>
                <c:pt idx="766" formatCode="General">
                  <c:v>15.32</c:v>
                </c:pt>
                <c:pt idx="767" formatCode="General">
                  <c:v>15.34</c:v>
                </c:pt>
                <c:pt idx="768" formatCode="General">
                  <c:v>15.36</c:v>
                </c:pt>
                <c:pt idx="769" formatCode="General">
                  <c:v>15.38</c:v>
                </c:pt>
                <c:pt idx="770" formatCode="General">
                  <c:v>15.4</c:v>
                </c:pt>
                <c:pt idx="771" formatCode="General">
                  <c:v>15.42</c:v>
                </c:pt>
                <c:pt idx="772" formatCode="General">
                  <c:v>15.44</c:v>
                </c:pt>
                <c:pt idx="773" formatCode="General">
                  <c:v>15.46</c:v>
                </c:pt>
                <c:pt idx="774" formatCode="General">
                  <c:v>15.48</c:v>
                </c:pt>
                <c:pt idx="775" formatCode="General">
                  <c:v>15.5</c:v>
                </c:pt>
                <c:pt idx="776" formatCode="General">
                  <c:v>15.52</c:v>
                </c:pt>
                <c:pt idx="777" formatCode="General">
                  <c:v>15.54</c:v>
                </c:pt>
                <c:pt idx="778" formatCode="General">
                  <c:v>15.56</c:v>
                </c:pt>
                <c:pt idx="779" formatCode="General">
                  <c:v>15.58</c:v>
                </c:pt>
                <c:pt idx="780" formatCode="General">
                  <c:v>15.6</c:v>
                </c:pt>
                <c:pt idx="781" formatCode="General">
                  <c:v>15.62</c:v>
                </c:pt>
                <c:pt idx="782" formatCode="General">
                  <c:v>15.64</c:v>
                </c:pt>
                <c:pt idx="783" formatCode="General">
                  <c:v>15.66</c:v>
                </c:pt>
                <c:pt idx="784" formatCode="General">
                  <c:v>15.68</c:v>
                </c:pt>
                <c:pt idx="785" formatCode="General">
                  <c:v>15.7</c:v>
                </c:pt>
                <c:pt idx="786" formatCode="General">
                  <c:v>15.72</c:v>
                </c:pt>
                <c:pt idx="787" formatCode="General">
                  <c:v>15.74</c:v>
                </c:pt>
                <c:pt idx="788" formatCode="General">
                  <c:v>15.76</c:v>
                </c:pt>
                <c:pt idx="789" formatCode="General">
                  <c:v>15.78</c:v>
                </c:pt>
                <c:pt idx="790" formatCode="General">
                  <c:v>15.8</c:v>
                </c:pt>
                <c:pt idx="791" formatCode="General">
                  <c:v>15.82</c:v>
                </c:pt>
                <c:pt idx="792" formatCode="General">
                  <c:v>15.84</c:v>
                </c:pt>
                <c:pt idx="793" formatCode="General">
                  <c:v>15.86</c:v>
                </c:pt>
                <c:pt idx="794" formatCode="General">
                  <c:v>15.88</c:v>
                </c:pt>
                <c:pt idx="795" formatCode="General">
                  <c:v>15.9</c:v>
                </c:pt>
                <c:pt idx="796" formatCode="General">
                  <c:v>15.92</c:v>
                </c:pt>
                <c:pt idx="797" formatCode="General">
                  <c:v>15.94</c:v>
                </c:pt>
                <c:pt idx="798" formatCode="General">
                  <c:v>15.96</c:v>
                </c:pt>
                <c:pt idx="799" formatCode="General">
                  <c:v>15.98</c:v>
                </c:pt>
                <c:pt idx="800" formatCode="General">
                  <c:v>16</c:v>
                </c:pt>
                <c:pt idx="801" formatCode="General">
                  <c:v>16.02</c:v>
                </c:pt>
                <c:pt idx="802" formatCode="General">
                  <c:v>16.04</c:v>
                </c:pt>
                <c:pt idx="803" formatCode="General">
                  <c:v>16.059999999999999</c:v>
                </c:pt>
                <c:pt idx="804" formatCode="General">
                  <c:v>16.079999999999998</c:v>
                </c:pt>
                <c:pt idx="805" formatCode="General">
                  <c:v>16.100000000000001</c:v>
                </c:pt>
                <c:pt idx="806" formatCode="General">
                  <c:v>16.12</c:v>
                </c:pt>
                <c:pt idx="807" formatCode="General">
                  <c:v>16.14</c:v>
                </c:pt>
                <c:pt idx="808" formatCode="General">
                  <c:v>16.16</c:v>
                </c:pt>
                <c:pt idx="809" formatCode="General">
                  <c:v>16.18</c:v>
                </c:pt>
                <c:pt idx="810" formatCode="General">
                  <c:v>16.2</c:v>
                </c:pt>
                <c:pt idx="811" formatCode="General">
                  <c:v>16.22</c:v>
                </c:pt>
                <c:pt idx="812" formatCode="General">
                  <c:v>16.239999999999998</c:v>
                </c:pt>
                <c:pt idx="813" formatCode="General">
                  <c:v>16.260000000000002</c:v>
                </c:pt>
                <c:pt idx="814" formatCode="General">
                  <c:v>16.28</c:v>
                </c:pt>
                <c:pt idx="815" formatCode="General">
                  <c:v>16.3</c:v>
                </c:pt>
                <c:pt idx="816" formatCode="General">
                  <c:v>16.32</c:v>
                </c:pt>
                <c:pt idx="817" formatCode="General">
                  <c:v>16.34</c:v>
                </c:pt>
                <c:pt idx="818" formatCode="General">
                  <c:v>16.36</c:v>
                </c:pt>
                <c:pt idx="819" formatCode="General">
                  <c:v>16.38</c:v>
                </c:pt>
                <c:pt idx="820" formatCode="General">
                  <c:v>16.399999999999999</c:v>
                </c:pt>
                <c:pt idx="821" formatCode="General">
                  <c:v>16.420000000000002</c:v>
                </c:pt>
                <c:pt idx="822" formatCode="General">
                  <c:v>16.440000000000001</c:v>
                </c:pt>
                <c:pt idx="823" formatCode="General">
                  <c:v>16.46</c:v>
                </c:pt>
                <c:pt idx="824" formatCode="General">
                  <c:v>16.48</c:v>
                </c:pt>
                <c:pt idx="825" formatCode="General">
                  <c:v>16.5</c:v>
                </c:pt>
                <c:pt idx="826" formatCode="General">
                  <c:v>16.52</c:v>
                </c:pt>
                <c:pt idx="827" formatCode="General">
                  <c:v>16.54</c:v>
                </c:pt>
                <c:pt idx="828" formatCode="General">
                  <c:v>16.559999999999999</c:v>
                </c:pt>
                <c:pt idx="829" formatCode="General">
                  <c:v>16.579999999999998</c:v>
                </c:pt>
                <c:pt idx="830" formatCode="General">
                  <c:v>16.600000000000001</c:v>
                </c:pt>
                <c:pt idx="831" formatCode="General">
                  <c:v>16.62</c:v>
                </c:pt>
                <c:pt idx="832" formatCode="General">
                  <c:v>16.64</c:v>
                </c:pt>
                <c:pt idx="833" formatCode="General">
                  <c:v>16.66</c:v>
                </c:pt>
                <c:pt idx="834" formatCode="General">
                  <c:v>16.68</c:v>
                </c:pt>
                <c:pt idx="835" formatCode="General">
                  <c:v>16.7</c:v>
                </c:pt>
                <c:pt idx="836" formatCode="General">
                  <c:v>16.72</c:v>
                </c:pt>
                <c:pt idx="837" formatCode="General">
                  <c:v>16.739999999999998</c:v>
                </c:pt>
                <c:pt idx="838" formatCode="General">
                  <c:v>16.760000000000002</c:v>
                </c:pt>
                <c:pt idx="839" formatCode="General">
                  <c:v>16.78</c:v>
                </c:pt>
                <c:pt idx="840" formatCode="General">
                  <c:v>16.8</c:v>
                </c:pt>
                <c:pt idx="841" formatCode="General">
                  <c:v>16.82</c:v>
                </c:pt>
                <c:pt idx="842" formatCode="General">
                  <c:v>16.84</c:v>
                </c:pt>
                <c:pt idx="843" formatCode="General">
                  <c:v>16.86</c:v>
                </c:pt>
                <c:pt idx="844" formatCode="General">
                  <c:v>16.88</c:v>
                </c:pt>
                <c:pt idx="845" formatCode="General">
                  <c:v>16.899999999999999</c:v>
                </c:pt>
                <c:pt idx="846" formatCode="General">
                  <c:v>16.920000000000002</c:v>
                </c:pt>
                <c:pt idx="847" formatCode="General">
                  <c:v>16.940000000000001</c:v>
                </c:pt>
                <c:pt idx="848" formatCode="General">
                  <c:v>16.96</c:v>
                </c:pt>
                <c:pt idx="849" formatCode="General">
                  <c:v>16.98</c:v>
                </c:pt>
                <c:pt idx="850" formatCode="General">
                  <c:v>17</c:v>
                </c:pt>
                <c:pt idx="851" formatCode="General">
                  <c:v>17.02</c:v>
                </c:pt>
                <c:pt idx="852" formatCode="General">
                  <c:v>17.04</c:v>
                </c:pt>
                <c:pt idx="853" formatCode="General">
                  <c:v>17.059999999999999</c:v>
                </c:pt>
                <c:pt idx="854" formatCode="General">
                  <c:v>17.079999999999998</c:v>
                </c:pt>
                <c:pt idx="855" formatCode="General">
                  <c:v>17.100000000000001</c:v>
                </c:pt>
                <c:pt idx="856" formatCode="General">
                  <c:v>17.12</c:v>
                </c:pt>
                <c:pt idx="857" formatCode="General">
                  <c:v>17.14</c:v>
                </c:pt>
                <c:pt idx="858" formatCode="General">
                  <c:v>17.16</c:v>
                </c:pt>
                <c:pt idx="859" formatCode="General">
                  <c:v>17.18</c:v>
                </c:pt>
                <c:pt idx="860" formatCode="General">
                  <c:v>17.2</c:v>
                </c:pt>
                <c:pt idx="861" formatCode="General">
                  <c:v>17.22</c:v>
                </c:pt>
                <c:pt idx="862" formatCode="General">
                  <c:v>17.239999999999998</c:v>
                </c:pt>
                <c:pt idx="863" formatCode="General">
                  <c:v>17.260000000000002</c:v>
                </c:pt>
                <c:pt idx="864" formatCode="General">
                  <c:v>17.28</c:v>
                </c:pt>
                <c:pt idx="865" formatCode="General">
                  <c:v>17.3</c:v>
                </c:pt>
                <c:pt idx="866" formatCode="General">
                  <c:v>17.32</c:v>
                </c:pt>
                <c:pt idx="867" formatCode="General">
                  <c:v>17.34</c:v>
                </c:pt>
                <c:pt idx="868" formatCode="General">
                  <c:v>17.36</c:v>
                </c:pt>
                <c:pt idx="869" formatCode="General">
                  <c:v>17.38</c:v>
                </c:pt>
                <c:pt idx="870" formatCode="General">
                  <c:v>17.399999999999999</c:v>
                </c:pt>
                <c:pt idx="871" formatCode="General">
                  <c:v>17.420000000000002</c:v>
                </c:pt>
                <c:pt idx="872" formatCode="General">
                  <c:v>17.440000000000001</c:v>
                </c:pt>
                <c:pt idx="873" formatCode="General">
                  <c:v>17.46</c:v>
                </c:pt>
                <c:pt idx="874" formatCode="General">
                  <c:v>17.48</c:v>
                </c:pt>
                <c:pt idx="875" formatCode="General">
                  <c:v>17.5</c:v>
                </c:pt>
                <c:pt idx="876" formatCode="General">
                  <c:v>17.52</c:v>
                </c:pt>
                <c:pt idx="877" formatCode="General">
                  <c:v>17.54</c:v>
                </c:pt>
                <c:pt idx="878" formatCode="General">
                  <c:v>17.559999999999999</c:v>
                </c:pt>
                <c:pt idx="879" formatCode="General">
                  <c:v>17.579999999999998</c:v>
                </c:pt>
                <c:pt idx="880" formatCode="General">
                  <c:v>17.600000000000001</c:v>
                </c:pt>
                <c:pt idx="881" formatCode="General">
                  <c:v>17.62</c:v>
                </c:pt>
                <c:pt idx="882" formatCode="General">
                  <c:v>17.64</c:v>
                </c:pt>
                <c:pt idx="883" formatCode="General">
                  <c:v>17.66</c:v>
                </c:pt>
                <c:pt idx="884" formatCode="General">
                  <c:v>17.68</c:v>
                </c:pt>
                <c:pt idx="885" formatCode="General">
                  <c:v>17.7</c:v>
                </c:pt>
                <c:pt idx="886" formatCode="General">
                  <c:v>17.72</c:v>
                </c:pt>
                <c:pt idx="887" formatCode="General">
                  <c:v>17.739999999999998</c:v>
                </c:pt>
                <c:pt idx="888" formatCode="General">
                  <c:v>17.760000000000002</c:v>
                </c:pt>
                <c:pt idx="889" formatCode="General">
                  <c:v>17.78</c:v>
                </c:pt>
                <c:pt idx="890" formatCode="General">
                  <c:v>17.8</c:v>
                </c:pt>
                <c:pt idx="891" formatCode="General">
                  <c:v>17.82</c:v>
                </c:pt>
                <c:pt idx="892" formatCode="General">
                  <c:v>17.84</c:v>
                </c:pt>
                <c:pt idx="893" formatCode="General">
                  <c:v>17.86</c:v>
                </c:pt>
                <c:pt idx="894" formatCode="General">
                  <c:v>17.88</c:v>
                </c:pt>
                <c:pt idx="895" formatCode="General">
                  <c:v>17.899999999999999</c:v>
                </c:pt>
                <c:pt idx="896" formatCode="General">
                  <c:v>17.920000000000002</c:v>
                </c:pt>
                <c:pt idx="897" formatCode="General">
                  <c:v>17.940000000000001</c:v>
                </c:pt>
                <c:pt idx="898" formatCode="General">
                  <c:v>17.96</c:v>
                </c:pt>
                <c:pt idx="899" formatCode="General">
                  <c:v>17.98</c:v>
                </c:pt>
                <c:pt idx="900" formatCode="General">
                  <c:v>18</c:v>
                </c:pt>
                <c:pt idx="901" formatCode="General">
                  <c:v>18.02</c:v>
                </c:pt>
                <c:pt idx="902" formatCode="General">
                  <c:v>18.04</c:v>
                </c:pt>
                <c:pt idx="903" formatCode="General">
                  <c:v>18.059999999999999</c:v>
                </c:pt>
                <c:pt idx="904" formatCode="General">
                  <c:v>18.079999999999998</c:v>
                </c:pt>
                <c:pt idx="905" formatCode="General">
                  <c:v>18.100000000000001</c:v>
                </c:pt>
                <c:pt idx="906" formatCode="General">
                  <c:v>18.12</c:v>
                </c:pt>
                <c:pt idx="907" formatCode="General">
                  <c:v>18.14</c:v>
                </c:pt>
                <c:pt idx="908" formatCode="General">
                  <c:v>18.16</c:v>
                </c:pt>
                <c:pt idx="909" formatCode="General">
                  <c:v>18.18</c:v>
                </c:pt>
                <c:pt idx="910" formatCode="General">
                  <c:v>18.2</c:v>
                </c:pt>
                <c:pt idx="911" formatCode="General">
                  <c:v>18.22</c:v>
                </c:pt>
                <c:pt idx="912" formatCode="General">
                  <c:v>18.239999999999998</c:v>
                </c:pt>
                <c:pt idx="913" formatCode="General">
                  <c:v>18.260000000000002</c:v>
                </c:pt>
                <c:pt idx="914" formatCode="General">
                  <c:v>18.28</c:v>
                </c:pt>
                <c:pt idx="915" formatCode="General">
                  <c:v>18.3</c:v>
                </c:pt>
                <c:pt idx="916" formatCode="General">
                  <c:v>18.32</c:v>
                </c:pt>
                <c:pt idx="917" formatCode="General">
                  <c:v>18.34</c:v>
                </c:pt>
                <c:pt idx="918" formatCode="General">
                  <c:v>18.36</c:v>
                </c:pt>
                <c:pt idx="919" formatCode="General">
                  <c:v>18.38</c:v>
                </c:pt>
                <c:pt idx="920" formatCode="General">
                  <c:v>18.399999999999999</c:v>
                </c:pt>
                <c:pt idx="921" formatCode="General">
                  <c:v>18.420000000000002</c:v>
                </c:pt>
                <c:pt idx="922" formatCode="General">
                  <c:v>18.440000000000001</c:v>
                </c:pt>
                <c:pt idx="923" formatCode="General">
                  <c:v>18.46</c:v>
                </c:pt>
                <c:pt idx="924" formatCode="General">
                  <c:v>18.48</c:v>
                </c:pt>
                <c:pt idx="925" formatCode="General">
                  <c:v>18.5</c:v>
                </c:pt>
                <c:pt idx="926" formatCode="General">
                  <c:v>18.52</c:v>
                </c:pt>
                <c:pt idx="927" formatCode="General">
                  <c:v>18.54</c:v>
                </c:pt>
                <c:pt idx="928" formatCode="General">
                  <c:v>18.559999999999999</c:v>
                </c:pt>
                <c:pt idx="929" formatCode="General">
                  <c:v>18.579999999999998</c:v>
                </c:pt>
                <c:pt idx="930" formatCode="General">
                  <c:v>18.600000000000001</c:v>
                </c:pt>
                <c:pt idx="931" formatCode="General">
                  <c:v>18.62</c:v>
                </c:pt>
                <c:pt idx="932" formatCode="General">
                  <c:v>18.64</c:v>
                </c:pt>
                <c:pt idx="933" formatCode="General">
                  <c:v>18.66</c:v>
                </c:pt>
                <c:pt idx="934" formatCode="General">
                  <c:v>18.68</c:v>
                </c:pt>
                <c:pt idx="935" formatCode="General">
                  <c:v>18.7</c:v>
                </c:pt>
                <c:pt idx="936" formatCode="General">
                  <c:v>18.72</c:v>
                </c:pt>
                <c:pt idx="937" formatCode="General">
                  <c:v>18.739999999999998</c:v>
                </c:pt>
                <c:pt idx="938" formatCode="General">
                  <c:v>18.760000000000002</c:v>
                </c:pt>
                <c:pt idx="939" formatCode="General">
                  <c:v>18.78</c:v>
                </c:pt>
                <c:pt idx="940" formatCode="General">
                  <c:v>18.8</c:v>
                </c:pt>
                <c:pt idx="941" formatCode="General">
                  <c:v>18.82</c:v>
                </c:pt>
                <c:pt idx="942" formatCode="General">
                  <c:v>18.84</c:v>
                </c:pt>
                <c:pt idx="943" formatCode="General">
                  <c:v>18.86</c:v>
                </c:pt>
                <c:pt idx="944" formatCode="General">
                  <c:v>18.88</c:v>
                </c:pt>
                <c:pt idx="945" formatCode="General">
                  <c:v>18.899999999999999</c:v>
                </c:pt>
                <c:pt idx="946" formatCode="General">
                  <c:v>18.920000000000002</c:v>
                </c:pt>
                <c:pt idx="947" formatCode="General">
                  <c:v>18.940000000000001</c:v>
                </c:pt>
                <c:pt idx="948" formatCode="General">
                  <c:v>18.96</c:v>
                </c:pt>
                <c:pt idx="949" formatCode="General">
                  <c:v>18.98</c:v>
                </c:pt>
                <c:pt idx="950" formatCode="General">
                  <c:v>19</c:v>
                </c:pt>
                <c:pt idx="951" formatCode="General">
                  <c:v>19.02</c:v>
                </c:pt>
                <c:pt idx="952" formatCode="General">
                  <c:v>19.04</c:v>
                </c:pt>
                <c:pt idx="953" formatCode="General">
                  <c:v>19.059999999999999</c:v>
                </c:pt>
                <c:pt idx="954" formatCode="General">
                  <c:v>19.079999999999998</c:v>
                </c:pt>
                <c:pt idx="955" formatCode="General">
                  <c:v>19.100000000000001</c:v>
                </c:pt>
                <c:pt idx="956" formatCode="General">
                  <c:v>19.12</c:v>
                </c:pt>
                <c:pt idx="957" formatCode="General">
                  <c:v>19.14</c:v>
                </c:pt>
                <c:pt idx="958" formatCode="General">
                  <c:v>19.16</c:v>
                </c:pt>
                <c:pt idx="959" formatCode="General">
                  <c:v>19.18</c:v>
                </c:pt>
                <c:pt idx="960" formatCode="General">
                  <c:v>19.2</c:v>
                </c:pt>
                <c:pt idx="961" formatCode="General">
                  <c:v>19.22</c:v>
                </c:pt>
                <c:pt idx="962" formatCode="General">
                  <c:v>19.239999999999998</c:v>
                </c:pt>
                <c:pt idx="963" formatCode="General">
                  <c:v>19.260000000000002</c:v>
                </c:pt>
                <c:pt idx="964" formatCode="General">
                  <c:v>19.28</c:v>
                </c:pt>
                <c:pt idx="965" formatCode="General">
                  <c:v>19.3</c:v>
                </c:pt>
                <c:pt idx="966" formatCode="General">
                  <c:v>19.32</c:v>
                </c:pt>
                <c:pt idx="967" formatCode="General">
                  <c:v>19.34</c:v>
                </c:pt>
                <c:pt idx="968" formatCode="General">
                  <c:v>19.36</c:v>
                </c:pt>
                <c:pt idx="969" formatCode="General">
                  <c:v>19.38</c:v>
                </c:pt>
                <c:pt idx="970" formatCode="General">
                  <c:v>19.399999999999999</c:v>
                </c:pt>
                <c:pt idx="971" formatCode="General">
                  <c:v>19.420000000000002</c:v>
                </c:pt>
                <c:pt idx="972" formatCode="General">
                  <c:v>19.440000000000001</c:v>
                </c:pt>
                <c:pt idx="973" formatCode="General">
                  <c:v>19.46</c:v>
                </c:pt>
                <c:pt idx="974" formatCode="General">
                  <c:v>19.48</c:v>
                </c:pt>
                <c:pt idx="975" formatCode="General">
                  <c:v>19.5</c:v>
                </c:pt>
                <c:pt idx="976" formatCode="General">
                  <c:v>19.52</c:v>
                </c:pt>
                <c:pt idx="977" formatCode="General">
                  <c:v>19.54</c:v>
                </c:pt>
                <c:pt idx="978" formatCode="General">
                  <c:v>19.559999999999999</c:v>
                </c:pt>
                <c:pt idx="979" formatCode="General">
                  <c:v>19.579999999999998</c:v>
                </c:pt>
                <c:pt idx="980" formatCode="General">
                  <c:v>19.600000000000001</c:v>
                </c:pt>
                <c:pt idx="981" formatCode="General">
                  <c:v>19.62</c:v>
                </c:pt>
                <c:pt idx="982" formatCode="General">
                  <c:v>19.64</c:v>
                </c:pt>
                <c:pt idx="983" formatCode="General">
                  <c:v>19.66</c:v>
                </c:pt>
                <c:pt idx="984" formatCode="General">
                  <c:v>19.68</c:v>
                </c:pt>
                <c:pt idx="985" formatCode="General">
                  <c:v>19.7</c:v>
                </c:pt>
                <c:pt idx="986" formatCode="General">
                  <c:v>19.72</c:v>
                </c:pt>
                <c:pt idx="987" formatCode="General">
                  <c:v>19.739999999999998</c:v>
                </c:pt>
                <c:pt idx="988" formatCode="General">
                  <c:v>19.760000000000002</c:v>
                </c:pt>
                <c:pt idx="989" formatCode="General">
                  <c:v>19.78</c:v>
                </c:pt>
                <c:pt idx="990" formatCode="General">
                  <c:v>19.8</c:v>
                </c:pt>
                <c:pt idx="991" formatCode="General">
                  <c:v>19.82</c:v>
                </c:pt>
                <c:pt idx="992" formatCode="General">
                  <c:v>19.84</c:v>
                </c:pt>
                <c:pt idx="993" formatCode="General">
                  <c:v>19.86</c:v>
                </c:pt>
                <c:pt idx="994" formatCode="General">
                  <c:v>19.88</c:v>
                </c:pt>
                <c:pt idx="995" formatCode="General">
                  <c:v>19.899999999999999</c:v>
                </c:pt>
                <c:pt idx="996" formatCode="General">
                  <c:v>19.920000000000002</c:v>
                </c:pt>
                <c:pt idx="997" formatCode="General">
                  <c:v>19.940000000000001</c:v>
                </c:pt>
                <c:pt idx="998" formatCode="General">
                  <c:v>19.96</c:v>
                </c:pt>
                <c:pt idx="999" formatCode="General">
                  <c:v>19.98</c:v>
                </c:pt>
                <c:pt idx="1000" formatCode="General">
                  <c:v>20</c:v>
                </c:pt>
                <c:pt idx="1001" formatCode="General">
                  <c:v>20.02</c:v>
                </c:pt>
                <c:pt idx="1002" formatCode="General">
                  <c:v>20.04</c:v>
                </c:pt>
                <c:pt idx="1003" formatCode="General">
                  <c:v>20.059999999999999</c:v>
                </c:pt>
                <c:pt idx="1004" formatCode="General">
                  <c:v>20.079999999999998</c:v>
                </c:pt>
                <c:pt idx="1005" formatCode="General">
                  <c:v>20.100000000000001</c:v>
                </c:pt>
                <c:pt idx="1006" formatCode="General">
                  <c:v>20.12</c:v>
                </c:pt>
                <c:pt idx="1007" formatCode="General">
                  <c:v>20.14</c:v>
                </c:pt>
                <c:pt idx="1008" formatCode="General">
                  <c:v>20.16</c:v>
                </c:pt>
                <c:pt idx="1009" formatCode="General">
                  <c:v>20.18</c:v>
                </c:pt>
                <c:pt idx="1010" formatCode="General">
                  <c:v>20.2</c:v>
                </c:pt>
                <c:pt idx="1011" formatCode="General">
                  <c:v>20.22</c:v>
                </c:pt>
                <c:pt idx="1012" formatCode="General">
                  <c:v>20.239999999999998</c:v>
                </c:pt>
                <c:pt idx="1013" formatCode="General">
                  <c:v>20.260000000000002</c:v>
                </c:pt>
                <c:pt idx="1014" formatCode="General">
                  <c:v>20.28</c:v>
                </c:pt>
                <c:pt idx="1015" formatCode="General">
                  <c:v>20.3</c:v>
                </c:pt>
                <c:pt idx="1016" formatCode="General">
                  <c:v>20.32</c:v>
                </c:pt>
                <c:pt idx="1017" formatCode="General">
                  <c:v>20.34</c:v>
                </c:pt>
                <c:pt idx="1018" formatCode="General">
                  <c:v>20.36</c:v>
                </c:pt>
                <c:pt idx="1019" formatCode="General">
                  <c:v>20.38</c:v>
                </c:pt>
                <c:pt idx="1020" formatCode="General">
                  <c:v>20.399999999999999</c:v>
                </c:pt>
                <c:pt idx="1021" formatCode="General">
                  <c:v>20.420000000000002</c:v>
                </c:pt>
                <c:pt idx="1022" formatCode="General">
                  <c:v>20.440000000000001</c:v>
                </c:pt>
                <c:pt idx="1023" formatCode="General">
                  <c:v>20.46</c:v>
                </c:pt>
                <c:pt idx="1024" formatCode="General">
                  <c:v>20.48</c:v>
                </c:pt>
                <c:pt idx="1025" formatCode="General">
                  <c:v>20.5</c:v>
                </c:pt>
                <c:pt idx="1026" formatCode="General">
                  <c:v>20.52</c:v>
                </c:pt>
                <c:pt idx="1027" formatCode="General">
                  <c:v>20.54</c:v>
                </c:pt>
                <c:pt idx="1028" formatCode="General">
                  <c:v>20.56</c:v>
                </c:pt>
                <c:pt idx="1029" formatCode="General">
                  <c:v>20.58</c:v>
                </c:pt>
                <c:pt idx="1030" formatCode="General">
                  <c:v>20.6</c:v>
                </c:pt>
                <c:pt idx="1031" formatCode="General">
                  <c:v>20.62</c:v>
                </c:pt>
                <c:pt idx="1032" formatCode="General">
                  <c:v>20.64</c:v>
                </c:pt>
                <c:pt idx="1033" formatCode="General">
                  <c:v>20.66</c:v>
                </c:pt>
                <c:pt idx="1034" formatCode="General">
                  <c:v>20.68</c:v>
                </c:pt>
                <c:pt idx="1035" formatCode="General">
                  <c:v>20.7</c:v>
                </c:pt>
                <c:pt idx="1036" formatCode="General">
                  <c:v>20.72</c:v>
                </c:pt>
                <c:pt idx="1037" formatCode="General">
                  <c:v>20.74</c:v>
                </c:pt>
                <c:pt idx="1038" formatCode="General">
                  <c:v>20.76</c:v>
                </c:pt>
                <c:pt idx="1039" formatCode="General">
                  <c:v>20.78</c:v>
                </c:pt>
                <c:pt idx="1040" formatCode="General">
                  <c:v>20.8</c:v>
                </c:pt>
                <c:pt idx="1041" formatCode="General">
                  <c:v>20.82</c:v>
                </c:pt>
                <c:pt idx="1042" formatCode="General">
                  <c:v>20.84</c:v>
                </c:pt>
                <c:pt idx="1043" formatCode="General">
                  <c:v>20.86</c:v>
                </c:pt>
                <c:pt idx="1044" formatCode="General">
                  <c:v>20.88</c:v>
                </c:pt>
                <c:pt idx="1045" formatCode="General">
                  <c:v>20.9</c:v>
                </c:pt>
                <c:pt idx="1046" formatCode="General">
                  <c:v>20.92</c:v>
                </c:pt>
                <c:pt idx="1047" formatCode="General">
                  <c:v>20.94</c:v>
                </c:pt>
                <c:pt idx="1048" formatCode="General">
                  <c:v>20.96</c:v>
                </c:pt>
                <c:pt idx="1049" formatCode="General">
                  <c:v>20.98</c:v>
                </c:pt>
                <c:pt idx="1050" formatCode="General">
                  <c:v>21</c:v>
                </c:pt>
                <c:pt idx="1051" formatCode="General">
                  <c:v>21.02</c:v>
                </c:pt>
                <c:pt idx="1052" formatCode="General">
                  <c:v>21.04</c:v>
                </c:pt>
                <c:pt idx="1053" formatCode="General">
                  <c:v>21.06</c:v>
                </c:pt>
                <c:pt idx="1054" formatCode="General">
                  <c:v>21.08</c:v>
                </c:pt>
                <c:pt idx="1055" formatCode="General">
                  <c:v>21.1</c:v>
                </c:pt>
                <c:pt idx="1056" formatCode="General">
                  <c:v>21.12</c:v>
                </c:pt>
                <c:pt idx="1057" formatCode="General">
                  <c:v>21.14</c:v>
                </c:pt>
                <c:pt idx="1058" formatCode="General">
                  <c:v>21.16</c:v>
                </c:pt>
                <c:pt idx="1059" formatCode="General">
                  <c:v>21.18</c:v>
                </c:pt>
                <c:pt idx="1060" formatCode="General">
                  <c:v>21.2</c:v>
                </c:pt>
                <c:pt idx="1061" formatCode="General">
                  <c:v>21.22</c:v>
                </c:pt>
                <c:pt idx="1062" formatCode="General">
                  <c:v>21.24</c:v>
                </c:pt>
                <c:pt idx="1063" formatCode="General">
                  <c:v>21.26</c:v>
                </c:pt>
                <c:pt idx="1064" formatCode="General">
                  <c:v>21.28</c:v>
                </c:pt>
                <c:pt idx="1065" formatCode="General">
                  <c:v>21.3</c:v>
                </c:pt>
                <c:pt idx="1066" formatCode="General">
                  <c:v>21.32</c:v>
                </c:pt>
                <c:pt idx="1067" formatCode="General">
                  <c:v>21.34</c:v>
                </c:pt>
                <c:pt idx="1068" formatCode="General">
                  <c:v>21.36</c:v>
                </c:pt>
                <c:pt idx="1069" formatCode="General">
                  <c:v>21.38</c:v>
                </c:pt>
                <c:pt idx="1070" formatCode="General">
                  <c:v>21.4</c:v>
                </c:pt>
                <c:pt idx="1071" formatCode="General">
                  <c:v>21.42</c:v>
                </c:pt>
                <c:pt idx="1072" formatCode="General">
                  <c:v>21.44</c:v>
                </c:pt>
                <c:pt idx="1073" formatCode="General">
                  <c:v>21.46</c:v>
                </c:pt>
                <c:pt idx="1074" formatCode="General">
                  <c:v>21.48</c:v>
                </c:pt>
                <c:pt idx="1075" formatCode="General">
                  <c:v>21.5</c:v>
                </c:pt>
                <c:pt idx="1076" formatCode="General">
                  <c:v>21.52</c:v>
                </c:pt>
                <c:pt idx="1077" formatCode="General">
                  <c:v>21.54</c:v>
                </c:pt>
                <c:pt idx="1078" formatCode="General">
                  <c:v>21.56</c:v>
                </c:pt>
                <c:pt idx="1079" formatCode="General">
                  <c:v>21.58</c:v>
                </c:pt>
                <c:pt idx="1080" formatCode="General">
                  <c:v>21.6</c:v>
                </c:pt>
                <c:pt idx="1081" formatCode="General">
                  <c:v>21.62</c:v>
                </c:pt>
                <c:pt idx="1082" formatCode="General">
                  <c:v>21.64</c:v>
                </c:pt>
                <c:pt idx="1083" formatCode="General">
                  <c:v>21.66</c:v>
                </c:pt>
                <c:pt idx="1084" formatCode="General">
                  <c:v>21.68</c:v>
                </c:pt>
                <c:pt idx="1085" formatCode="General">
                  <c:v>21.7</c:v>
                </c:pt>
                <c:pt idx="1086" formatCode="General">
                  <c:v>21.72</c:v>
                </c:pt>
                <c:pt idx="1087" formatCode="General">
                  <c:v>21.74</c:v>
                </c:pt>
                <c:pt idx="1088" formatCode="General">
                  <c:v>21.76</c:v>
                </c:pt>
                <c:pt idx="1089" formatCode="General">
                  <c:v>21.78</c:v>
                </c:pt>
                <c:pt idx="1090" formatCode="General">
                  <c:v>21.8</c:v>
                </c:pt>
                <c:pt idx="1091" formatCode="General">
                  <c:v>21.82</c:v>
                </c:pt>
                <c:pt idx="1092" formatCode="General">
                  <c:v>21.84</c:v>
                </c:pt>
                <c:pt idx="1093" formatCode="General">
                  <c:v>21.86</c:v>
                </c:pt>
                <c:pt idx="1094" formatCode="General">
                  <c:v>21.88</c:v>
                </c:pt>
                <c:pt idx="1095" formatCode="General">
                  <c:v>21.9</c:v>
                </c:pt>
                <c:pt idx="1096" formatCode="General">
                  <c:v>21.92</c:v>
                </c:pt>
                <c:pt idx="1097" formatCode="General">
                  <c:v>21.94</c:v>
                </c:pt>
                <c:pt idx="1098" formatCode="General">
                  <c:v>21.96</c:v>
                </c:pt>
                <c:pt idx="1099" formatCode="General">
                  <c:v>21.98</c:v>
                </c:pt>
                <c:pt idx="1100" formatCode="General">
                  <c:v>22</c:v>
                </c:pt>
                <c:pt idx="1101" formatCode="General">
                  <c:v>22.02</c:v>
                </c:pt>
                <c:pt idx="1102" formatCode="General">
                  <c:v>22.04</c:v>
                </c:pt>
                <c:pt idx="1103" formatCode="General">
                  <c:v>22.06</c:v>
                </c:pt>
                <c:pt idx="1104" formatCode="General">
                  <c:v>22.08</c:v>
                </c:pt>
                <c:pt idx="1105" formatCode="General">
                  <c:v>22.1</c:v>
                </c:pt>
                <c:pt idx="1106" formatCode="General">
                  <c:v>22.12</c:v>
                </c:pt>
                <c:pt idx="1107" formatCode="General">
                  <c:v>22.14</c:v>
                </c:pt>
                <c:pt idx="1108" formatCode="General">
                  <c:v>22.16</c:v>
                </c:pt>
                <c:pt idx="1109" formatCode="General">
                  <c:v>22.18</c:v>
                </c:pt>
                <c:pt idx="1110" formatCode="General">
                  <c:v>22.2</c:v>
                </c:pt>
                <c:pt idx="1111" formatCode="General">
                  <c:v>22.22</c:v>
                </c:pt>
                <c:pt idx="1112" formatCode="General">
                  <c:v>22.24</c:v>
                </c:pt>
                <c:pt idx="1113" formatCode="General">
                  <c:v>22.26</c:v>
                </c:pt>
                <c:pt idx="1114" formatCode="General">
                  <c:v>22.28</c:v>
                </c:pt>
                <c:pt idx="1115" formatCode="General">
                  <c:v>22.3</c:v>
                </c:pt>
                <c:pt idx="1116" formatCode="General">
                  <c:v>22.32</c:v>
                </c:pt>
                <c:pt idx="1117" formatCode="General">
                  <c:v>22.34</c:v>
                </c:pt>
                <c:pt idx="1118" formatCode="General">
                  <c:v>22.36</c:v>
                </c:pt>
                <c:pt idx="1119" formatCode="General">
                  <c:v>22.38</c:v>
                </c:pt>
                <c:pt idx="1120" formatCode="General">
                  <c:v>22.4</c:v>
                </c:pt>
                <c:pt idx="1121" formatCode="General">
                  <c:v>22.42</c:v>
                </c:pt>
                <c:pt idx="1122" formatCode="General">
                  <c:v>22.44</c:v>
                </c:pt>
                <c:pt idx="1123" formatCode="General">
                  <c:v>22.46</c:v>
                </c:pt>
                <c:pt idx="1124" formatCode="General">
                  <c:v>22.48</c:v>
                </c:pt>
                <c:pt idx="1125" formatCode="General">
                  <c:v>22.5</c:v>
                </c:pt>
                <c:pt idx="1126" formatCode="General">
                  <c:v>22.52</c:v>
                </c:pt>
                <c:pt idx="1127" formatCode="General">
                  <c:v>22.54</c:v>
                </c:pt>
                <c:pt idx="1128" formatCode="General">
                  <c:v>22.56</c:v>
                </c:pt>
                <c:pt idx="1129" formatCode="General">
                  <c:v>22.58</c:v>
                </c:pt>
                <c:pt idx="1130" formatCode="General">
                  <c:v>22.6</c:v>
                </c:pt>
                <c:pt idx="1131" formatCode="General">
                  <c:v>22.62</c:v>
                </c:pt>
                <c:pt idx="1132" formatCode="General">
                  <c:v>22.64</c:v>
                </c:pt>
                <c:pt idx="1133" formatCode="General">
                  <c:v>22.66</c:v>
                </c:pt>
                <c:pt idx="1134" formatCode="General">
                  <c:v>22.68</c:v>
                </c:pt>
                <c:pt idx="1135" formatCode="General">
                  <c:v>22.7</c:v>
                </c:pt>
                <c:pt idx="1136" formatCode="General">
                  <c:v>22.72</c:v>
                </c:pt>
                <c:pt idx="1137" formatCode="General">
                  <c:v>22.74</c:v>
                </c:pt>
                <c:pt idx="1138" formatCode="General">
                  <c:v>22.76</c:v>
                </c:pt>
                <c:pt idx="1139" formatCode="General">
                  <c:v>22.78</c:v>
                </c:pt>
                <c:pt idx="1140" formatCode="General">
                  <c:v>22.8</c:v>
                </c:pt>
                <c:pt idx="1141" formatCode="General">
                  <c:v>22.82</c:v>
                </c:pt>
                <c:pt idx="1142" formatCode="General">
                  <c:v>22.84</c:v>
                </c:pt>
                <c:pt idx="1143" formatCode="General">
                  <c:v>22.86</c:v>
                </c:pt>
                <c:pt idx="1144" formatCode="General">
                  <c:v>22.88</c:v>
                </c:pt>
                <c:pt idx="1145" formatCode="General">
                  <c:v>22.9</c:v>
                </c:pt>
                <c:pt idx="1146" formatCode="General">
                  <c:v>22.92</c:v>
                </c:pt>
                <c:pt idx="1147" formatCode="General">
                  <c:v>22.94</c:v>
                </c:pt>
                <c:pt idx="1148" formatCode="General">
                  <c:v>22.96</c:v>
                </c:pt>
                <c:pt idx="1149" formatCode="General">
                  <c:v>22.98</c:v>
                </c:pt>
                <c:pt idx="1150" formatCode="General">
                  <c:v>23</c:v>
                </c:pt>
                <c:pt idx="1151" formatCode="General">
                  <c:v>23.02</c:v>
                </c:pt>
                <c:pt idx="1152" formatCode="General">
                  <c:v>23.04</c:v>
                </c:pt>
                <c:pt idx="1153" formatCode="General">
                  <c:v>23.06</c:v>
                </c:pt>
                <c:pt idx="1154" formatCode="General">
                  <c:v>23.08</c:v>
                </c:pt>
                <c:pt idx="1155" formatCode="General">
                  <c:v>23.1</c:v>
                </c:pt>
                <c:pt idx="1156" formatCode="General">
                  <c:v>23.12</c:v>
                </c:pt>
                <c:pt idx="1157" formatCode="General">
                  <c:v>23.14</c:v>
                </c:pt>
                <c:pt idx="1158" formatCode="General">
                  <c:v>23.16</c:v>
                </c:pt>
                <c:pt idx="1159" formatCode="General">
                  <c:v>23.18</c:v>
                </c:pt>
                <c:pt idx="1160" formatCode="General">
                  <c:v>23.2</c:v>
                </c:pt>
                <c:pt idx="1161" formatCode="General">
                  <c:v>23.22</c:v>
                </c:pt>
                <c:pt idx="1162" formatCode="General">
                  <c:v>23.24</c:v>
                </c:pt>
                <c:pt idx="1163" formatCode="General">
                  <c:v>23.26</c:v>
                </c:pt>
                <c:pt idx="1164" formatCode="General">
                  <c:v>23.28</c:v>
                </c:pt>
                <c:pt idx="1165" formatCode="General">
                  <c:v>23.3</c:v>
                </c:pt>
                <c:pt idx="1166" formatCode="General">
                  <c:v>23.32</c:v>
                </c:pt>
                <c:pt idx="1167" formatCode="General">
                  <c:v>23.34</c:v>
                </c:pt>
                <c:pt idx="1168" formatCode="General">
                  <c:v>23.36</c:v>
                </c:pt>
                <c:pt idx="1169" formatCode="General">
                  <c:v>23.38</c:v>
                </c:pt>
                <c:pt idx="1170" formatCode="General">
                  <c:v>23.4</c:v>
                </c:pt>
                <c:pt idx="1171" formatCode="General">
                  <c:v>23.42</c:v>
                </c:pt>
                <c:pt idx="1172" formatCode="General">
                  <c:v>23.44</c:v>
                </c:pt>
                <c:pt idx="1173" formatCode="General">
                  <c:v>23.46</c:v>
                </c:pt>
                <c:pt idx="1174" formatCode="General">
                  <c:v>23.48</c:v>
                </c:pt>
                <c:pt idx="1175" formatCode="General">
                  <c:v>23.5</c:v>
                </c:pt>
                <c:pt idx="1176" formatCode="General">
                  <c:v>23.52</c:v>
                </c:pt>
                <c:pt idx="1177" formatCode="General">
                  <c:v>23.54</c:v>
                </c:pt>
                <c:pt idx="1178" formatCode="General">
                  <c:v>23.56</c:v>
                </c:pt>
                <c:pt idx="1179" formatCode="General">
                  <c:v>23.58</c:v>
                </c:pt>
                <c:pt idx="1180" formatCode="General">
                  <c:v>23.6</c:v>
                </c:pt>
                <c:pt idx="1181" formatCode="General">
                  <c:v>23.62</c:v>
                </c:pt>
                <c:pt idx="1182" formatCode="General">
                  <c:v>23.64</c:v>
                </c:pt>
                <c:pt idx="1183" formatCode="General">
                  <c:v>23.66</c:v>
                </c:pt>
                <c:pt idx="1184" formatCode="General">
                  <c:v>23.68</c:v>
                </c:pt>
                <c:pt idx="1185" formatCode="General">
                  <c:v>23.7</c:v>
                </c:pt>
                <c:pt idx="1186" formatCode="General">
                  <c:v>23.72</c:v>
                </c:pt>
                <c:pt idx="1187" formatCode="General">
                  <c:v>23.74</c:v>
                </c:pt>
                <c:pt idx="1188" formatCode="General">
                  <c:v>23.76</c:v>
                </c:pt>
                <c:pt idx="1189" formatCode="General">
                  <c:v>23.78</c:v>
                </c:pt>
                <c:pt idx="1190" formatCode="General">
                  <c:v>23.8</c:v>
                </c:pt>
                <c:pt idx="1191" formatCode="General">
                  <c:v>23.82</c:v>
                </c:pt>
                <c:pt idx="1192" formatCode="General">
                  <c:v>23.84</c:v>
                </c:pt>
                <c:pt idx="1193" formatCode="General">
                  <c:v>23.86</c:v>
                </c:pt>
                <c:pt idx="1194" formatCode="General">
                  <c:v>23.88</c:v>
                </c:pt>
                <c:pt idx="1195" formatCode="General">
                  <c:v>23.9</c:v>
                </c:pt>
                <c:pt idx="1196" formatCode="General">
                  <c:v>23.92</c:v>
                </c:pt>
                <c:pt idx="1197" formatCode="General">
                  <c:v>23.94</c:v>
                </c:pt>
                <c:pt idx="1198" formatCode="General">
                  <c:v>23.96</c:v>
                </c:pt>
                <c:pt idx="1199" formatCode="General">
                  <c:v>23.98</c:v>
                </c:pt>
                <c:pt idx="1200" formatCode="General">
                  <c:v>24</c:v>
                </c:pt>
                <c:pt idx="1201" formatCode="General">
                  <c:v>24.02</c:v>
                </c:pt>
                <c:pt idx="1202" formatCode="General">
                  <c:v>24.04</c:v>
                </c:pt>
                <c:pt idx="1203" formatCode="General">
                  <c:v>24.06</c:v>
                </c:pt>
                <c:pt idx="1204" formatCode="General">
                  <c:v>24.08</c:v>
                </c:pt>
                <c:pt idx="1205" formatCode="General">
                  <c:v>24.1</c:v>
                </c:pt>
                <c:pt idx="1206" formatCode="General">
                  <c:v>24.12</c:v>
                </c:pt>
                <c:pt idx="1207" formatCode="General">
                  <c:v>24.14</c:v>
                </c:pt>
                <c:pt idx="1208" formatCode="General">
                  <c:v>24.16</c:v>
                </c:pt>
                <c:pt idx="1209" formatCode="General">
                  <c:v>24.18</c:v>
                </c:pt>
                <c:pt idx="1210" formatCode="General">
                  <c:v>24.2</c:v>
                </c:pt>
                <c:pt idx="1211" formatCode="General">
                  <c:v>24.22</c:v>
                </c:pt>
                <c:pt idx="1212" formatCode="General">
                  <c:v>24.24</c:v>
                </c:pt>
                <c:pt idx="1213" formatCode="General">
                  <c:v>24.26</c:v>
                </c:pt>
                <c:pt idx="1214" formatCode="General">
                  <c:v>24.28</c:v>
                </c:pt>
                <c:pt idx="1215" formatCode="General">
                  <c:v>24.3</c:v>
                </c:pt>
                <c:pt idx="1216" formatCode="General">
                  <c:v>24.32</c:v>
                </c:pt>
                <c:pt idx="1217" formatCode="General">
                  <c:v>24.34</c:v>
                </c:pt>
                <c:pt idx="1218" formatCode="General">
                  <c:v>24.36</c:v>
                </c:pt>
                <c:pt idx="1219" formatCode="General">
                  <c:v>24.38</c:v>
                </c:pt>
                <c:pt idx="1220" formatCode="General">
                  <c:v>24.4</c:v>
                </c:pt>
                <c:pt idx="1221" formatCode="General">
                  <c:v>24.42</c:v>
                </c:pt>
                <c:pt idx="1222" formatCode="General">
                  <c:v>24.44</c:v>
                </c:pt>
                <c:pt idx="1223" formatCode="General">
                  <c:v>24.46</c:v>
                </c:pt>
                <c:pt idx="1224" formatCode="General">
                  <c:v>24.48</c:v>
                </c:pt>
                <c:pt idx="1225" formatCode="General">
                  <c:v>24.5</c:v>
                </c:pt>
                <c:pt idx="1226" formatCode="General">
                  <c:v>24.52</c:v>
                </c:pt>
                <c:pt idx="1227" formatCode="General">
                  <c:v>24.54</c:v>
                </c:pt>
                <c:pt idx="1228" formatCode="General">
                  <c:v>24.56</c:v>
                </c:pt>
                <c:pt idx="1229" formatCode="General">
                  <c:v>24.58</c:v>
                </c:pt>
                <c:pt idx="1230" formatCode="General">
                  <c:v>24.6</c:v>
                </c:pt>
                <c:pt idx="1231" formatCode="General">
                  <c:v>24.62</c:v>
                </c:pt>
                <c:pt idx="1232" formatCode="General">
                  <c:v>24.64</c:v>
                </c:pt>
                <c:pt idx="1233" formatCode="General">
                  <c:v>24.66</c:v>
                </c:pt>
                <c:pt idx="1234" formatCode="General">
                  <c:v>24.68</c:v>
                </c:pt>
                <c:pt idx="1235" formatCode="General">
                  <c:v>24.7</c:v>
                </c:pt>
                <c:pt idx="1236" formatCode="General">
                  <c:v>24.72</c:v>
                </c:pt>
                <c:pt idx="1237" formatCode="General">
                  <c:v>24.74</c:v>
                </c:pt>
                <c:pt idx="1238" formatCode="General">
                  <c:v>24.76</c:v>
                </c:pt>
                <c:pt idx="1239" formatCode="General">
                  <c:v>24.78</c:v>
                </c:pt>
                <c:pt idx="1240" formatCode="General">
                  <c:v>24.8</c:v>
                </c:pt>
                <c:pt idx="1241" formatCode="General">
                  <c:v>24.82</c:v>
                </c:pt>
                <c:pt idx="1242" formatCode="General">
                  <c:v>24.84</c:v>
                </c:pt>
                <c:pt idx="1243" formatCode="General">
                  <c:v>24.86</c:v>
                </c:pt>
                <c:pt idx="1244" formatCode="General">
                  <c:v>24.88</c:v>
                </c:pt>
                <c:pt idx="1245" formatCode="General">
                  <c:v>24.9</c:v>
                </c:pt>
                <c:pt idx="1246" formatCode="General">
                  <c:v>24.92</c:v>
                </c:pt>
                <c:pt idx="1247" formatCode="General">
                  <c:v>24.94</c:v>
                </c:pt>
                <c:pt idx="1248" formatCode="General">
                  <c:v>24.96</c:v>
                </c:pt>
                <c:pt idx="1249" formatCode="General">
                  <c:v>24.98</c:v>
                </c:pt>
                <c:pt idx="1250" formatCode="General">
                  <c:v>25</c:v>
                </c:pt>
                <c:pt idx="1251" formatCode="General">
                  <c:v>25.02</c:v>
                </c:pt>
                <c:pt idx="1252" formatCode="General">
                  <c:v>25.04</c:v>
                </c:pt>
                <c:pt idx="1253" formatCode="General">
                  <c:v>25.06</c:v>
                </c:pt>
                <c:pt idx="1254" formatCode="General">
                  <c:v>25.08</c:v>
                </c:pt>
                <c:pt idx="1255" formatCode="General">
                  <c:v>25.1</c:v>
                </c:pt>
                <c:pt idx="1256" formatCode="General">
                  <c:v>25.12</c:v>
                </c:pt>
                <c:pt idx="1257" formatCode="General">
                  <c:v>25.14</c:v>
                </c:pt>
                <c:pt idx="1258" formatCode="General">
                  <c:v>25.16</c:v>
                </c:pt>
                <c:pt idx="1259" formatCode="General">
                  <c:v>25.18</c:v>
                </c:pt>
                <c:pt idx="1260" formatCode="General">
                  <c:v>25.2</c:v>
                </c:pt>
                <c:pt idx="1261" formatCode="General">
                  <c:v>25.22</c:v>
                </c:pt>
                <c:pt idx="1262" formatCode="General">
                  <c:v>25.24</c:v>
                </c:pt>
                <c:pt idx="1263" formatCode="General">
                  <c:v>25.26</c:v>
                </c:pt>
                <c:pt idx="1264" formatCode="General">
                  <c:v>25.28</c:v>
                </c:pt>
                <c:pt idx="1265" formatCode="General">
                  <c:v>25.3</c:v>
                </c:pt>
                <c:pt idx="1266" formatCode="General">
                  <c:v>25.32</c:v>
                </c:pt>
                <c:pt idx="1267" formatCode="General">
                  <c:v>25.34</c:v>
                </c:pt>
                <c:pt idx="1268" formatCode="General">
                  <c:v>25.36</c:v>
                </c:pt>
                <c:pt idx="1269" formatCode="General">
                  <c:v>25.38</c:v>
                </c:pt>
                <c:pt idx="1270" formatCode="General">
                  <c:v>25.4</c:v>
                </c:pt>
                <c:pt idx="1271" formatCode="General">
                  <c:v>25.42</c:v>
                </c:pt>
                <c:pt idx="1272" formatCode="General">
                  <c:v>25.44</c:v>
                </c:pt>
                <c:pt idx="1273" formatCode="General">
                  <c:v>25.46</c:v>
                </c:pt>
                <c:pt idx="1274" formatCode="General">
                  <c:v>25.48</c:v>
                </c:pt>
                <c:pt idx="1275" formatCode="General">
                  <c:v>25.5</c:v>
                </c:pt>
                <c:pt idx="1276" formatCode="General">
                  <c:v>25.52</c:v>
                </c:pt>
                <c:pt idx="1277" formatCode="General">
                  <c:v>25.54</c:v>
                </c:pt>
                <c:pt idx="1278" formatCode="General">
                  <c:v>25.56</c:v>
                </c:pt>
                <c:pt idx="1279" formatCode="General">
                  <c:v>25.58</c:v>
                </c:pt>
                <c:pt idx="1280" formatCode="General">
                  <c:v>25.6</c:v>
                </c:pt>
                <c:pt idx="1281" formatCode="General">
                  <c:v>25.62</c:v>
                </c:pt>
                <c:pt idx="1282" formatCode="General">
                  <c:v>25.64</c:v>
                </c:pt>
                <c:pt idx="1283" formatCode="General">
                  <c:v>25.66</c:v>
                </c:pt>
                <c:pt idx="1284" formatCode="General">
                  <c:v>25.68</c:v>
                </c:pt>
                <c:pt idx="1285" formatCode="General">
                  <c:v>25.7</c:v>
                </c:pt>
                <c:pt idx="1286" formatCode="General">
                  <c:v>25.72</c:v>
                </c:pt>
                <c:pt idx="1287" formatCode="General">
                  <c:v>25.74</c:v>
                </c:pt>
                <c:pt idx="1288" formatCode="General">
                  <c:v>25.76</c:v>
                </c:pt>
                <c:pt idx="1289" formatCode="General">
                  <c:v>25.78</c:v>
                </c:pt>
                <c:pt idx="1290" formatCode="General">
                  <c:v>25.8</c:v>
                </c:pt>
                <c:pt idx="1291" formatCode="General">
                  <c:v>25.82</c:v>
                </c:pt>
                <c:pt idx="1292" formatCode="General">
                  <c:v>25.84</c:v>
                </c:pt>
                <c:pt idx="1293" formatCode="General">
                  <c:v>25.86</c:v>
                </c:pt>
                <c:pt idx="1294" formatCode="General">
                  <c:v>25.88</c:v>
                </c:pt>
                <c:pt idx="1295" formatCode="General">
                  <c:v>25.9</c:v>
                </c:pt>
                <c:pt idx="1296" formatCode="General">
                  <c:v>25.92</c:v>
                </c:pt>
                <c:pt idx="1297" formatCode="General">
                  <c:v>25.94</c:v>
                </c:pt>
                <c:pt idx="1298" formatCode="General">
                  <c:v>25.96</c:v>
                </c:pt>
                <c:pt idx="1299" formatCode="General">
                  <c:v>25.98</c:v>
                </c:pt>
                <c:pt idx="1300" formatCode="General">
                  <c:v>26</c:v>
                </c:pt>
                <c:pt idx="1301" formatCode="General">
                  <c:v>26.02</c:v>
                </c:pt>
                <c:pt idx="1302" formatCode="General">
                  <c:v>26.04</c:v>
                </c:pt>
                <c:pt idx="1303" formatCode="General">
                  <c:v>26.06</c:v>
                </c:pt>
                <c:pt idx="1304" formatCode="General">
                  <c:v>26.08</c:v>
                </c:pt>
                <c:pt idx="1305" formatCode="General">
                  <c:v>26.1</c:v>
                </c:pt>
                <c:pt idx="1306" formatCode="General">
                  <c:v>26.12</c:v>
                </c:pt>
                <c:pt idx="1307" formatCode="General">
                  <c:v>26.14</c:v>
                </c:pt>
                <c:pt idx="1308" formatCode="General">
                  <c:v>26.16</c:v>
                </c:pt>
                <c:pt idx="1309" formatCode="General">
                  <c:v>26.18</c:v>
                </c:pt>
                <c:pt idx="1310" formatCode="General">
                  <c:v>26.2</c:v>
                </c:pt>
                <c:pt idx="1311" formatCode="General">
                  <c:v>26.22</c:v>
                </c:pt>
                <c:pt idx="1312" formatCode="General">
                  <c:v>26.24</c:v>
                </c:pt>
                <c:pt idx="1313" formatCode="General">
                  <c:v>26.26</c:v>
                </c:pt>
                <c:pt idx="1314" formatCode="General">
                  <c:v>26.28</c:v>
                </c:pt>
                <c:pt idx="1315" formatCode="General">
                  <c:v>26.3</c:v>
                </c:pt>
                <c:pt idx="1316" formatCode="General">
                  <c:v>26.32</c:v>
                </c:pt>
                <c:pt idx="1317" formatCode="General">
                  <c:v>26.34</c:v>
                </c:pt>
                <c:pt idx="1318" formatCode="General">
                  <c:v>26.36</c:v>
                </c:pt>
                <c:pt idx="1319" formatCode="General">
                  <c:v>26.38</c:v>
                </c:pt>
                <c:pt idx="1320" formatCode="General">
                  <c:v>26.4</c:v>
                </c:pt>
                <c:pt idx="1321" formatCode="General">
                  <c:v>26.42</c:v>
                </c:pt>
                <c:pt idx="1322" formatCode="General">
                  <c:v>26.44</c:v>
                </c:pt>
                <c:pt idx="1323" formatCode="General">
                  <c:v>26.46</c:v>
                </c:pt>
                <c:pt idx="1324" formatCode="General">
                  <c:v>26.48</c:v>
                </c:pt>
                <c:pt idx="1325" formatCode="General">
                  <c:v>26.5</c:v>
                </c:pt>
                <c:pt idx="1326" formatCode="General">
                  <c:v>26.52</c:v>
                </c:pt>
                <c:pt idx="1327" formatCode="General">
                  <c:v>26.54</c:v>
                </c:pt>
                <c:pt idx="1328" formatCode="General">
                  <c:v>26.56</c:v>
                </c:pt>
                <c:pt idx="1329" formatCode="General">
                  <c:v>26.58</c:v>
                </c:pt>
                <c:pt idx="1330" formatCode="General">
                  <c:v>26.6</c:v>
                </c:pt>
                <c:pt idx="1331" formatCode="General">
                  <c:v>26.62</c:v>
                </c:pt>
                <c:pt idx="1332" formatCode="General">
                  <c:v>26.64</c:v>
                </c:pt>
                <c:pt idx="1333" formatCode="General">
                  <c:v>26.66</c:v>
                </c:pt>
                <c:pt idx="1334" formatCode="General">
                  <c:v>26.68</c:v>
                </c:pt>
                <c:pt idx="1335" formatCode="General">
                  <c:v>26.7</c:v>
                </c:pt>
                <c:pt idx="1336" formatCode="General">
                  <c:v>26.72</c:v>
                </c:pt>
                <c:pt idx="1337" formatCode="General">
                  <c:v>26.74</c:v>
                </c:pt>
                <c:pt idx="1338" formatCode="General">
                  <c:v>26.76</c:v>
                </c:pt>
                <c:pt idx="1339" formatCode="General">
                  <c:v>26.78</c:v>
                </c:pt>
                <c:pt idx="1340" formatCode="General">
                  <c:v>26.8</c:v>
                </c:pt>
                <c:pt idx="1341" formatCode="General">
                  <c:v>26.82</c:v>
                </c:pt>
                <c:pt idx="1342" formatCode="General">
                  <c:v>26.84</c:v>
                </c:pt>
                <c:pt idx="1343" formatCode="General">
                  <c:v>26.86</c:v>
                </c:pt>
                <c:pt idx="1344" formatCode="General">
                  <c:v>26.88</c:v>
                </c:pt>
                <c:pt idx="1345" formatCode="General">
                  <c:v>26.9</c:v>
                </c:pt>
                <c:pt idx="1346" formatCode="General">
                  <c:v>26.92</c:v>
                </c:pt>
                <c:pt idx="1347" formatCode="General">
                  <c:v>26.94</c:v>
                </c:pt>
                <c:pt idx="1348" formatCode="General">
                  <c:v>26.96</c:v>
                </c:pt>
                <c:pt idx="1349" formatCode="General">
                  <c:v>26.98</c:v>
                </c:pt>
                <c:pt idx="1350" formatCode="General">
                  <c:v>27</c:v>
                </c:pt>
                <c:pt idx="1351" formatCode="General">
                  <c:v>27.02</c:v>
                </c:pt>
                <c:pt idx="1352" formatCode="General">
                  <c:v>27.04</c:v>
                </c:pt>
                <c:pt idx="1353" formatCode="General">
                  <c:v>27.06</c:v>
                </c:pt>
                <c:pt idx="1354" formatCode="General">
                  <c:v>27.08</c:v>
                </c:pt>
                <c:pt idx="1355" formatCode="General">
                  <c:v>27.1</c:v>
                </c:pt>
                <c:pt idx="1356" formatCode="General">
                  <c:v>27.12</c:v>
                </c:pt>
                <c:pt idx="1357" formatCode="General">
                  <c:v>27.14</c:v>
                </c:pt>
                <c:pt idx="1358" formatCode="General">
                  <c:v>27.16</c:v>
                </c:pt>
                <c:pt idx="1359" formatCode="General">
                  <c:v>27.18</c:v>
                </c:pt>
                <c:pt idx="1360" formatCode="General">
                  <c:v>27.2</c:v>
                </c:pt>
                <c:pt idx="1361" formatCode="General">
                  <c:v>27.22</c:v>
                </c:pt>
                <c:pt idx="1362" formatCode="General">
                  <c:v>27.24</c:v>
                </c:pt>
                <c:pt idx="1363" formatCode="General">
                  <c:v>27.26</c:v>
                </c:pt>
                <c:pt idx="1364" formatCode="General">
                  <c:v>27.28</c:v>
                </c:pt>
                <c:pt idx="1365" formatCode="General">
                  <c:v>27.3</c:v>
                </c:pt>
                <c:pt idx="1366" formatCode="General">
                  <c:v>27.32</c:v>
                </c:pt>
                <c:pt idx="1367" formatCode="General">
                  <c:v>27.34</c:v>
                </c:pt>
                <c:pt idx="1368" formatCode="General">
                  <c:v>27.36</c:v>
                </c:pt>
                <c:pt idx="1369" formatCode="General">
                  <c:v>27.38</c:v>
                </c:pt>
                <c:pt idx="1370" formatCode="General">
                  <c:v>27.4</c:v>
                </c:pt>
                <c:pt idx="1371" formatCode="General">
                  <c:v>27.42</c:v>
                </c:pt>
                <c:pt idx="1372" formatCode="General">
                  <c:v>27.44</c:v>
                </c:pt>
                <c:pt idx="1373" formatCode="General">
                  <c:v>27.46</c:v>
                </c:pt>
                <c:pt idx="1374" formatCode="General">
                  <c:v>27.48</c:v>
                </c:pt>
                <c:pt idx="1375" formatCode="General">
                  <c:v>27.5</c:v>
                </c:pt>
                <c:pt idx="1376" formatCode="General">
                  <c:v>27.52</c:v>
                </c:pt>
                <c:pt idx="1377" formatCode="General">
                  <c:v>27.54</c:v>
                </c:pt>
                <c:pt idx="1378" formatCode="General">
                  <c:v>27.56</c:v>
                </c:pt>
                <c:pt idx="1379" formatCode="General">
                  <c:v>27.58</c:v>
                </c:pt>
                <c:pt idx="1380" formatCode="General">
                  <c:v>27.6</c:v>
                </c:pt>
                <c:pt idx="1381" formatCode="General">
                  <c:v>27.62</c:v>
                </c:pt>
                <c:pt idx="1382" formatCode="General">
                  <c:v>27.64</c:v>
                </c:pt>
                <c:pt idx="1383" formatCode="General">
                  <c:v>27.66</c:v>
                </c:pt>
                <c:pt idx="1384" formatCode="General">
                  <c:v>27.68</c:v>
                </c:pt>
                <c:pt idx="1385" formatCode="General">
                  <c:v>27.7</c:v>
                </c:pt>
                <c:pt idx="1386" formatCode="General">
                  <c:v>27.72</c:v>
                </c:pt>
                <c:pt idx="1387" formatCode="General">
                  <c:v>27.74</c:v>
                </c:pt>
                <c:pt idx="1388" formatCode="General">
                  <c:v>27.76</c:v>
                </c:pt>
                <c:pt idx="1389" formatCode="General">
                  <c:v>27.78</c:v>
                </c:pt>
                <c:pt idx="1390" formatCode="General">
                  <c:v>27.8</c:v>
                </c:pt>
                <c:pt idx="1391" formatCode="General">
                  <c:v>27.82</c:v>
                </c:pt>
                <c:pt idx="1392" formatCode="General">
                  <c:v>27.84</c:v>
                </c:pt>
                <c:pt idx="1393" formatCode="General">
                  <c:v>27.86</c:v>
                </c:pt>
                <c:pt idx="1394" formatCode="General">
                  <c:v>27.88</c:v>
                </c:pt>
                <c:pt idx="1395" formatCode="General">
                  <c:v>27.9</c:v>
                </c:pt>
                <c:pt idx="1396" formatCode="General">
                  <c:v>27.92</c:v>
                </c:pt>
                <c:pt idx="1397" formatCode="General">
                  <c:v>27.94</c:v>
                </c:pt>
                <c:pt idx="1398" formatCode="General">
                  <c:v>27.96</c:v>
                </c:pt>
                <c:pt idx="1399" formatCode="General">
                  <c:v>27.98</c:v>
                </c:pt>
                <c:pt idx="1400" formatCode="General">
                  <c:v>28</c:v>
                </c:pt>
                <c:pt idx="1401" formatCode="General">
                  <c:v>28.02</c:v>
                </c:pt>
                <c:pt idx="1402" formatCode="General">
                  <c:v>28.04</c:v>
                </c:pt>
                <c:pt idx="1403" formatCode="General">
                  <c:v>28.06</c:v>
                </c:pt>
                <c:pt idx="1404" formatCode="General">
                  <c:v>28.08</c:v>
                </c:pt>
                <c:pt idx="1405" formatCode="General">
                  <c:v>28.1</c:v>
                </c:pt>
                <c:pt idx="1406" formatCode="General">
                  <c:v>28.12</c:v>
                </c:pt>
                <c:pt idx="1407" formatCode="General">
                  <c:v>28.14</c:v>
                </c:pt>
                <c:pt idx="1408" formatCode="General">
                  <c:v>28.16</c:v>
                </c:pt>
                <c:pt idx="1409" formatCode="General">
                  <c:v>28.18</c:v>
                </c:pt>
                <c:pt idx="1410" formatCode="General">
                  <c:v>28.2</c:v>
                </c:pt>
                <c:pt idx="1411" formatCode="General">
                  <c:v>28.22</c:v>
                </c:pt>
                <c:pt idx="1412" formatCode="General">
                  <c:v>28.24</c:v>
                </c:pt>
                <c:pt idx="1413" formatCode="General">
                  <c:v>28.26</c:v>
                </c:pt>
                <c:pt idx="1414" formatCode="General">
                  <c:v>28.28</c:v>
                </c:pt>
                <c:pt idx="1415" formatCode="General">
                  <c:v>28.3</c:v>
                </c:pt>
                <c:pt idx="1416" formatCode="General">
                  <c:v>28.32</c:v>
                </c:pt>
                <c:pt idx="1417" formatCode="General">
                  <c:v>28.34</c:v>
                </c:pt>
                <c:pt idx="1418" formatCode="General">
                  <c:v>28.36</c:v>
                </c:pt>
                <c:pt idx="1419" formatCode="General">
                  <c:v>28.38</c:v>
                </c:pt>
                <c:pt idx="1420" formatCode="General">
                  <c:v>28.4</c:v>
                </c:pt>
                <c:pt idx="1421" formatCode="General">
                  <c:v>28.42</c:v>
                </c:pt>
                <c:pt idx="1422" formatCode="General">
                  <c:v>28.44</c:v>
                </c:pt>
                <c:pt idx="1423" formatCode="General">
                  <c:v>28.46</c:v>
                </c:pt>
                <c:pt idx="1424" formatCode="General">
                  <c:v>28.48</c:v>
                </c:pt>
                <c:pt idx="1425" formatCode="General">
                  <c:v>28.5</c:v>
                </c:pt>
                <c:pt idx="1426" formatCode="General">
                  <c:v>28.52</c:v>
                </c:pt>
                <c:pt idx="1427" formatCode="General">
                  <c:v>28.54</c:v>
                </c:pt>
                <c:pt idx="1428" formatCode="General">
                  <c:v>28.56</c:v>
                </c:pt>
                <c:pt idx="1429" formatCode="General">
                  <c:v>28.58</c:v>
                </c:pt>
                <c:pt idx="1430" formatCode="General">
                  <c:v>28.6</c:v>
                </c:pt>
                <c:pt idx="1431" formatCode="General">
                  <c:v>28.62</c:v>
                </c:pt>
                <c:pt idx="1432" formatCode="General">
                  <c:v>28.64</c:v>
                </c:pt>
                <c:pt idx="1433" formatCode="General">
                  <c:v>28.66</c:v>
                </c:pt>
                <c:pt idx="1434" formatCode="General">
                  <c:v>28.68</c:v>
                </c:pt>
                <c:pt idx="1435" formatCode="General">
                  <c:v>28.7</c:v>
                </c:pt>
                <c:pt idx="1436" formatCode="General">
                  <c:v>28.72</c:v>
                </c:pt>
                <c:pt idx="1437" formatCode="General">
                  <c:v>28.74</c:v>
                </c:pt>
                <c:pt idx="1438" formatCode="General">
                  <c:v>28.76</c:v>
                </c:pt>
                <c:pt idx="1439" formatCode="General">
                  <c:v>28.78</c:v>
                </c:pt>
                <c:pt idx="1440" formatCode="General">
                  <c:v>28.8</c:v>
                </c:pt>
                <c:pt idx="1441" formatCode="General">
                  <c:v>28.82</c:v>
                </c:pt>
                <c:pt idx="1442" formatCode="General">
                  <c:v>28.84</c:v>
                </c:pt>
                <c:pt idx="1443" formatCode="General">
                  <c:v>28.86</c:v>
                </c:pt>
                <c:pt idx="1444" formatCode="General">
                  <c:v>28.88</c:v>
                </c:pt>
                <c:pt idx="1445" formatCode="General">
                  <c:v>28.9</c:v>
                </c:pt>
                <c:pt idx="1446" formatCode="General">
                  <c:v>28.92</c:v>
                </c:pt>
                <c:pt idx="1447" formatCode="General">
                  <c:v>28.94</c:v>
                </c:pt>
                <c:pt idx="1448" formatCode="General">
                  <c:v>28.96</c:v>
                </c:pt>
                <c:pt idx="1449" formatCode="General">
                  <c:v>28.98</c:v>
                </c:pt>
                <c:pt idx="1450" formatCode="General">
                  <c:v>29</c:v>
                </c:pt>
                <c:pt idx="1451" formatCode="General">
                  <c:v>29.02</c:v>
                </c:pt>
                <c:pt idx="1452" formatCode="General">
                  <c:v>29.04</c:v>
                </c:pt>
                <c:pt idx="1453" formatCode="General">
                  <c:v>29.06</c:v>
                </c:pt>
                <c:pt idx="1454" formatCode="General">
                  <c:v>29.08</c:v>
                </c:pt>
                <c:pt idx="1455" formatCode="General">
                  <c:v>29.1</c:v>
                </c:pt>
                <c:pt idx="1456" formatCode="General">
                  <c:v>29.12</c:v>
                </c:pt>
                <c:pt idx="1457" formatCode="General">
                  <c:v>29.14</c:v>
                </c:pt>
                <c:pt idx="1458" formatCode="General">
                  <c:v>29.16</c:v>
                </c:pt>
                <c:pt idx="1459" formatCode="General">
                  <c:v>29.18</c:v>
                </c:pt>
                <c:pt idx="1460" formatCode="General">
                  <c:v>29.2</c:v>
                </c:pt>
                <c:pt idx="1461" formatCode="General">
                  <c:v>29.22</c:v>
                </c:pt>
                <c:pt idx="1462" formatCode="General">
                  <c:v>29.24</c:v>
                </c:pt>
                <c:pt idx="1463" formatCode="General">
                  <c:v>29.26</c:v>
                </c:pt>
                <c:pt idx="1464" formatCode="General">
                  <c:v>29.28</c:v>
                </c:pt>
                <c:pt idx="1465" formatCode="General">
                  <c:v>29.3</c:v>
                </c:pt>
                <c:pt idx="1466" formatCode="General">
                  <c:v>29.32</c:v>
                </c:pt>
                <c:pt idx="1467" formatCode="General">
                  <c:v>29.34</c:v>
                </c:pt>
                <c:pt idx="1468" formatCode="General">
                  <c:v>29.36</c:v>
                </c:pt>
                <c:pt idx="1469" formatCode="General">
                  <c:v>29.38</c:v>
                </c:pt>
                <c:pt idx="1470" formatCode="General">
                  <c:v>29.4</c:v>
                </c:pt>
                <c:pt idx="1471" formatCode="General">
                  <c:v>29.42</c:v>
                </c:pt>
                <c:pt idx="1472" formatCode="General">
                  <c:v>29.44</c:v>
                </c:pt>
                <c:pt idx="1473" formatCode="General">
                  <c:v>29.46</c:v>
                </c:pt>
                <c:pt idx="1474" formatCode="General">
                  <c:v>29.48</c:v>
                </c:pt>
                <c:pt idx="1475" formatCode="General">
                  <c:v>29.5</c:v>
                </c:pt>
                <c:pt idx="1476" formatCode="General">
                  <c:v>29.52</c:v>
                </c:pt>
                <c:pt idx="1477" formatCode="General">
                  <c:v>29.54</c:v>
                </c:pt>
                <c:pt idx="1478" formatCode="General">
                  <c:v>29.56</c:v>
                </c:pt>
                <c:pt idx="1479" formatCode="General">
                  <c:v>29.58</c:v>
                </c:pt>
                <c:pt idx="1480" formatCode="General">
                  <c:v>29.6</c:v>
                </c:pt>
                <c:pt idx="1481" formatCode="General">
                  <c:v>29.62</c:v>
                </c:pt>
                <c:pt idx="1482" formatCode="General">
                  <c:v>29.64</c:v>
                </c:pt>
                <c:pt idx="1483" formatCode="General">
                  <c:v>29.66</c:v>
                </c:pt>
                <c:pt idx="1484" formatCode="General">
                  <c:v>29.68</c:v>
                </c:pt>
                <c:pt idx="1485" formatCode="General">
                  <c:v>29.7</c:v>
                </c:pt>
                <c:pt idx="1486" formatCode="General">
                  <c:v>29.72</c:v>
                </c:pt>
                <c:pt idx="1487" formatCode="General">
                  <c:v>29.74</c:v>
                </c:pt>
                <c:pt idx="1488" formatCode="General">
                  <c:v>29.76</c:v>
                </c:pt>
                <c:pt idx="1489" formatCode="General">
                  <c:v>29.78</c:v>
                </c:pt>
                <c:pt idx="1490" formatCode="General">
                  <c:v>29.8</c:v>
                </c:pt>
                <c:pt idx="1491" formatCode="General">
                  <c:v>29.82</c:v>
                </c:pt>
                <c:pt idx="1492" formatCode="General">
                  <c:v>29.84</c:v>
                </c:pt>
                <c:pt idx="1493" formatCode="General">
                  <c:v>29.86</c:v>
                </c:pt>
                <c:pt idx="1494" formatCode="General">
                  <c:v>29.88</c:v>
                </c:pt>
                <c:pt idx="1495" formatCode="General">
                  <c:v>29.9</c:v>
                </c:pt>
                <c:pt idx="1496" formatCode="General">
                  <c:v>29.92</c:v>
                </c:pt>
                <c:pt idx="1497" formatCode="General">
                  <c:v>29.94</c:v>
                </c:pt>
                <c:pt idx="1498" formatCode="General">
                  <c:v>29.96</c:v>
                </c:pt>
                <c:pt idx="1499" formatCode="General">
                  <c:v>29.98</c:v>
                </c:pt>
                <c:pt idx="1500" formatCode="General">
                  <c:v>30</c:v>
                </c:pt>
                <c:pt idx="1501" formatCode="General">
                  <c:v>30.02</c:v>
                </c:pt>
                <c:pt idx="1502" formatCode="General">
                  <c:v>30.04</c:v>
                </c:pt>
                <c:pt idx="1503" formatCode="General">
                  <c:v>30.06</c:v>
                </c:pt>
                <c:pt idx="1504" formatCode="General">
                  <c:v>30.08</c:v>
                </c:pt>
                <c:pt idx="1505" formatCode="General">
                  <c:v>30.1</c:v>
                </c:pt>
                <c:pt idx="1506" formatCode="General">
                  <c:v>30.12</c:v>
                </c:pt>
                <c:pt idx="1507" formatCode="General">
                  <c:v>30.14</c:v>
                </c:pt>
                <c:pt idx="1508" formatCode="General">
                  <c:v>30.16</c:v>
                </c:pt>
                <c:pt idx="1509" formatCode="General">
                  <c:v>30.18</c:v>
                </c:pt>
                <c:pt idx="1510" formatCode="General">
                  <c:v>30.2</c:v>
                </c:pt>
                <c:pt idx="1511" formatCode="General">
                  <c:v>30.22</c:v>
                </c:pt>
                <c:pt idx="1512" formatCode="General">
                  <c:v>30.24</c:v>
                </c:pt>
                <c:pt idx="1513" formatCode="General">
                  <c:v>30.26</c:v>
                </c:pt>
                <c:pt idx="1514" formatCode="General">
                  <c:v>30.28</c:v>
                </c:pt>
                <c:pt idx="1515" formatCode="General">
                  <c:v>30.3</c:v>
                </c:pt>
                <c:pt idx="1516" formatCode="General">
                  <c:v>30.32</c:v>
                </c:pt>
                <c:pt idx="1517" formatCode="General">
                  <c:v>30.34</c:v>
                </c:pt>
                <c:pt idx="1518" formatCode="General">
                  <c:v>30.36</c:v>
                </c:pt>
                <c:pt idx="1519" formatCode="General">
                  <c:v>30.38</c:v>
                </c:pt>
                <c:pt idx="1520" formatCode="General">
                  <c:v>30.4</c:v>
                </c:pt>
                <c:pt idx="1521" formatCode="General">
                  <c:v>30.42</c:v>
                </c:pt>
                <c:pt idx="1522" formatCode="General">
                  <c:v>30.44</c:v>
                </c:pt>
                <c:pt idx="1523" formatCode="General">
                  <c:v>30.46</c:v>
                </c:pt>
                <c:pt idx="1524" formatCode="General">
                  <c:v>30.48</c:v>
                </c:pt>
                <c:pt idx="1525" formatCode="General">
                  <c:v>30.5</c:v>
                </c:pt>
                <c:pt idx="1526" formatCode="General">
                  <c:v>30.52</c:v>
                </c:pt>
                <c:pt idx="1527" formatCode="General">
                  <c:v>30.54</c:v>
                </c:pt>
                <c:pt idx="1528" formatCode="General">
                  <c:v>30.56</c:v>
                </c:pt>
                <c:pt idx="1529" formatCode="General">
                  <c:v>30.58</c:v>
                </c:pt>
                <c:pt idx="1530" formatCode="General">
                  <c:v>30.6</c:v>
                </c:pt>
                <c:pt idx="1531" formatCode="General">
                  <c:v>30.62</c:v>
                </c:pt>
                <c:pt idx="1532" formatCode="General">
                  <c:v>30.64</c:v>
                </c:pt>
                <c:pt idx="1533" formatCode="General">
                  <c:v>30.66</c:v>
                </c:pt>
                <c:pt idx="1534" formatCode="General">
                  <c:v>30.68</c:v>
                </c:pt>
                <c:pt idx="1535" formatCode="General">
                  <c:v>30.7</c:v>
                </c:pt>
                <c:pt idx="1536" formatCode="General">
                  <c:v>30.72</c:v>
                </c:pt>
                <c:pt idx="1537" formatCode="General">
                  <c:v>30.74</c:v>
                </c:pt>
                <c:pt idx="1538" formatCode="General">
                  <c:v>30.76</c:v>
                </c:pt>
                <c:pt idx="1539" formatCode="General">
                  <c:v>30.78</c:v>
                </c:pt>
                <c:pt idx="1540" formatCode="General">
                  <c:v>30.8</c:v>
                </c:pt>
                <c:pt idx="1541" formatCode="General">
                  <c:v>30.82</c:v>
                </c:pt>
                <c:pt idx="1542" formatCode="General">
                  <c:v>30.84</c:v>
                </c:pt>
                <c:pt idx="1543" formatCode="General">
                  <c:v>30.86</c:v>
                </c:pt>
                <c:pt idx="1544" formatCode="General">
                  <c:v>30.88</c:v>
                </c:pt>
                <c:pt idx="1545" formatCode="General">
                  <c:v>30.9</c:v>
                </c:pt>
                <c:pt idx="1546" formatCode="General">
                  <c:v>30.92</c:v>
                </c:pt>
                <c:pt idx="1547" formatCode="General">
                  <c:v>30.94</c:v>
                </c:pt>
                <c:pt idx="1548" formatCode="General">
                  <c:v>30.96</c:v>
                </c:pt>
                <c:pt idx="1549" formatCode="General">
                  <c:v>30.98</c:v>
                </c:pt>
                <c:pt idx="1550" formatCode="General">
                  <c:v>31</c:v>
                </c:pt>
                <c:pt idx="1551" formatCode="General">
                  <c:v>31.02</c:v>
                </c:pt>
                <c:pt idx="1552" formatCode="General">
                  <c:v>31.04</c:v>
                </c:pt>
                <c:pt idx="1553" formatCode="General">
                  <c:v>31.06</c:v>
                </c:pt>
                <c:pt idx="1554" formatCode="General">
                  <c:v>31.08</c:v>
                </c:pt>
                <c:pt idx="1555" formatCode="General">
                  <c:v>31.1</c:v>
                </c:pt>
                <c:pt idx="1556" formatCode="General">
                  <c:v>31.12</c:v>
                </c:pt>
                <c:pt idx="1557" formatCode="General">
                  <c:v>31.14</c:v>
                </c:pt>
                <c:pt idx="1558" formatCode="General">
                  <c:v>31.16</c:v>
                </c:pt>
                <c:pt idx="1559" formatCode="General">
                  <c:v>31.18</c:v>
                </c:pt>
                <c:pt idx="1560" formatCode="General">
                  <c:v>31.2</c:v>
                </c:pt>
                <c:pt idx="1561" formatCode="General">
                  <c:v>31.22</c:v>
                </c:pt>
                <c:pt idx="1562" formatCode="General">
                  <c:v>31.24</c:v>
                </c:pt>
                <c:pt idx="1563" formatCode="General">
                  <c:v>31.26</c:v>
                </c:pt>
                <c:pt idx="1564" formatCode="General">
                  <c:v>31.28</c:v>
                </c:pt>
                <c:pt idx="1565" formatCode="General">
                  <c:v>31.3</c:v>
                </c:pt>
                <c:pt idx="1566" formatCode="General">
                  <c:v>31.32</c:v>
                </c:pt>
                <c:pt idx="1567" formatCode="General">
                  <c:v>31.34</c:v>
                </c:pt>
                <c:pt idx="1568" formatCode="General">
                  <c:v>31.36</c:v>
                </c:pt>
                <c:pt idx="1569" formatCode="General">
                  <c:v>31.38</c:v>
                </c:pt>
                <c:pt idx="1570" formatCode="General">
                  <c:v>31.4</c:v>
                </c:pt>
                <c:pt idx="1571" formatCode="General">
                  <c:v>31.42</c:v>
                </c:pt>
                <c:pt idx="1572" formatCode="General">
                  <c:v>31.44</c:v>
                </c:pt>
                <c:pt idx="1573" formatCode="General">
                  <c:v>31.46</c:v>
                </c:pt>
                <c:pt idx="1574" formatCode="General">
                  <c:v>31.48</c:v>
                </c:pt>
                <c:pt idx="1575" formatCode="General">
                  <c:v>31.5</c:v>
                </c:pt>
                <c:pt idx="1576" formatCode="General">
                  <c:v>31.52</c:v>
                </c:pt>
                <c:pt idx="1577" formatCode="General">
                  <c:v>31.54</c:v>
                </c:pt>
                <c:pt idx="1578" formatCode="General">
                  <c:v>31.56</c:v>
                </c:pt>
                <c:pt idx="1579" formatCode="General">
                  <c:v>31.58</c:v>
                </c:pt>
                <c:pt idx="1580" formatCode="General">
                  <c:v>31.6</c:v>
                </c:pt>
                <c:pt idx="1581" formatCode="General">
                  <c:v>31.62</c:v>
                </c:pt>
                <c:pt idx="1582" formatCode="General">
                  <c:v>31.64</c:v>
                </c:pt>
                <c:pt idx="1583" formatCode="General">
                  <c:v>31.66</c:v>
                </c:pt>
                <c:pt idx="1584" formatCode="General">
                  <c:v>31.68</c:v>
                </c:pt>
                <c:pt idx="1585" formatCode="General">
                  <c:v>31.7</c:v>
                </c:pt>
                <c:pt idx="1586" formatCode="General">
                  <c:v>31.72</c:v>
                </c:pt>
                <c:pt idx="1587" formatCode="General">
                  <c:v>31.74</c:v>
                </c:pt>
                <c:pt idx="1588" formatCode="General">
                  <c:v>31.76</c:v>
                </c:pt>
                <c:pt idx="1589" formatCode="General">
                  <c:v>31.78</c:v>
                </c:pt>
                <c:pt idx="1590" formatCode="General">
                  <c:v>31.8</c:v>
                </c:pt>
                <c:pt idx="1591" formatCode="General">
                  <c:v>31.82</c:v>
                </c:pt>
                <c:pt idx="1592" formatCode="General">
                  <c:v>31.84</c:v>
                </c:pt>
                <c:pt idx="1593" formatCode="General">
                  <c:v>31.86</c:v>
                </c:pt>
                <c:pt idx="1594" formatCode="General">
                  <c:v>31.88</c:v>
                </c:pt>
                <c:pt idx="1595" formatCode="General">
                  <c:v>31.9</c:v>
                </c:pt>
                <c:pt idx="1596" formatCode="General">
                  <c:v>31.92</c:v>
                </c:pt>
                <c:pt idx="1597" formatCode="General">
                  <c:v>31.94</c:v>
                </c:pt>
                <c:pt idx="1598" formatCode="General">
                  <c:v>31.96</c:v>
                </c:pt>
                <c:pt idx="1599" formatCode="General">
                  <c:v>31.98</c:v>
                </c:pt>
                <c:pt idx="1600" formatCode="General">
                  <c:v>32</c:v>
                </c:pt>
                <c:pt idx="1601" formatCode="General">
                  <c:v>32.020000000000003</c:v>
                </c:pt>
                <c:pt idx="1602" formatCode="General">
                  <c:v>32.04</c:v>
                </c:pt>
                <c:pt idx="1603" formatCode="General">
                  <c:v>32.06</c:v>
                </c:pt>
                <c:pt idx="1604" formatCode="General">
                  <c:v>32.08</c:v>
                </c:pt>
                <c:pt idx="1605" formatCode="General">
                  <c:v>32.1</c:v>
                </c:pt>
                <c:pt idx="1606" formatCode="General">
                  <c:v>32.119999999999997</c:v>
                </c:pt>
                <c:pt idx="1607" formatCode="General">
                  <c:v>32.14</c:v>
                </c:pt>
                <c:pt idx="1608" formatCode="General">
                  <c:v>32.159999999999997</c:v>
                </c:pt>
                <c:pt idx="1609" formatCode="General">
                  <c:v>32.18</c:v>
                </c:pt>
                <c:pt idx="1610" formatCode="General">
                  <c:v>32.200000000000003</c:v>
                </c:pt>
                <c:pt idx="1611" formatCode="General">
                  <c:v>32.22</c:v>
                </c:pt>
                <c:pt idx="1612" formatCode="General">
                  <c:v>32.24</c:v>
                </c:pt>
                <c:pt idx="1613" formatCode="General">
                  <c:v>32.26</c:v>
                </c:pt>
                <c:pt idx="1614" formatCode="General">
                  <c:v>32.28</c:v>
                </c:pt>
                <c:pt idx="1615" formatCode="General">
                  <c:v>32.299999999999997</c:v>
                </c:pt>
                <c:pt idx="1616" formatCode="General">
                  <c:v>32.32</c:v>
                </c:pt>
                <c:pt idx="1617" formatCode="General">
                  <c:v>32.340000000000003</c:v>
                </c:pt>
                <c:pt idx="1618" formatCode="General">
                  <c:v>32.36</c:v>
                </c:pt>
                <c:pt idx="1619" formatCode="General">
                  <c:v>32.380000000000003</c:v>
                </c:pt>
                <c:pt idx="1620" formatCode="General">
                  <c:v>32.4</c:v>
                </c:pt>
                <c:pt idx="1621" formatCode="General">
                  <c:v>32.42</c:v>
                </c:pt>
                <c:pt idx="1622" formatCode="General">
                  <c:v>32.44</c:v>
                </c:pt>
                <c:pt idx="1623" formatCode="General">
                  <c:v>32.46</c:v>
                </c:pt>
                <c:pt idx="1624" formatCode="General">
                  <c:v>32.479999999999997</c:v>
                </c:pt>
                <c:pt idx="1625" formatCode="General">
                  <c:v>32.5</c:v>
                </c:pt>
                <c:pt idx="1626" formatCode="General">
                  <c:v>32.520000000000003</c:v>
                </c:pt>
                <c:pt idx="1627" formatCode="General">
                  <c:v>32.54</c:v>
                </c:pt>
                <c:pt idx="1628" formatCode="General">
                  <c:v>32.56</c:v>
                </c:pt>
                <c:pt idx="1629" formatCode="General">
                  <c:v>32.58</c:v>
                </c:pt>
                <c:pt idx="1630" formatCode="General">
                  <c:v>32.6</c:v>
                </c:pt>
                <c:pt idx="1631" formatCode="General">
                  <c:v>32.619999999999997</c:v>
                </c:pt>
                <c:pt idx="1632" formatCode="General">
                  <c:v>32.64</c:v>
                </c:pt>
                <c:pt idx="1633" formatCode="General">
                  <c:v>32.659999999999997</c:v>
                </c:pt>
                <c:pt idx="1634" formatCode="General">
                  <c:v>32.68</c:v>
                </c:pt>
                <c:pt idx="1635" formatCode="General">
                  <c:v>32.700000000000003</c:v>
                </c:pt>
                <c:pt idx="1636" formatCode="General">
                  <c:v>32.72</c:v>
                </c:pt>
                <c:pt idx="1637" formatCode="General">
                  <c:v>32.74</c:v>
                </c:pt>
                <c:pt idx="1638" formatCode="General">
                  <c:v>32.76</c:v>
                </c:pt>
                <c:pt idx="1639" formatCode="General">
                  <c:v>32.78</c:v>
                </c:pt>
                <c:pt idx="1640" formatCode="General">
                  <c:v>32.799999999999997</c:v>
                </c:pt>
                <c:pt idx="1641" formatCode="General">
                  <c:v>32.82</c:v>
                </c:pt>
                <c:pt idx="1642" formatCode="General">
                  <c:v>32.840000000000003</c:v>
                </c:pt>
                <c:pt idx="1643" formatCode="General">
                  <c:v>32.86</c:v>
                </c:pt>
                <c:pt idx="1644" formatCode="General">
                  <c:v>32.880000000000003</c:v>
                </c:pt>
                <c:pt idx="1645" formatCode="General">
                  <c:v>32.9</c:v>
                </c:pt>
                <c:pt idx="1646" formatCode="General">
                  <c:v>32.92</c:v>
                </c:pt>
                <c:pt idx="1647" formatCode="General">
                  <c:v>32.94</c:v>
                </c:pt>
                <c:pt idx="1648" formatCode="General">
                  <c:v>32.96</c:v>
                </c:pt>
                <c:pt idx="1649" formatCode="General">
                  <c:v>32.979999999999997</c:v>
                </c:pt>
                <c:pt idx="1650" formatCode="General">
                  <c:v>33</c:v>
                </c:pt>
                <c:pt idx="1651" formatCode="General">
                  <c:v>33.020000000000003</c:v>
                </c:pt>
                <c:pt idx="1652" formatCode="General">
                  <c:v>33.04</c:v>
                </c:pt>
                <c:pt idx="1653" formatCode="General">
                  <c:v>33.06</c:v>
                </c:pt>
                <c:pt idx="1654" formatCode="General">
                  <c:v>33.08</c:v>
                </c:pt>
                <c:pt idx="1655" formatCode="General">
                  <c:v>33.1</c:v>
                </c:pt>
                <c:pt idx="1656" formatCode="General">
                  <c:v>33.119999999999997</c:v>
                </c:pt>
                <c:pt idx="1657" formatCode="General">
                  <c:v>33.14</c:v>
                </c:pt>
                <c:pt idx="1658" formatCode="General">
                  <c:v>33.159999999999997</c:v>
                </c:pt>
                <c:pt idx="1659" formatCode="General">
                  <c:v>33.18</c:v>
                </c:pt>
                <c:pt idx="1660" formatCode="General">
                  <c:v>33.200000000000003</c:v>
                </c:pt>
                <c:pt idx="1661" formatCode="General">
                  <c:v>33.22</c:v>
                </c:pt>
                <c:pt idx="1662" formatCode="General">
                  <c:v>33.24</c:v>
                </c:pt>
                <c:pt idx="1663" formatCode="General">
                  <c:v>33.26</c:v>
                </c:pt>
                <c:pt idx="1664" formatCode="General">
                  <c:v>33.28</c:v>
                </c:pt>
                <c:pt idx="1665" formatCode="General">
                  <c:v>33.299999999999997</c:v>
                </c:pt>
                <c:pt idx="1666" formatCode="General">
                  <c:v>33.32</c:v>
                </c:pt>
                <c:pt idx="1667" formatCode="General">
                  <c:v>33.340000000000003</c:v>
                </c:pt>
                <c:pt idx="1668" formatCode="General">
                  <c:v>33.36</c:v>
                </c:pt>
                <c:pt idx="1669" formatCode="General">
                  <c:v>33.380000000000003</c:v>
                </c:pt>
                <c:pt idx="1670" formatCode="General">
                  <c:v>33.4</c:v>
                </c:pt>
                <c:pt idx="1671" formatCode="General">
                  <c:v>33.42</c:v>
                </c:pt>
                <c:pt idx="1672" formatCode="General">
                  <c:v>33.44</c:v>
                </c:pt>
                <c:pt idx="1673" formatCode="General">
                  <c:v>33.46</c:v>
                </c:pt>
                <c:pt idx="1674" formatCode="General">
                  <c:v>33.479999999999997</c:v>
                </c:pt>
                <c:pt idx="1675" formatCode="General">
                  <c:v>33.5</c:v>
                </c:pt>
                <c:pt idx="1676" formatCode="General">
                  <c:v>33.520000000000003</c:v>
                </c:pt>
                <c:pt idx="1677" formatCode="General">
                  <c:v>33.54</c:v>
                </c:pt>
                <c:pt idx="1678" formatCode="General">
                  <c:v>33.56</c:v>
                </c:pt>
                <c:pt idx="1679" formatCode="General">
                  <c:v>33.58</c:v>
                </c:pt>
                <c:pt idx="1680" formatCode="General">
                  <c:v>33.6</c:v>
                </c:pt>
                <c:pt idx="1681" formatCode="General">
                  <c:v>33.619999999999997</c:v>
                </c:pt>
                <c:pt idx="1682" formatCode="General">
                  <c:v>33.64</c:v>
                </c:pt>
                <c:pt idx="1683" formatCode="General">
                  <c:v>33.659999999999997</c:v>
                </c:pt>
                <c:pt idx="1684" formatCode="General">
                  <c:v>33.68</c:v>
                </c:pt>
                <c:pt idx="1685" formatCode="General">
                  <c:v>33.700000000000003</c:v>
                </c:pt>
                <c:pt idx="1686" formatCode="General">
                  <c:v>33.72</c:v>
                </c:pt>
                <c:pt idx="1687" formatCode="General">
                  <c:v>33.74</c:v>
                </c:pt>
                <c:pt idx="1688" formatCode="General">
                  <c:v>33.76</c:v>
                </c:pt>
                <c:pt idx="1689" formatCode="General">
                  <c:v>33.78</c:v>
                </c:pt>
                <c:pt idx="1690" formatCode="General">
                  <c:v>33.799999999999997</c:v>
                </c:pt>
                <c:pt idx="1691" formatCode="General">
                  <c:v>33.82</c:v>
                </c:pt>
                <c:pt idx="1692" formatCode="General">
                  <c:v>33.840000000000003</c:v>
                </c:pt>
                <c:pt idx="1693" formatCode="General">
                  <c:v>33.86</c:v>
                </c:pt>
                <c:pt idx="1694" formatCode="General">
                  <c:v>33.880000000000003</c:v>
                </c:pt>
                <c:pt idx="1695" formatCode="General">
                  <c:v>33.9</c:v>
                </c:pt>
                <c:pt idx="1696" formatCode="General">
                  <c:v>33.92</c:v>
                </c:pt>
                <c:pt idx="1697" formatCode="General">
                  <c:v>33.94</c:v>
                </c:pt>
                <c:pt idx="1698" formatCode="General">
                  <c:v>33.96</c:v>
                </c:pt>
                <c:pt idx="1699" formatCode="General">
                  <c:v>33.979999999999997</c:v>
                </c:pt>
                <c:pt idx="1700" formatCode="General">
                  <c:v>34</c:v>
                </c:pt>
                <c:pt idx="1701" formatCode="General">
                  <c:v>34.020000000000003</c:v>
                </c:pt>
                <c:pt idx="1702" formatCode="General">
                  <c:v>34.04</c:v>
                </c:pt>
                <c:pt idx="1703" formatCode="General">
                  <c:v>34.06</c:v>
                </c:pt>
                <c:pt idx="1704" formatCode="General">
                  <c:v>34.08</c:v>
                </c:pt>
                <c:pt idx="1705" formatCode="General">
                  <c:v>34.1</c:v>
                </c:pt>
                <c:pt idx="1706" formatCode="General">
                  <c:v>34.119999999999997</c:v>
                </c:pt>
                <c:pt idx="1707" formatCode="General">
                  <c:v>34.14</c:v>
                </c:pt>
                <c:pt idx="1708" formatCode="General">
                  <c:v>34.159999999999997</c:v>
                </c:pt>
                <c:pt idx="1709" formatCode="General">
                  <c:v>34.18</c:v>
                </c:pt>
                <c:pt idx="1710" formatCode="General">
                  <c:v>34.200000000000003</c:v>
                </c:pt>
                <c:pt idx="1711" formatCode="General">
                  <c:v>34.22</c:v>
                </c:pt>
                <c:pt idx="1712" formatCode="General">
                  <c:v>34.24</c:v>
                </c:pt>
                <c:pt idx="1713" formatCode="General">
                  <c:v>34.26</c:v>
                </c:pt>
                <c:pt idx="1714" formatCode="General">
                  <c:v>34.28</c:v>
                </c:pt>
                <c:pt idx="1715" formatCode="General">
                  <c:v>34.299999999999997</c:v>
                </c:pt>
                <c:pt idx="1716" formatCode="General">
                  <c:v>34.32</c:v>
                </c:pt>
                <c:pt idx="1717" formatCode="General">
                  <c:v>34.340000000000003</c:v>
                </c:pt>
                <c:pt idx="1718" formatCode="General">
                  <c:v>34.36</c:v>
                </c:pt>
                <c:pt idx="1719" formatCode="General">
                  <c:v>34.380000000000003</c:v>
                </c:pt>
                <c:pt idx="1720" formatCode="General">
                  <c:v>34.4</c:v>
                </c:pt>
                <c:pt idx="1721" formatCode="General">
                  <c:v>34.42</c:v>
                </c:pt>
                <c:pt idx="1722" formatCode="General">
                  <c:v>34.44</c:v>
                </c:pt>
                <c:pt idx="1723" formatCode="General">
                  <c:v>34.46</c:v>
                </c:pt>
                <c:pt idx="1724" formatCode="General">
                  <c:v>34.479999999999997</c:v>
                </c:pt>
                <c:pt idx="1725" formatCode="General">
                  <c:v>34.5</c:v>
                </c:pt>
                <c:pt idx="1726" formatCode="General">
                  <c:v>34.520000000000003</c:v>
                </c:pt>
                <c:pt idx="1727" formatCode="General">
                  <c:v>34.54</c:v>
                </c:pt>
                <c:pt idx="1728" formatCode="General">
                  <c:v>34.56</c:v>
                </c:pt>
                <c:pt idx="1729" formatCode="General">
                  <c:v>34.58</c:v>
                </c:pt>
                <c:pt idx="1730" formatCode="General">
                  <c:v>34.6</c:v>
                </c:pt>
                <c:pt idx="1731" formatCode="General">
                  <c:v>34.619999999999997</c:v>
                </c:pt>
                <c:pt idx="1732" formatCode="General">
                  <c:v>34.64</c:v>
                </c:pt>
                <c:pt idx="1733" formatCode="General">
                  <c:v>34.659999999999997</c:v>
                </c:pt>
                <c:pt idx="1734" formatCode="General">
                  <c:v>34.68</c:v>
                </c:pt>
                <c:pt idx="1735" formatCode="General">
                  <c:v>34.700000000000003</c:v>
                </c:pt>
                <c:pt idx="1736" formatCode="General">
                  <c:v>34.72</c:v>
                </c:pt>
                <c:pt idx="1737" formatCode="General">
                  <c:v>34.74</c:v>
                </c:pt>
                <c:pt idx="1738" formatCode="General">
                  <c:v>34.76</c:v>
                </c:pt>
                <c:pt idx="1739" formatCode="General">
                  <c:v>34.78</c:v>
                </c:pt>
                <c:pt idx="1740" formatCode="General">
                  <c:v>34.799999999999997</c:v>
                </c:pt>
                <c:pt idx="1741" formatCode="General">
                  <c:v>34.82</c:v>
                </c:pt>
                <c:pt idx="1742" formatCode="General">
                  <c:v>34.840000000000003</c:v>
                </c:pt>
                <c:pt idx="1743" formatCode="General">
                  <c:v>34.86</c:v>
                </c:pt>
                <c:pt idx="1744" formatCode="General">
                  <c:v>34.880000000000003</c:v>
                </c:pt>
                <c:pt idx="1745" formatCode="General">
                  <c:v>34.9</c:v>
                </c:pt>
                <c:pt idx="1746" formatCode="General">
                  <c:v>34.92</c:v>
                </c:pt>
                <c:pt idx="1747" formatCode="General">
                  <c:v>34.94</c:v>
                </c:pt>
                <c:pt idx="1748" formatCode="General">
                  <c:v>34.96</c:v>
                </c:pt>
                <c:pt idx="1749" formatCode="General">
                  <c:v>34.979999999999997</c:v>
                </c:pt>
                <c:pt idx="1750" formatCode="General">
                  <c:v>35</c:v>
                </c:pt>
                <c:pt idx="1751" formatCode="General">
                  <c:v>35.020000000000003</c:v>
                </c:pt>
                <c:pt idx="1752" formatCode="General">
                  <c:v>35.04</c:v>
                </c:pt>
                <c:pt idx="1753" formatCode="General">
                  <c:v>35.06</c:v>
                </c:pt>
                <c:pt idx="1754" formatCode="General">
                  <c:v>35.08</c:v>
                </c:pt>
                <c:pt idx="1755" formatCode="General">
                  <c:v>35.1</c:v>
                </c:pt>
                <c:pt idx="1756" formatCode="General">
                  <c:v>35.119999999999997</c:v>
                </c:pt>
                <c:pt idx="1757" formatCode="General">
                  <c:v>35.14</c:v>
                </c:pt>
                <c:pt idx="1758" formatCode="General">
                  <c:v>35.159999999999997</c:v>
                </c:pt>
                <c:pt idx="1759" formatCode="General">
                  <c:v>35.18</c:v>
                </c:pt>
                <c:pt idx="1760" formatCode="General">
                  <c:v>35.200000000000003</c:v>
                </c:pt>
                <c:pt idx="1761" formatCode="General">
                  <c:v>35.22</c:v>
                </c:pt>
                <c:pt idx="1762" formatCode="General">
                  <c:v>35.24</c:v>
                </c:pt>
                <c:pt idx="1763" formatCode="General">
                  <c:v>35.26</c:v>
                </c:pt>
                <c:pt idx="1764" formatCode="General">
                  <c:v>35.28</c:v>
                </c:pt>
                <c:pt idx="1765" formatCode="General">
                  <c:v>35.299999999999997</c:v>
                </c:pt>
                <c:pt idx="1766" formatCode="General">
                  <c:v>35.32</c:v>
                </c:pt>
                <c:pt idx="1767" formatCode="General">
                  <c:v>35.340000000000003</c:v>
                </c:pt>
                <c:pt idx="1768" formatCode="General">
                  <c:v>35.36</c:v>
                </c:pt>
                <c:pt idx="1769" formatCode="General">
                  <c:v>35.380000000000003</c:v>
                </c:pt>
                <c:pt idx="1770" formatCode="General">
                  <c:v>35.4</c:v>
                </c:pt>
                <c:pt idx="1771" formatCode="General">
                  <c:v>35.42</c:v>
                </c:pt>
                <c:pt idx="1772" formatCode="General">
                  <c:v>35.44</c:v>
                </c:pt>
                <c:pt idx="1773" formatCode="General">
                  <c:v>35.46</c:v>
                </c:pt>
                <c:pt idx="1774" formatCode="General">
                  <c:v>35.479999999999997</c:v>
                </c:pt>
                <c:pt idx="1775" formatCode="General">
                  <c:v>35.5</c:v>
                </c:pt>
                <c:pt idx="1776" formatCode="General">
                  <c:v>35.520000000000003</c:v>
                </c:pt>
                <c:pt idx="1777" formatCode="General">
                  <c:v>35.54</c:v>
                </c:pt>
                <c:pt idx="1778" formatCode="General">
                  <c:v>35.56</c:v>
                </c:pt>
                <c:pt idx="1779" formatCode="General">
                  <c:v>35.58</c:v>
                </c:pt>
                <c:pt idx="1780" formatCode="General">
                  <c:v>35.6</c:v>
                </c:pt>
                <c:pt idx="1781" formatCode="General">
                  <c:v>35.619999999999997</c:v>
                </c:pt>
                <c:pt idx="1782" formatCode="General">
                  <c:v>35.64</c:v>
                </c:pt>
                <c:pt idx="1783" formatCode="General">
                  <c:v>35.659999999999997</c:v>
                </c:pt>
                <c:pt idx="1784" formatCode="General">
                  <c:v>35.68</c:v>
                </c:pt>
                <c:pt idx="1785" formatCode="General">
                  <c:v>35.700000000000003</c:v>
                </c:pt>
                <c:pt idx="1786" formatCode="General">
                  <c:v>35.72</c:v>
                </c:pt>
                <c:pt idx="1787" formatCode="General">
                  <c:v>35.74</c:v>
                </c:pt>
                <c:pt idx="1788" formatCode="General">
                  <c:v>35.76</c:v>
                </c:pt>
                <c:pt idx="1789" formatCode="General">
                  <c:v>35.78</c:v>
                </c:pt>
                <c:pt idx="1790" formatCode="General">
                  <c:v>35.799999999999997</c:v>
                </c:pt>
                <c:pt idx="1791" formatCode="General">
                  <c:v>35.82</c:v>
                </c:pt>
                <c:pt idx="1792" formatCode="General">
                  <c:v>35.840000000000003</c:v>
                </c:pt>
                <c:pt idx="1793" formatCode="General">
                  <c:v>35.86</c:v>
                </c:pt>
                <c:pt idx="1794" formatCode="General">
                  <c:v>35.880000000000003</c:v>
                </c:pt>
                <c:pt idx="1795" formatCode="General">
                  <c:v>35.9</c:v>
                </c:pt>
                <c:pt idx="1796" formatCode="General">
                  <c:v>35.92</c:v>
                </c:pt>
                <c:pt idx="1797" formatCode="General">
                  <c:v>35.94</c:v>
                </c:pt>
                <c:pt idx="1798" formatCode="General">
                  <c:v>35.96</c:v>
                </c:pt>
                <c:pt idx="1799" formatCode="General">
                  <c:v>35.979999999999997</c:v>
                </c:pt>
                <c:pt idx="1800" formatCode="General">
                  <c:v>36</c:v>
                </c:pt>
                <c:pt idx="1801" formatCode="General">
                  <c:v>36.020000000000003</c:v>
                </c:pt>
                <c:pt idx="1802" formatCode="General">
                  <c:v>36.04</c:v>
                </c:pt>
                <c:pt idx="1803" formatCode="General">
                  <c:v>36.06</c:v>
                </c:pt>
                <c:pt idx="1804" formatCode="General">
                  <c:v>36.08</c:v>
                </c:pt>
                <c:pt idx="1805" formatCode="General">
                  <c:v>36.1</c:v>
                </c:pt>
                <c:pt idx="1806" formatCode="General">
                  <c:v>36.119999999999997</c:v>
                </c:pt>
                <c:pt idx="1807" formatCode="General">
                  <c:v>36.14</c:v>
                </c:pt>
                <c:pt idx="1808" formatCode="General">
                  <c:v>36.159999999999997</c:v>
                </c:pt>
                <c:pt idx="1809" formatCode="General">
                  <c:v>36.18</c:v>
                </c:pt>
                <c:pt idx="1810" formatCode="General">
                  <c:v>36.200000000000003</c:v>
                </c:pt>
                <c:pt idx="1811" formatCode="General">
                  <c:v>36.22</c:v>
                </c:pt>
                <c:pt idx="1812" formatCode="General">
                  <c:v>36.24</c:v>
                </c:pt>
                <c:pt idx="1813" formatCode="General">
                  <c:v>36.26</c:v>
                </c:pt>
                <c:pt idx="1814" formatCode="General">
                  <c:v>36.28</c:v>
                </c:pt>
                <c:pt idx="1815" formatCode="General">
                  <c:v>36.299999999999997</c:v>
                </c:pt>
                <c:pt idx="1816" formatCode="General">
                  <c:v>36.32</c:v>
                </c:pt>
                <c:pt idx="1817" formatCode="General">
                  <c:v>36.340000000000003</c:v>
                </c:pt>
                <c:pt idx="1818" formatCode="General">
                  <c:v>36.36</c:v>
                </c:pt>
                <c:pt idx="1819" formatCode="General">
                  <c:v>36.380000000000003</c:v>
                </c:pt>
                <c:pt idx="1820" formatCode="General">
                  <c:v>36.4</c:v>
                </c:pt>
                <c:pt idx="1821" formatCode="General">
                  <c:v>36.42</c:v>
                </c:pt>
                <c:pt idx="1822" formatCode="General">
                  <c:v>36.44</c:v>
                </c:pt>
                <c:pt idx="1823" formatCode="General">
                  <c:v>36.46</c:v>
                </c:pt>
                <c:pt idx="1824" formatCode="General">
                  <c:v>36.479999999999997</c:v>
                </c:pt>
                <c:pt idx="1825" formatCode="General">
                  <c:v>36.5</c:v>
                </c:pt>
                <c:pt idx="1826" formatCode="General">
                  <c:v>36.520000000000003</c:v>
                </c:pt>
                <c:pt idx="1827" formatCode="General">
                  <c:v>36.54</c:v>
                </c:pt>
                <c:pt idx="1828" formatCode="General">
                  <c:v>36.56</c:v>
                </c:pt>
                <c:pt idx="1829" formatCode="General">
                  <c:v>36.58</c:v>
                </c:pt>
                <c:pt idx="1830" formatCode="General">
                  <c:v>36.6</c:v>
                </c:pt>
                <c:pt idx="1831" formatCode="General">
                  <c:v>36.619999999999997</c:v>
                </c:pt>
                <c:pt idx="1832" formatCode="General">
                  <c:v>36.64</c:v>
                </c:pt>
                <c:pt idx="1833" formatCode="General">
                  <c:v>36.659999999999997</c:v>
                </c:pt>
                <c:pt idx="1834" formatCode="General">
                  <c:v>36.68</c:v>
                </c:pt>
                <c:pt idx="1835" formatCode="General">
                  <c:v>36.700000000000003</c:v>
                </c:pt>
                <c:pt idx="1836" formatCode="General">
                  <c:v>36.72</c:v>
                </c:pt>
                <c:pt idx="1837" formatCode="General">
                  <c:v>36.74</c:v>
                </c:pt>
                <c:pt idx="1838" formatCode="General">
                  <c:v>36.76</c:v>
                </c:pt>
                <c:pt idx="1839" formatCode="General">
                  <c:v>36.78</c:v>
                </c:pt>
                <c:pt idx="1840" formatCode="General">
                  <c:v>36.799999999999997</c:v>
                </c:pt>
                <c:pt idx="1841" formatCode="General">
                  <c:v>36.82</c:v>
                </c:pt>
                <c:pt idx="1842" formatCode="General">
                  <c:v>36.840000000000003</c:v>
                </c:pt>
                <c:pt idx="1843" formatCode="General">
                  <c:v>36.86</c:v>
                </c:pt>
                <c:pt idx="1844" formatCode="General">
                  <c:v>36.880000000000003</c:v>
                </c:pt>
                <c:pt idx="1845" formatCode="General">
                  <c:v>36.9</c:v>
                </c:pt>
                <c:pt idx="1846" formatCode="General">
                  <c:v>36.92</c:v>
                </c:pt>
                <c:pt idx="1847" formatCode="General">
                  <c:v>36.94</c:v>
                </c:pt>
                <c:pt idx="1848" formatCode="General">
                  <c:v>36.96</c:v>
                </c:pt>
                <c:pt idx="1849" formatCode="General">
                  <c:v>36.979999999999997</c:v>
                </c:pt>
                <c:pt idx="1850" formatCode="General">
                  <c:v>37</c:v>
                </c:pt>
                <c:pt idx="1851" formatCode="General">
                  <c:v>37.020000000000003</c:v>
                </c:pt>
                <c:pt idx="1852" formatCode="General">
                  <c:v>37.04</c:v>
                </c:pt>
                <c:pt idx="1853" formatCode="General">
                  <c:v>37.06</c:v>
                </c:pt>
                <c:pt idx="1854" formatCode="General">
                  <c:v>37.08</c:v>
                </c:pt>
                <c:pt idx="1855" formatCode="General">
                  <c:v>37.1</c:v>
                </c:pt>
                <c:pt idx="1856" formatCode="General">
                  <c:v>37.119999999999997</c:v>
                </c:pt>
                <c:pt idx="1857" formatCode="General">
                  <c:v>37.14</c:v>
                </c:pt>
                <c:pt idx="1858" formatCode="General">
                  <c:v>37.159999999999997</c:v>
                </c:pt>
                <c:pt idx="1859" formatCode="General">
                  <c:v>37.18</c:v>
                </c:pt>
                <c:pt idx="1860" formatCode="General">
                  <c:v>37.200000000000003</c:v>
                </c:pt>
                <c:pt idx="1861" formatCode="General">
                  <c:v>37.22</c:v>
                </c:pt>
                <c:pt idx="1862" formatCode="General">
                  <c:v>37.24</c:v>
                </c:pt>
                <c:pt idx="1863" formatCode="General">
                  <c:v>37.26</c:v>
                </c:pt>
                <c:pt idx="1864" formatCode="General">
                  <c:v>37.28</c:v>
                </c:pt>
                <c:pt idx="1865" formatCode="General">
                  <c:v>37.299999999999997</c:v>
                </c:pt>
                <c:pt idx="1866" formatCode="General">
                  <c:v>37.32</c:v>
                </c:pt>
                <c:pt idx="1867" formatCode="General">
                  <c:v>37.340000000000003</c:v>
                </c:pt>
                <c:pt idx="1868" formatCode="General">
                  <c:v>37.36</c:v>
                </c:pt>
                <c:pt idx="1869" formatCode="General">
                  <c:v>37.380000000000003</c:v>
                </c:pt>
                <c:pt idx="1870" formatCode="General">
                  <c:v>37.4</c:v>
                </c:pt>
                <c:pt idx="1871" formatCode="General">
                  <c:v>37.42</c:v>
                </c:pt>
                <c:pt idx="1872" formatCode="General">
                  <c:v>37.44</c:v>
                </c:pt>
                <c:pt idx="1873" formatCode="General">
                  <c:v>37.46</c:v>
                </c:pt>
                <c:pt idx="1874" formatCode="General">
                  <c:v>37.479999999999997</c:v>
                </c:pt>
                <c:pt idx="1875" formatCode="General">
                  <c:v>37.5</c:v>
                </c:pt>
                <c:pt idx="1876" formatCode="General">
                  <c:v>37.520000000000003</c:v>
                </c:pt>
                <c:pt idx="1877" formatCode="General">
                  <c:v>37.54</c:v>
                </c:pt>
                <c:pt idx="1878" formatCode="General">
                  <c:v>37.56</c:v>
                </c:pt>
                <c:pt idx="1879" formatCode="General">
                  <c:v>37.58</c:v>
                </c:pt>
                <c:pt idx="1880" formatCode="General">
                  <c:v>37.6</c:v>
                </c:pt>
                <c:pt idx="1881" formatCode="General">
                  <c:v>37.619999999999997</c:v>
                </c:pt>
                <c:pt idx="1882" formatCode="General">
                  <c:v>37.64</c:v>
                </c:pt>
                <c:pt idx="1883" formatCode="General">
                  <c:v>37.659999999999997</c:v>
                </c:pt>
                <c:pt idx="1884" formatCode="General">
                  <c:v>37.68</c:v>
                </c:pt>
                <c:pt idx="1885" formatCode="General">
                  <c:v>37.700000000000003</c:v>
                </c:pt>
                <c:pt idx="1886" formatCode="General">
                  <c:v>37.72</c:v>
                </c:pt>
                <c:pt idx="1887" formatCode="General">
                  <c:v>37.74</c:v>
                </c:pt>
                <c:pt idx="1888" formatCode="General">
                  <c:v>37.76</c:v>
                </c:pt>
                <c:pt idx="1889" formatCode="General">
                  <c:v>37.78</c:v>
                </c:pt>
                <c:pt idx="1890" formatCode="General">
                  <c:v>37.799999999999997</c:v>
                </c:pt>
                <c:pt idx="1891" formatCode="General">
                  <c:v>37.82</c:v>
                </c:pt>
                <c:pt idx="1892" formatCode="General">
                  <c:v>37.840000000000003</c:v>
                </c:pt>
                <c:pt idx="1893" formatCode="General">
                  <c:v>37.86</c:v>
                </c:pt>
                <c:pt idx="1894" formatCode="General">
                  <c:v>37.880000000000003</c:v>
                </c:pt>
                <c:pt idx="1895" formatCode="General">
                  <c:v>37.9</c:v>
                </c:pt>
                <c:pt idx="1896" formatCode="General">
                  <c:v>37.92</c:v>
                </c:pt>
                <c:pt idx="1897" formatCode="General">
                  <c:v>37.94</c:v>
                </c:pt>
                <c:pt idx="1898" formatCode="General">
                  <c:v>37.96</c:v>
                </c:pt>
                <c:pt idx="1899" formatCode="General">
                  <c:v>37.979999999999997</c:v>
                </c:pt>
                <c:pt idx="1900" formatCode="General">
                  <c:v>38</c:v>
                </c:pt>
                <c:pt idx="1901" formatCode="General">
                  <c:v>38.020000000000003</c:v>
                </c:pt>
                <c:pt idx="1902" formatCode="General">
                  <c:v>38.04</c:v>
                </c:pt>
                <c:pt idx="1903" formatCode="General">
                  <c:v>38.06</c:v>
                </c:pt>
                <c:pt idx="1904" formatCode="General">
                  <c:v>38.08</c:v>
                </c:pt>
                <c:pt idx="1905" formatCode="General">
                  <c:v>38.1</c:v>
                </c:pt>
                <c:pt idx="1906" formatCode="General">
                  <c:v>38.119999999999997</c:v>
                </c:pt>
                <c:pt idx="1907" formatCode="General">
                  <c:v>38.14</c:v>
                </c:pt>
                <c:pt idx="1908" formatCode="General">
                  <c:v>38.159999999999997</c:v>
                </c:pt>
                <c:pt idx="1909" formatCode="General">
                  <c:v>38.18</c:v>
                </c:pt>
                <c:pt idx="1910" formatCode="General">
                  <c:v>38.200000000000003</c:v>
                </c:pt>
                <c:pt idx="1911" formatCode="General">
                  <c:v>38.22</c:v>
                </c:pt>
                <c:pt idx="1912" formatCode="General">
                  <c:v>38.24</c:v>
                </c:pt>
                <c:pt idx="1913" formatCode="General">
                  <c:v>38.26</c:v>
                </c:pt>
                <c:pt idx="1914" formatCode="General">
                  <c:v>38.28</c:v>
                </c:pt>
                <c:pt idx="1915" formatCode="General">
                  <c:v>38.299999999999997</c:v>
                </c:pt>
                <c:pt idx="1916" formatCode="General">
                  <c:v>38.32</c:v>
                </c:pt>
                <c:pt idx="1917" formatCode="General">
                  <c:v>38.340000000000003</c:v>
                </c:pt>
                <c:pt idx="1918" formatCode="General">
                  <c:v>38.36</c:v>
                </c:pt>
                <c:pt idx="1919" formatCode="General">
                  <c:v>38.380000000000003</c:v>
                </c:pt>
                <c:pt idx="1920" formatCode="General">
                  <c:v>38.4</c:v>
                </c:pt>
                <c:pt idx="1921" formatCode="General">
                  <c:v>38.42</c:v>
                </c:pt>
                <c:pt idx="1922" formatCode="General">
                  <c:v>38.44</c:v>
                </c:pt>
                <c:pt idx="1923" formatCode="General">
                  <c:v>38.46</c:v>
                </c:pt>
                <c:pt idx="1924" formatCode="General">
                  <c:v>38.479999999999997</c:v>
                </c:pt>
                <c:pt idx="1925" formatCode="General">
                  <c:v>38.5</c:v>
                </c:pt>
                <c:pt idx="1926" formatCode="General">
                  <c:v>38.520000000000003</c:v>
                </c:pt>
                <c:pt idx="1927" formatCode="General">
                  <c:v>38.54</c:v>
                </c:pt>
                <c:pt idx="1928" formatCode="General">
                  <c:v>38.56</c:v>
                </c:pt>
                <c:pt idx="1929" formatCode="General">
                  <c:v>38.58</c:v>
                </c:pt>
                <c:pt idx="1930" formatCode="General">
                  <c:v>38.6</c:v>
                </c:pt>
                <c:pt idx="1931" formatCode="General">
                  <c:v>38.619999999999997</c:v>
                </c:pt>
                <c:pt idx="1932" formatCode="General">
                  <c:v>38.64</c:v>
                </c:pt>
                <c:pt idx="1933" formatCode="General">
                  <c:v>38.659999999999997</c:v>
                </c:pt>
                <c:pt idx="1934" formatCode="General">
                  <c:v>38.68</c:v>
                </c:pt>
                <c:pt idx="1935" formatCode="General">
                  <c:v>38.700000000000003</c:v>
                </c:pt>
                <c:pt idx="1936" formatCode="General">
                  <c:v>38.72</c:v>
                </c:pt>
                <c:pt idx="1937" formatCode="General">
                  <c:v>38.74</c:v>
                </c:pt>
                <c:pt idx="1938" formatCode="General">
                  <c:v>38.76</c:v>
                </c:pt>
                <c:pt idx="1939" formatCode="General">
                  <c:v>38.78</c:v>
                </c:pt>
                <c:pt idx="1940" formatCode="General">
                  <c:v>38.799999999999997</c:v>
                </c:pt>
                <c:pt idx="1941" formatCode="General">
                  <c:v>38.82</c:v>
                </c:pt>
                <c:pt idx="1942" formatCode="General">
                  <c:v>38.840000000000003</c:v>
                </c:pt>
                <c:pt idx="1943" formatCode="General">
                  <c:v>38.86</c:v>
                </c:pt>
                <c:pt idx="1944" formatCode="General">
                  <c:v>38.880000000000003</c:v>
                </c:pt>
                <c:pt idx="1945" formatCode="General">
                  <c:v>38.9</c:v>
                </c:pt>
                <c:pt idx="1946" formatCode="General">
                  <c:v>38.92</c:v>
                </c:pt>
                <c:pt idx="1947" formatCode="General">
                  <c:v>38.94</c:v>
                </c:pt>
                <c:pt idx="1948" formatCode="General">
                  <c:v>38.96</c:v>
                </c:pt>
                <c:pt idx="1949" formatCode="General">
                  <c:v>38.979999999999997</c:v>
                </c:pt>
                <c:pt idx="1950" formatCode="General">
                  <c:v>39</c:v>
                </c:pt>
                <c:pt idx="1951" formatCode="General">
                  <c:v>39.020000000000003</c:v>
                </c:pt>
                <c:pt idx="1952" formatCode="General">
                  <c:v>39.04</c:v>
                </c:pt>
                <c:pt idx="1953" formatCode="General">
                  <c:v>39.06</c:v>
                </c:pt>
                <c:pt idx="1954" formatCode="General">
                  <c:v>39.08</c:v>
                </c:pt>
                <c:pt idx="1955" formatCode="General">
                  <c:v>39.1</c:v>
                </c:pt>
                <c:pt idx="1956" formatCode="General">
                  <c:v>39.119999999999997</c:v>
                </c:pt>
                <c:pt idx="1957" formatCode="General">
                  <c:v>39.14</c:v>
                </c:pt>
                <c:pt idx="1958" formatCode="General">
                  <c:v>39.159999999999997</c:v>
                </c:pt>
                <c:pt idx="1959" formatCode="General">
                  <c:v>39.18</c:v>
                </c:pt>
                <c:pt idx="1960" formatCode="General">
                  <c:v>39.200000000000003</c:v>
                </c:pt>
                <c:pt idx="1961" formatCode="General">
                  <c:v>39.22</c:v>
                </c:pt>
                <c:pt idx="1962" formatCode="General">
                  <c:v>39.24</c:v>
                </c:pt>
                <c:pt idx="1963" formatCode="General">
                  <c:v>39.26</c:v>
                </c:pt>
                <c:pt idx="1964" formatCode="General">
                  <c:v>39.28</c:v>
                </c:pt>
                <c:pt idx="1965" formatCode="General">
                  <c:v>39.299999999999997</c:v>
                </c:pt>
                <c:pt idx="1966" formatCode="General">
                  <c:v>39.32</c:v>
                </c:pt>
                <c:pt idx="1967" formatCode="General">
                  <c:v>39.340000000000003</c:v>
                </c:pt>
                <c:pt idx="1968" formatCode="General">
                  <c:v>39.36</c:v>
                </c:pt>
                <c:pt idx="1969" formatCode="General">
                  <c:v>39.380000000000003</c:v>
                </c:pt>
                <c:pt idx="1970" formatCode="General">
                  <c:v>39.4</c:v>
                </c:pt>
                <c:pt idx="1971" formatCode="General">
                  <c:v>39.42</c:v>
                </c:pt>
                <c:pt idx="1972" formatCode="General">
                  <c:v>39.44</c:v>
                </c:pt>
                <c:pt idx="1973" formatCode="General">
                  <c:v>39.46</c:v>
                </c:pt>
                <c:pt idx="1974" formatCode="General">
                  <c:v>39.479999999999997</c:v>
                </c:pt>
                <c:pt idx="1975" formatCode="General">
                  <c:v>39.5</c:v>
                </c:pt>
                <c:pt idx="1976" formatCode="General">
                  <c:v>39.520000000000003</c:v>
                </c:pt>
                <c:pt idx="1977" formatCode="General">
                  <c:v>39.54</c:v>
                </c:pt>
                <c:pt idx="1978" formatCode="General">
                  <c:v>39.56</c:v>
                </c:pt>
                <c:pt idx="1979" formatCode="General">
                  <c:v>39.58</c:v>
                </c:pt>
                <c:pt idx="1980" formatCode="General">
                  <c:v>39.6</c:v>
                </c:pt>
                <c:pt idx="1981" formatCode="General">
                  <c:v>39.619999999999997</c:v>
                </c:pt>
                <c:pt idx="1982" formatCode="General">
                  <c:v>39.64</c:v>
                </c:pt>
                <c:pt idx="1983" formatCode="General">
                  <c:v>39.659999999999997</c:v>
                </c:pt>
                <c:pt idx="1984" formatCode="General">
                  <c:v>39.68</c:v>
                </c:pt>
                <c:pt idx="1985" formatCode="General">
                  <c:v>39.700000000000003</c:v>
                </c:pt>
                <c:pt idx="1986" formatCode="General">
                  <c:v>39.72</c:v>
                </c:pt>
                <c:pt idx="1987" formatCode="General">
                  <c:v>39.74</c:v>
                </c:pt>
                <c:pt idx="1988" formatCode="General">
                  <c:v>39.76</c:v>
                </c:pt>
                <c:pt idx="1989" formatCode="General">
                  <c:v>39.78</c:v>
                </c:pt>
                <c:pt idx="1990" formatCode="General">
                  <c:v>39.799999999999997</c:v>
                </c:pt>
                <c:pt idx="1991" formatCode="General">
                  <c:v>39.82</c:v>
                </c:pt>
                <c:pt idx="1992" formatCode="General">
                  <c:v>39.840000000000003</c:v>
                </c:pt>
                <c:pt idx="1993" formatCode="General">
                  <c:v>39.86</c:v>
                </c:pt>
                <c:pt idx="1994" formatCode="General">
                  <c:v>39.880000000000003</c:v>
                </c:pt>
                <c:pt idx="1995" formatCode="General">
                  <c:v>39.9</c:v>
                </c:pt>
                <c:pt idx="1996" formatCode="General">
                  <c:v>39.92</c:v>
                </c:pt>
                <c:pt idx="1997" formatCode="General">
                  <c:v>39.94</c:v>
                </c:pt>
                <c:pt idx="1998" formatCode="General">
                  <c:v>39.96</c:v>
                </c:pt>
                <c:pt idx="1999" formatCode="General">
                  <c:v>39.979999999999997</c:v>
                </c:pt>
                <c:pt idx="2000" formatCode="General">
                  <c:v>40</c:v>
                </c:pt>
                <c:pt idx="2001" formatCode="General">
                  <c:v>40.020000000000003</c:v>
                </c:pt>
                <c:pt idx="2002" formatCode="General">
                  <c:v>40.04</c:v>
                </c:pt>
                <c:pt idx="2003" formatCode="General">
                  <c:v>40.06</c:v>
                </c:pt>
                <c:pt idx="2004" formatCode="General">
                  <c:v>40.08</c:v>
                </c:pt>
                <c:pt idx="2005" formatCode="General">
                  <c:v>40.1</c:v>
                </c:pt>
                <c:pt idx="2006" formatCode="General">
                  <c:v>40.119999999999997</c:v>
                </c:pt>
                <c:pt idx="2007" formatCode="General">
                  <c:v>40.14</c:v>
                </c:pt>
                <c:pt idx="2008" formatCode="General">
                  <c:v>40.159999999999997</c:v>
                </c:pt>
                <c:pt idx="2009" formatCode="General">
                  <c:v>40.18</c:v>
                </c:pt>
                <c:pt idx="2010" formatCode="General">
                  <c:v>40.200000000000003</c:v>
                </c:pt>
                <c:pt idx="2011" formatCode="General">
                  <c:v>40.22</c:v>
                </c:pt>
                <c:pt idx="2012" formatCode="General">
                  <c:v>40.24</c:v>
                </c:pt>
                <c:pt idx="2013" formatCode="General">
                  <c:v>40.26</c:v>
                </c:pt>
                <c:pt idx="2014" formatCode="General">
                  <c:v>40.28</c:v>
                </c:pt>
                <c:pt idx="2015" formatCode="General">
                  <c:v>40.299999999999997</c:v>
                </c:pt>
                <c:pt idx="2016" formatCode="General">
                  <c:v>40.32</c:v>
                </c:pt>
                <c:pt idx="2017" formatCode="General">
                  <c:v>40.340000000000003</c:v>
                </c:pt>
                <c:pt idx="2018" formatCode="General">
                  <c:v>40.36</c:v>
                </c:pt>
                <c:pt idx="2019" formatCode="General">
                  <c:v>40.380000000000003</c:v>
                </c:pt>
                <c:pt idx="2020" formatCode="General">
                  <c:v>40.4</c:v>
                </c:pt>
                <c:pt idx="2021" formatCode="General">
                  <c:v>40.42</c:v>
                </c:pt>
                <c:pt idx="2022" formatCode="General">
                  <c:v>40.44</c:v>
                </c:pt>
                <c:pt idx="2023" formatCode="General">
                  <c:v>40.46</c:v>
                </c:pt>
                <c:pt idx="2024" formatCode="General">
                  <c:v>40.479999999999997</c:v>
                </c:pt>
                <c:pt idx="2025" formatCode="General">
                  <c:v>40.5</c:v>
                </c:pt>
                <c:pt idx="2026" formatCode="General">
                  <c:v>40.520000000000003</c:v>
                </c:pt>
                <c:pt idx="2027" formatCode="General">
                  <c:v>40.54</c:v>
                </c:pt>
                <c:pt idx="2028" formatCode="General">
                  <c:v>40.56</c:v>
                </c:pt>
                <c:pt idx="2029" formatCode="General">
                  <c:v>40.58</c:v>
                </c:pt>
                <c:pt idx="2030" formatCode="General">
                  <c:v>40.6</c:v>
                </c:pt>
                <c:pt idx="2031" formatCode="General">
                  <c:v>40.619999999999997</c:v>
                </c:pt>
                <c:pt idx="2032" formatCode="General">
                  <c:v>40.64</c:v>
                </c:pt>
                <c:pt idx="2033" formatCode="General">
                  <c:v>40.659999999999997</c:v>
                </c:pt>
                <c:pt idx="2034" formatCode="General">
                  <c:v>40.68</c:v>
                </c:pt>
                <c:pt idx="2035" formatCode="General">
                  <c:v>40.700000000000003</c:v>
                </c:pt>
                <c:pt idx="2036" formatCode="General">
                  <c:v>40.72</c:v>
                </c:pt>
                <c:pt idx="2037" formatCode="General">
                  <c:v>40.74</c:v>
                </c:pt>
                <c:pt idx="2038" formatCode="General">
                  <c:v>40.76</c:v>
                </c:pt>
                <c:pt idx="2039" formatCode="General">
                  <c:v>40.78</c:v>
                </c:pt>
                <c:pt idx="2040" formatCode="General">
                  <c:v>40.799999999999997</c:v>
                </c:pt>
                <c:pt idx="2041" formatCode="General">
                  <c:v>40.82</c:v>
                </c:pt>
                <c:pt idx="2042" formatCode="General">
                  <c:v>40.840000000000003</c:v>
                </c:pt>
                <c:pt idx="2043" formatCode="General">
                  <c:v>40.86</c:v>
                </c:pt>
                <c:pt idx="2044" formatCode="General">
                  <c:v>40.880000000000003</c:v>
                </c:pt>
                <c:pt idx="2045" formatCode="General">
                  <c:v>40.9</c:v>
                </c:pt>
                <c:pt idx="2046" formatCode="General">
                  <c:v>40.92</c:v>
                </c:pt>
                <c:pt idx="2047" formatCode="General">
                  <c:v>40.94</c:v>
                </c:pt>
                <c:pt idx="2048" formatCode="General">
                  <c:v>40.96</c:v>
                </c:pt>
                <c:pt idx="2049" formatCode="General">
                  <c:v>40.98</c:v>
                </c:pt>
                <c:pt idx="2050" formatCode="General">
                  <c:v>41</c:v>
                </c:pt>
                <c:pt idx="2051" formatCode="General">
                  <c:v>41.02</c:v>
                </c:pt>
                <c:pt idx="2052" formatCode="General">
                  <c:v>41.04</c:v>
                </c:pt>
                <c:pt idx="2053" formatCode="General">
                  <c:v>41.06</c:v>
                </c:pt>
                <c:pt idx="2054" formatCode="General">
                  <c:v>41.08</c:v>
                </c:pt>
                <c:pt idx="2055" formatCode="General">
                  <c:v>41.1</c:v>
                </c:pt>
                <c:pt idx="2056" formatCode="General">
                  <c:v>41.12</c:v>
                </c:pt>
                <c:pt idx="2057" formatCode="General">
                  <c:v>41.14</c:v>
                </c:pt>
                <c:pt idx="2058" formatCode="General">
                  <c:v>41.16</c:v>
                </c:pt>
                <c:pt idx="2059" formatCode="General">
                  <c:v>41.18</c:v>
                </c:pt>
                <c:pt idx="2060" formatCode="General">
                  <c:v>41.2</c:v>
                </c:pt>
                <c:pt idx="2061" formatCode="General">
                  <c:v>41.22</c:v>
                </c:pt>
                <c:pt idx="2062" formatCode="General">
                  <c:v>41.24</c:v>
                </c:pt>
                <c:pt idx="2063" formatCode="General">
                  <c:v>41.26</c:v>
                </c:pt>
                <c:pt idx="2064" formatCode="General">
                  <c:v>41.28</c:v>
                </c:pt>
                <c:pt idx="2065" formatCode="General">
                  <c:v>41.3</c:v>
                </c:pt>
                <c:pt idx="2066" formatCode="General">
                  <c:v>41.32</c:v>
                </c:pt>
                <c:pt idx="2067" formatCode="General">
                  <c:v>41.34</c:v>
                </c:pt>
                <c:pt idx="2068" formatCode="General">
                  <c:v>41.36</c:v>
                </c:pt>
                <c:pt idx="2069" formatCode="General">
                  <c:v>41.38</c:v>
                </c:pt>
                <c:pt idx="2070" formatCode="General">
                  <c:v>41.4</c:v>
                </c:pt>
                <c:pt idx="2071" formatCode="General">
                  <c:v>41.42</c:v>
                </c:pt>
                <c:pt idx="2072" formatCode="General">
                  <c:v>41.44</c:v>
                </c:pt>
                <c:pt idx="2073" formatCode="General">
                  <c:v>41.46</c:v>
                </c:pt>
                <c:pt idx="2074" formatCode="General">
                  <c:v>41.48</c:v>
                </c:pt>
                <c:pt idx="2075" formatCode="General">
                  <c:v>41.5</c:v>
                </c:pt>
                <c:pt idx="2076" formatCode="General">
                  <c:v>41.52</c:v>
                </c:pt>
                <c:pt idx="2077" formatCode="General">
                  <c:v>41.54</c:v>
                </c:pt>
                <c:pt idx="2078" formatCode="General">
                  <c:v>41.56</c:v>
                </c:pt>
                <c:pt idx="2079" formatCode="General">
                  <c:v>41.58</c:v>
                </c:pt>
                <c:pt idx="2080" formatCode="General">
                  <c:v>41.6</c:v>
                </c:pt>
                <c:pt idx="2081" formatCode="General">
                  <c:v>41.62</c:v>
                </c:pt>
                <c:pt idx="2082" formatCode="General">
                  <c:v>41.64</c:v>
                </c:pt>
                <c:pt idx="2083" formatCode="General">
                  <c:v>41.66</c:v>
                </c:pt>
                <c:pt idx="2084" formatCode="General">
                  <c:v>41.68</c:v>
                </c:pt>
                <c:pt idx="2085" formatCode="General">
                  <c:v>41.7</c:v>
                </c:pt>
                <c:pt idx="2086" formatCode="General">
                  <c:v>41.72</c:v>
                </c:pt>
                <c:pt idx="2087" formatCode="General">
                  <c:v>41.74</c:v>
                </c:pt>
                <c:pt idx="2088" formatCode="General">
                  <c:v>41.76</c:v>
                </c:pt>
                <c:pt idx="2089" formatCode="General">
                  <c:v>41.78</c:v>
                </c:pt>
                <c:pt idx="2090" formatCode="General">
                  <c:v>41.8</c:v>
                </c:pt>
                <c:pt idx="2091" formatCode="General">
                  <c:v>41.82</c:v>
                </c:pt>
                <c:pt idx="2092" formatCode="General">
                  <c:v>41.84</c:v>
                </c:pt>
                <c:pt idx="2093" formatCode="General">
                  <c:v>41.86</c:v>
                </c:pt>
                <c:pt idx="2094" formatCode="General">
                  <c:v>41.88</c:v>
                </c:pt>
                <c:pt idx="2095" formatCode="General">
                  <c:v>41.9</c:v>
                </c:pt>
                <c:pt idx="2096" formatCode="General">
                  <c:v>41.92</c:v>
                </c:pt>
                <c:pt idx="2097" formatCode="General">
                  <c:v>41.94</c:v>
                </c:pt>
                <c:pt idx="2098" formatCode="General">
                  <c:v>41.96</c:v>
                </c:pt>
                <c:pt idx="2099" formatCode="General">
                  <c:v>41.98</c:v>
                </c:pt>
                <c:pt idx="2100" formatCode="General">
                  <c:v>42</c:v>
                </c:pt>
                <c:pt idx="2101" formatCode="General">
                  <c:v>42.02</c:v>
                </c:pt>
                <c:pt idx="2102" formatCode="General">
                  <c:v>42.04</c:v>
                </c:pt>
                <c:pt idx="2103" formatCode="General">
                  <c:v>42.06</c:v>
                </c:pt>
                <c:pt idx="2104" formatCode="General">
                  <c:v>42.08</c:v>
                </c:pt>
                <c:pt idx="2105" formatCode="General">
                  <c:v>42.1</c:v>
                </c:pt>
                <c:pt idx="2106" formatCode="General">
                  <c:v>42.12</c:v>
                </c:pt>
                <c:pt idx="2107" formatCode="General">
                  <c:v>42.14</c:v>
                </c:pt>
                <c:pt idx="2108" formatCode="General">
                  <c:v>42.16</c:v>
                </c:pt>
                <c:pt idx="2109" formatCode="General">
                  <c:v>42.18</c:v>
                </c:pt>
                <c:pt idx="2110" formatCode="General">
                  <c:v>42.2</c:v>
                </c:pt>
                <c:pt idx="2111" formatCode="General">
                  <c:v>42.22</c:v>
                </c:pt>
                <c:pt idx="2112" formatCode="General">
                  <c:v>42.24</c:v>
                </c:pt>
                <c:pt idx="2113" formatCode="General">
                  <c:v>42.26</c:v>
                </c:pt>
                <c:pt idx="2114" formatCode="General">
                  <c:v>42.28</c:v>
                </c:pt>
                <c:pt idx="2115" formatCode="General">
                  <c:v>42.3</c:v>
                </c:pt>
                <c:pt idx="2116" formatCode="General">
                  <c:v>42.32</c:v>
                </c:pt>
                <c:pt idx="2117" formatCode="General">
                  <c:v>42.34</c:v>
                </c:pt>
                <c:pt idx="2118" formatCode="General">
                  <c:v>42.36</c:v>
                </c:pt>
                <c:pt idx="2119" formatCode="General">
                  <c:v>42.38</c:v>
                </c:pt>
                <c:pt idx="2120" formatCode="General">
                  <c:v>42.4</c:v>
                </c:pt>
                <c:pt idx="2121" formatCode="General">
                  <c:v>42.42</c:v>
                </c:pt>
                <c:pt idx="2122" formatCode="General">
                  <c:v>42.44</c:v>
                </c:pt>
                <c:pt idx="2123" formatCode="General">
                  <c:v>42.46</c:v>
                </c:pt>
                <c:pt idx="2124" formatCode="General">
                  <c:v>42.48</c:v>
                </c:pt>
                <c:pt idx="2125" formatCode="General">
                  <c:v>42.5</c:v>
                </c:pt>
                <c:pt idx="2126" formatCode="General">
                  <c:v>42.52</c:v>
                </c:pt>
                <c:pt idx="2127" formatCode="General">
                  <c:v>42.54</c:v>
                </c:pt>
                <c:pt idx="2128" formatCode="General">
                  <c:v>42.56</c:v>
                </c:pt>
                <c:pt idx="2129" formatCode="General">
                  <c:v>42.58</c:v>
                </c:pt>
                <c:pt idx="2130" formatCode="General">
                  <c:v>42.6</c:v>
                </c:pt>
                <c:pt idx="2131" formatCode="General">
                  <c:v>42.62</c:v>
                </c:pt>
                <c:pt idx="2132" formatCode="General">
                  <c:v>42.64</c:v>
                </c:pt>
                <c:pt idx="2133" formatCode="General">
                  <c:v>42.66</c:v>
                </c:pt>
                <c:pt idx="2134" formatCode="General">
                  <c:v>42.68</c:v>
                </c:pt>
                <c:pt idx="2135" formatCode="General">
                  <c:v>42.7</c:v>
                </c:pt>
                <c:pt idx="2136" formatCode="General">
                  <c:v>42.72</c:v>
                </c:pt>
                <c:pt idx="2137" formatCode="General">
                  <c:v>42.74</c:v>
                </c:pt>
                <c:pt idx="2138" formatCode="General">
                  <c:v>42.76</c:v>
                </c:pt>
                <c:pt idx="2139" formatCode="General">
                  <c:v>42.78</c:v>
                </c:pt>
                <c:pt idx="2140" formatCode="General">
                  <c:v>42.8</c:v>
                </c:pt>
                <c:pt idx="2141" formatCode="General">
                  <c:v>42.82</c:v>
                </c:pt>
                <c:pt idx="2142" formatCode="General">
                  <c:v>42.84</c:v>
                </c:pt>
                <c:pt idx="2143" formatCode="General">
                  <c:v>42.86</c:v>
                </c:pt>
                <c:pt idx="2144" formatCode="General">
                  <c:v>42.88</c:v>
                </c:pt>
                <c:pt idx="2145" formatCode="General">
                  <c:v>42.9</c:v>
                </c:pt>
                <c:pt idx="2146" formatCode="General">
                  <c:v>42.92</c:v>
                </c:pt>
                <c:pt idx="2147" formatCode="General">
                  <c:v>42.94</c:v>
                </c:pt>
                <c:pt idx="2148" formatCode="General">
                  <c:v>42.96</c:v>
                </c:pt>
                <c:pt idx="2149" formatCode="General">
                  <c:v>42.98</c:v>
                </c:pt>
                <c:pt idx="2150" formatCode="General">
                  <c:v>43</c:v>
                </c:pt>
                <c:pt idx="2151" formatCode="General">
                  <c:v>43.02</c:v>
                </c:pt>
                <c:pt idx="2152" formatCode="General">
                  <c:v>43.04</c:v>
                </c:pt>
                <c:pt idx="2153" formatCode="General">
                  <c:v>43.06</c:v>
                </c:pt>
                <c:pt idx="2154" formatCode="General">
                  <c:v>43.08</c:v>
                </c:pt>
                <c:pt idx="2155" formatCode="General">
                  <c:v>43.1</c:v>
                </c:pt>
                <c:pt idx="2156" formatCode="General">
                  <c:v>43.12</c:v>
                </c:pt>
                <c:pt idx="2157" formatCode="General">
                  <c:v>43.14</c:v>
                </c:pt>
                <c:pt idx="2158" formatCode="General">
                  <c:v>43.16</c:v>
                </c:pt>
                <c:pt idx="2159" formatCode="General">
                  <c:v>43.18</c:v>
                </c:pt>
                <c:pt idx="2160" formatCode="General">
                  <c:v>43.2</c:v>
                </c:pt>
                <c:pt idx="2161" formatCode="General">
                  <c:v>43.22</c:v>
                </c:pt>
                <c:pt idx="2162" formatCode="General">
                  <c:v>43.24</c:v>
                </c:pt>
                <c:pt idx="2163" formatCode="General">
                  <c:v>43.26</c:v>
                </c:pt>
                <c:pt idx="2164" formatCode="General">
                  <c:v>43.28</c:v>
                </c:pt>
                <c:pt idx="2165" formatCode="General">
                  <c:v>43.3</c:v>
                </c:pt>
                <c:pt idx="2166" formatCode="General">
                  <c:v>43.32</c:v>
                </c:pt>
                <c:pt idx="2167" formatCode="General">
                  <c:v>43.34</c:v>
                </c:pt>
                <c:pt idx="2168" formatCode="General">
                  <c:v>43.36</c:v>
                </c:pt>
                <c:pt idx="2169" formatCode="General">
                  <c:v>43.38</c:v>
                </c:pt>
                <c:pt idx="2170" formatCode="General">
                  <c:v>43.4</c:v>
                </c:pt>
                <c:pt idx="2171" formatCode="General">
                  <c:v>43.42</c:v>
                </c:pt>
                <c:pt idx="2172" formatCode="General">
                  <c:v>43.44</c:v>
                </c:pt>
                <c:pt idx="2173" formatCode="General">
                  <c:v>43.46</c:v>
                </c:pt>
                <c:pt idx="2174" formatCode="General">
                  <c:v>43.48</c:v>
                </c:pt>
                <c:pt idx="2175" formatCode="General">
                  <c:v>43.5</c:v>
                </c:pt>
                <c:pt idx="2176" formatCode="General">
                  <c:v>43.52</c:v>
                </c:pt>
                <c:pt idx="2177" formatCode="General">
                  <c:v>43.54</c:v>
                </c:pt>
                <c:pt idx="2178" formatCode="General">
                  <c:v>43.56</c:v>
                </c:pt>
                <c:pt idx="2179" formatCode="General">
                  <c:v>43.58</c:v>
                </c:pt>
                <c:pt idx="2180" formatCode="General">
                  <c:v>43.6</c:v>
                </c:pt>
                <c:pt idx="2181" formatCode="General">
                  <c:v>43.62</c:v>
                </c:pt>
                <c:pt idx="2182" formatCode="General">
                  <c:v>43.64</c:v>
                </c:pt>
                <c:pt idx="2183" formatCode="General">
                  <c:v>43.66</c:v>
                </c:pt>
                <c:pt idx="2184" formatCode="General">
                  <c:v>43.68</c:v>
                </c:pt>
                <c:pt idx="2185" formatCode="General">
                  <c:v>43.7</c:v>
                </c:pt>
                <c:pt idx="2186" formatCode="General">
                  <c:v>43.72</c:v>
                </c:pt>
                <c:pt idx="2187" formatCode="General">
                  <c:v>43.74</c:v>
                </c:pt>
                <c:pt idx="2188" formatCode="General">
                  <c:v>43.76</c:v>
                </c:pt>
                <c:pt idx="2189" formatCode="General">
                  <c:v>43.78</c:v>
                </c:pt>
                <c:pt idx="2190" formatCode="General">
                  <c:v>43.8</c:v>
                </c:pt>
                <c:pt idx="2191" formatCode="General">
                  <c:v>43.82</c:v>
                </c:pt>
                <c:pt idx="2192" formatCode="General">
                  <c:v>43.84</c:v>
                </c:pt>
                <c:pt idx="2193" formatCode="General">
                  <c:v>43.86</c:v>
                </c:pt>
                <c:pt idx="2194" formatCode="General">
                  <c:v>43.88</c:v>
                </c:pt>
                <c:pt idx="2195" formatCode="General">
                  <c:v>43.9</c:v>
                </c:pt>
                <c:pt idx="2196" formatCode="General">
                  <c:v>43.92</c:v>
                </c:pt>
                <c:pt idx="2197" formatCode="General">
                  <c:v>43.94</c:v>
                </c:pt>
                <c:pt idx="2198" formatCode="General">
                  <c:v>43.96</c:v>
                </c:pt>
                <c:pt idx="2199" formatCode="General">
                  <c:v>43.98</c:v>
                </c:pt>
                <c:pt idx="2200" formatCode="General">
                  <c:v>44</c:v>
                </c:pt>
                <c:pt idx="2201" formatCode="General">
                  <c:v>44.02</c:v>
                </c:pt>
                <c:pt idx="2202" formatCode="General">
                  <c:v>44.04</c:v>
                </c:pt>
                <c:pt idx="2203" formatCode="General">
                  <c:v>44.06</c:v>
                </c:pt>
                <c:pt idx="2204" formatCode="General">
                  <c:v>44.08</c:v>
                </c:pt>
                <c:pt idx="2205" formatCode="General">
                  <c:v>44.1</c:v>
                </c:pt>
                <c:pt idx="2206" formatCode="General">
                  <c:v>44.12</c:v>
                </c:pt>
                <c:pt idx="2207" formatCode="General">
                  <c:v>44.14</c:v>
                </c:pt>
                <c:pt idx="2208" formatCode="General">
                  <c:v>44.16</c:v>
                </c:pt>
                <c:pt idx="2209" formatCode="General">
                  <c:v>44.18</c:v>
                </c:pt>
                <c:pt idx="2210" formatCode="General">
                  <c:v>44.2</c:v>
                </c:pt>
                <c:pt idx="2211" formatCode="General">
                  <c:v>44.22</c:v>
                </c:pt>
                <c:pt idx="2212" formatCode="General">
                  <c:v>44.24</c:v>
                </c:pt>
                <c:pt idx="2213" formatCode="General">
                  <c:v>44.26</c:v>
                </c:pt>
                <c:pt idx="2214" formatCode="General">
                  <c:v>44.28</c:v>
                </c:pt>
                <c:pt idx="2215" formatCode="General">
                  <c:v>44.3</c:v>
                </c:pt>
                <c:pt idx="2216" formatCode="General">
                  <c:v>44.32</c:v>
                </c:pt>
                <c:pt idx="2217" formatCode="General">
                  <c:v>44.34</c:v>
                </c:pt>
                <c:pt idx="2218" formatCode="General">
                  <c:v>44.36</c:v>
                </c:pt>
                <c:pt idx="2219" formatCode="General">
                  <c:v>44.38</c:v>
                </c:pt>
                <c:pt idx="2220" formatCode="General">
                  <c:v>44.4</c:v>
                </c:pt>
                <c:pt idx="2221" formatCode="General">
                  <c:v>44.42</c:v>
                </c:pt>
                <c:pt idx="2222" formatCode="General">
                  <c:v>44.44</c:v>
                </c:pt>
                <c:pt idx="2223" formatCode="General">
                  <c:v>44.46</c:v>
                </c:pt>
                <c:pt idx="2224" formatCode="General">
                  <c:v>44.48</c:v>
                </c:pt>
                <c:pt idx="2225" formatCode="General">
                  <c:v>44.5</c:v>
                </c:pt>
                <c:pt idx="2226" formatCode="General">
                  <c:v>44.52</c:v>
                </c:pt>
                <c:pt idx="2227" formatCode="General">
                  <c:v>44.54</c:v>
                </c:pt>
                <c:pt idx="2228" formatCode="General">
                  <c:v>44.56</c:v>
                </c:pt>
                <c:pt idx="2229" formatCode="General">
                  <c:v>44.58</c:v>
                </c:pt>
                <c:pt idx="2230" formatCode="General">
                  <c:v>44.6</c:v>
                </c:pt>
                <c:pt idx="2231" formatCode="General">
                  <c:v>44.62</c:v>
                </c:pt>
                <c:pt idx="2232" formatCode="General">
                  <c:v>44.64</c:v>
                </c:pt>
                <c:pt idx="2233" formatCode="General">
                  <c:v>44.66</c:v>
                </c:pt>
                <c:pt idx="2234" formatCode="General">
                  <c:v>44.68</c:v>
                </c:pt>
                <c:pt idx="2235" formatCode="General">
                  <c:v>44.7</c:v>
                </c:pt>
                <c:pt idx="2236" formatCode="General">
                  <c:v>44.72</c:v>
                </c:pt>
                <c:pt idx="2237" formatCode="General">
                  <c:v>44.74</c:v>
                </c:pt>
                <c:pt idx="2238" formatCode="General">
                  <c:v>44.76</c:v>
                </c:pt>
                <c:pt idx="2239" formatCode="General">
                  <c:v>44.78</c:v>
                </c:pt>
                <c:pt idx="2240" formatCode="General">
                  <c:v>44.8</c:v>
                </c:pt>
                <c:pt idx="2241" formatCode="General">
                  <c:v>44.82</c:v>
                </c:pt>
                <c:pt idx="2242" formatCode="General">
                  <c:v>44.84</c:v>
                </c:pt>
                <c:pt idx="2243" formatCode="General">
                  <c:v>44.86</c:v>
                </c:pt>
                <c:pt idx="2244" formatCode="General">
                  <c:v>44.88</c:v>
                </c:pt>
                <c:pt idx="2245" formatCode="General">
                  <c:v>44.9</c:v>
                </c:pt>
                <c:pt idx="2246" formatCode="General">
                  <c:v>44.92</c:v>
                </c:pt>
                <c:pt idx="2247" formatCode="General">
                  <c:v>44.94</c:v>
                </c:pt>
                <c:pt idx="2248" formatCode="General">
                  <c:v>44.96</c:v>
                </c:pt>
                <c:pt idx="2249" formatCode="General">
                  <c:v>44.98</c:v>
                </c:pt>
                <c:pt idx="2250" formatCode="General">
                  <c:v>45</c:v>
                </c:pt>
                <c:pt idx="2251" formatCode="General">
                  <c:v>45.02</c:v>
                </c:pt>
                <c:pt idx="2252" formatCode="General">
                  <c:v>45.04</c:v>
                </c:pt>
                <c:pt idx="2253" formatCode="General">
                  <c:v>45.06</c:v>
                </c:pt>
                <c:pt idx="2254" formatCode="General">
                  <c:v>45.08</c:v>
                </c:pt>
                <c:pt idx="2255" formatCode="General">
                  <c:v>45.1</c:v>
                </c:pt>
                <c:pt idx="2256" formatCode="General">
                  <c:v>45.12</c:v>
                </c:pt>
                <c:pt idx="2257" formatCode="General">
                  <c:v>45.14</c:v>
                </c:pt>
                <c:pt idx="2258" formatCode="General">
                  <c:v>45.16</c:v>
                </c:pt>
                <c:pt idx="2259" formatCode="General">
                  <c:v>45.18</c:v>
                </c:pt>
                <c:pt idx="2260" formatCode="General">
                  <c:v>45.2</c:v>
                </c:pt>
                <c:pt idx="2261" formatCode="General">
                  <c:v>45.22</c:v>
                </c:pt>
                <c:pt idx="2262" formatCode="General">
                  <c:v>45.24</c:v>
                </c:pt>
                <c:pt idx="2263" formatCode="General">
                  <c:v>45.26</c:v>
                </c:pt>
                <c:pt idx="2264" formatCode="General">
                  <c:v>45.28</c:v>
                </c:pt>
                <c:pt idx="2265" formatCode="General">
                  <c:v>45.3</c:v>
                </c:pt>
                <c:pt idx="2266" formatCode="General">
                  <c:v>45.32</c:v>
                </c:pt>
                <c:pt idx="2267" formatCode="General">
                  <c:v>45.34</c:v>
                </c:pt>
                <c:pt idx="2268" formatCode="General">
                  <c:v>45.36</c:v>
                </c:pt>
                <c:pt idx="2269" formatCode="General">
                  <c:v>45.38</c:v>
                </c:pt>
                <c:pt idx="2270" formatCode="General">
                  <c:v>45.4</c:v>
                </c:pt>
                <c:pt idx="2271" formatCode="General">
                  <c:v>45.42</c:v>
                </c:pt>
                <c:pt idx="2272" formatCode="General">
                  <c:v>45.44</c:v>
                </c:pt>
                <c:pt idx="2273" formatCode="General">
                  <c:v>45.46</c:v>
                </c:pt>
                <c:pt idx="2274" formatCode="General">
                  <c:v>45.48</c:v>
                </c:pt>
                <c:pt idx="2275" formatCode="General">
                  <c:v>45.5</c:v>
                </c:pt>
                <c:pt idx="2276" formatCode="General">
                  <c:v>45.52</c:v>
                </c:pt>
                <c:pt idx="2277" formatCode="General">
                  <c:v>45.54</c:v>
                </c:pt>
                <c:pt idx="2278" formatCode="General">
                  <c:v>45.56</c:v>
                </c:pt>
                <c:pt idx="2279" formatCode="General">
                  <c:v>45.58</c:v>
                </c:pt>
                <c:pt idx="2280" formatCode="General">
                  <c:v>45.6</c:v>
                </c:pt>
                <c:pt idx="2281" formatCode="General">
                  <c:v>45.62</c:v>
                </c:pt>
                <c:pt idx="2282" formatCode="General">
                  <c:v>45.64</c:v>
                </c:pt>
                <c:pt idx="2283" formatCode="General">
                  <c:v>45.66</c:v>
                </c:pt>
                <c:pt idx="2284" formatCode="General">
                  <c:v>45.68</c:v>
                </c:pt>
                <c:pt idx="2285" formatCode="General">
                  <c:v>45.7</c:v>
                </c:pt>
                <c:pt idx="2286" formatCode="General">
                  <c:v>45.72</c:v>
                </c:pt>
                <c:pt idx="2287" formatCode="General">
                  <c:v>45.74</c:v>
                </c:pt>
                <c:pt idx="2288" formatCode="General">
                  <c:v>45.76</c:v>
                </c:pt>
                <c:pt idx="2289" formatCode="General">
                  <c:v>45.78</c:v>
                </c:pt>
                <c:pt idx="2290" formatCode="General">
                  <c:v>45.8</c:v>
                </c:pt>
                <c:pt idx="2291" formatCode="General">
                  <c:v>45.82</c:v>
                </c:pt>
                <c:pt idx="2292" formatCode="General">
                  <c:v>45.84</c:v>
                </c:pt>
                <c:pt idx="2293" formatCode="General">
                  <c:v>45.86</c:v>
                </c:pt>
                <c:pt idx="2294" formatCode="General">
                  <c:v>45.88</c:v>
                </c:pt>
                <c:pt idx="2295" formatCode="General">
                  <c:v>45.9</c:v>
                </c:pt>
                <c:pt idx="2296" formatCode="General">
                  <c:v>45.92</c:v>
                </c:pt>
                <c:pt idx="2297" formatCode="General">
                  <c:v>45.94</c:v>
                </c:pt>
                <c:pt idx="2298" formatCode="General">
                  <c:v>45.96</c:v>
                </c:pt>
                <c:pt idx="2299" formatCode="General">
                  <c:v>45.98</c:v>
                </c:pt>
                <c:pt idx="2300" formatCode="General">
                  <c:v>46</c:v>
                </c:pt>
                <c:pt idx="2301" formatCode="General">
                  <c:v>46.02</c:v>
                </c:pt>
                <c:pt idx="2302" formatCode="General">
                  <c:v>46.04</c:v>
                </c:pt>
                <c:pt idx="2303" formatCode="General">
                  <c:v>46.06</c:v>
                </c:pt>
                <c:pt idx="2304" formatCode="General">
                  <c:v>46.08</c:v>
                </c:pt>
                <c:pt idx="2305" formatCode="General">
                  <c:v>46.1</c:v>
                </c:pt>
                <c:pt idx="2306" formatCode="General">
                  <c:v>46.12</c:v>
                </c:pt>
                <c:pt idx="2307" formatCode="General">
                  <c:v>46.14</c:v>
                </c:pt>
                <c:pt idx="2308" formatCode="General">
                  <c:v>46.16</c:v>
                </c:pt>
                <c:pt idx="2309" formatCode="General">
                  <c:v>46.18</c:v>
                </c:pt>
                <c:pt idx="2310" formatCode="General">
                  <c:v>46.2</c:v>
                </c:pt>
                <c:pt idx="2311" formatCode="General">
                  <c:v>46.22</c:v>
                </c:pt>
                <c:pt idx="2312" formatCode="General">
                  <c:v>46.24</c:v>
                </c:pt>
                <c:pt idx="2313" formatCode="General">
                  <c:v>46.26</c:v>
                </c:pt>
                <c:pt idx="2314" formatCode="General">
                  <c:v>46.28</c:v>
                </c:pt>
                <c:pt idx="2315" formatCode="General">
                  <c:v>46.3</c:v>
                </c:pt>
                <c:pt idx="2316" formatCode="General">
                  <c:v>46.32</c:v>
                </c:pt>
                <c:pt idx="2317" formatCode="General">
                  <c:v>46.34</c:v>
                </c:pt>
                <c:pt idx="2318" formatCode="General">
                  <c:v>46.36</c:v>
                </c:pt>
                <c:pt idx="2319" formatCode="General">
                  <c:v>46.38</c:v>
                </c:pt>
                <c:pt idx="2320" formatCode="General">
                  <c:v>46.4</c:v>
                </c:pt>
                <c:pt idx="2321" formatCode="General">
                  <c:v>46.42</c:v>
                </c:pt>
                <c:pt idx="2322" formatCode="General">
                  <c:v>46.44</c:v>
                </c:pt>
                <c:pt idx="2323" formatCode="General">
                  <c:v>46.46</c:v>
                </c:pt>
                <c:pt idx="2324" formatCode="General">
                  <c:v>46.48</c:v>
                </c:pt>
                <c:pt idx="2325" formatCode="General">
                  <c:v>46.5</c:v>
                </c:pt>
                <c:pt idx="2326" formatCode="General">
                  <c:v>46.52</c:v>
                </c:pt>
                <c:pt idx="2327" formatCode="General">
                  <c:v>46.54</c:v>
                </c:pt>
                <c:pt idx="2328" formatCode="General">
                  <c:v>46.56</c:v>
                </c:pt>
                <c:pt idx="2329" formatCode="General">
                  <c:v>46.58</c:v>
                </c:pt>
                <c:pt idx="2330" formatCode="General">
                  <c:v>46.6</c:v>
                </c:pt>
                <c:pt idx="2331" formatCode="General">
                  <c:v>46.62</c:v>
                </c:pt>
                <c:pt idx="2332" formatCode="General">
                  <c:v>46.64</c:v>
                </c:pt>
                <c:pt idx="2333" formatCode="General">
                  <c:v>46.66</c:v>
                </c:pt>
                <c:pt idx="2334" formatCode="General">
                  <c:v>46.68</c:v>
                </c:pt>
                <c:pt idx="2335" formatCode="General">
                  <c:v>46.7</c:v>
                </c:pt>
                <c:pt idx="2336" formatCode="General">
                  <c:v>46.72</c:v>
                </c:pt>
                <c:pt idx="2337" formatCode="General">
                  <c:v>46.74</c:v>
                </c:pt>
                <c:pt idx="2338" formatCode="General">
                  <c:v>46.76</c:v>
                </c:pt>
                <c:pt idx="2339" formatCode="General">
                  <c:v>46.78</c:v>
                </c:pt>
                <c:pt idx="2340" formatCode="General">
                  <c:v>46.8</c:v>
                </c:pt>
                <c:pt idx="2341" formatCode="General">
                  <c:v>46.82</c:v>
                </c:pt>
                <c:pt idx="2342" formatCode="General">
                  <c:v>46.84</c:v>
                </c:pt>
                <c:pt idx="2343" formatCode="General">
                  <c:v>46.86</c:v>
                </c:pt>
                <c:pt idx="2344" formatCode="General">
                  <c:v>46.88</c:v>
                </c:pt>
                <c:pt idx="2345" formatCode="General">
                  <c:v>46.9</c:v>
                </c:pt>
                <c:pt idx="2346" formatCode="General">
                  <c:v>46.92</c:v>
                </c:pt>
                <c:pt idx="2347" formatCode="General">
                  <c:v>46.94</c:v>
                </c:pt>
                <c:pt idx="2348" formatCode="General">
                  <c:v>46.96</c:v>
                </c:pt>
                <c:pt idx="2349" formatCode="General">
                  <c:v>46.98</c:v>
                </c:pt>
                <c:pt idx="2350" formatCode="General">
                  <c:v>47</c:v>
                </c:pt>
                <c:pt idx="2351" formatCode="General">
                  <c:v>47.02</c:v>
                </c:pt>
                <c:pt idx="2352" formatCode="General">
                  <c:v>47.04</c:v>
                </c:pt>
                <c:pt idx="2353" formatCode="General">
                  <c:v>47.06</c:v>
                </c:pt>
                <c:pt idx="2354" formatCode="General">
                  <c:v>47.08</c:v>
                </c:pt>
                <c:pt idx="2355" formatCode="General">
                  <c:v>47.1</c:v>
                </c:pt>
                <c:pt idx="2356" formatCode="General">
                  <c:v>47.12</c:v>
                </c:pt>
                <c:pt idx="2357" formatCode="General">
                  <c:v>47.14</c:v>
                </c:pt>
                <c:pt idx="2358" formatCode="General">
                  <c:v>47.16</c:v>
                </c:pt>
                <c:pt idx="2359" formatCode="General">
                  <c:v>47.18</c:v>
                </c:pt>
                <c:pt idx="2360" formatCode="General">
                  <c:v>47.2</c:v>
                </c:pt>
                <c:pt idx="2361" formatCode="General">
                  <c:v>47.22</c:v>
                </c:pt>
                <c:pt idx="2362" formatCode="General">
                  <c:v>47.24</c:v>
                </c:pt>
                <c:pt idx="2363" formatCode="General">
                  <c:v>47.26</c:v>
                </c:pt>
                <c:pt idx="2364" formatCode="General">
                  <c:v>47.28</c:v>
                </c:pt>
                <c:pt idx="2365" formatCode="General">
                  <c:v>47.3</c:v>
                </c:pt>
                <c:pt idx="2366" formatCode="General">
                  <c:v>47.32</c:v>
                </c:pt>
                <c:pt idx="2367" formatCode="General">
                  <c:v>47.34</c:v>
                </c:pt>
                <c:pt idx="2368" formatCode="General">
                  <c:v>47.36</c:v>
                </c:pt>
                <c:pt idx="2369" formatCode="General">
                  <c:v>47.38</c:v>
                </c:pt>
                <c:pt idx="2370" formatCode="General">
                  <c:v>47.4</c:v>
                </c:pt>
                <c:pt idx="2371" formatCode="General">
                  <c:v>47.42</c:v>
                </c:pt>
                <c:pt idx="2372" formatCode="General">
                  <c:v>47.44</c:v>
                </c:pt>
                <c:pt idx="2373" formatCode="General">
                  <c:v>47.46</c:v>
                </c:pt>
                <c:pt idx="2374" formatCode="General">
                  <c:v>47.48</c:v>
                </c:pt>
                <c:pt idx="2375" formatCode="General">
                  <c:v>47.5</c:v>
                </c:pt>
                <c:pt idx="2376" formatCode="General">
                  <c:v>47.52</c:v>
                </c:pt>
                <c:pt idx="2377" formatCode="General">
                  <c:v>47.54</c:v>
                </c:pt>
                <c:pt idx="2378" formatCode="General">
                  <c:v>47.56</c:v>
                </c:pt>
                <c:pt idx="2379" formatCode="General">
                  <c:v>47.58</c:v>
                </c:pt>
                <c:pt idx="2380" formatCode="General">
                  <c:v>47.6</c:v>
                </c:pt>
                <c:pt idx="2381" formatCode="General">
                  <c:v>47.62</c:v>
                </c:pt>
                <c:pt idx="2382" formatCode="General">
                  <c:v>47.64</c:v>
                </c:pt>
                <c:pt idx="2383" formatCode="General">
                  <c:v>47.66</c:v>
                </c:pt>
                <c:pt idx="2384" formatCode="General">
                  <c:v>47.68</c:v>
                </c:pt>
                <c:pt idx="2385" formatCode="General">
                  <c:v>47.7</c:v>
                </c:pt>
                <c:pt idx="2386" formatCode="General">
                  <c:v>47.72</c:v>
                </c:pt>
                <c:pt idx="2387" formatCode="General">
                  <c:v>47.74</c:v>
                </c:pt>
                <c:pt idx="2388" formatCode="General">
                  <c:v>47.76</c:v>
                </c:pt>
                <c:pt idx="2389" formatCode="General">
                  <c:v>47.78</c:v>
                </c:pt>
                <c:pt idx="2390" formatCode="General">
                  <c:v>47.8</c:v>
                </c:pt>
                <c:pt idx="2391" formatCode="General">
                  <c:v>47.82</c:v>
                </c:pt>
                <c:pt idx="2392" formatCode="General">
                  <c:v>47.84</c:v>
                </c:pt>
                <c:pt idx="2393" formatCode="General">
                  <c:v>47.86</c:v>
                </c:pt>
                <c:pt idx="2394" formatCode="General">
                  <c:v>47.88</c:v>
                </c:pt>
                <c:pt idx="2395" formatCode="General">
                  <c:v>47.9</c:v>
                </c:pt>
                <c:pt idx="2396" formatCode="General">
                  <c:v>47.92</c:v>
                </c:pt>
                <c:pt idx="2397" formatCode="General">
                  <c:v>47.94</c:v>
                </c:pt>
                <c:pt idx="2398" formatCode="General">
                  <c:v>47.96</c:v>
                </c:pt>
                <c:pt idx="2399" formatCode="General">
                  <c:v>47.98</c:v>
                </c:pt>
                <c:pt idx="2400" formatCode="General">
                  <c:v>48</c:v>
                </c:pt>
                <c:pt idx="2401" formatCode="General">
                  <c:v>48.02</c:v>
                </c:pt>
                <c:pt idx="2402" formatCode="General">
                  <c:v>48.04</c:v>
                </c:pt>
                <c:pt idx="2403" formatCode="General">
                  <c:v>48.06</c:v>
                </c:pt>
                <c:pt idx="2404" formatCode="General">
                  <c:v>48.08</c:v>
                </c:pt>
                <c:pt idx="2405" formatCode="General">
                  <c:v>48.1</c:v>
                </c:pt>
                <c:pt idx="2406" formatCode="General">
                  <c:v>48.12</c:v>
                </c:pt>
                <c:pt idx="2407" formatCode="General">
                  <c:v>48.14</c:v>
                </c:pt>
                <c:pt idx="2408" formatCode="General">
                  <c:v>48.16</c:v>
                </c:pt>
                <c:pt idx="2409" formatCode="General">
                  <c:v>48.18</c:v>
                </c:pt>
                <c:pt idx="2410" formatCode="General">
                  <c:v>48.2</c:v>
                </c:pt>
                <c:pt idx="2411" formatCode="General">
                  <c:v>48.22</c:v>
                </c:pt>
                <c:pt idx="2412" formatCode="General">
                  <c:v>48.24</c:v>
                </c:pt>
                <c:pt idx="2413" formatCode="General">
                  <c:v>48.26</c:v>
                </c:pt>
                <c:pt idx="2414" formatCode="General">
                  <c:v>48.28</c:v>
                </c:pt>
                <c:pt idx="2415" formatCode="General">
                  <c:v>48.3</c:v>
                </c:pt>
                <c:pt idx="2416" formatCode="General">
                  <c:v>48.32</c:v>
                </c:pt>
                <c:pt idx="2417" formatCode="General">
                  <c:v>48.34</c:v>
                </c:pt>
                <c:pt idx="2418" formatCode="General">
                  <c:v>48.36</c:v>
                </c:pt>
                <c:pt idx="2419" formatCode="General">
                  <c:v>48.38</c:v>
                </c:pt>
                <c:pt idx="2420" formatCode="General">
                  <c:v>48.4</c:v>
                </c:pt>
                <c:pt idx="2421" formatCode="General">
                  <c:v>48.42</c:v>
                </c:pt>
                <c:pt idx="2422" formatCode="General">
                  <c:v>48.44</c:v>
                </c:pt>
                <c:pt idx="2423" formatCode="General">
                  <c:v>48.46</c:v>
                </c:pt>
                <c:pt idx="2424" formatCode="General">
                  <c:v>48.48</c:v>
                </c:pt>
                <c:pt idx="2425" formatCode="General">
                  <c:v>48.5</c:v>
                </c:pt>
                <c:pt idx="2426" formatCode="General">
                  <c:v>48.52</c:v>
                </c:pt>
                <c:pt idx="2427" formatCode="General">
                  <c:v>48.54</c:v>
                </c:pt>
                <c:pt idx="2428" formatCode="General">
                  <c:v>48.56</c:v>
                </c:pt>
                <c:pt idx="2429" formatCode="General">
                  <c:v>48.58</c:v>
                </c:pt>
                <c:pt idx="2430" formatCode="General">
                  <c:v>48.6</c:v>
                </c:pt>
                <c:pt idx="2431" formatCode="General">
                  <c:v>48.62</c:v>
                </c:pt>
                <c:pt idx="2432" formatCode="General">
                  <c:v>48.64</c:v>
                </c:pt>
                <c:pt idx="2433" formatCode="General">
                  <c:v>48.66</c:v>
                </c:pt>
                <c:pt idx="2434" formatCode="General">
                  <c:v>48.68</c:v>
                </c:pt>
                <c:pt idx="2435" formatCode="General">
                  <c:v>48.7</c:v>
                </c:pt>
                <c:pt idx="2436" formatCode="General">
                  <c:v>48.72</c:v>
                </c:pt>
                <c:pt idx="2437" formatCode="General">
                  <c:v>48.74</c:v>
                </c:pt>
                <c:pt idx="2438" formatCode="General">
                  <c:v>48.76</c:v>
                </c:pt>
                <c:pt idx="2439" formatCode="General">
                  <c:v>48.78</c:v>
                </c:pt>
                <c:pt idx="2440" formatCode="General">
                  <c:v>48.8</c:v>
                </c:pt>
                <c:pt idx="2441" formatCode="General">
                  <c:v>48.82</c:v>
                </c:pt>
                <c:pt idx="2442" formatCode="General">
                  <c:v>48.84</c:v>
                </c:pt>
                <c:pt idx="2443" formatCode="General">
                  <c:v>48.86</c:v>
                </c:pt>
                <c:pt idx="2444" formatCode="General">
                  <c:v>48.88</c:v>
                </c:pt>
                <c:pt idx="2445" formatCode="General">
                  <c:v>48.9</c:v>
                </c:pt>
                <c:pt idx="2446" formatCode="General">
                  <c:v>48.92</c:v>
                </c:pt>
                <c:pt idx="2447" formatCode="General">
                  <c:v>48.94</c:v>
                </c:pt>
                <c:pt idx="2448" formatCode="General">
                  <c:v>48.96</c:v>
                </c:pt>
                <c:pt idx="2449" formatCode="General">
                  <c:v>48.98</c:v>
                </c:pt>
                <c:pt idx="2450" formatCode="General">
                  <c:v>49</c:v>
                </c:pt>
                <c:pt idx="2451" formatCode="General">
                  <c:v>49.02</c:v>
                </c:pt>
                <c:pt idx="2452" formatCode="General">
                  <c:v>49.04</c:v>
                </c:pt>
                <c:pt idx="2453" formatCode="General">
                  <c:v>49.06</c:v>
                </c:pt>
                <c:pt idx="2454" formatCode="General">
                  <c:v>49.08</c:v>
                </c:pt>
                <c:pt idx="2455" formatCode="General">
                  <c:v>49.1</c:v>
                </c:pt>
                <c:pt idx="2456" formatCode="General">
                  <c:v>49.12</c:v>
                </c:pt>
                <c:pt idx="2457" formatCode="General">
                  <c:v>49.14</c:v>
                </c:pt>
                <c:pt idx="2458" formatCode="General">
                  <c:v>49.16</c:v>
                </c:pt>
                <c:pt idx="2459" formatCode="General">
                  <c:v>49.18</c:v>
                </c:pt>
                <c:pt idx="2460" formatCode="General">
                  <c:v>49.2</c:v>
                </c:pt>
                <c:pt idx="2461" formatCode="General">
                  <c:v>49.22</c:v>
                </c:pt>
                <c:pt idx="2462" formatCode="General">
                  <c:v>49.24</c:v>
                </c:pt>
                <c:pt idx="2463" formatCode="General">
                  <c:v>49.26</c:v>
                </c:pt>
                <c:pt idx="2464" formatCode="General">
                  <c:v>49.28</c:v>
                </c:pt>
                <c:pt idx="2465" formatCode="General">
                  <c:v>49.3</c:v>
                </c:pt>
                <c:pt idx="2466" formatCode="General">
                  <c:v>49.32</c:v>
                </c:pt>
                <c:pt idx="2467" formatCode="General">
                  <c:v>49.34</c:v>
                </c:pt>
                <c:pt idx="2468" formatCode="General">
                  <c:v>49.36</c:v>
                </c:pt>
                <c:pt idx="2469" formatCode="General">
                  <c:v>49.38</c:v>
                </c:pt>
                <c:pt idx="2470" formatCode="General">
                  <c:v>49.4</c:v>
                </c:pt>
                <c:pt idx="2471" formatCode="General">
                  <c:v>49.42</c:v>
                </c:pt>
                <c:pt idx="2472" formatCode="General">
                  <c:v>49.44</c:v>
                </c:pt>
                <c:pt idx="2473" formatCode="General">
                  <c:v>49.46</c:v>
                </c:pt>
                <c:pt idx="2474" formatCode="General">
                  <c:v>49.48</c:v>
                </c:pt>
                <c:pt idx="2475" formatCode="General">
                  <c:v>49.5</c:v>
                </c:pt>
                <c:pt idx="2476" formatCode="General">
                  <c:v>49.52</c:v>
                </c:pt>
                <c:pt idx="2477" formatCode="General">
                  <c:v>49.54</c:v>
                </c:pt>
                <c:pt idx="2478" formatCode="General">
                  <c:v>49.56</c:v>
                </c:pt>
                <c:pt idx="2479" formatCode="General">
                  <c:v>49.58</c:v>
                </c:pt>
                <c:pt idx="2480" formatCode="General">
                  <c:v>49.6</c:v>
                </c:pt>
                <c:pt idx="2481" formatCode="General">
                  <c:v>49.62</c:v>
                </c:pt>
                <c:pt idx="2482" formatCode="General">
                  <c:v>49.64</c:v>
                </c:pt>
                <c:pt idx="2483" formatCode="General">
                  <c:v>49.66</c:v>
                </c:pt>
                <c:pt idx="2484" formatCode="General">
                  <c:v>49.68</c:v>
                </c:pt>
                <c:pt idx="2485" formatCode="General">
                  <c:v>49.7</c:v>
                </c:pt>
                <c:pt idx="2486" formatCode="General">
                  <c:v>49.72</c:v>
                </c:pt>
                <c:pt idx="2487" formatCode="General">
                  <c:v>49.74</c:v>
                </c:pt>
                <c:pt idx="2488" formatCode="General">
                  <c:v>49.76</c:v>
                </c:pt>
                <c:pt idx="2489" formatCode="General">
                  <c:v>49.78</c:v>
                </c:pt>
                <c:pt idx="2490" formatCode="General">
                  <c:v>49.8</c:v>
                </c:pt>
                <c:pt idx="2491" formatCode="General">
                  <c:v>49.82</c:v>
                </c:pt>
                <c:pt idx="2492" formatCode="General">
                  <c:v>49.84</c:v>
                </c:pt>
                <c:pt idx="2493" formatCode="General">
                  <c:v>49.86</c:v>
                </c:pt>
                <c:pt idx="2494" formatCode="General">
                  <c:v>49.88</c:v>
                </c:pt>
                <c:pt idx="2495" formatCode="General">
                  <c:v>49.9</c:v>
                </c:pt>
                <c:pt idx="2496" formatCode="General">
                  <c:v>49.92</c:v>
                </c:pt>
                <c:pt idx="2497" formatCode="General">
                  <c:v>49.94</c:v>
                </c:pt>
                <c:pt idx="2498" formatCode="General">
                  <c:v>49.96</c:v>
                </c:pt>
                <c:pt idx="2499" formatCode="General">
                  <c:v>49.98</c:v>
                </c:pt>
                <c:pt idx="2500" formatCode="General">
                  <c:v>50</c:v>
                </c:pt>
              </c:numCache>
            </c:numRef>
          </c:xVal>
          <c:yVal>
            <c:numRef>
              <c:f>Лист1!$B$2:$B$2502</c:f>
              <c:numCache>
                <c:formatCode>0.00E+00</c:formatCode>
                <c:ptCount val="2501"/>
                <c:pt idx="0">
                  <c:v>-1.37093E-7</c:v>
                </c:pt>
                <c:pt idx="1">
                  <c:v>6.8787300000000003E-6</c:v>
                </c:pt>
                <c:pt idx="2">
                  <c:v>-1.1134900000000001E-5</c:v>
                </c:pt>
                <c:pt idx="3">
                  <c:v>-2.13311E-5</c:v>
                </c:pt>
                <c:pt idx="4">
                  <c:v>-2.6978099999999998E-5</c:v>
                </c:pt>
                <c:pt idx="5">
                  <c:v>-3.0834199999999997E-5</c:v>
                </c:pt>
                <c:pt idx="6">
                  <c:v>-2.50197E-5</c:v>
                </c:pt>
                <c:pt idx="7">
                  <c:v>-1.92051E-5</c:v>
                </c:pt>
                <c:pt idx="8">
                  <c:v>-1.33906E-5</c:v>
                </c:pt>
                <c:pt idx="9">
                  <c:v>-7.5760799999999996E-6</c:v>
                </c:pt>
                <c:pt idx="10">
                  <c:v>-1.7136500000000001E-6</c:v>
                </c:pt>
                <c:pt idx="11">
                  <c:v>4.4074600000000003E-6</c:v>
                </c:pt>
                <c:pt idx="12">
                  <c:v>1.0528599999999999E-5</c:v>
                </c:pt>
                <c:pt idx="13">
                  <c:v>1.6649700000000001E-5</c:v>
                </c:pt>
                <c:pt idx="14">
                  <c:v>2.2770799999999999E-5</c:v>
                </c:pt>
                <c:pt idx="15">
                  <c:v>2.88919E-5</c:v>
                </c:pt>
                <c:pt idx="16">
                  <c:v>3.5012999999999998E-5</c:v>
                </c:pt>
                <c:pt idx="17">
                  <c:v>4.1134100000000003E-5</c:v>
                </c:pt>
                <c:pt idx="18">
                  <c:v>4.7255200000000001E-5</c:v>
                </c:pt>
                <c:pt idx="19">
                  <c:v>5.3376299999999999E-5</c:v>
                </c:pt>
                <c:pt idx="20">
                  <c:v>5.9025599999999999E-5</c:v>
                </c:pt>
                <c:pt idx="21">
                  <c:v>6.2126999999999997E-5</c:v>
                </c:pt>
                <c:pt idx="22">
                  <c:v>6.5228500000000001E-5</c:v>
                </c:pt>
                <c:pt idx="23">
                  <c:v>6.8329899999999998E-5</c:v>
                </c:pt>
                <c:pt idx="24">
                  <c:v>7.1431400000000002E-5</c:v>
                </c:pt>
                <c:pt idx="25">
                  <c:v>7.4532799999999999E-5</c:v>
                </c:pt>
                <c:pt idx="26">
                  <c:v>7.7634199999999996E-5</c:v>
                </c:pt>
                <c:pt idx="27">
                  <c:v>8.07357E-5</c:v>
                </c:pt>
                <c:pt idx="28">
                  <c:v>8.3837099999999997E-5</c:v>
                </c:pt>
                <c:pt idx="29">
                  <c:v>8.6938600000000001E-5</c:v>
                </c:pt>
                <c:pt idx="30">
                  <c:v>9.0039999999999999E-5</c:v>
                </c:pt>
                <c:pt idx="31">
                  <c:v>9.3141399999999996E-5</c:v>
                </c:pt>
                <c:pt idx="32">
                  <c:v>9.62429E-5</c:v>
                </c:pt>
                <c:pt idx="33">
                  <c:v>9.9344299999999997E-5</c:v>
                </c:pt>
                <c:pt idx="34" formatCode="General">
                  <c:v>1.02446E-4</c:v>
                </c:pt>
                <c:pt idx="35" formatCode="General">
                  <c:v>1.0535999999999999E-4</c:v>
                </c:pt>
                <c:pt idx="36" formatCode="General">
                  <c:v>1.0607099999999999E-4</c:v>
                </c:pt>
                <c:pt idx="37" formatCode="General">
                  <c:v>1.06782E-4</c:v>
                </c:pt>
                <c:pt idx="38" formatCode="General">
                  <c:v>1.07493E-4</c:v>
                </c:pt>
                <c:pt idx="39" formatCode="General">
                  <c:v>1.08204E-4</c:v>
                </c:pt>
                <c:pt idx="40" formatCode="General">
                  <c:v>1.0891399999999999E-4</c:v>
                </c:pt>
                <c:pt idx="41" formatCode="General">
                  <c:v>1.0962499999999999E-4</c:v>
                </c:pt>
                <c:pt idx="42" formatCode="General">
                  <c:v>1.10336E-4</c:v>
                </c:pt>
                <c:pt idx="43" formatCode="General">
                  <c:v>1.11047E-4</c:v>
                </c:pt>
                <c:pt idx="44" formatCode="General">
                  <c:v>1.11758E-4</c:v>
                </c:pt>
                <c:pt idx="45" formatCode="General">
                  <c:v>1.12469E-4</c:v>
                </c:pt>
                <c:pt idx="46" formatCode="General">
                  <c:v>1.1317899999999999E-4</c:v>
                </c:pt>
                <c:pt idx="47" formatCode="General">
                  <c:v>1.1389E-4</c:v>
                </c:pt>
                <c:pt idx="48" formatCode="General">
                  <c:v>1.14601E-4</c:v>
                </c:pt>
                <c:pt idx="49" formatCode="General">
                  <c:v>1.15312E-4</c:v>
                </c:pt>
                <c:pt idx="50" formatCode="General">
                  <c:v>1.16023E-4</c:v>
                </c:pt>
                <c:pt idx="51" formatCode="General">
                  <c:v>2.2977899999999999E-2</c:v>
                </c:pt>
                <c:pt idx="52" formatCode="General">
                  <c:v>4.5839699999999997E-2</c:v>
                </c:pt>
                <c:pt idx="53" formatCode="General">
                  <c:v>6.8701499999999999E-2</c:v>
                </c:pt>
                <c:pt idx="54" formatCode="General">
                  <c:v>9.1563400000000003E-2</c:v>
                </c:pt>
                <c:pt idx="55" formatCode="General">
                  <c:v>0.114425</c:v>
                </c:pt>
                <c:pt idx="56" formatCode="General">
                  <c:v>0.13728699999999999</c:v>
                </c:pt>
                <c:pt idx="57" formatCode="General">
                  <c:v>0.16014900000000001</c:v>
                </c:pt>
                <c:pt idx="58" formatCode="General">
                  <c:v>0.18301100000000001</c:v>
                </c:pt>
                <c:pt idx="59" formatCode="General">
                  <c:v>0.205873</c:v>
                </c:pt>
                <c:pt idx="60" formatCode="General">
                  <c:v>0.22873399999999999</c:v>
                </c:pt>
                <c:pt idx="61" formatCode="General">
                  <c:v>0.25159599999999999</c:v>
                </c:pt>
                <c:pt idx="62" formatCode="General">
                  <c:v>0.27445799999999998</c:v>
                </c:pt>
                <c:pt idx="63" formatCode="General">
                  <c:v>0.29731999999999997</c:v>
                </c:pt>
                <c:pt idx="64" formatCode="General">
                  <c:v>0.32018200000000002</c:v>
                </c:pt>
                <c:pt idx="65" formatCode="General">
                  <c:v>0.34184399999999998</c:v>
                </c:pt>
                <c:pt idx="66" formatCode="General">
                  <c:v>0.35933599999999999</c:v>
                </c:pt>
                <c:pt idx="67" formatCode="General">
                  <c:v>0.376828</c:v>
                </c:pt>
                <c:pt idx="68" formatCode="General">
                  <c:v>0.39432</c:v>
                </c:pt>
                <c:pt idx="69" formatCode="General">
                  <c:v>0.41181200000000001</c:v>
                </c:pt>
                <c:pt idx="70" formatCode="General">
                  <c:v>0.42930400000000002</c:v>
                </c:pt>
                <c:pt idx="71" formatCode="General">
                  <c:v>0.44679600000000003</c:v>
                </c:pt>
                <c:pt idx="72" formatCode="General">
                  <c:v>0.46428799999999998</c:v>
                </c:pt>
                <c:pt idx="73" formatCode="General">
                  <c:v>0.48177999999999999</c:v>
                </c:pt>
                <c:pt idx="74" formatCode="General">
                  <c:v>0.49927199999999999</c:v>
                </c:pt>
                <c:pt idx="75" formatCode="General">
                  <c:v>0.516764</c:v>
                </c:pt>
                <c:pt idx="76" formatCode="General">
                  <c:v>0.53425599999999995</c:v>
                </c:pt>
                <c:pt idx="77" formatCode="General">
                  <c:v>0.55174800000000002</c:v>
                </c:pt>
                <c:pt idx="78" formatCode="General">
                  <c:v>0.56923999999999997</c:v>
                </c:pt>
                <c:pt idx="79" formatCode="General">
                  <c:v>0.58673200000000003</c:v>
                </c:pt>
                <c:pt idx="80" formatCode="General">
                  <c:v>0.60563199999999995</c:v>
                </c:pt>
                <c:pt idx="81" formatCode="General">
                  <c:v>0.62627600000000005</c:v>
                </c:pt>
                <c:pt idx="82" formatCode="General">
                  <c:v>0.64691900000000002</c:v>
                </c:pt>
                <c:pt idx="83" formatCode="General">
                  <c:v>0.66756300000000002</c:v>
                </c:pt>
                <c:pt idx="84" formatCode="General">
                  <c:v>0.68820599999999998</c:v>
                </c:pt>
                <c:pt idx="85" formatCode="General">
                  <c:v>0.70884999999999998</c:v>
                </c:pt>
                <c:pt idx="86" formatCode="General">
                  <c:v>0.72949299999999995</c:v>
                </c:pt>
                <c:pt idx="87" formatCode="General">
                  <c:v>0.75013700000000005</c:v>
                </c:pt>
                <c:pt idx="88" formatCode="General">
                  <c:v>0.77078000000000002</c:v>
                </c:pt>
                <c:pt idx="89" formatCode="General">
                  <c:v>0.79142400000000002</c:v>
                </c:pt>
                <c:pt idx="90" formatCode="General">
                  <c:v>0.81206699999999998</c:v>
                </c:pt>
                <c:pt idx="91" formatCode="General">
                  <c:v>0.83271099999999998</c:v>
                </c:pt>
                <c:pt idx="92" formatCode="General">
                  <c:v>0.85335499999999997</c:v>
                </c:pt>
                <c:pt idx="93" formatCode="General">
                  <c:v>0.87399800000000005</c:v>
                </c:pt>
                <c:pt idx="94" formatCode="General">
                  <c:v>0.89464200000000005</c:v>
                </c:pt>
                <c:pt idx="95" formatCode="General">
                  <c:v>0.91496100000000002</c:v>
                </c:pt>
                <c:pt idx="96" formatCode="General">
                  <c:v>0.93512200000000001</c:v>
                </c:pt>
                <c:pt idx="97" formatCode="General">
                  <c:v>0.95528199999999996</c:v>
                </c:pt>
                <c:pt idx="98" formatCode="General">
                  <c:v>0.97544299999999995</c:v>
                </c:pt>
                <c:pt idx="99" formatCode="General">
                  <c:v>0.99560300000000002</c:v>
                </c:pt>
                <c:pt idx="100" formatCode="General">
                  <c:v>1.01576</c:v>
                </c:pt>
                <c:pt idx="101" formatCode="General">
                  <c:v>1.03592</c:v>
                </c:pt>
                <c:pt idx="102" formatCode="General">
                  <c:v>1.0560799999999999</c:v>
                </c:pt>
                <c:pt idx="103" formatCode="General">
                  <c:v>1.0762499999999999</c:v>
                </c:pt>
                <c:pt idx="104" formatCode="General">
                  <c:v>1.0964100000000001</c:v>
                </c:pt>
                <c:pt idx="105" formatCode="General">
                  <c:v>1.1165700000000001</c:v>
                </c:pt>
                <c:pt idx="106" formatCode="General">
                  <c:v>1.13673</c:v>
                </c:pt>
                <c:pt idx="107" formatCode="General">
                  <c:v>1.15689</c:v>
                </c:pt>
                <c:pt idx="108" formatCode="General">
                  <c:v>1.1770499999999999</c:v>
                </c:pt>
                <c:pt idx="109" formatCode="General">
                  <c:v>1.1972100000000001</c:v>
                </c:pt>
                <c:pt idx="110" formatCode="General">
                  <c:v>1.2173400000000001</c:v>
                </c:pt>
                <c:pt idx="111" formatCode="General">
                  <c:v>1.2374799999999999</c:v>
                </c:pt>
                <c:pt idx="112" formatCode="General">
                  <c:v>1.2576099999999999</c:v>
                </c:pt>
                <c:pt idx="113" formatCode="General">
                  <c:v>1.2777400000000001</c:v>
                </c:pt>
                <c:pt idx="114" formatCode="General">
                  <c:v>1.2978799999999999</c:v>
                </c:pt>
                <c:pt idx="115" formatCode="General">
                  <c:v>1.3180099999999999</c:v>
                </c:pt>
                <c:pt idx="116" formatCode="General">
                  <c:v>1.3381400000000001</c:v>
                </c:pt>
                <c:pt idx="117" formatCode="General">
                  <c:v>1.3582700000000001</c:v>
                </c:pt>
                <c:pt idx="118" formatCode="General">
                  <c:v>1.3784099999999999</c:v>
                </c:pt>
                <c:pt idx="119" formatCode="General">
                  <c:v>1.3985399999999999</c:v>
                </c:pt>
                <c:pt idx="120" formatCode="General">
                  <c:v>1.4186700000000001</c:v>
                </c:pt>
                <c:pt idx="121" formatCode="General">
                  <c:v>1.4388099999999999</c:v>
                </c:pt>
                <c:pt idx="122" formatCode="General">
                  <c:v>1.4589399999999999</c:v>
                </c:pt>
                <c:pt idx="123" formatCode="General">
                  <c:v>1.4790700000000001</c:v>
                </c:pt>
                <c:pt idx="124" formatCode="General">
                  <c:v>1.4992099999999999</c:v>
                </c:pt>
                <c:pt idx="125" formatCode="General">
                  <c:v>1.5193399999999999</c:v>
                </c:pt>
                <c:pt idx="126" formatCode="General">
                  <c:v>1.5394699999999999</c:v>
                </c:pt>
                <c:pt idx="127" formatCode="General">
                  <c:v>1.5596000000000001</c:v>
                </c:pt>
                <c:pt idx="128" formatCode="General">
                  <c:v>1.57988</c:v>
                </c:pt>
                <c:pt idx="129" formatCode="General">
                  <c:v>1.60036</c:v>
                </c:pt>
                <c:pt idx="130" formatCode="General">
                  <c:v>1.6208400000000001</c:v>
                </c:pt>
                <c:pt idx="131" formatCode="General">
                  <c:v>1.64131</c:v>
                </c:pt>
                <c:pt idx="132" formatCode="General">
                  <c:v>1.6617900000000001</c:v>
                </c:pt>
                <c:pt idx="133" formatCode="General">
                  <c:v>1.6822699999999999</c:v>
                </c:pt>
                <c:pt idx="134" formatCode="General">
                  <c:v>1.7027399999999999</c:v>
                </c:pt>
                <c:pt idx="135" formatCode="General">
                  <c:v>1.72322</c:v>
                </c:pt>
                <c:pt idx="136" formatCode="General">
                  <c:v>1.7437</c:v>
                </c:pt>
                <c:pt idx="137" formatCode="General">
                  <c:v>1.7641800000000001</c:v>
                </c:pt>
                <c:pt idx="138" formatCode="General">
                  <c:v>1.7846500000000001</c:v>
                </c:pt>
                <c:pt idx="139" formatCode="General">
                  <c:v>1.8051299999999999</c:v>
                </c:pt>
                <c:pt idx="140" formatCode="General">
                  <c:v>1.82561</c:v>
                </c:pt>
                <c:pt idx="141" formatCode="General">
                  <c:v>1.8460799999999999</c:v>
                </c:pt>
                <c:pt idx="142" formatCode="General">
                  <c:v>1.86656</c:v>
                </c:pt>
                <c:pt idx="143" formatCode="General">
                  <c:v>1.8870400000000001</c:v>
                </c:pt>
                <c:pt idx="144" formatCode="General">
                  <c:v>1.9075200000000001</c:v>
                </c:pt>
                <c:pt idx="145" formatCode="General">
                  <c:v>1.9279900000000001</c:v>
                </c:pt>
                <c:pt idx="146" formatCode="General">
                  <c:v>1.9484699999999999</c:v>
                </c:pt>
                <c:pt idx="147" formatCode="General">
                  <c:v>1.96895</c:v>
                </c:pt>
                <c:pt idx="148" formatCode="General">
                  <c:v>1.98942</c:v>
                </c:pt>
                <c:pt idx="149" formatCode="General">
                  <c:v>2.0099</c:v>
                </c:pt>
                <c:pt idx="150" formatCode="General">
                  <c:v>2.0303800000000001</c:v>
                </c:pt>
                <c:pt idx="151" formatCode="General">
                  <c:v>2.0543999999999998</c:v>
                </c:pt>
                <c:pt idx="152" formatCode="General">
                  <c:v>2.0854699999999999</c:v>
                </c:pt>
                <c:pt idx="153" formatCode="General">
                  <c:v>2.1165400000000001</c:v>
                </c:pt>
                <c:pt idx="154" formatCode="General">
                  <c:v>2.1476099999999998</c:v>
                </c:pt>
                <c:pt idx="155" formatCode="General">
                  <c:v>2.1786799999999999</c:v>
                </c:pt>
                <c:pt idx="156" formatCode="General">
                  <c:v>2.2097500000000001</c:v>
                </c:pt>
                <c:pt idx="157" formatCode="General">
                  <c:v>2.2408199999999998</c:v>
                </c:pt>
                <c:pt idx="158" formatCode="General">
                  <c:v>2.27189</c:v>
                </c:pt>
                <c:pt idx="159" formatCode="General">
                  <c:v>2.3029600000000001</c:v>
                </c:pt>
                <c:pt idx="160" formatCode="General">
                  <c:v>2.3340299999999998</c:v>
                </c:pt>
                <c:pt idx="161" formatCode="General">
                  <c:v>2.3651</c:v>
                </c:pt>
                <c:pt idx="162" formatCode="General">
                  <c:v>2.3961700000000001</c:v>
                </c:pt>
                <c:pt idx="163" formatCode="General">
                  <c:v>2.4272399999999998</c:v>
                </c:pt>
                <c:pt idx="164" formatCode="General">
                  <c:v>2.45831</c:v>
                </c:pt>
                <c:pt idx="165" formatCode="General">
                  <c:v>2.4893800000000001</c:v>
                </c:pt>
                <c:pt idx="166" formatCode="General">
                  <c:v>2.5204499999999999</c:v>
                </c:pt>
                <c:pt idx="167" formatCode="General">
                  <c:v>2.55152</c:v>
                </c:pt>
                <c:pt idx="168" formatCode="General">
                  <c:v>2.5825900000000002</c:v>
                </c:pt>
                <c:pt idx="169" formatCode="General">
                  <c:v>2.6136599999999999</c:v>
                </c:pt>
                <c:pt idx="170" formatCode="General">
                  <c:v>2.64473</c:v>
                </c:pt>
                <c:pt idx="171" formatCode="General">
                  <c:v>2.6758000000000002</c:v>
                </c:pt>
                <c:pt idx="172" formatCode="General">
                  <c:v>2.7068699999999999</c:v>
                </c:pt>
                <c:pt idx="173" formatCode="General">
                  <c:v>2.73794</c:v>
                </c:pt>
                <c:pt idx="174" formatCode="General">
                  <c:v>2.7712300000000001</c:v>
                </c:pt>
                <c:pt idx="175" formatCode="General">
                  <c:v>2.8113000000000001</c:v>
                </c:pt>
                <c:pt idx="176" formatCode="General">
                  <c:v>2.8513700000000002</c:v>
                </c:pt>
                <c:pt idx="177" formatCode="General">
                  <c:v>2.8914399999999998</c:v>
                </c:pt>
                <c:pt idx="178" formatCode="General">
                  <c:v>2.9315199999999999</c:v>
                </c:pt>
                <c:pt idx="179" formatCode="General">
                  <c:v>2.97159</c:v>
                </c:pt>
                <c:pt idx="180" formatCode="General">
                  <c:v>3.01166</c:v>
                </c:pt>
                <c:pt idx="181" formatCode="General">
                  <c:v>3.0517300000000001</c:v>
                </c:pt>
                <c:pt idx="182" formatCode="General">
                  <c:v>3.0918100000000002</c:v>
                </c:pt>
                <c:pt idx="183" formatCode="General">
                  <c:v>3.1318800000000002</c:v>
                </c:pt>
                <c:pt idx="184" formatCode="General">
                  <c:v>3.1719499999999998</c:v>
                </c:pt>
                <c:pt idx="185" formatCode="General">
                  <c:v>3.2120199999999999</c:v>
                </c:pt>
                <c:pt idx="186" formatCode="General">
                  <c:v>3.2521</c:v>
                </c:pt>
                <c:pt idx="187" formatCode="General">
                  <c:v>3.29217</c:v>
                </c:pt>
                <c:pt idx="188" formatCode="General">
                  <c:v>3.3322400000000001</c:v>
                </c:pt>
                <c:pt idx="189" formatCode="General">
                  <c:v>3.3723100000000001</c:v>
                </c:pt>
                <c:pt idx="190" formatCode="General">
                  <c:v>3.4123899999999998</c:v>
                </c:pt>
                <c:pt idx="191" formatCode="General">
                  <c:v>3.4524599999999999</c:v>
                </c:pt>
                <c:pt idx="192" formatCode="General">
                  <c:v>3.4925299999999999</c:v>
                </c:pt>
                <c:pt idx="193" formatCode="General">
                  <c:v>3.5308999999999999</c:v>
                </c:pt>
                <c:pt idx="194" formatCode="General">
                  <c:v>3.5690200000000001</c:v>
                </c:pt>
                <c:pt idx="195" formatCode="General">
                  <c:v>3.6071399999999998</c:v>
                </c:pt>
                <c:pt idx="196" formatCode="General">
                  <c:v>3.6452599999999999</c:v>
                </c:pt>
                <c:pt idx="197" formatCode="General">
                  <c:v>3.6833800000000001</c:v>
                </c:pt>
                <c:pt idx="198" formatCode="General">
                  <c:v>3.7214999999999998</c:v>
                </c:pt>
                <c:pt idx="199" formatCode="General">
                  <c:v>3.75962</c:v>
                </c:pt>
                <c:pt idx="200" formatCode="General">
                  <c:v>3.7977400000000001</c:v>
                </c:pt>
                <c:pt idx="201" formatCode="General">
                  <c:v>3.8069500000000001</c:v>
                </c:pt>
                <c:pt idx="202" formatCode="General">
                  <c:v>3.81616</c:v>
                </c:pt>
                <c:pt idx="203" formatCode="General">
                  <c:v>3.8253699999999999</c:v>
                </c:pt>
                <c:pt idx="204" formatCode="General">
                  <c:v>3.8345799999999999</c:v>
                </c:pt>
                <c:pt idx="205" formatCode="General">
                  <c:v>3.8437899999999998</c:v>
                </c:pt>
                <c:pt idx="206" formatCode="General">
                  <c:v>3.8530000000000002</c:v>
                </c:pt>
                <c:pt idx="207" formatCode="General">
                  <c:v>3.8622100000000001</c:v>
                </c:pt>
                <c:pt idx="208" formatCode="General">
                  <c:v>3.8714200000000001</c:v>
                </c:pt>
                <c:pt idx="209" formatCode="General">
                  <c:v>3.88063</c:v>
                </c:pt>
                <c:pt idx="210" formatCode="General">
                  <c:v>3.88984</c:v>
                </c:pt>
                <c:pt idx="211" formatCode="General">
                  <c:v>3.8990499999999999</c:v>
                </c:pt>
                <c:pt idx="212" formatCode="General">
                  <c:v>3.9024000000000001</c:v>
                </c:pt>
                <c:pt idx="213" formatCode="General">
                  <c:v>3.9056199999999999</c:v>
                </c:pt>
                <c:pt idx="214" formatCode="General">
                  <c:v>3.90883</c:v>
                </c:pt>
                <c:pt idx="215" formatCode="General">
                  <c:v>3.9120400000000002</c:v>
                </c:pt>
                <c:pt idx="216" formatCode="General">
                  <c:v>3.91526</c:v>
                </c:pt>
                <c:pt idx="217" formatCode="General">
                  <c:v>3.9184700000000001</c:v>
                </c:pt>
                <c:pt idx="218" formatCode="General">
                  <c:v>3.9216799999999998</c:v>
                </c:pt>
                <c:pt idx="219" formatCode="General">
                  <c:v>3.9249000000000001</c:v>
                </c:pt>
                <c:pt idx="220" formatCode="General">
                  <c:v>3.9281100000000002</c:v>
                </c:pt>
                <c:pt idx="221" formatCode="General">
                  <c:v>3.9313199999999999</c:v>
                </c:pt>
                <c:pt idx="222" formatCode="General">
                  <c:v>3.9345300000000001</c:v>
                </c:pt>
                <c:pt idx="223" formatCode="General">
                  <c:v>3.9349400000000001</c:v>
                </c:pt>
                <c:pt idx="224" formatCode="General">
                  <c:v>3.9352100000000001</c:v>
                </c:pt>
                <c:pt idx="225" formatCode="General">
                  <c:v>3.93547</c:v>
                </c:pt>
                <c:pt idx="226" formatCode="General">
                  <c:v>3.93574</c:v>
                </c:pt>
                <c:pt idx="227" formatCode="General">
                  <c:v>3.9359999999999999</c:v>
                </c:pt>
                <c:pt idx="228" formatCode="General">
                  <c:v>3.9362699999999999</c:v>
                </c:pt>
                <c:pt idx="229" formatCode="General">
                  <c:v>3.9365399999999999</c:v>
                </c:pt>
                <c:pt idx="230" formatCode="General">
                  <c:v>3.9367999999999999</c:v>
                </c:pt>
                <c:pt idx="231" formatCode="General">
                  <c:v>3.9370699999999998</c:v>
                </c:pt>
                <c:pt idx="232" formatCode="General">
                  <c:v>3.9373399999999998</c:v>
                </c:pt>
                <c:pt idx="233" formatCode="General">
                  <c:v>3.9376000000000002</c:v>
                </c:pt>
                <c:pt idx="234" formatCode="General">
                  <c:v>3.9377200000000001</c:v>
                </c:pt>
                <c:pt idx="235" formatCode="General">
                  <c:v>3.93784</c:v>
                </c:pt>
                <c:pt idx="236" formatCode="General">
                  <c:v>3.9379499999999998</c:v>
                </c:pt>
                <c:pt idx="237" formatCode="General">
                  <c:v>3.9380600000000001</c:v>
                </c:pt>
                <c:pt idx="238" formatCode="General">
                  <c:v>3.9381699999999999</c:v>
                </c:pt>
                <c:pt idx="239" formatCode="General">
                  <c:v>3.9382799999999998</c:v>
                </c:pt>
                <c:pt idx="240" formatCode="General">
                  <c:v>3.9383900000000001</c:v>
                </c:pt>
                <c:pt idx="241" formatCode="General">
                  <c:v>3.9384999999999999</c:v>
                </c:pt>
                <c:pt idx="242" formatCode="General">
                  <c:v>3.9386100000000002</c:v>
                </c:pt>
                <c:pt idx="243" formatCode="General">
                  <c:v>3.93872</c:v>
                </c:pt>
                <c:pt idx="244" formatCode="General">
                  <c:v>3.9388299999999998</c:v>
                </c:pt>
                <c:pt idx="245" formatCode="General">
                  <c:v>3.9389400000000001</c:v>
                </c:pt>
                <c:pt idx="246" formatCode="General">
                  <c:v>3.9390499999999999</c:v>
                </c:pt>
                <c:pt idx="247" formatCode="General">
                  <c:v>3.9391400000000001</c:v>
                </c:pt>
                <c:pt idx="248" formatCode="General">
                  <c:v>3.9391099999999999</c:v>
                </c:pt>
                <c:pt idx="249" formatCode="General">
                  <c:v>3.9390800000000001</c:v>
                </c:pt>
                <c:pt idx="250" formatCode="General">
                  <c:v>3.9390499999999999</c:v>
                </c:pt>
                <c:pt idx="251" formatCode="General">
                  <c:v>3.9390100000000001</c:v>
                </c:pt>
                <c:pt idx="252" formatCode="General">
                  <c:v>3.9389799999999999</c:v>
                </c:pt>
                <c:pt idx="253" formatCode="General">
                  <c:v>3.9389500000000002</c:v>
                </c:pt>
                <c:pt idx="254" formatCode="General">
                  <c:v>3.93892</c:v>
                </c:pt>
                <c:pt idx="255" formatCode="General">
                  <c:v>3.9388899999999998</c:v>
                </c:pt>
                <c:pt idx="256" formatCode="General">
                  <c:v>3.93885</c:v>
                </c:pt>
                <c:pt idx="257" formatCode="General">
                  <c:v>3.9388200000000002</c:v>
                </c:pt>
                <c:pt idx="258" formatCode="General">
                  <c:v>3.93879</c:v>
                </c:pt>
                <c:pt idx="259" formatCode="General">
                  <c:v>3.9387599999999998</c:v>
                </c:pt>
                <c:pt idx="260" formatCode="General">
                  <c:v>3.9387300000000001</c:v>
                </c:pt>
                <c:pt idx="261" formatCode="General">
                  <c:v>3.9386899999999998</c:v>
                </c:pt>
                <c:pt idx="262" formatCode="General">
                  <c:v>3.93866</c:v>
                </c:pt>
                <c:pt idx="263" formatCode="General">
                  <c:v>3.9386299999999999</c:v>
                </c:pt>
                <c:pt idx="264" formatCode="General">
                  <c:v>3.9386000000000001</c:v>
                </c:pt>
                <c:pt idx="265" formatCode="General">
                  <c:v>3.93852</c:v>
                </c:pt>
                <c:pt idx="266" formatCode="General">
                  <c:v>3.9384299999999999</c:v>
                </c:pt>
                <c:pt idx="267" formatCode="General">
                  <c:v>3.9383499999999998</c:v>
                </c:pt>
                <c:pt idx="268" formatCode="General">
                  <c:v>3.9382600000000001</c:v>
                </c:pt>
                <c:pt idx="269" formatCode="General">
                  <c:v>3.93818</c:v>
                </c:pt>
                <c:pt idx="270" formatCode="General">
                  <c:v>3.9380899999999999</c:v>
                </c:pt>
                <c:pt idx="271" formatCode="General">
                  <c:v>3.9380099999999998</c:v>
                </c:pt>
                <c:pt idx="272" formatCode="General">
                  <c:v>3.9379300000000002</c:v>
                </c:pt>
                <c:pt idx="273" formatCode="General">
                  <c:v>3.93784</c:v>
                </c:pt>
                <c:pt idx="274" formatCode="General">
                  <c:v>3.9377599999999999</c:v>
                </c:pt>
                <c:pt idx="275" formatCode="General">
                  <c:v>3.9376699999999998</c:v>
                </c:pt>
                <c:pt idx="276" formatCode="General">
                  <c:v>3.9375900000000001</c:v>
                </c:pt>
                <c:pt idx="277" formatCode="General">
                  <c:v>3.9375</c:v>
                </c:pt>
                <c:pt idx="278" formatCode="General">
                  <c:v>3.9374199999999999</c:v>
                </c:pt>
                <c:pt idx="279" formatCode="General">
                  <c:v>3.9373399999999998</c:v>
                </c:pt>
                <c:pt idx="280" formatCode="General">
                  <c:v>3.9372500000000001</c:v>
                </c:pt>
                <c:pt idx="281" formatCode="General">
                  <c:v>3.9371700000000001</c:v>
                </c:pt>
                <c:pt idx="282" formatCode="General">
                  <c:v>3.9370799999999999</c:v>
                </c:pt>
                <c:pt idx="283" formatCode="General">
                  <c:v>3.9369999999999998</c:v>
                </c:pt>
                <c:pt idx="284" formatCode="General">
                  <c:v>3.9369100000000001</c:v>
                </c:pt>
                <c:pt idx="285" formatCode="General">
                  <c:v>3.9368300000000001</c:v>
                </c:pt>
                <c:pt idx="286" formatCode="General">
                  <c:v>3.93675</c:v>
                </c:pt>
                <c:pt idx="287" formatCode="General">
                  <c:v>3.9366599999999998</c:v>
                </c:pt>
                <c:pt idx="288" formatCode="General">
                  <c:v>3.9365800000000002</c:v>
                </c:pt>
                <c:pt idx="289" formatCode="General">
                  <c:v>3.93649</c:v>
                </c:pt>
                <c:pt idx="290" formatCode="General">
                  <c:v>3.93641</c:v>
                </c:pt>
                <c:pt idx="291" formatCode="General">
                  <c:v>3.9363199999999998</c:v>
                </c:pt>
                <c:pt idx="292" formatCode="General">
                  <c:v>3.9362400000000002</c:v>
                </c:pt>
                <c:pt idx="293" formatCode="General">
                  <c:v>3.93615</c:v>
                </c:pt>
                <c:pt idx="294" formatCode="General">
                  <c:v>3.93607</c:v>
                </c:pt>
                <c:pt idx="295" formatCode="General">
                  <c:v>3.9359899999999999</c:v>
                </c:pt>
                <c:pt idx="296" formatCode="General">
                  <c:v>3.9359000000000002</c:v>
                </c:pt>
                <c:pt idx="297" formatCode="General">
                  <c:v>3.9358200000000001</c:v>
                </c:pt>
                <c:pt idx="298" formatCode="General">
                  <c:v>3.93573</c:v>
                </c:pt>
                <c:pt idx="299" formatCode="General">
                  <c:v>3.9356499999999999</c:v>
                </c:pt>
                <c:pt idx="300" formatCode="General">
                  <c:v>3.9355699999999998</c:v>
                </c:pt>
                <c:pt idx="301" formatCode="General">
                  <c:v>3.9354800000000001</c:v>
                </c:pt>
                <c:pt idx="302" formatCode="General">
                  <c:v>3.9354</c:v>
                </c:pt>
                <c:pt idx="303" formatCode="General">
                  <c:v>3.9353199999999999</c:v>
                </c:pt>
                <c:pt idx="304" formatCode="General">
                  <c:v>3.9352299999999998</c:v>
                </c:pt>
                <c:pt idx="305" formatCode="General">
                  <c:v>3.9351500000000001</c:v>
                </c:pt>
                <c:pt idx="306" formatCode="General">
                  <c:v>3.9350700000000001</c:v>
                </c:pt>
                <c:pt idx="307" formatCode="General">
                  <c:v>3.9349799999999999</c:v>
                </c:pt>
                <c:pt idx="308" formatCode="General">
                  <c:v>3.9348999999999998</c:v>
                </c:pt>
                <c:pt idx="309" formatCode="General">
                  <c:v>3.9348100000000001</c:v>
                </c:pt>
                <c:pt idx="310" formatCode="General">
                  <c:v>3.9347300000000001</c:v>
                </c:pt>
                <c:pt idx="311" formatCode="General">
                  <c:v>3.93465</c:v>
                </c:pt>
                <c:pt idx="312" formatCode="General">
                  <c:v>3.9345599999999998</c:v>
                </c:pt>
                <c:pt idx="313" formatCode="General">
                  <c:v>3.9344800000000002</c:v>
                </c:pt>
                <c:pt idx="314" formatCode="General">
                  <c:v>3.9344000000000001</c:v>
                </c:pt>
                <c:pt idx="315" formatCode="General">
                  <c:v>3.93431</c:v>
                </c:pt>
                <c:pt idx="316" formatCode="General">
                  <c:v>3.9342299999999999</c:v>
                </c:pt>
                <c:pt idx="317" formatCode="General">
                  <c:v>3.9341499999999998</c:v>
                </c:pt>
                <c:pt idx="318" formatCode="General">
                  <c:v>3.9340600000000001</c:v>
                </c:pt>
                <c:pt idx="319" formatCode="General">
                  <c:v>3.93398</c:v>
                </c:pt>
                <c:pt idx="320" formatCode="General">
                  <c:v>3.9339</c:v>
                </c:pt>
                <c:pt idx="321" formatCode="General">
                  <c:v>3.9338099999999998</c:v>
                </c:pt>
                <c:pt idx="322" formatCode="General">
                  <c:v>3.9337300000000002</c:v>
                </c:pt>
                <c:pt idx="323" formatCode="General">
                  <c:v>3.9336500000000001</c:v>
                </c:pt>
                <c:pt idx="324" formatCode="General">
                  <c:v>3.9335599999999999</c:v>
                </c:pt>
                <c:pt idx="325" formatCode="General">
                  <c:v>3.9334799999999999</c:v>
                </c:pt>
                <c:pt idx="326" formatCode="General">
                  <c:v>3.9333999999999998</c:v>
                </c:pt>
                <c:pt idx="327" formatCode="General">
                  <c:v>3.9333100000000001</c:v>
                </c:pt>
                <c:pt idx="328" formatCode="General">
                  <c:v>3.93323</c:v>
                </c:pt>
                <c:pt idx="329" formatCode="General">
                  <c:v>3.9331499999999999</c:v>
                </c:pt>
                <c:pt idx="330" formatCode="General">
                  <c:v>3.9330599999999998</c:v>
                </c:pt>
                <c:pt idx="331" formatCode="General">
                  <c:v>3.9329800000000001</c:v>
                </c:pt>
                <c:pt idx="332" formatCode="General">
                  <c:v>3.93289</c:v>
                </c:pt>
                <c:pt idx="333" formatCode="General">
                  <c:v>3.9328099999999999</c:v>
                </c:pt>
                <c:pt idx="334" formatCode="General">
                  <c:v>3.9327299999999998</c:v>
                </c:pt>
                <c:pt idx="335" formatCode="General">
                  <c:v>3.9326400000000001</c:v>
                </c:pt>
                <c:pt idx="336" formatCode="General">
                  <c:v>3.9325600000000001</c:v>
                </c:pt>
                <c:pt idx="337" formatCode="General">
                  <c:v>3.93248</c:v>
                </c:pt>
                <c:pt idx="338" formatCode="General">
                  <c:v>3.9323899999999998</c:v>
                </c:pt>
                <c:pt idx="339" formatCode="General">
                  <c:v>3.9323100000000002</c:v>
                </c:pt>
                <c:pt idx="340" formatCode="General">
                  <c:v>3.9322300000000001</c:v>
                </c:pt>
                <c:pt idx="341" formatCode="General">
                  <c:v>3.93214</c:v>
                </c:pt>
                <c:pt idx="342" formatCode="General">
                  <c:v>3.9320599999999999</c:v>
                </c:pt>
                <c:pt idx="343" formatCode="General">
                  <c:v>3.9319799999999998</c:v>
                </c:pt>
                <c:pt idx="344" formatCode="General">
                  <c:v>3.9318900000000001</c:v>
                </c:pt>
                <c:pt idx="345" formatCode="General">
                  <c:v>3.93181</c:v>
                </c:pt>
                <c:pt idx="346" formatCode="General">
                  <c:v>3.9317299999999999</c:v>
                </c:pt>
                <c:pt idx="347" formatCode="General">
                  <c:v>3.9316399999999998</c:v>
                </c:pt>
                <c:pt idx="348" formatCode="General">
                  <c:v>3.9315600000000002</c:v>
                </c:pt>
                <c:pt idx="349" formatCode="General">
                  <c:v>3.9314800000000001</c:v>
                </c:pt>
                <c:pt idx="350" formatCode="General">
                  <c:v>3.9313899999999999</c:v>
                </c:pt>
                <c:pt idx="351" formatCode="General">
                  <c:v>3.9313099999999999</c:v>
                </c:pt>
                <c:pt idx="352" formatCode="General">
                  <c:v>3.9312299999999998</c:v>
                </c:pt>
                <c:pt idx="353" formatCode="General">
                  <c:v>3.9311400000000001</c:v>
                </c:pt>
                <c:pt idx="354" formatCode="General">
                  <c:v>3.93106</c:v>
                </c:pt>
                <c:pt idx="355" formatCode="General">
                  <c:v>3.9309699999999999</c:v>
                </c:pt>
                <c:pt idx="356" formatCode="General">
                  <c:v>3.9308900000000002</c:v>
                </c:pt>
                <c:pt idx="357" formatCode="General">
                  <c:v>3.9308100000000001</c:v>
                </c:pt>
                <c:pt idx="358" formatCode="General">
                  <c:v>3.93072</c:v>
                </c:pt>
                <c:pt idx="359" formatCode="General">
                  <c:v>3.9306399999999999</c:v>
                </c:pt>
                <c:pt idx="360" formatCode="General">
                  <c:v>3.9305599999999998</c:v>
                </c:pt>
                <c:pt idx="361" formatCode="General">
                  <c:v>3.9304700000000001</c:v>
                </c:pt>
                <c:pt idx="362" formatCode="General">
                  <c:v>3.9303900000000001</c:v>
                </c:pt>
                <c:pt idx="363" formatCode="General">
                  <c:v>3.93031</c:v>
                </c:pt>
                <c:pt idx="364" formatCode="General">
                  <c:v>3.9302199999999998</c:v>
                </c:pt>
                <c:pt idx="365" formatCode="General">
                  <c:v>3.9301400000000002</c:v>
                </c:pt>
                <c:pt idx="366" formatCode="General">
                  <c:v>3.9300600000000001</c:v>
                </c:pt>
                <c:pt idx="367" formatCode="General">
                  <c:v>3.92997</c:v>
                </c:pt>
                <c:pt idx="368" formatCode="General">
                  <c:v>3.9298899999999999</c:v>
                </c:pt>
                <c:pt idx="369" formatCode="General">
                  <c:v>3.9298099999999998</c:v>
                </c:pt>
                <c:pt idx="370" formatCode="General">
                  <c:v>3.9297399999999998</c:v>
                </c:pt>
                <c:pt idx="371" formatCode="General">
                  <c:v>3.9296600000000002</c:v>
                </c:pt>
                <c:pt idx="372" formatCode="General">
                  <c:v>3.9295800000000001</c:v>
                </c:pt>
                <c:pt idx="373" formatCode="General">
                  <c:v>3.9295</c:v>
                </c:pt>
                <c:pt idx="374" formatCode="General">
                  <c:v>3.9294199999999999</c:v>
                </c:pt>
                <c:pt idx="375" formatCode="General">
                  <c:v>3.9293399999999998</c:v>
                </c:pt>
                <c:pt idx="376" formatCode="General">
                  <c:v>3.9292699999999998</c:v>
                </c:pt>
                <c:pt idx="377" formatCode="General">
                  <c:v>3.9291900000000002</c:v>
                </c:pt>
                <c:pt idx="378" formatCode="General">
                  <c:v>3.9291100000000001</c:v>
                </c:pt>
                <c:pt idx="379" formatCode="General">
                  <c:v>3.92903</c:v>
                </c:pt>
                <c:pt idx="380" formatCode="General">
                  <c:v>3.9289499999999999</c:v>
                </c:pt>
                <c:pt idx="381" formatCode="General">
                  <c:v>3.9288699999999999</c:v>
                </c:pt>
                <c:pt idx="382" formatCode="General">
                  <c:v>3.9287999999999998</c:v>
                </c:pt>
                <c:pt idx="383" formatCode="General">
                  <c:v>3.9287200000000002</c:v>
                </c:pt>
                <c:pt idx="384" formatCode="General">
                  <c:v>3.9286400000000001</c:v>
                </c:pt>
                <c:pt idx="385" formatCode="General">
                  <c:v>3.9285600000000001</c:v>
                </c:pt>
                <c:pt idx="386" formatCode="General">
                  <c:v>3.92848</c:v>
                </c:pt>
                <c:pt idx="387" formatCode="General">
                  <c:v>3.9283999999999999</c:v>
                </c:pt>
                <c:pt idx="388" formatCode="General">
                  <c:v>3.9283299999999999</c:v>
                </c:pt>
                <c:pt idx="389" formatCode="General">
                  <c:v>3.9282499999999998</c:v>
                </c:pt>
                <c:pt idx="390" formatCode="General">
                  <c:v>3.9281700000000002</c:v>
                </c:pt>
                <c:pt idx="391" formatCode="General">
                  <c:v>3.9280900000000001</c:v>
                </c:pt>
                <c:pt idx="392" formatCode="General">
                  <c:v>3.92801</c:v>
                </c:pt>
                <c:pt idx="393" formatCode="General">
                  <c:v>3.92794</c:v>
                </c:pt>
                <c:pt idx="394" formatCode="General">
                  <c:v>3.9278599999999999</c:v>
                </c:pt>
                <c:pt idx="395" formatCode="General">
                  <c:v>3.9277799999999998</c:v>
                </c:pt>
                <c:pt idx="396" formatCode="General">
                  <c:v>3.9277000000000002</c:v>
                </c:pt>
                <c:pt idx="397" formatCode="General">
                  <c:v>3.9276200000000001</c:v>
                </c:pt>
                <c:pt idx="398" formatCode="General">
                  <c:v>3.92754</c:v>
                </c:pt>
                <c:pt idx="399" formatCode="General">
                  <c:v>3.92747</c:v>
                </c:pt>
                <c:pt idx="400" formatCode="General">
                  <c:v>3.9273899999999999</c:v>
                </c:pt>
                <c:pt idx="401" formatCode="General">
                  <c:v>3.9273099999999999</c:v>
                </c:pt>
                <c:pt idx="402" formatCode="General">
                  <c:v>3.9272300000000002</c:v>
                </c:pt>
                <c:pt idx="403" formatCode="General">
                  <c:v>3.9271500000000001</c:v>
                </c:pt>
                <c:pt idx="404" formatCode="General">
                  <c:v>3.9270700000000001</c:v>
                </c:pt>
                <c:pt idx="405" formatCode="General">
                  <c:v>3.927</c:v>
                </c:pt>
                <c:pt idx="406" formatCode="General">
                  <c:v>3.92692</c:v>
                </c:pt>
                <c:pt idx="407" formatCode="General">
                  <c:v>3.9268399999999999</c:v>
                </c:pt>
                <c:pt idx="408" formatCode="General">
                  <c:v>3.9267599999999998</c:v>
                </c:pt>
                <c:pt idx="409" formatCode="General">
                  <c:v>3.9266800000000002</c:v>
                </c:pt>
                <c:pt idx="410" formatCode="General">
                  <c:v>3.9266000000000001</c:v>
                </c:pt>
                <c:pt idx="411" formatCode="General">
                  <c:v>3.9265300000000001</c:v>
                </c:pt>
                <c:pt idx="412" formatCode="General">
                  <c:v>3.92645</c:v>
                </c:pt>
                <c:pt idx="413" formatCode="General">
                  <c:v>3.9263699999999999</c:v>
                </c:pt>
                <c:pt idx="414" formatCode="General">
                  <c:v>3.9262899999999998</c:v>
                </c:pt>
                <c:pt idx="415" formatCode="General">
                  <c:v>3.9262100000000002</c:v>
                </c:pt>
                <c:pt idx="416" formatCode="General">
                  <c:v>3.9261300000000001</c:v>
                </c:pt>
                <c:pt idx="417" formatCode="General">
                  <c:v>3.9260600000000001</c:v>
                </c:pt>
                <c:pt idx="418" formatCode="General">
                  <c:v>3.92598</c:v>
                </c:pt>
                <c:pt idx="419" formatCode="General">
                  <c:v>3.9258999999999999</c:v>
                </c:pt>
                <c:pt idx="420" formatCode="General">
                  <c:v>3.9258199999999999</c:v>
                </c:pt>
                <c:pt idx="421" formatCode="General">
                  <c:v>3.9257399999999998</c:v>
                </c:pt>
                <c:pt idx="422" formatCode="General">
                  <c:v>3.9256600000000001</c:v>
                </c:pt>
                <c:pt idx="423" formatCode="General">
                  <c:v>3.9255900000000001</c:v>
                </c:pt>
                <c:pt idx="424" formatCode="General">
                  <c:v>3.9255100000000001</c:v>
                </c:pt>
                <c:pt idx="425" formatCode="General">
                  <c:v>3.92543</c:v>
                </c:pt>
                <c:pt idx="426" formatCode="General">
                  <c:v>3.9253499999999999</c:v>
                </c:pt>
                <c:pt idx="427" formatCode="General">
                  <c:v>3.9252699999999998</c:v>
                </c:pt>
                <c:pt idx="428" formatCode="General">
                  <c:v>3.9251900000000002</c:v>
                </c:pt>
                <c:pt idx="429" formatCode="General">
                  <c:v>3.9251200000000002</c:v>
                </c:pt>
                <c:pt idx="430" formatCode="General">
                  <c:v>3.9250400000000001</c:v>
                </c:pt>
                <c:pt idx="431" formatCode="General">
                  <c:v>3.92496</c:v>
                </c:pt>
                <c:pt idx="432" formatCode="General">
                  <c:v>3.9248799999999999</c:v>
                </c:pt>
                <c:pt idx="433" formatCode="General">
                  <c:v>3.9247999999999998</c:v>
                </c:pt>
                <c:pt idx="434" formatCode="General">
                  <c:v>3.9247200000000002</c:v>
                </c:pt>
                <c:pt idx="435" formatCode="General">
                  <c:v>3.9246500000000002</c:v>
                </c:pt>
                <c:pt idx="436" formatCode="General">
                  <c:v>3.9245700000000001</c:v>
                </c:pt>
                <c:pt idx="437" formatCode="General">
                  <c:v>3.92449</c:v>
                </c:pt>
                <c:pt idx="438" formatCode="General">
                  <c:v>3.92441</c:v>
                </c:pt>
                <c:pt idx="439" formatCode="General">
                  <c:v>3.9243299999999999</c:v>
                </c:pt>
                <c:pt idx="440" formatCode="General">
                  <c:v>3.9242499999999998</c:v>
                </c:pt>
                <c:pt idx="441" formatCode="General">
                  <c:v>3.9241799999999998</c:v>
                </c:pt>
                <c:pt idx="442" formatCode="General">
                  <c:v>3.9241000000000001</c:v>
                </c:pt>
                <c:pt idx="443" formatCode="General">
                  <c:v>3.9240200000000001</c:v>
                </c:pt>
                <c:pt idx="444" formatCode="General">
                  <c:v>3.92394</c:v>
                </c:pt>
                <c:pt idx="445" formatCode="General">
                  <c:v>3.9238599999999999</c:v>
                </c:pt>
                <c:pt idx="446" formatCode="General">
                  <c:v>3.9237799999999998</c:v>
                </c:pt>
                <c:pt idx="447" formatCode="General">
                  <c:v>3.9237099999999998</c:v>
                </c:pt>
                <c:pt idx="448" formatCode="General">
                  <c:v>3.9236300000000002</c:v>
                </c:pt>
                <c:pt idx="449" formatCode="General">
                  <c:v>3.9235500000000001</c:v>
                </c:pt>
                <c:pt idx="450" formatCode="General">
                  <c:v>3.92347</c:v>
                </c:pt>
                <c:pt idx="451" formatCode="General">
                  <c:v>3.9233899999999999</c:v>
                </c:pt>
                <c:pt idx="452" formatCode="General">
                  <c:v>3.9233099999999999</c:v>
                </c:pt>
                <c:pt idx="453" formatCode="General">
                  <c:v>3.9232399999999998</c:v>
                </c:pt>
                <c:pt idx="454" formatCode="General">
                  <c:v>3.9231600000000002</c:v>
                </c:pt>
                <c:pt idx="455" formatCode="General">
                  <c:v>3.9230800000000001</c:v>
                </c:pt>
                <c:pt idx="456" formatCode="General">
                  <c:v>3.923</c:v>
                </c:pt>
                <c:pt idx="457" formatCode="General">
                  <c:v>3.92292</c:v>
                </c:pt>
                <c:pt idx="458" formatCode="General">
                  <c:v>3.9228499999999999</c:v>
                </c:pt>
                <c:pt idx="459" formatCode="General">
                  <c:v>3.9227699999999999</c:v>
                </c:pt>
                <c:pt idx="460" formatCode="General">
                  <c:v>3.9226899999999998</c:v>
                </c:pt>
                <c:pt idx="461" formatCode="General">
                  <c:v>3.9226100000000002</c:v>
                </c:pt>
                <c:pt idx="462" formatCode="General">
                  <c:v>3.9225300000000001</c:v>
                </c:pt>
                <c:pt idx="463" formatCode="General">
                  <c:v>3.92245</c:v>
                </c:pt>
                <c:pt idx="464" formatCode="General">
                  <c:v>3.92238</c:v>
                </c:pt>
                <c:pt idx="465" formatCode="General">
                  <c:v>3.9222999999999999</c:v>
                </c:pt>
                <c:pt idx="466" formatCode="General">
                  <c:v>3.9222199999999998</c:v>
                </c:pt>
                <c:pt idx="467" formatCode="General">
                  <c:v>3.9221400000000002</c:v>
                </c:pt>
                <c:pt idx="468" formatCode="General">
                  <c:v>3.9220600000000001</c:v>
                </c:pt>
                <c:pt idx="469" formatCode="General">
                  <c:v>3.92198</c:v>
                </c:pt>
                <c:pt idx="470" formatCode="General">
                  <c:v>3.92191</c:v>
                </c:pt>
                <c:pt idx="471" formatCode="General">
                  <c:v>3.9218299999999999</c:v>
                </c:pt>
                <c:pt idx="472" formatCode="General">
                  <c:v>3.9217499999999998</c:v>
                </c:pt>
                <c:pt idx="473" formatCode="General">
                  <c:v>3.9216700000000002</c:v>
                </c:pt>
                <c:pt idx="474" formatCode="General">
                  <c:v>3.9215900000000001</c:v>
                </c:pt>
                <c:pt idx="475" formatCode="General">
                  <c:v>3.9215100000000001</c:v>
                </c:pt>
                <c:pt idx="476" formatCode="General">
                  <c:v>3.92144</c:v>
                </c:pt>
                <c:pt idx="477" formatCode="General">
                  <c:v>3.92136</c:v>
                </c:pt>
                <c:pt idx="478" formatCode="General">
                  <c:v>3.9212799999999999</c:v>
                </c:pt>
                <c:pt idx="479" formatCode="General">
                  <c:v>3.9211999999999998</c:v>
                </c:pt>
                <c:pt idx="480" formatCode="General">
                  <c:v>3.9211200000000002</c:v>
                </c:pt>
                <c:pt idx="481" formatCode="General">
                  <c:v>3.9210400000000001</c:v>
                </c:pt>
                <c:pt idx="482" formatCode="General">
                  <c:v>3.9209700000000001</c:v>
                </c:pt>
                <c:pt idx="483" formatCode="General">
                  <c:v>3.92089</c:v>
                </c:pt>
                <c:pt idx="484" formatCode="General">
                  <c:v>3.9208099999999999</c:v>
                </c:pt>
                <c:pt idx="485" formatCode="General">
                  <c:v>3.9207299999999998</c:v>
                </c:pt>
                <c:pt idx="486" formatCode="General">
                  <c:v>3.9206500000000002</c:v>
                </c:pt>
                <c:pt idx="487" formatCode="General">
                  <c:v>3.9205700000000001</c:v>
                </c:pt>
                <c:pt idx="488" formatCode="General">
                  <c:v>3.9205000000000001</c:v>
                </c:pt>
                <c:pt idx="489" formatCode="General">
                  <c:v>3.92042</c:v>
                </c:pt>
                <c:pt idx="490" formatCode="General">
                  <c:v>3.9203399999999999</c:v>
                </c:pt>
                <c:pt idx="491" formatCode="General">
                  <c:v>3.9202599999999999</c:v>
                </c:pt>
                <c:pt idx="492" formatCode="General">
                  <c:v>3.9201800000000002</c:v>
                </c:pt>
                <c:pt idx="493" formatCode="General">
                  <c:v>3.9201000000000001</c:v>
                </c:pt>
                <c:pt idx="494" formatCode="General">
                  <c:v>3.9200300000000001</c:v>
                </c:pt>
                <c:pt idx="495" formatCode="General">
                  <c:v>3.91995</c:v>
                </c:pt>
                <c:pt idx="496" formatCode="General">
                  <c:v>3.91987</c:v>
                </c:pt>
                <c:pt idx="497" formatCode="General">
                  <c:v>3.9197899999999999</c:v>
                </c:pt>
                <c:pt idx="498" formatCode="General">
                  <c:v>3.9197099999999998</c:v>
                </c:pt>
                <c:pt idx="499" formatCode="General">
                  <c:v>3.9196300000000002</c:v>
                </c:pt>
                <c:pt idx="500" formatCode="General">
                  <c:v>3.9195600000000002</c:v>
                </c:pt>
                <c:pt idx="501" formatCode="General">
                  <c:v>3.9011999999999998</c:v>
                </c:pt>
                <c:pt idx="502" formatCode="General">
                  <c:v>3.88171</c:v>
                </c:pt>
                <c:pt idx="503" formatCode="General">
                  <c:v>3.8616000000000001</c:v>
                </c:pt>
                <c:pt idx="504" formatCode="General">
                  <c:v>3.8409</c:v>
                </c:pt>
                <c:pt idx="505" formatCode="General">
                  <c:v>3.81976</c:v>
                </c:pt>
                <c:pt idx="506" formatCode="General">
                  <c:v>3.7983500000000001</c:v>
                </c:pt>
                <c:pt idx="507" formatCode="General">
                  <c:v>3.7769499999999998</c:v>
                </c:pt>
                <c:pt idx="508" formatCode="General">
                  <c:v>3.7554099999999999</c:v>
                </c:pt>
                <c:pt idx="509" formatCode="General">
                  <c:v>3.7335400000000001</c:v>
                </c:pt>
                <c:pt idx="510" formatCode="General">
                  <c:v>3.7116699999999998</c:v>
                </c:pt>
                <c:pt idx="511" formatCode="General">
                  <c:v>3.6898</c:v>
                </c:pt>
                <c:pt idx="512" formatCode="General">
                  <c:v>3.6679300000000001</c:v>
                </c:pt>
                <c:pt idx="513" formatCode="General">
                  <c:v>3.6460599999999999</c:v>
                </c:pt>
                <c:pt idx="514" formatCode="General">
                  <c:v>3.62419</c:v>
                </c:pt>
                <c:pt idx="515" formatCode="General">
                  <c:v>3.6022400000000001</c:v>
                </c:pt>
                <c:pt idx="516" formatCode="General">
                  <c:v>3.5802399999999999</c:v>
                </c:pt>
                <c:pt idx="517" formatCode="General">
                  <c:v>3.5582400000000001</c:v>
                </c:pt>
                <c:pt idx="518" formatCode="General">
                  <c:v>3.5362300000000002</c:v>
                </c:pt>
                <c:pt idx="519" formatCode="General">
                  <c:v>3.51423</c:v>
                </c:pt>
                <c:pt idx="520" formatCode="General">
                  <c:v>3.4922300000000002</c:v>
                </c:pt>
                <c:pt idx="521" formatCode="General">
                  <c:v>3.4702299999999999</c:v>
                </c:pt>
                <c:pt idx="522" formatCode="General">
                  <c:v>3.4482200000000001</c:v>
                </c:pt>
                <c:pt idx="523" formatCode="General">
                  <c:v>3.4262199999999998</c:v>
                </c:pt>
                <c:pt idx="524" formatCode="General">
                  <c:v>3.4042300000000001</c:v>
                </c:pt>
                <c:pt idx="525" formatCode="General">
                  <c:v>3.38225</c:v>
                </c:pt>
                <c:pt idx="526" formatCode="General">
                  <c:v>3.3602599999999998</c:v>
                </c:pt>
                <c:pt idx="527" formatCode="General">
                  <c:v>3.3382700000000001</c:v>
                </c:pt>
                <c:pt idx="528" formatCode="General">
                  <c:v>3.3162799999999999</c:v>
                </c:pt>
                <c:pt idx="529" formatCode="General">
                  <c:v>3.2942900000000002</c:v>
                </c:pt>
                <c:pt idx="530" formatCode="General">
                  <c:v>3.2723</c:v>
                </c:pt>
                <c:pt idx="531" formatCode="General">
                  <c:v>3.2503099999999998</c:v>
                </c:pt>
                <c:pt idx="532" formatCode="General">
                  <c:v>3.2283200000000001</c:v>
                </c:pt>
                <c:pt idx="533" formatCode="General">
                  <c:v>3.2063299999999999</c:v>
                </c:pt>
                <c:pt idx="534" formatCode="General">
                  <c:v>3.1843400000000002</c:v>
                </c:pt>
                <c:pt idx="535" formatCode="General">
                  <c:v>3.1623600000000001</c:v>
                </c:pt>
                <c:pt idx="536" formatCode="General">
                  <c:v>3.1403699999999999</c:v>
                </c:pt>
                <c:pt idx="537" formatCode="General">
                  <c:v>3.1183800000000002</c:v>
                </c:pt>
                <c:pt idx="538" formatCode="General">
                  <c:v>3.09639</c:v>
                </c:pt>
                <c:pt idx="539" formatCode="General">
                  <c:v>3.0743999999999998</c:v>
                </c:pt>
                <c:pt idx="540" formatCode="General">
                  <c:v>3.0523500000000001</c:v>
                </c:pt>
                <c:pt idx="541" formatCode="General">
                  <c:v>3.0302500000000001</c:v>
                </c:pt>
                <c:pt idx="542" formatCode="General">
                  <c:v>3.00814</c:v>
                </c:pt>
                <c:pt idx="543" formatCode="General">
                  <c:v>2.98604</c:v>
                </c:pt>
                <c:pt idx="544" formatCode="General">
                  <c:v>2.96394</c:v>
                </c:pt>
                <c:pt idx="545" formatCode="General">
                  <c:v>2.9418299999999999</c:v>
                </c:pt>
                <c:pt idx="546" formatCode="General">
                  <c:v>2.9197299999999999</c:v>
                </c:pt>
                <c:pt idx="547" formatCode="General">
                  <c:v>2.8976299999999999</c:v>
                </c:pt>
                <c:pt idx="548" formatCode="General">
                  <c:v>2.87201</c:v>
                </c:pt>
                <c:pt idx="549" formatCode="General">
                  <c:v>2.8288700000000002</c:v>
                </c:pt>
                <c:pt idx="550" formatCode="General">
                  <c:v>2.78572</c:v>
                </c:pt>
                <c:pt idx="551" formatCode="General">
                  <c:v>2.7425799999999998</c:v>
                </c:pt>
                <c:pt idx="552" formatCode="General">
                  <c:v>2.69943</c:v>
                </c:pt>
                <c:pt idx="553" formatCode="General">
                  <c:v>2.6562899999999998</c:v>
                </c:pt>
                <c:pt idx="554" formatCode="General">
                  <c:v>2.61314</c:v>
                </c:pt>
                <c:pt idx="555" formatCode="General">
                  <c:v>2.57</c:v>
                </c:pt>
                <c:pt idx="556" formatCode="General">
                  <c:v>2.52685</c:v>
                </c:pt>
                <c:pt idx="557" formatCode="General">
                  <c:v>2.42462</c:v>
                </c:pt>
                <c:pt idx="558" formatCode="General">
                  <c:v>2.3086099999999998</c:v>
                </c:pt>
                <c:pt idx="559" formatCode="General">
                  <c:v>2.19259</c:v>
                </c:pt>
                <c:pt idx="560" formatCode="General">
                  <c:v>2.0765799999999999</c:v>
                </c:pt>
                <c:pt idx="561" formatCode="General">
                  <c:v>1.9605699999999999</c:v>
                </c:pt>
                <c:pt idx="562" formatCode="General">
                  <c:v>1.8445499999999999</c:v>
                </c:pt>
                <c:pt idx="563" formatCode="General">
                  <c:v>1.6363099999999999</c:v>
                </c:pt>
                <c:pt idx="564" formatCode="General">
                  <c:v>1.4244000000000001</c:v>
                </c:pt>
                <c:pt idx="565" formatCode="General">
                  <c:v>1.2124900000000001</c:v>
                </c:pt>
                <c:pt idx="566" formatCode="General">
                  <c:v>1.00057</c:v>
                </c:pt>
                <c:pt idx="567" formatCode="General">
                  <c:v>0.81066400000000005</c:v>
                </c:pt>
                <c:pt idx="568" formatCode="General">
                  <c:v>0.62987400000000004</c:v>
                </c:pt>
                <c:pt idx="569" formatCode="General">
                  <c:v>0.51907000000000003</c:v>
                </c:pt>
                <c:pt idx="570" formatCode="General">
                  <c:v>0.42724200000000001</c:v>
                </c:pt>
                <c:pt idx="571" formatCode="General">
                  <c:v>0.351165</c:v>
                </c:pt>
                <c:pt idx="572" formatCode="General">
                  <c:v>0.27767399999999998</c:v>
                </c:pt>
                <c:pt idx="573" formatCode="General">
                  <c:v>0.201849</c:v>
                </c:pt>
                <c:pt idx="574" formatCode="General">
                  <c:v>0.122403</c:v>
                </c:pt>
                <c:pt idx="575" formatCode="General">
                  <c:v>4.1919100000000001E-2</c:v>
                </c:pt>
                <c:pt idx="576" formatCode="General">
                  <c:v>-3.8554400000000003E-2</c:v>
                </c:pt>
                <c:pt idx="577" formatCode="General">
                  <c:v>-0.11831800000000001</c:v>
                </c:pt>
                <c:pt idx="578" formatCode="General">
                  <c:v>-0.198046</c:v>
                </c:pt>
                <c:pt idx="579" formatCode="General">
                  <c:v>-0.27654499999999999</c:v>
                </c:pt>
                <c:pt idx="580" formatCode="General">
                  <c:v>-0.355043</c:v>
                </c:pt>
                <c:pt idx="581" formatCode="General">
                  <c:v>-0.43345299999999998</c:v>
                </c:pt>
                <c:pt idx="582" formatCode="General">
                  <c:v>-0.51170000000000004</c:v>
                </c:pt>
                <c:pt idx="583" formatCode="General">
                  <c:v>-0.58994599999999997</c:v>
                </c:pt>
                <c:pt idx="584" formatCode="General">
                  <c:v>-0.66819300000000004</c:v>
                </c:pt>
                <c:pt idx="585" formatCode="General">
                  <c:v>-0.74642299999999995</c:v>
                </c:pt>
                <c:pt idx="586" formatCode="General">
                  <c:v>-0.824654</c:v>
                </c:pt>
                <c:pt idx="587" formatCode="General">
                  <c:v>-0.90288400000000002</c:v>
                </c:pt>
                <c:pt idx="588" formatCode="General">
                  <c:v>-0.98111499999999996</c:v>
                </c:pt>
                <c:pt idx="589" formatCode="General">
                  <c:v>-1.05935</c:v>
                </c:pt>
                <c:pt idx="590" formatCode="General">
                  <c:v>-1.13758</c:v>
                </c:pt>
                <c:pt idx="591" formatCode="General">
                  <c:v>-1.2158199999999999</c:v>
                </c:pt>
                <c:pt idx="592" formatCode="General">
                  <c:v>-1.29409</c:v>
                </c:pt>
                <c:pt idx="593" formatCode="General">
                  <c:v>-1.3723700000000001</c:v>
                </c:pt>
                <c:pt idx="594" formatCode="General">
                  <c:v>-1.4506399999999999</c:v>
                </c:pt>
                <c:pt idx="595" formatCode="General">
                  <c:v>-1.52891</c:v>
                </c:pt>
                <c:pt idx="596" formatCode="General">
                  <c:v>-1.6071899999999999</c:v>
                </c:pt>
                <c:pt idx="597" formatCode="General">
                  <c:v>-1.68546</c:v>
                </c:pt>
                <c:pt idx="598" formatCode="General">
                  <c:v>-1.76373</c:v>
                </c:pt>
                <c:pt idx="599" formatCode="General">
                  <c:v>-1.8420099999999999</c:v>
                </c:pt>
                <c:pt idx="600" formatCode="General">
                  <c:v>-1.91811</c:v>
                </c:pt>
                <c:pt idx="601" formatCode="General">
                  <c:v>-1.9940500000000001</c:v>
                </c:pt>
                <c:pt idx="602" formatCode="General">
                  <c:v>-2.0699900000000002</c:v>
                </c:pt>
                <c:pt idx="603" formatCode="General">
                  <c:v>-2.14594</c:v>
                </c:pt>
                <c:pt idx="604" formatCode="General">
                  <c:v>-2.2218800000000001</c:v>
                </c:pt>
                <c:pt idx="605" formatCode="General">
                  <c:v>-2.2978200000000002</c:v>
                </c:pt>
                <c:pt idx="606" formatCode="General">
                  <c:v>-2.3737699999999999</c:v>
                </c:pt>
                <c:pt idx="607" formatCode="General">
                  <c:v>-2.4497100000000001</c:v>
                </c:pt>
                <c:pt idx="608" formatCode="General">
                  <c:v>-2.5256500000000002</c:v>
                </c:pt>
                <c:pt idx="609" formatCode="General">
                  <c:v>-2.6015999999999999</c:v>
                </c:pt>
                <c:pt idx="610" formatCode="General">
                  <c:v>-2.67754</c:v>
                </c:pt>
                <c:pt idx="611" formatCode="General">
                  <c:v>-2.7534800000000001</c:v>
                </c:pt>
                <c:pt idx="612" formatCode="General">
                  <c:v>-2.8294199999999998</c:v>
                </c:pt>
                <c:pt idx="613" formatCode="General">
                  <c:v>-2.90537</c:v>
                </c:pt>
                <c:pt idx="614" formatCode="General">
                  <c:v>-2.9813100000000001</c:v>
                </c:pt>
                <c:pt idx="615" formatCode="General">
                  <c:v>-3.0572499999999998</c:v>
                </c:pt>
                <c:pt idx="616" formatCode="General">
                  <c:v>-3.13096</c:v>
                </c:pt>
                <c:pt idx="617" formatCode="General">
                  <c:v>-3.1951999999999998</c:v>
                </c:pt>
                <c:pt idx="618" formatCode="General">
                  <c:v>-3.2594400000000001</c:v>
                </c:pt>
                <c:pt idx="619" formatCode="General">
                  <c:v>-3.3236699999999999</c:v>
                </c:pt>
                <c:pt idx="620" formatCode="General">
                  <c:v>-3.3879100000000002</c:v>
                </c:pt>
                <c:pt idx="621" formatCode="General">
                  <c:v>-3.4521500000000001</c:v>
                </c:pt>
                <c:pt idx="622" formatCode="General">
                  <c:v>-3.5163899999999999</c:v>
                </c:pt>
                <c:pt idx="623" formatCode="General">
                  <c:v>-3.5806300000000002</c:v>
                </c:pt>
                <c:pt idx="624" formatCode="General">
                  <c:v>-3.6448700000000001</c:v>
                </c:pt>
                <c:pt idx="625" formatCode="General">
                  <c:v>-3.7091099999999999</c:v>
                </c:pt>
                <c:pt idx="626" formatCode="General">
                  <c:v>-3.7733400000000001</c:v>
                </c:pt>
                <c:pt idx="627" formatCode="General">
                  <c:v>-3.83758</c:v>
                </c:pt>
                <c:pt idx="628" formatCode="General">
                  <c:v>-3.8938700000000002</c:v>
                </c:pt>
                <c:pt idx="629" formatCode="General">
                  <c:v>-3.9412600000000002</c:v>
                </c:pt>
                <c:pt idx="630" formatCode="General">
                  <c:v>-3.9886599999999999</c:v>
                </c:pt>
                <c:pt idx="631" formatCode="General">
                  <c:v>-4.0360500000000004</c:v>
                </c:pt>
                <c:pt idx="632" formatCode="General">
                  <c:v>-4.08345</c:v>
                </c:pt>
                <c:pt idx="633" formatCode="General">
                  <c:v>-4.1308400000000001</c:v>
                </c:pt>
                <c:pt idx="634" formatCode="General">
                  <c:v>-4.1782399999999997</c:v>
                </c:pt>
                <c:pt idx="635" formatCode="General">
                  <c:v>-4.2256400000000003</c:v>
                </c:pt>
                <c:pt idx="636" formatCode="General">
                  <c:v>-4.2730300000000003</c:v>
                </c:pt>
                <c:pt idx="637" formatCode="General">
                  <c:v>-4.32043</c:v>
                </c:pt>
                <c:pt idx="638" formatCode="General">
                  <c:v>-4.36782</c:v>
                </c:pt>
                <c:pt idx="639" formatCode="General">
                  <c:v>-4.4136199999999999</c:v>
                </c:pt>
                <c:pt idx="640" formatCode="General">
                  <c:v>-4.4542400000000004</c:v>
                </c:pt>
                <c:pt idx="641" formatCode="General">
                  <c:v>-4.4948699999999997</c:v>
                </c:pt>
                <c:pt idx="642" formatCode="General">
                  <c:v>-4.5354900000000002</c:v>
                </c:pt>
                <c:pt idx="643" formatCode="General">
                  <c:v>-4.5761200000000004</c:v>
                </c:pt>
                <c:pt idx="644" formatCode="General">
                  <c:v>-4.6167400000000001</c:v>
                </c:pt>
                <c:pt idx="645" formatCode="General">
                  <c:v>-4.6573700000000002</c:v>
                </c:pt>
                <c:pt idx="646" formatCode="General">
                  <c:v>-4.6979899999999999</c:v>
                </c:pt>
                <c:pt idx="647" formatCode="General">
                  <c:v>-4.7386200000000001</c:v>
                </c:pt>
                <c:pt idx="648" formatCode="General">
                  <c:v>-4.7792399999999997</c:v>
                </c:pt>
                <c:pt idx="649" formatCode="General">
                  <c:v>-4.8198600000000003</c:v>
                </c:pt>
                <c:pt idx="650" formatCode="General">
                  <c:v>-4.8604900000000004</c:v>
                </c:pt>
                <c:pt idx="651" formatCode="General">
                  <c:v>-4.8660899999999998</c:v>
                </c:pt>
                <c:pt idx="652" formatCode="General">
                  <c:v>-4.8716799999999996</c:v>
                </c:pt>
                <c:pt idx="653" formatCode="General">
                  <c:v>-4.8772799999999998</c:v>
                </c:pt>
                <c:pt idx="654" formatCode="General">
                  <c:v>-4.8828699999999996</c:v>
                </c:pt>
                <c:pt idx="655" formatCode="General">
                  <c:v>-4.8884699999999999</c:v>
                </c:pt>
                <c:pt idx="656" formatCode="General">
                  <c:v>-4.8940700000000001</c:v>
                </c:pt>
                <c:pt idx="657" formatCode="General">
                  <c:v>-4.8996599999999999</c:v>
                </c:pt>
                <c:pt idx="658" formatCode="General">
                  <c:v>-4.9052600000000002</c:v>
                </c:pt>
                <c:pt idx="659" formatCode="General">
                  <c:v>-4.9108499999999999</c:v>
                </c:pt>
                <c:pt idx="660" formatCode="General">
                  <c:v>-4.9164500000000002</c:v>
                </c:pt>
                <c:pt idx="661" formatCode="General">
                  <c:v>-4.9220499999999996</c:v>
                </c:pt>
                <c:pt idx="662" formatCode="General">
                  <c:v>-4.9213199999999997</c:v>
                </c:pt>
                <c:pt idx="663" formatCode="General">
                  <c:v>-4.9186300000000003</c:v>
                </c:pt>
                <c:pt idx="664" formatCode="General">
                  <c:v>-4.9159499999999996</c:v>
                </c:pt>
                <c:pt idx="665" formatCode="General">
                  <c:v>-4.9132699999999998</c:v>
                </c:pt>
                <c:pt idx="666" formatCode="General">
                  <c:v>-4.9105800000000004</c:v>
                </c:pt>
                <c:pt idx="667" formatCode="General">
                  <c:v>-4.9078999999999997</c:v>
                </c:pt>
                <c:pt idx="668" formatCode="General">
                  <c:v>-4.9052100000000003</c:v>
                </c:pt>
                <c:pt idx="669" formatCode="General">
                  <c:v>-4.9025299999999996</c:v>
                </c:pt>
                <c:pt idx="670" formatCode="General">
                  <c:v>-4.8998499999999998</c:v>
                </c:pt>
                <c:pt idx="671" formatCode="General">
                  <c:v>-4.8971600000000004</c:v>
                </c:pt>
                <c:pt idx="672" formatCode="General">
                  <c:v>-4.8944799999999997</c:v>
                </c:pt>
                <c:pt idx="673" formatCode="General">
                  <c:v>-4.8933999999999997</c:v>
                </c:pt>
                <c:pt idx="674" formatCode="General">
                  <c:v>-4.8937600000000003</c:v>
                </c:pt>
                <c:pt idx="675" formatCode="General">
                  <c:v>-4.8941299999999996</c:v>
                </c:pt>
                <c:pt idx="676" formatCode="General">
                  <c:v>-4.8944900000000002</c:v>
                </c:pt>
                <c:pt idx="677" formatCode="General">
                  <c:v>-4.8948499999999999</c:v>
                </c:pt>
                <c:pt idx="678" formatCode="General">
                  <c:v>-4.8952099999999996</c:v>
                </c:pt>
                <c:pt idx="679" formatCode="General">
                  <c:v>-4.8955700000000002</c:v>
                </c:pt>
                <c:pt idx="680" formatCode="General">
                  <c:v>-4.8959299999999999</c:v>
                </c:pt>
                <c:pt idx="681" formatCode="General">
                  <c:v>-4.8962899999999996</c:v>
                </c:pt>
                <c:pt idx="682" formatCode="General">
                  <c:v>-4.8966599999999998</c:v>
                </c:pt>
                <c:pt idx="683" formatCode="General">
                  <c:v>-4.8970200000000004</c:v>
                </c:pt>
                <c:pt idx="684" formatCode="General">
                  <c:v>-4.8973800000000001</c:v>
                </c:pt>
                <c:pt idx="685" formatCode="General">
                  <c:v>-4.8977399999999998</c:v>
                </c:pt>
                <c:pt idx="686" formatCode="General">
                  <c:v>-4.8981000000000003</c:v>
                </c:pt>
                <c:pt idx="687" formatCode="General">
                  <c:v>-4.89846</c:v>
                </c:pt>
                <c:pt idx="688" formatCode="General">
                  <c:v>-4.8987999999999996</c:v>
                </c:pt>
                <c:pt idx="689" formatCode="General">
                  <c:v>-4.8991400000000001</c:v>
                </c:pt>
                <c:pt idx="690" formatCode="General">
                  <c:v>-4.8994900000000001</c:v>
                </c:pt>
                <c:pt idx="691" formatCode="General">
                  <c:v>-4.8998299999999997</c:v>
                </c:pt>
                <c:pt idx="692" formatCode="General">
                  <c:v>-4.9001700000000001</c:v>
                </c:pt>
                <c:pt idx="693" formatCode="General">
                  <c:v>-4.9005200000000002</c:v>
                </c:pt>
                <c:pt idx="694" formatCode="General">
                  <c:v>-4.9008599999999998</c:v>
                </c:pt>
                <c:pt idx="695" formatCode="General">
                  <c:v>-4.9012000000000002</c:v>
                </c:pt>
                <c:pt idx="696" formatCode="General">
                  <c:v>-4.9015500000000003</c:v>
                </c:pt>
                <c:pt idx="697" formatCode="General">
                  <c:v>-4.9018899999999999</c:v>
                </c:pt>
                <c:pt idx="698" formatCode="General">
                  <c:v>-4.9022399999999999</c:v>
                </c:pt>
                <c:pt idx="699" formatCode="General">
                  <c:v>-4.9025800000000004</c:v>
                </c:pt>
                <c:pt idx="700" formatCode="General">
                  <c:v>-4.9029199999999999</c:v>
                </c:pt>
                <c:pt idx="701" formatCode="General">
                  <c:v>-4.9031599999999997</c:v>
                </c:pt>
                <c:pt idx="702" formatCode="General">
                  <c:v>-4.9032499999999999</c:v>
                </c:pt>
                <c:pt idx="703" formatCode="General">
                  <c:v>-4.90334</c:v>
                </c:pt>
                <c:pt idx="704" formatCode="General">
                  <c:v>-4.9034300000000002</c:v>
                </c:pt>
                <c:pt idx="705" formatCode="General">
                  <c:v>-4.9035200000000003</c:v>
                </c:pt>
                <c:pt idx="706" formatCode="General">
                  <c:v>-4.9036099999999996</c:v>
                </c:pt>
                <c:pt idx="707" formatCode="General">
                  <c:v>-4.9036999999999997</c:v>
                </c:pt>
                <c:pt idx="708" formatCode="General">
                  <c:v>-4.9037899999999999</c:v>
                </c:pt>
                <c:pt idx="709" formatCode="General">
                  <c:v>-4.90388</c:v>
                </c:pt>
                <c:pt idx="710" formatCode="General">
                  <c:v>-4.9039700000000002</c:v>
                </c:pt>
                <c:pt idx="711" formatCode="General">
                  <c:v>-4.9040699999999999</c:v>
                </c:pt>
                <c:pt idx="712" formatCode="General">
                  <c:v>-4.9041600000000001</c:v>
                </c:pt>
                <c:pt idx="713" formatCode="General">
                  <c:v>-4.9042500000000002</c:v>
                </c:pt>
                <c:pt idx="714" formatCode="General">
                  <c:v>-4.9043400000000004</c:v>
                </c:pt>
                <c:pt idx="715" formatCode="General">
                  <c:v>-4.9044299999999996</c:v>
                </c:pt>
                <c:pt idx="716" formatCode="General">
                  <c:v>-4.9045199999999998</c:v>
                </c:pt>
                <c:pt idx="717" formatCode="General">
                  <c:v>-4.9046099999999999</c:v>
                </c:pt>
                <c:pt idx="718" formatCode="General">
                  <c:v>-4.9047000000000001</c:v>
                </c:pt>
                <c:pt idx="719" formatCode="General">
                  <c:v>-4.9047900000000002</c:v>
                </c:pt>
                <c:pt idx="720" formatCode="General">
                  <c:v>-4.9048800000000004</c:v>
                </c:pt>
                <c:pt idx="721" formatCode="General">
                  <c:v>-4.9049800000000001</c:v>
                </c:pt>
                <c:pt idx="722" formatCode="General">
                  <c:v>-4.9050700000000003</c:v>
                </c:pt>
                <c:pt idx="723" formatCode="General">
                  <c:v>-4.9051600000000004</c:v>
                </c:pt>
                <c:pt idx="724" formatCode="General">
                  <c:v>-4.9052499999999997</c:v>
                </c:pt>
                <c:pt idx="725" formatCode="General">
                  <c:v>-4.9053399999999998</c:v>
                </c:pt>
                <c:pt idx="726" formatCode="General">
                  <c:v>-4.90543</c:v>
                </c:pt>
                <c:pt idx="727" formatCode="General">
                  <c:v>-4.9055200000000001</c:v>
                </c:pt>
                <c:pt idx="728" formatCode="General">
                  <c:v>-4.9056100000000002</c:v>
                </c:pt>
                <c:pt idx="729" formatCode="General">
                  <c:v>-4.9057199999999996</c:v>
                </c:pt>
                <c:pt idx="730" formatCode="General">
                  <c:v>-4.90585</c:v>
                </c:pt>
                <c:pt idx="731" formatCode="General">
                  <c:v>-4.9059799999999996</c:v>
                </c:pt>
                <c:pt idx="732" formatCode="General">
                  <c:v>-4.9061199999999996</c:v>
                </c:pt>
                <c:pt idx="733" formatCode="General">
                  <c:v>-4.90625</c:v>
                </c:pt>
                <c:pt idx="734" formatCode="General">
                  <c:v>-4.9063800000000004</c:v>
                </c:pt>
                <c:pt idx="735" formatCode="General">
                  <c:v>-4.9065200000000004</c:v>
                </c:pt>
                <c:pt idx="736" formatCode="General">
                  <c:v>-4.90665</c:v>
                </c:pt>
                <c:pt idx="737" formatCode="General">
                  <c:v>-4.9067800000000004</c:v>
                </c:pt>
                <c:pt idx="738" formatCode="General">
                  <c:v>-4.9069200000000004</c:v>
                </c:pt>
                <c:pt idx="739" formatCode="General">
                  <c:v>-4.9070499999999999</c:v>
                </c:pt>
                <c:pt idx="740" formatCode="General">
                  <c:v>-4.9071800000000003</c:v>
                </c:pt>
                <c:pt idx="741" formatCode="General">
                  <c:v>-4.9073200000000003</c:v>
                </c:pt>
                <c:pt idx="742" formatCode="General">
                  <c:v>-4.9074499999999999</c:v>
                </c:pt>
                <c:pt idx="743" formatCode="General">
                  <c:v>-4.9075800000000003</c:v>
                </c:pt>
                <c:pt idx="744" formatCode="General">
                  <c:v>-4.9077200000000003</c:v>
                </c:pt>
                <c:pt idx="745" formatCode="General">
                  <c:v>-4.9078499999999998</c:v>
                </c:pt>
                <c:pt idx="746" formatCode="General">
                  <c:v>-4.9079800000000002</c:v>
                </c:pt>
                <c:pt idx="747" formatCode="General">
                  <c:v>-4.9081200000000003</c:v>
                </c:pt>
                <c:pt idx="748" formatCode="General">
                  <c:v>-4.9082499999999998</c:v>
                </c:pt>
                <c:pt idx="749" formatCode="General">
                  <c:v>-4.9083800000000002</c:v>
                </c:pt>
                <c:pt idx="750" formatCode="General">
                  <c:v>-4.9085200000000002</c:v>
                </c:pt>
                <c:pt idx="751" formatCode="General">
                  <c:v>-4.9086499999999997</c:v>
                </c:pt>
                <c:pt idx="752" formatCode="General">
                  <c:v>-4.9087800000000001</c:v>
                </c:pt>
                <c:pt idx="753" formatCode="General">
                  <c:v>-4.9089099999999997</c:v>
                </c:pt>
                <c:pt idx="754" formatCode="General">
                  <c:v>-4.9090499999999997</c:v>
                </c:pt>
                <c:pt idx="755" formatCode="General">
                  <c:v>-4.9091800000000001</c:v>
                </c:pt>
                <c:pt idx="756" formatCode="General">
                  <c:v>-4.9093099999999996</c:v>
                </c:pt>
                <c:pt idx="757" formatCode="General">
                  <c:v>-4.9094499999999996</c:v>
                </c:pt>
                <c:pt idx="758" formatCode="General">
                  <c:v>-4.9095800000000001</c:v>
                </c:pt>
                <c:pt idx="759" formatCode="General">
                  <c:v>-4.9097099999999996</c:v>
                </c:pt>
                <c:pt idx="760" formatCode="General">
                  <c:v>-4.9098499999999996</c:v>
                </c:pt>
                <c:pt idx="761" formatCode="General">
                  <c:v>-4.90998</c:v>
                </c:pt>
                <c:pt idx="762" formatCode="General">
                  <c:v>-4.9101100000000004</c:v>
                </c:pt>
                <c:pt idx="763" formatCode="General">
                  <c:v>-4.9102499999999996</c:v>
                </c:pt>
                <c:pt idx="764" formatCode="General">
                  <c:v>-4.91038</c:v>
                </c:pt>
                <c:pt idx="765" formatCode="General">
                  <c:v>-4.9105100000000004</c:v>
                </c:pt>
                <c:pt idx="766" formatCode="General">
                  <c:v>-4.9106500000000004</c:v>
                </c:pt>
                <c:pt idx="767" formatCode="General">
                  <c:v>-4.9107799999999999</c:v>
                </c:pt>
                <c:pt idx="768" formatCode="General">
                  <c:v>-4.91092</c:v>
                </c:pt>
                <c:pt idx="769" formatCode="General">
                  <c:v>-4.9110500000000004</c:v>
                </c:pt>
                <c:pt idx="770" formatCode="General">
                  <c:v>-4.9111900000000004</c:v>
                </c:pt>
                <c:pt idx="771" formatCode="General">
                  <c:v>-4.9113199999999999</c:v>
                </c:pt>
                <c:pt idx="772" formatCode="General">
                  <c:v>-4.9114500000000003</c:v>
                </c:pt>
                <c:pt idx="773" formatCode="General">
                  <c:v>-4.9115900000000003</c:v>
                </c:pt>
                <c:pt idx="774" formatCode="General">
                  <c:v>-4.9117199999999999</c:v>
                </c:pt>
                <c:pt idx="775" formatCode="General">
                  <c:v>-4.9118599999999999</c:v>
                </c:pt>
                <c:pt idx="776" formatCode="General">
                  <c:v>-4.9119900000000003</c:v>
                </c:pt>
                <c:pt idx="777" formatCode="General">
                  <c:v>-4.9121300000000003</c:v>
                </c:pt>
                <c:pt idx="778" formatCode="General">
                  <c:v>-4.9122599999999998</c:v>
                </c:pt>
                <c:pt idx="779" formatCode="General">
                  <c:v>-4.9123900000000003</c:v>
                </c:pt>
                <c:pt idx="780" formatCode="General">
                  <c:v>-4.9125300000000003</c:v>
                </c:pt>
                <c:pt idx="781" formatCode="General">
                  <c:v>-4.9126599999999998</c:v>
                </c:pt>
                <c:pt idx="782" formatCode="General">
                  <c:v>-4.9127999999999998</c:v>
                </c:pt>
                <c:pt idx="783" formatCode="General">
                  <c:v>-4.9129300000000002</c:v>
                </c:pt>
                <c:pt idx="784" formatCode="General">
                  <c:v>-4.9130700000000003</c:v>
                </c:pt>
                <c:pt idx="785" formatCode="General">
                  <c:v>-4.9131999999999998</c:v>
                </c:pt>
                <c:pt idx="786" formatCode="General">
                  <c:v>-4.9133300000000002</c:v>
                </c:pt>
                <c:pt idx="787" formatCode="General">
                  <c:v>-4.9134700000000002</c:v>
                </c:pt>
                <c:pt idx="788" formatCode="General">
                  <c:v>-4.9135999999999997</c:v>
                </c:pt>
                <c:pt idx="789" formatCode="General">
                  <c:v>-4.9137399999999998</c:v>
                </c:pt>
                <c:pt idx="790" formatCode="General">
                  <c:v>-4.9138700000000002</c:v>
                </c:pt>
                <c:pt idx="791" formatCode="General">
                  <c:v>-4.9140100000000002</c:v>
                </c:pt>
                <c:pt idx="792" formatCode="General">
                  <c:v>-4.9141399999999997</c:v>
                </c:pt>
                <c:pt idx="793" formatCode="General">
                  <c:v>-4.9142700000000001</c:v>
                </c:pt>
                <c:pt idx="794" formatCode="General">
                  <c:v>-4.9144100000000002</c:v>
                </c:pt>
                <c:pt idx="795" formatCode="General">
                  <c:v>-4.9145399999999997</c:v>
                </c:pt>
                <c:pt idx="796" formatCode="General">
                  <c:v>-4.9146799999999997</c:v>
                </c:pt>
                <c:pt idx="797" formatCode="General">
                  <c:v>-4.9148100000000001</c:v>
                </c:pt>
                <c:pt idx="798" formatCode="General">
                  <c:v>-4.9149500000000002</c:v>
                </c:pt>
                <c:pt idx="799" formatCode="General">
                  <c:v>-4.9150799999999997</c:v>
                </c:pt>
                <c:pt idx="800" formatCode="General">
                  <c:v>-4.9152100000000001</c:v>
                </c:pt>
                <c:pt idx="801" formatCode="General">
                  <c:v>-4.9153500000000001</c:v>
                </c:pt>
                <c:pt idx="802" formatCode="General">
                  <c:v>-4.9154799999999996</c:v>
                </c:pt>
                <c:pt idx="803" formatCode="General">
                  <c:v>-4.9156199999999997</c:v>
                </c:pt>
                <c:pt idx="804" formatCode="General">
                  <c:v>-4.9157500000000001</c:v>
                </c:pt>
                <c:pt idx="805" formatCode="General">
                  <c:v>-4.9158900000000001</c:v>
                </c:pt>
                <c:pt idx="806" formatCode="General">
                  <c:v>-4.9160199999999996</c:v>
                </c:pt>
                <c:pt idx="807" formatCode="General">
                  <c:v>-4.91615</c:v>
                </c:pt>
                <c:pt idx="808" formatCode="General">
                  <c:v>-4.91629</c:v>
                </c:pt>
                <c:pt idx="809" formatCode="General">
                  <c:v>-4.9164199999999996</c:v>
                </c:pt>
                <c:pt idx="810" formatCode="General">
                  <c:v>-4.9165599999999996</c:v>
                </c:pt>
                <c:pt idx="811" formatCode="General">
                  <c:v>-4.91669</c:v>
                </c:pt>
                <c:pt idx="812" formatCode="General">
                  <c:v>-4.91683</c:v>
                </c:pt>
                <c:pt idx="813" formatCode="General">
                  <c:v>-4.9169600000000004</c:v>
                </c:pt>
                <c:pt idx="814" formatCode="General">
                  <c:v>-4.91709</c:v>
                </c:pt>
                <c:pt idx="815" formatCode="General">
                  <c:v>-4.91723</c:v>
                </c:pt>
                <c:pt idx="816" formatCode="General">
                  <c:v>-4.9173600000000004</c:v>
                </c:pt>
                <c:pt idx="817" formatCode="General">
                  <c:v>-4.9175000000000004</c:v>
                </c:pt>
                <c:pt idx="818" formatCode="General">
                  <c:v>-4.9176299999999999</c:v>
                </c:pt>
                <c:pt idx="819" formatCode="General">
                  <c:v>-4.91777</c:v>
                </c:pt>
                <c:pt idx="820" formatCode="General">
                  <c:v>-4.9179000000000004</c:v>
                </c:pt>
                <c:pt idx="821" formatCode="General">
                  <c:v>-4.9180299999999999</c:v>
                </c:pt>
                <c:pt idx="822" formatCode="General">
                  <c:v>-4.9181699999999999</c:v>
                </c:pt>
                <c:pt idx="823" formatCode="General">
                  <c:v>-4.9183000000000003</c:v>
                </c:pt>
                <c:pt idx="824" formatCode="General">
                  <c:v>-4.9184400000000004</c:v>
                </c:pt>
                <c:pt idx="825" formatCode="General">
                  <c:v>-4.9185699999999999</c:v>
                </c:pt>
                <c:pt idx="826" formatCode="General">
                  <c:v>-4.9187099999999999</c:v>
                </c:pt>
                <c:pt idx="827" formatCode="General">
                  <c:v>-4.9188400000000003</c:v>
                </c:pt>
                <c:pt idx="828" formatCode="General">
                  <c:v>-4.9189800000000004</c:v>
                </c:pt>
                <c:pt idx="829" formatCode="General">
                  <c:v>-4.9191099999999999</c:v>
                </c:pt>
                <c:pt idx="830" formatCode="General">
                  <c:v>-4.9192400000000003</c:v>
                </c:pt>
                <c:pt idx="831" formatCode="General">
                  <c:v>-4.9193800000000003</c:v>
                </c:pt>
                <c:pt idx="832" formatCode="General">
                  <c:v>-4.9195099999999998</c:v>
                </c:pt>
                <c:pt idx="833" formatCode="General">
                  <c:v>-4.9196499999999999</c:v>
                </c:pt>
                <c:pt idx="834" formatCode="General">
                  <c:v>-4.9197800000000003</c:v>
                </c:pt>
                <c:pt idx="835" formatCode="General">
                  <c:v>-4.9199099999999998</c:v>
                </c:pt>
                <c:pt idx="836" formatCode="General">
                  <c:v>-4.9200499999999998</c:v>
                </c:pt>
                <c:pt idx="837" formatCode="General">
                  <c:v>-4.9201800000000002</c:v>
                </c:pt>
                <c:pt idx="838" formatCode="General">
                  <c:v>-4.9203200000000002</c:v>
                </c:pt>
                <c:pt idx="839" formatCode="General">
                  <c:v>-4.9204499999999998</c:v>
                </c:pt>
                <c:pt idx="840" formatCode="General">
                  <c:v>-4.9205800000000002</c:v>
                </c:pt>
                <c:pt idx="841" formatCode="General">
                  <c:v>-4.9207200000000002</c:v>
                </c:pt>
                <c:pt idx="842" formatCode="General">
                  <c:v>-4.9208499999999997</c:v>
                </c:pt>
                <c:pt idx="843" formatCode="General">
                  <c:v>-4.9209800000000001</c:v>
                </c:pt>
                <c:pt idx="844" formatCode="General">
                  <c:v>-4.9211200000000002</c:v>
                </c:pt>
                <c:pt idx="845" formatCode="General">
                  <c:v>-4.9212499999999997</c:v>
                </c:pt>
                <c:pt idx="846" formatCode="General">
                  <c:v>-4.9213800000000001</c:v>
                </c:pt>
                <c:pt idx="847" formatCode="General">
                  <c:v>-4.9215200000000001</c:v>
                </c:pt>
                <c:pt idx="848" formatCode="General">
                  <c:v>-4.9216499999999996</c:v>
                </c:pt>
                <c:pt idx="849" formatCode="General">
                  <c:v>-4.9217899999999997</c:v>
                </c:pt>
                <c:pt idx="850" formatCode="General">
                  <c:v>-4.9219200000000001</c:v>
                </c:pt>
                <c:pt idx="851" formatCode="General">
                  <c:v>-4.9220499999999996</c:v>
                </c:pt>
                <c:pt idx="852" formatCode="General">
                  <c:v>-4.9221899999999996</c:v>
                </c:pt>
                <c:pt idx="853" formatCode="General">
                  <c:v>-4.92232</c:v>
                </c:pt>
                <c:pt idx="854" formatCode="General">
                  <c:v>-4.9224500000000004</c:v>
                </c:pt>
                <c:pt idx="855" formatCode="General">
                  <c:v>-4.9225899999999996</c:v>
                </c:pt>
                <c:pt idx="856" formatCode="General">
                  <c:v>-4.92272</c:v>
                </c:pt>
                <c:pt idx="857" formatCode="General">
                  <c:v>-4.92286</c:v>
                </c:pt>
                <c:pt idx="858" formatCode="General">
                  <c:v>-4.9229900000000004</c:v>
                </c:pt>
                <c:pt idx="859" formatCode="General">
                  <c:v>-4.9231199999999999</c:v>
                </c:pt>
                <c:pt idx="860" formatCode="General">
                  <c:v>-4.92326</c:v>
                </c:pt>
                <c:pt idx="861" formatCode="General">
                  <c:v>-4.9233900000000004</c:v>
                </c:pt>
                <c:pt idx="862" formatCode="General">
                  <c:v>-4.9235199999999999</c:v>
                </c:pt>
                <c:pt idx="863" formatCode="General">
                  <c:v>-4.9236599999999999</c:v>
                </c:pt>
                <c:pt idx="864" formatCode="General">
                  <c:v>-4.9237900000000003</c:v>
                </c:pt>
                <c:pt idx="865" formatCode="General">
                  <c:v>-4.9239199999999999</c:v>
                </c:pt>
                <c:pt idx="866" formatCode="General">
                  <c:v>-4.9240599999999999</c:v>
                </c:pt>
                <c:pt idx="867" formatCode="General">
                  <c:v>-4.9241900000000003</c:v>
                </c:pt>
                <c:pt idx="868" formatCode="General">
                  <c:v>-4.9243300000000003</c:v>
                </c:pt>
                <c:pt idx="869" formatCode="General">
                  <c:v>-4.9244599999999998</c:v>
                </c:pt>
                <c:pt idx="870" formatCode="General">
                  <c:v>-4.9245900000000002</c:v>
                </c:pt>
                <c:pt idx="871" formatCode="General">
                  <c:v>-4.9247300000000003</c:v>
                </c:pt>
                <c:pt idx="872" formatCode="General">
                  <c:v>-4.9248599999999998</c:v>
                </c:pt>
                <c:pt idx="873" formatCode="General">
                  <c:v>-4.9249900000000002</c:v>
                </c:pt>
                <c:pt idx="874" formatCode="General">
                  <c:v>-4.9251300000000002</c:v>
                </c:pt>
                <c:pt idx="875" formatCode="General">
                  <c:v>-4.9252599999999997</c:v>
                </c:pt>
                <c:pt idx="876" formatCode="General">
                  <c:v>-4.9253900000000002</c:v>
                </c:pt>
                <c:pt idx="877" formatCode="General">
                  <c:v>-4.9255300000000002</c:v>
                </c:pt>
                <c:pt idx="878" formatCode="General">
                  <c:v>-4.9256599999999997</c:v>
                </c:pt>
                <c:pt idx="879" formatCode="General">
                  <c:v>-4.9257999999999997</c:v>
                </c:pt>
                <c:pt idx="880" formatCode="General">
                  <c:v>-4.9259300000000001</c:v>
                </c:pt>
                <c:pt idx="881" formatCode="General">
                  <c:v>-4.9260599999999997</c:v>
                </c:pt>
                <c:pt idx="882" formatCode="General">
                  <c:v>-4.9261999999999997</c:v>
                </c:pt>
                <c:pt idx="883" formatCode="General">
                  <c:v>-4.9263300000000001</c:v>
                </c:pt>
                <c:pt idx="884" formatCode="General">
                  <c:v>-4.9264599999999996</c:v>
                </c:pt>
                <c:pt idx="885" formatCode="General">
                  <c:v>-4.9265999999999996</c:v>
                </c:pt>
                <c:pt idx="886" formatCode="General">
                  <c:v>-4.9267300000000001</c:v>
                </c:pt>
                <c:pt idx="887" formatCode="General">
                  <c:v>-4.9268700000000001</c:v>
                </c:pt>
                <c:pt idx="888" formatCode="General">
                  <c:v>-4.9269999999999996</c:v>
                </c:pt>
                <c:pt idx="889" formatCode="General">
                  <c:v>-4.92713</c:v>
                </c:pt>
                <c:pt idx="890" formatCode="General">
                  <c:v>-4.92727</c:v>
                </c:pt>
                <c:pt idx="891" formatCode="General">
                  <c:v>-4.9273999999999996</c:v>
                </c:pt>
                <c:pt idx="892" formatCode="General">
                  <c:v>-4.92753</c:v>
                </c:pt>
                <c:pt idx="893" formatCode="General">
                  <c:v>-4.92767</c:v>
                </c:pt>
                <c:pt idx="894" formatCode="General">
                  <c:v>-4.9278000000000004</c:v>
                </c:pt>
                <c:pt idx="895" formatCode="General">
                  <c:v>-4.9279299999999999</c:v>
                </c:pt>
                <c:pt idx="896" formatCode="General">
                  <c:v>-4.92807</c:v>
                </c:pt>
                <c:pt idx="897" formatCode="General">
                  <c:v>-4.9282000000000004</c:v>
                </c:pt>
                <c:pt idx="898" formatCode="General">
                  <c:v>-4.9283400000000004</c:v>
                </c:pt>
                <c:pt idx="899" formatCode="General">
                  <c:v>-4.9284699999999999</c:v>
                </c:pt>
                <c:pt idx="900" formatCode="General">
                  <c:v>-4.9286000000000003</c:v>
                </c:pt>
                <c:pt idx="901" formatCode="General">
                  <c:v>-4.9287400000000003</c:v>
                </c:pt>
                <c:pt idx="902" formatCode="General">
                  <c:v>-4.9288699999999999</c:v>
                </c:pt>
                <c:pt idx="903" formatCode="General">
                  <c:v>-4.9290000000000003</c:v>
                </c:pt>
                <c:pt idx="904" formatCode="General">
                  <c:v>-4.9291400000000003</c:v>
                </c:pt>
                <c:pt idx="905" formatCode="General">
                  <c:v>-4.9292699999999998</c:v>
                </c:pt>
                <c:pt idx="906" formatCode="General">
                  <c:v>-4.9294000000000002</c:v>
                </c:pt>
                <c:pt idx="907" formatCode="General">
                  <c:v>-4.9295400000000003</c:v>
                </c:pt>
                <c:pt idx="908" formatCode="General">
                  <c:v>-4.9296699999999998</c:v>
                </c:pt>
                <c:pt idx="909" formatCode="General">
                  <c:v>-4.9298099999999998</c:v>
                </c:pt>
                <c:pt idx="910" formatCode="General">
                  <c:v>-4.9299400000000002</c:v>
                </c:pt>
                <c:pt idx="911" formatCode="General">
                  <c:v>-4.9300699999999997</c:v>
                </c:pt>
                <c:pt idx="912" formatCode="General">
                  <c:v>-4.9302099999999998</c:v>
                </c:pt>
                <c:pt idx="913" formatCode="General">
                  <c:v>-4.9303400000000002</c:v>
                </c:pt>
                <c:pt idx="914" formatCode="General">
                  <c:v>-4.9304699999999997</c:v>
                </c:pt>
                <c:pt idx="915" formatCode="General">
                  <c:v>-4.9306099999999997</c:v>
                </c:pt>
                <c:pt idx="916" formatCode="General">
                  <c:v>-4.9307400000000001</c:v>
                </c:pt>
                <c:pt idx="917" formatCode="General">
                  <c:v>-4.9308800000000002</c:v>
                </c:pt>
                <c:pt idx="918" formatCode="General">
                  <c:v>-4.9310099999999997</c:v>
                </c:pt>
                <c:pt idx="919" formatCode="General">
                  <c:v>-4.9311400000000001</c:v>
                </c:pt>
                <c:pt idx="920" formatCode="General">
                  <c:v>-4.9312800000000001</c:v>
                </c:pt>
                <c:pt idx="921" formatCode="General">
                  <c:v>-4.9314099999999996</c:v>
                </c:pt>
                <c:pt idx="922" formatCode="General">
                  <c:v>-4.93154</c:v>
                </c:pt>
                <c:pt idx="923" formatCode="General">
                  <c:v>-4.9316800000000001</c:v>
                </c:pt>
                <c:pt idx="924" formatCode="General">
                  <c:v>-4.9318099999999996</c:v>
                </c:pt>
                <c:pt idx="925" formatCode="General">
                  <c:v>-4.93194</c:v>
                </c:pt>
                <c:pt idx="926" formatCode="General">
                  <c:v>-4.93208</c:v>
                </c:pt>
                <c:pt idx="927" formatCode="General">
                  <c:v>-4.9322100000000004</c:v>
                </c:pt>
                <c:pt idx="928" formatCode="General">
                  <c:v>-4.9323499999999996</c:v>
                </c:pt>
                <c:pt idx="929" formatCode="General">
                  <c:v>-4.93248</c:v>
                </c:pt>
                <c:pt idx="930" formatCode="General">
                  <c:v>-4.9326100000000004</c:v>
                </c:pt>
                <c:pt idx="931" formatCode="General">
                  <c:v>-4.9327500000000004</c:v>
                </c:pt>
                <c:pt idx="932" formatCode="General">
                  <c:v>-4.9328799999999999</c:v>
                </c:pt>
                <c:pt idx="933" formatCode="General">
                  <c:v>-4.9330100000000003</c:v>
                </c:pt>
                <c:pt idx="934" formatCode="General">
                  <c:v>-4.9331500000000004</c:v>
                </c:pt>
                <c:pt idx="935" formatCode="General">
                  <c:v>-4.9332799999999999</c:v>
                </c:pt>
                <c:pt idx="936" formatCode="General">
                  <c:v>-4.9334100000000003</c:v>
                </c:pt>
                <c:pt idx="937" formatCode="General">
                  <c:v>-4.9335500000000003</c:v>
                </c:pt>
                <c:pt idx="938" formatCode="General">
                  <c:v>-4.9336799999999998</c:v>
                </c:pt>
                <c:pt idx="939" formatCode="General">
                  <c:v>-4.9338199999999999</c:v>
                </c:pt>
                <c:pt idx="940" formatCode="General">
                  <c:v>-4.9339500000000003</c:v>
                </c:pt>
                <c:pt idx="941" formatCode="General">
                  <c:v>-4.9340799999999998</c:v>
                </c:pt>
                <c:pt idx="942" formatCode="General">
                  <c:v>-4.9342199999999998</c:v>
                </c:pt>
                <c:pt idx="943" formatCode="General">
                  <c:v>-4.9343500000000002</c:v>
                </c:pt>
                <c:pt idx="944" formatCode="General">
                  <c:v>-4.9344799999999998</c:v>
                </c:pt>
                <c:pt idx="945" formatCode="General">
                  <c:v>-4.9346199999999998</c:v>
                </c:pt>
                <c:pt idx="946" formatCode="General">
                  <c:v>-4.9347500000000002</c:v>
                </c:pt>
                <c:pt idx="947" formatCode="General">
                  <c:v>-4.9348900000000002</c:v>
                </c:pt>
                <c:pt idx="948" formatCode="General">
                  <c:v>-4.9350199999999997</c:v>
                </c:pt>
                <c:pt idx="949" formatCode="General">
                  <c:v>-4.9351500000000001</c:v>
                </c:pt>
                <c:pt idx="950" formatCode="General">
                  <c:v>-4.9352900000000002</c:v>
                </c:pt>
                <c:pt idx="951" formatCode="General">
                  <c:v>-4.94001</c:v>
                </c:pt>
                <c:pt idx="952" formatCode="General">
                  <c:v>-4.9434199999999997</c:v>
                </c:pt>
                <c:pt idx="953" formatCode="General">
                  <c:v>-4.9383699999999999</c:v>
                </c:pt>
                <c:pt idx="954" formatCode="General">
                  <c:v>-4.9281800000000002</c:v>
                </c:pt>
                <c:pt idx="955" formatCode="General">
                  <c:v>-4.9189999999999996</c:v>
                </c:pt>
                <c:pt idx="956" formatCode="General">
                  <c:v>-4.9131</c:v>
                </c:pt>
                <c:pt idx="957" formatCode="General">
                  <c:v>-4.9106100000000001</c:v>
                </c:pt>
                <c:pt idx="958" formatCode="General">
                  <c:v>-4.9066400000000003</c:v>
                </c:pt>
                <c:pt idx="959" formatCode="General">
                  <c:v>-4.90184</c:v>
                </c:pt>
                <c:pt idx="960" formatCode="General">
                  <c:v>-4.8944200000000002</c:v>
                </c:pt>
                <c:pt idx="961" formatCode="General">
                  <c:v>-4.8862800000000002</c:v>
                </c:pt>
                <c:pt idx="962" formatCode="General">
                  <c:v>-4.8779500000000002</c:v>
                </c:pt>
                <c:pt idx="963" formatCode="General">
                  <c:v>-4.8693999999999997</c:v>
                </c:pt>
                <c:pt idx="964" formatCode="General">
                  <c:v>-4.8607699999999996</c:v>
                </c:pt>
                <c:pt idx="965" formatCode="General">
                  <c:v>-4.8517200000000003</c:v>
                </c:pt>
                <c:pt idx="966" formatCode="General">
                  <c:v>-4.8426799999999997</c:v>
                </c:pt>
                <c:pt idx="967" formatCode="General">
                  <c:v>-4.8325899999999997</c:v>
                </c:pt>
                <c:pt idx="968" formatCode="General">
                  <c:v>-4.8195300000000003</c:v>
                </c:pt>
                <c:pt idx="969" formatCode="General">
                  <c:v>-4.80647</c:v>
                </c:pt>
                <c:pt idx="970" formatCode="General">
                  <c:v>-4.7934099999999997</c:v>
                </c:pt>
                <c:pt idx="971" formatCode="General">
                  <c:v>-4.7803500000000003</c:v>
                </c:pt>
                <c:pt idx="972" formatCode="General">
                  <c:v>-4.76729</c:v>
                </c:pt>
                <c:pt idx="973" formatCode="General">
                  <c:v>-4.7498699999999996</c:v>
                </c:pt>
                <c:pt idx="974" formatCode="General">
                  <c:v>-4.7275299999999998</c:v>
                </c:pt>
                <c:pt idx="975" formatCode="General">
                  <c:v>-4.7051800000000004</c:v>
                </c:pt>
                <c:pt idx="976" formatCode="General">
                  <c:v>-4.6828399999999997</c:v>
                </c:pt>
                <c:pt idx="977" formatCode="General">
                  <c:v>-4.6604900000000002</c:v>
                </c:pt>
                <c:pt idx="978" formatCode="General">
                  <c:v>-4.6381500000000004</c:v>
                </c:pt>
                <c:pt idx="979" formatCode="General">
                  <c:v>-4.6158000000000001</c:v>
                </c:pt>
                <c:pt idx="980" formatCode="General">
                  <c:v>-4.5934600000000003</c:v>
                </c:pt>
                <c:pt idx="981" formatCode="General">
                  <c:v>-4.5711199999999996</c:v>
                </c:pt>
                <c:pt idx="982" formatCode="General">
                  <c:v>-4.5487700000000002</c:v>
                </c:pt>
                <c:pt idx="983" formatCode="General">
                  <c:v>-4.5264300000000004</c:v>
                </c:pt>
                <c:pt idx="984" formatCode="General">
                  <c:v>-4.5040800000000001</c:v>
                </c:pt>
                <c:pt idx="985" formatCode="General">
                  <c:v>-4.4728700000000003</c:v>
                </c:pt>
                <c:pt idx="986" formatCode="General">
                  <c:v>-4.44055</c:v>
                </c:pt>
                <c:pt idx="987" formatCode="General">
                  <c:v>-4.4082400000000002</c:v>
                </c:pt>
                <c:pt idx="988" formatCode="General">
                  <c:v>-4.3759199999999998</c:v>
                </c:pt>
                <c:pt idx="989" formatCode="General">
                  <c:v>-4.3436000000000003</c:v>
                </c:pt>
                <c:pt idx="990" formatCode="General">
                  <c:v>-4.31128</c:v>
                </c:pt>
                <c:pt idx="991" formatCode="General">
                  <c:v>-4.2789599999999997</c:v>
                </c:pt>
                <c:pt idx="992" formatCode="General">
                  <c:v>-4.2466400000000002</c:v>
                </c:pt>
                <c:pt idx="993" formatCode="General">
                  <c:v>-4.2143199999999998</c:v>
                </c:pt>
                <c:pt idx="994" formatCode="General">
                  <c:v>-4.1820000000000004</c:v>
                </c:pt>
                <c:pt idx="995" formatCode="General">
                  <c:v>-4.14968</c:v>
                </c:pt>
                <c:pt idx="996" formatCode="General">
                  <c:v>-4.1155299999999997</c:v>
                </c:pt>
                <c:pt idx="997" formatCode="General">
                  <c:v>-4.0772500000000003</c:v>
                </c:pt>
                <c:pt idx="998" formatCode="General">
                  <c:v>-4.0389699999999999</c:v>
                </c:pt>
                <c:pt idx="999" formatCode="General">
                  <c:v>-4.0006899999999996</c:v>
                </c:pt>
                <c:pt idx="1000" formatCode="General">
                  <c:v>-3.9624100000000002</c:v>
                </c:pt>
                <c:pt idx="1001" formatCode="General">
                  <c:v>-3.9241299999999999</c:v>
                </c:pt>
                <c:pt idx="1002" formatCode="General">
                  <c:v>-3.88585</c:v>
                </c:pt>
                <c:pt idx="1003" formatCode="General">
                  <c:v>-3.8475700000000002</c:v>
                </c:pt>
                <c:pt idx="1004" formatCode="General">
                  <c:v>-3.8092899999999998</c:v>
                </c:pt>
                <c:pt idx="1005" formatCode="General">
                  <c:v>-3.77101</c:v>
                </c:pt>
                <c:pt idx="1006" formatCode="General">
                  <c:v>-3.7327300000000001</c:v>
                </c:pt>
                <c:pt idx="1007" formatCode="General">
                  <c:v>-3.6944499999999998</c:v>
                </c:pt>
                <c:pt idx="1008" formatCode="General">
                  <c:v>-3.6561699999999999</c:v>
                </c:pt>
                <c:pt idx="1009" formatCode="General">
                  <c:v>-3.6178900000000001</c:v>
                </c:pt>
                <c:pt idx="1010" formatCode="General">
                  <c:v>-3.5796100000000002</c:v>
                </c:pt>
                <c:pt idx="1011" formatCode="General">
                  <c:v>-3.5413199999999998</c:v>
                </c:pt>
                <c:pt idx="1012" formatCode="General">
                  <c:v>-3.5030299999999999</c:v>
                </c:pt>
                <c:pt idx="1013" formatCode="General">
                  <c:v>-3.4647399999999999</c:v>
                </c:pt>
                <c:pt idx="1014" formatCode="General">
                  <c:v>-3.42645</c:v>
                </c:pt>
                <c:pt idx="1015" formatCode="General">
                  <c:v>-3.3881600000000001</c:v>
                </c:pt>
                <c:pt idx="1016" formatCode="General">
                  <c:v>-3.3498800000000002</c:v>
                </c:pt>
                <c:pt idx="1017" formatCode="General">
                  <c:v>-3.3115899999999998</c:v>
                </c:pt>
                <c:pt idx="1018" formatCode="General">
                  <c:v>-3.2732999999999999</c:v>
                </c:pt>
                <c:pt idx="1019" formatCode="General">
                  <c:v>-3.2350099999999999</c:v>
                </c:pt>
                <c:pt idx="1020" formatCode="General">
                  <c:v>-3.19672</c:v>
                </c:pt>
                <c:pt idx="1021" formatCode="General">
                  <c:v>-3.1584300000000001</c:v>
                </c:pt>
                <c:pt idx="1022" formatCode="General">
                  <c:v>-3.1201400000000001</c:v>
                </c:pt>
                <c:pt idx="1023" formatCode="General">
                  <c:v>-3.0818500000000002</c:v>
                </c:pt>
                <c:pt idx="1024" formatCode="General">
                  <c:v>-3.0435599999999998</c:v>
                </c:pt>
                <c:pt idx="1025" formatCode="General">
                  <c:v>-3.0060199999999999</c:v>
                </c:pt>
                <c:pt idx="1026" formatCode="General">
                  <c:v>-2.9698099999999998</c:v>
                </c:pt>
                <c:pt idx="1027" formatCode="General">
                  <c:v>-2.9336000000000002</c:v>
                </c:pt>
                <c:pt idx="1028" formatCode="General">
                  <c:v>-2.8973900000000001</c:v>
                </c:pt>
                <c:pt idx="1029" formatCode="General">
                  <c:v>-2.8611800000000001</c:v>
                </c:pt>
                <c:pt idx="1030" formatCode="General">
                  <c:v>-2.82497</c:v>
                </c:pt>
                <c:pt idx="1031" formatCode="General">
                  <c:v>-2.7887599999999999</c:v>
                </c:pt>
                <c:pt idx="1032" formatCode="General">
                  <c:v>-2.7525499999999998</c:v>
                </c:pt>
                <c:pt idx="1033" formatCode="General">
                  <c:v>-2.7163400000000002</c:v>
                </c:pt>
                <c:pt idx="1034" formatCode="General">
                  <c:v>-2.6801300000000001</c:v>
                </c:pt>
                <c:pt idx="1035" formatCode="General">
                  <c:v>-2.64392</c:v>
                </c:pt>
                <c:pt idx="1036" formatCode="General">
                  <c:v>-2.60771</c:v>
                </c:pt>
                <c:pt idx="1037" formatCode="General">
                  <c:v>-2.5714999999999999</c:v>
                </c:pt>
                <c:pt idx="1038" formatCode="General">
                  <c:v>-2.5352899999999998</c:v>
                </c:pt>
                <c:pt idx="1039" formatCode="General">
                  <c:v>-2.4990800000000002</c:v>
                </c:pt>
                <c:pt idx="1040" formatCode="General">
                  <c:v>-2.4716399999999998</c:v>
                </c:pt>
                <c:pt idx="1041" formatCode="General">
                  <c:v>-2.4453800000000001</c:v>
                </c:pt>
                <c:pt idx="1042" formatCode="General">
                  <c:v>-2.4191199999999999</c:v>
                </c:pt>
                <c:pt idx="1043" formatCode="General">
                  <c:v>-2.3928600000000002</c:v>
                </c:pt>
                <c:pt idx="1044" formatCode="General">
                  <c:v>-2.3666</c:v>
                </c:pt>
                <c:pt idx="1045" formatCode="General">
                  <c:v>-2.3403399999999999</c:v>
                </c:pt>
                <c:pt idx="1046" formatCode="General">
                  <c:v>-2.3140700000000001</c:v>
                </c:pt>
                <c:pt idx="1047" formatCode="General">
                  <c:v>-2.2878099999999999</c:v>
                </c:pt>
                <c:pt idx="1048" formatCode="General">
                  <c:v>-2.2615500000000002</c:v>
                </c:pt>
                <c:pt idx="1049" formatCode="General">
                  <c:v>-2.23529</c:v>
                </c:pt>
                <c:pt idx="1050" formatCode="General">
                  <c:v>-2.21875</c:v>
                </c:pt>
                <c:pt idx="1051" formatCode="General">
                  <c:v>-2.2054800000000001</c:v>
                </c:pt>
                <c:pt idx="1052" formatCode="General">
                  <c:v>-2.1922000000000001</c:v>
                </c:pt>
                <c:pt idx="1053" formatCode="General">
                  <c:v>-2.1789299999999998</c:v>
                </c:pt>
                <c:pt idx="1054" formatCode="General">
                  <c:v>-2.1656599999999999</c:v>
                </c:pt>
                <c:pt idx="1055" formatCode="General">
                  <c:v>-2.15238</c:v>
                </c:pt>
                <c:pt idx="1056" formatCode="General">
                  <c:v>-2.1391100000000001</c:v>
                </c:pt>
                <c:pt idx="1057" formatCode="General">
                  <c:v>-2.1258300000000001</c:v>
                </c:pt>
                <c:pt idx="1058" formatCode="General">
                  <c:v>-2.1125600000000002</c:v>
                </c:pt>
                <c:pt idx="1059" formatCode="General">
                  <c:v>-2.0992899999999999</c:v>
                </c:pt>
                <c:pt idx="1060" formatCode="General">
                  <c:v>-2.0860099999999999</c:v>
                </c:pt>
                <c:pt idx="1061" formatCode="General">
                  <c:v>-2.07274</c:v>
                </c:pt>
                <c:pt idx="1062" formatCode="General">
                  <c:v>-2.0598999999999998</c:v>
                </c:pt>
                <c:pt idx="1063" formatCode="General">
                  <c:v>-2.0519699999999998</c:v>
                </c:pt>
                <c:pt idx="1064" formatCode="General">
                  <c:v>-2.0440399999999999</c:v>
                </c:pt>
                <c:pt idx="1065" formatCode="General">
                  <c:v>-2.0361099999999999</c:v>
                </c:pt>
                <c:pt idx="1066" formatCode="General">
                  <c:v>-2.0281899999999999</c:v>
                </c:pt>
                <c:pt idx="1067" formatCode="General">
                  <c:v>-2.0202599999999999</c:v>
                </c:pt>
                <c:pt idx="1068" formatCode="General">
                  <c:v>-2.01233</c:v>
                </c:pt>
                <c:pt idx="1069" formatCode="General">
                  <c:v>-2.0044</c:v>
                </c:pt>
                <c:pt idx="1070" formatCode="General">
                  <c:v>-1.99647</c:v>
                </c:pt>
                <c:pt idx="1071" formatCode="General">
                  <c:v>-1.98854</c:v>
                </c:pt>
                <c:pt idx="1072" formatCode="General">
                  <c:v>-1.98061</c:v>
                </c:pt>
                <c:pt idx="1073" formatCode="General">
                  <c:v>-1.97268</c:v>
                </c:pt>
                <c:pt idx="1074" formatCode="General">
                  <c:v>-1.96475</c:v>
                </c:pt>
                <c:pt idx="1075" formatCode="General">
                  <c:v>-1.9575100000000001</c:v>
                </c:pt>
                <c:pt idx="1076" formatCode="General">
                  <c:v>-1.9512499999999999</c:v>
                </c:pt>
                <c:pt idx="1077" formatCode="General">
                  <c:v>-1.94499</c:v>
                </c:pt>
                <c:pt idx="1078" formatCode="General">
                  <c:v>-1.9387300000000001</c:v>
                </c:pt>
                <c:pt idx="1079" formatCode="General">
                  <c:v>-1.9324699999999999</c:v>
                </c:pt>
                <c:pt idx="1080" formatCode="General">
                  <c:v>-1.92621</c:v>
                </c:pt>
                <c:pt idx="1081" formatCode="General">
                  <c:v>-1.91995</c:v>
                </c:pt>
                <c:pt idx="1082" formatCode="General">
                  <c:v>-1.9136899999999999</c:v>
                </c:pt>
                <c:pt idx="1083" formatCode="General">
                  <c:v>-1.90743</c:v>
                </c:pt>
                <c:pt idx="1084" formatCode="General">
                  <c:v>-1.90117</c:v>
                </c:pt>
                <c:pt idx="1085" formatCode="General">
                  <c:v>-1.8949100000000001</c:v>
                </c:pt>
                <c:pt idx="1086" formatCode="General">
                  <c:v>-1.8886499999999999</c:v>
                </c:pt>
                <c:pt idx="1087" formatCode="General">
                  <c:v>-1.88239</c:v>
                </c:pt>
                <c:pt idx="1088" formatCode="General">
                  <c:v>-1.8760699999999999</c:v>
                </c:pt>
                <c:pt idx="1089" formatCode="General">
                  <c:v>-1.8697299999999999</c:v>
                </c:pt>
                <c:pt idx="1090" formatCode="General">
                  <c:v>-1.8633900000000001</c:v>
                </c:pt>
                <c:pt idx="1091" formatCode="General">
                  <c:v>-1.85704</c:v>
                </c:pt>
                <c:pt idx="1092" formatCode="General">
                  <c:v>-1.8507</c:v>
                </c:pt>
                <c:pt idx="1093" formatCode="General">
                  <c:v>-1.84436</c:v>
                </c:pt>
                <c:pt idx="1094" formatCode="General">
                  <c:v>-1.8380099999999999</c:v>
                </c:pt>
                <c:pt idx="1095" formatCode="General">
                  <c:v>-1.8316699999999999</c:v>
                </c:pt>
                <c:pt idx="1096" formatCode="General">
                  <c:v>-1.8253299999999999</c:v>
                </c:pt>
                <c:pt idx="1097" formatCode="General">
                  <c:v>-1.81898</c:v>
                </c:pt>
                <c:pt idx="1098" formatCode="General">
                  <c:v>-1.81264</c:v>
                </c:pt>
                <c:pt idx="1099" formatCode="General">
                  <c:v>-1.8063</c:v>
                </c:pt>
                <c:pt idx="1100" formatCode="General">
                  <c:v>-1.79996</c:v>
                </c:pt>
                <c:pt idx="1101" formatCode="General">
                  <c:v>-1.7936099999999999</c:v>
                </c:pt>
                <c:pt idx="1102" formatCode="General">
                  <c:v>-1.7872699999999999</c:v>
                </c:pt>
                <c:pt idx="1103" formatCode="General">
                  <c:v>-1.7809299999999999</c:v>
                </c:pt>
                <c:pt idx="1104" formatCode="General">
                  <c:v>-1.77458</c:v>
                </c:pt>
                <c:pt idx="1105" formatCode="General">
                  <c:v>-1.76824</c:v>
                </c:pt>
                <c:pt idx="1106" formatCode="General">
                  <c:v>-1.7619</c:v>
                </c:pt>
                <c:pt idx="1107" formatCode="General">
                  <c:v>-1.7555499999999999</c:v>
                </c:pt>
                <c:pt idx="1108" formatCode="General">
                  <c:v>-1.7492099999999999</c:v>
                </c:pt>
                <c:pt idx="1109" formatCode="General">
                  <c:v>-1.7428699999999999</c:v>
                </c:pt>
                <c:pt idx="1110" formatCode="General">
                  <c:v>-1.7365299999999999</c:v>
                </c:pt>
                <c:pt idx="1111" formatCode="General">
                  <c:v>-1.7301800000000001</c:v>
                </c:pt>
                <c:pt idx="1112" formatCode="General">
                  <c:v>-1.72384</c:v>
                </c:pt>
                <c:pt idx="1113" formatCode="General">
                  <c:v>-1.71733</c:v>
                </c:pt>
                <c:pt idx="1114" formatCode="General">
                  <c:v>-1.71058</c:v>
                </c:pt>
                <c:pt idx="1115" formatCode="General">
                  <c:v>-1.70383</c:v>
                </c:pt>
                <c:pt idx="1116" formatCode="General">
                  <c:v>-1.6970799999999999</c:v>
                </c:pt>
                <c:pt idx="1117" formatCode="General">
                  <c:v>-1.6903300000000001</c:v>
                </c:pt>
                <c:pt idx="1118" formatCode="General">
                  <c:v>-1.6835899999999999</c:v>
                </c:pt>
                <c:pt idx="1119" formatCode="General">
                  <c:v>-1.6768400000000001</c:v>
                </c:pt>
                <c:pt idx="1120" formatCode="General">
                  <c:v>-1.6700900000000001</c:v>
                </c:pt>
                <c:pt idx="1121" formatCode="General">
                  <c:v>-1.66334</c:v>
                </c:pt>
                <c:pt idx="1122" formatCode="General">
                  <c:v>-1.65659</c:v>
                </c:pt>
                <c:pt idx="1123" formatCode="General">
                  <c:v>-1.64985</c:v>
                </c:pt>
                <c:pt idx="1124" formatCode="General">
                  <c:v>-1.6431</c:v>
                </c:pt>
                <c:pt idx="1125" formatCode="General">
                  <c:v>-1.63635</c:v>
                </c:pt>
                <c:pt idx="1126" formatCode="General">
                  <c:v>-1.6295999999999999</c:v>
                </c:pt>
                <c:pt idx="1127" formatCode="General">
                  <c:v>-1.6228499999999999</c:v>
                </c:pt>
                <c:pt idx="1128" formatCode="General">
                  <c:v>-1.6161099999999999</c:v>
                </c:pt>
                <c:pt idx="1129" formatCode="General">
                  <c:v>-1.6093599999999999</c:v>
                </c:pt>
                <c:pt idx="1130" formatCode="General">
                  <c:v>-1.6026100000000001</c:v>
                </c:pt>
                <c:pt idx="1131" formatCode="General">
                  <c:v>-1.5958600000000001</c:v>
                </c:pt>
                <c:pt idx="1132" formatCode="General">
                  <c:v>-1.58911</c:v>
                </c:pt>
                <c:pt idx="1133" formatCode="General">
                  <c:v>-1.5823700000000001</c:v>
                </c:pt>
                <c:pt idx="1134" formatCode="General">
                  <c:v>-1.57562</c:v>
                </c:pt>
                <c:pt idx="1135" formatCode="General">
                  <c:v>-1.56887</c:v>
                </c:pt>
                <c:pt idx="1136" formatCode="General">
                  <c:v>-1.56212</c:v>
                </c:pt>
                <c:pt idx="1137" formatCode="General">
                  <c:v>-1.5553699999999999</c:v>
                </c:pt>
                <c:pt idx="1138" formatCode="General">
                  <c:v>-1.5486200000000001</c:v>
                </c:pt>
                <c:pt idx="1139" formatCode="General">
                  <c:v>-1.5418799999999999</c:v>
                </c:pt>
                <c:pt idx="1140" formatCode="General">
                  <c:v>-1.5351300000000001</c:v>
                </c:pt>
                <c:pt idx="1141" formatCode="General">
                  <c:v>-1.5283800000000001</c:v>
                </c:pt>
                <c:pt idx="1142" formatCode="General">
                  <c:v>-1.52163</c:v>
                </c:pt>
                <c:pt idx="1143" formatCode="General">
                  <c:v>-1.51488</c:v>
                </c:pt>
                <c:pt idx="1144" formatCode="General">
                  <c:v>-1.50814</c:v>
                </c:pt>
                <c:pt idx="1145" formatCode="General">
                  <c:v>-1.502</c:v>
                </c:pt>
                <c:pt idx="1146" formatCode="General">
                  <c:v>-1.4960800000000001</c:v>
                </c:pt>
                <c:pt idx="1147" formatCode="General">
                  <c:v>-1.4901500000000001</c:v>
                </c:pt>
                <c:pt idx="1148" formatCode="General">
                  <c:v>-1.4842200000000001</c:v>
                </c:pt>
                <c:pt idx="1149" formatCode="General">
                  <c:v>-1.4782900000000001</c:v>
                </c:pt>
                <c:pt idx="1150" formatCode="General">
                  <c:v>-1.4723599999999999</c:v>
                </c:pt>
                <c:pt idx="1151" formatCode="General">
                  <c:v>-1.4664299999999999</c:v>
                </c:pt>
                <c:pt idx="1152" formatCode="General">
                  <c:v>-1.46051</c:v>
                </c:pt>
                <c:pt idx="1153" formatCode="General">
                  <c:v>-1.45458</c:v>
                </c:pt>
                <c:pt idx="1154" formatCode="General">
                  <c:v>-1.44865</c:v>
                </c:pt>
                <c:pt idx="1155" formatCode="General">
                  <c:v>-1.44272</c:v>
                </c:pt>
                <c:pt idx="1156" formatCode="General">
                  <c:v>-1.43679</c:v>
                </c:pt>
                <c:pt idx="1157" formatCode="General">
                  <c:v>-1.43086</c:v>
                </c:pt>
                <c:pt idx="1158" formatCode="General">
                  <c:v>-1.42493</c:v>
                </c:pt>
                <c:pt idx="1159" formatCode="General">
                  <c:v>-1.4190100000000001</c:v>
                </c:pt>
                <c:pt idx="1160" formatCode="General">
                  <c:v>-1.4130799999999999</c:v>
                </c:pt>
                <c:pt idx="1161" formatCode="General">
                  <c:v>-1.4071499999999999</c:v>
                </c:pt>
                <c:pt idx="1162" formatCode="General">
                  <c:v>-1.4012199999999999</c:v>
                </c:pt>
                <c:pt idx="1163" formatCode="General">
                  <c:v>-1.3952899999999999</c:v>
                </c:pt>
                <c:pt idx="1164" formatCode="General">
                  <c:v>-1.3893599999999999</c:v>
                </c:pt>
                <c:pt idx="1165" formatCode="General">
                  <c:v>-1.38344</c:v>
                </c:pt>
                <c:pt idx="1166" formatCode="General">
                  <c:v>-1.37751</c:v>
                </c:pt>
                <c:pt idx="1167" formatCode="General">
                  <c:v>-1.37158</c:v>
                </c:pt>
                <c:pt idx="1168" formatCode="General">
                  <c:v>-1.36565</c:v>
                </c:pt>
                <c:pt idx="1169" formatCode="General">
                  <c:v>-1.35972</c:v>
                </c:pt>
                <c:pt idx="1170" formatCode="General">
                  <c:v>-1.35379</c:v>
                </c:pt>
                <c:pt idx="1171" formatCode="General">
                  <c:v>-1.3478600000000001</c:v>
                </c:pt>
                <c:pt idx="1172" formatCode="General">
                  <c:v>-1.3419399999999999</c:v>
                </c:pt>
                <c:pt idx="1173" formatCode="General">
                  <c:v>-1.3360099999999999</c:v>
                </c:pt>
                <c:pt idx="1174" formatCode="General">
                  <c:v>-1.3300799999999999</c:v>
                </c:pt>
                <c:pt idx="1175" formatCode="General">
                  <c:v>-1.3241499999999999</c:v>
                </c:pt>
                <c:pt idx="1176" formatCode="General">
                  <c:v>-1.3182199999999999</c:v>
                </c:pt>
                <c:pt idx="1177" formatCode="General">
                  <c:v>-1.31229</c:v>
                </c:pt>
                <c:pt idx="1178" formatCode="General">
                  <c:v>-1.30636</c:v>
                </c:pt>
                <c:pt idx="1179" formatCode="General">
                  <c:v>-1.30044</c:v>
                </c:pt>
                <c:pt idx="1180" formatCode="General">
                  <c:v>-1.29451</c:v>
                </c:pt>
                <c:pt idx="1181" formatCode="General">
                  <c:v>-1.2885800000000001</c:v>
                </c:pt>
                <c:pt idx="1182" formatCode="General">
                  <c:v>-1.2826500000000001</c:v>
                </c:pt>
                <c:pt idx="1183" formatCode="General">
                  <c:v>-1.2767200000000001</c:v>
                </c:pt>
                <c:pt idx="1184" formatCode="General">
                  <c:v>-1.27101</c:v>
                </c:pt>
                <c:pt idx="1185" formatCode="General">
                  <c:v>-1.2663500000000001</c:v>
                </c:pt>
                <c:pt idx="1186" formatCode="General">
                  <c:v>-1.26169</c:v>
                </c:pt>
                <c:pt idx="1187" formatCode="General">
                  <c:v>-1.2570300000000001</c:v>
                </c:pt>
                <c:pt idx="1188" formatCode="General">
                  <c:v>-1.25237</c:v>
                </c:pt>
                <c:pt idx="1189" formatCode="General">
                  <c:v>-1.2477100000000001</c:v>
                </c:pt>
                <c:pt idx="1190" formatCode="General">
                  <c:v>-1.24305</c:v>
                </c:pt>
                <c:pt idx="1191" formatCode="General">
                  <c:v>-1.2383900000000001</c:v>
                </c:pt>
                <c:pt idx="1192" formatCode="General">
                  <c:v>-1.23373</c:v>
                </c:pt>
                <c:pt idx="1193" formatCode="General">
                  <c:v>-1.2290700000000001</c:v>
                </c:pt>
                <c:pt idx="1194" formatCode="General">
                  <c:v>-1.22441</c:v>
                </c:pt>
                <c:pt idx="1195" formatCode="General">
                  <c:v>-1.21974</c:v>
                </c:pt>
                <c:pt idx="1196" formatCode="General">
                  <c:v>-1.2150799999999999</c:v>
                </c:pt>
                <c:pt idx="1197" formatCode="General">
                  <c:v>-1.2104200000000001</c:v>
                </c:pt>
                <c:pt idx="1198" formatCode="General">
                  <c:v>-1.2057599999999999</c:v>
                </c:pt>
                <c:pt idx="1199" formatCode="General">
                  <c:v>-1.2011000000000001</c:v>
                </c:pt>
                <c:pt idx="1200" formatCode="General">
                  <c:v>-1.1964399999999999</c:v>
                </c:pt>
                <c:pt idx="1201" formatCode="General">
                  <c:v>-1.1917800000000001</c:v>
                </c:pt>
                <c:pt idx="1202" formatCode="General">
                  <c:v>-1.18712</c:v>
                </c:pt>
                <c:pt idx="1203" formatCode="General">
                  <c:v>-1.1824600000000001</c:v>
                </c:pt>
                <c:pt idx="1204" formatCode="General">
                  <c:v>-1.1778</c:v>
                </c:pt>
                <c:pt idx="1205" formatCode="General">
                  <c:v>-1.1731400000000001</c:v>
                </c:pt>
                <c:pt idx="1206" formatCode="General">
                  <c:v>-1.16848</c:v>
                </c:pt>
                <c:pt idx="1207" formatCode="General">
                  <c:v>-1.1638200000000001</c:v>
                </c:pt>
                <c:pt idx="1208" formatCode="General">
                  <c:v>-1.15916</c:v>
                </c:pt>
                <c:pt idx="1209" formatCode="General">
                  <c:v>-1.1545000000000001</c:v>
                </c:pt>
                <c:pt idx="1210" formatCode="General">
                  <c:v>-1.14984</c:v>
                </c:pt>
                <c:pt idx="1211" formatCode="General">
                  <c:v>-1.1451800000000001</c:v>
                </c:pt>
                <c:pt idx="1212" formatCode="General">
                  <c:v>-1.14052</c:v>
                </c:pt>
                <c:pt idx="1213" formatCode="General">
                  <c:v>-1.1358600000000001</c:v>
                </c:pt>
                <c:pt idx="1214" formatCode="General">
                  <c:v>-1.1312</c:v>
                </c:pt>
                <c:pt idx="1215" formatCode="General">
                  <c:v>-1.1265400000000001</c:v>
                </c:pt>
                <c:pt idx="1216" formatCode="General">
                  <c:v>-1.12188</c:v>
                </c:pt>
                <c:pt idx="1217" formatCode="General">
                  <c:v>-1.1172200000000001</c:v>
                </c:pt>
                <c:pt idx="1218" formatCode="General">
                  <c:v>-1.11256</c:v>
                </c:pt>
                <c:pt idx="1219" formatCode="General">
                  <c:v>-1.10789</c:v>
                </c:pt>
                <c:pt idx="1220" formatCode="General">
                  <c:v>-1.1032299999999999</c:v>
                </c:pt>
                <c:pt idx="1221" formatCode="General">
                  <c:v>-1.09857</c:v>
                </c:pt>
                <c:pt idx="1222" formatCode="General">
                  <c:v>-1.0939099999999999</c:v>
                </c:pt>
                <c:pt idx="1223" formatCode="General">
                  <c:v>-1.0892500000000001</c:v>
                </c:pt>
                <c:pt idx="1224" formatCode="General">
                  <c:v>-1.0845899999999999</c:v>
                </c:pt>
                <c:pt idx="1225" formatCode="General">
                  <c:v>-1.0799300000000001</c:v>
                </c:pt>
                <c:pt idx="1226" formatCode="General">
                  <c:v>-1.0752699999999999</c:v>
                </c:pt>
                <c:pt idx="1227" formatCode="General">
                  <c:v>-1.0706100000000001</c:v>
                </c:pt>
                <c:pt idx="1228" formatCode="General">
                  <c:v>-1.06595</c:v>
                </c:pt>
                <c:pt idx="1229" formatCode="General">
                  <c:v>-1.0612900000000001</c:v>
                </c:pt>
                <c:pt idx="1230" formatCode="General">
                  <c:v>-1.05663</c:v>
                </c:pt>
                <c:pt idx="1231" formatCode="General">
                  <c:v>-1.0519700000000001</c:v>
                </c:pt>
                <c:pt idx="1232" formatCode="General">
                  <c:v>-1.04731</c:v>
                </c:pt>
                <c:pt idx="1233" formatCode="General">
                  <c:v>-1.0426500000000001</c:v>
                </c:pt>
                <c:pt idx="1234" formatCode="General">
                  <c:v>-1.03874</c:v>
                </c:pt>
                <c:pt idx="1235" formatCode="General">
                  <c:v>-1.0351699999999999</c:v>
                </c:pt>
                <c:pt idx="1236" formatCode="General">
                  <c:v>-1.0316000000000001</c:v>
                </c:pt>
                <c:pt idx="1237" formatCode="General">
                  <c:v>-1.02803</c:v>
                </c:pt>
                <c:pt idx="1238" formatCode="General">
                  <c:v>-1.0244599999999999</c:v>
                </c:pt>
                <c:pt idx="1239" formatCode="General">
                  <c:v>-1.0208900000000001</c:v>
                </c:pt>
                <c:pt idx="1240" formatCode="General">
                  <c:v>-1.01732</c:v>
                </c:pt>
                <c:pt idx="1241" formatCode="General">
                  <c:v>-1.0137499999999999</c:v>
                </c:pt>
                <c:pt idx="1242" formatCode="General">
                  <c:v>-1.0101800000000001</c:v>
                </c:pt>
                <c:pt idx="1243" formatCode="General">
                  <c:v>-1.00661</c:v>
                </c:pt>
                <c:pt idx="1244" formatCode="General">
                  <c:v>-1.0030399999999999</c:v>
                </c:pt>
                <c:pt idx="1245" formatCode="General">
                  <c:v>-0.99946699999999999</c:v>
                </c:pt>
                <c:pt idx="1246" formatCode="General">
                  <c:v>-0.99589700000000003</c:v>
                </c:pt>
                <c:pt idx="1247" formatCode="General">
                  <c:v>-0.99232600000000004</c:v>
                </c:pt>
                <c:pt idx="1248" formatCode="General">
                  <c:v>-0.98875599999999997</c:v>
                </c:pt>
                <c:pt idx="1249" formatCode="General">
                  <c:v>-0.98518499999999998</c:v>
                </c:pt>
                <c:pt idx="1250" formatCode="General">
                  <c:v>-0.98161500000000002</c:v>
                </c:pt>
                <c:pt idx="1251" formatCode="General">
                  <c:v>-0.97804400000000002</c:v>
                </c:pt>
                <c:pt idx="1252" formatCode="General">
                  <c:v>-0.97447399999999995</c:v>
                </c:pt>
                <c:pt idx="1253" formatCode="General">
                  <c:v>-0.97090299999999996</c:v>
                </c:pt>
                <c:pt idx="1254" formatCode="General">
                  <c:v>-0.967333</c:v>
                </c:pt>
                <c:pt idx="1255" formatCode="General">
                  <c:v>-0.96376200000000001</c:v>
                </c:pt>
                <c:pt idx="1256" formatCode="General">
                  <c:v>-0.96019200000000005</c:v>
                </c:pt>
                <c:pt idx="1257" formatCode="General">
                  <c:v>-0.95662100000000005</c:v>
                </c:pt>
                <c:pt idx="1258" formatCode="General">
                  <c:v>-0.95305099999999998</c:v>
                </c:pt>
                <c:pt idx="1259" formatCode="General">
                  <c:v>-0.94947999999999999</c:v>
                </c:pt>
                <c:pt idx="1260" formatCode="General">
                  <c:v>-0.945909</c:v>
                </c:pt>
                <c:pt idx="1261" formatCode="General">
                  <c:v>-0.94233900000000004</c:v>
                </c:pt>
                <c:pt idx="1262" formatCode="General">
                  <c:v>-0.93876800000000005</c:v>
                </c:pt>
                <c:pt idx="1263" formatCode="General">
                  <c:v>-0.93519799999999997</c:v>
                </c:pt>
                <c:pt idx="1264" formatCode="General">
                  <c:v>-0.93162699999999998</c:v>
                </c:pt>
                <c:pt idx="1265" formatCode="General">
                  <c:v>-0.92805700000000002</c:v>
                </c:pt>
                <c:pt idx="1266" formatCode="General">
                  <c:v>-0.92448600000000003</c:v>
                </c:pt>
                <c:pt idx="1267" formatCode="General">
                  <c:v>-0.92091599999999996</c:v>
                </c:pt>
                <c:pt idx="1268" formatCode="General">
                  <c:v>-0.91734499999999997</c:v>
                </c:pt>
                <c:pt idx="1269" formatCode="General">
                  <c:v>-0.913775</c:v>
                </c:pt>
                <c:pt idx="1270" formatCode="General">
                  <c:v>-0.91020400000000001</c:v>
                </c:pt>
                <c:pt idx="1271" formatCode="General">
                  <c:v>-0.90663400000000005</c:v>
                </c:pt>
                <c:pt idx="1272" formatCode="General">
                  <c:v>-0.90306299999999995</c:v>
                </c:pt>
                <c:pt idx="1273" formatCode="General">
                  <c:v>-0.89949299999999999</c:v>
                </c:pt>
                <c:pt idx="1274" formatCode="General">
                  <c:v>-0.895922</c:v>
                </c:pt>
                <c:pt idx="1275" formatCode="General">
                  <c:v>-0.89235200000000003</c:v>
                </c:pt>
                <c:pt idx="1276" formatCode="General">
                  <c:v>-0.88878100000000004</c:v>
                </c:pt>
                <c:pt idx="1277" formatCode="General">
                  <c:v>-0.88521000000000005</c:v>
                </c:pt>
                <c:pt idx="1278" formatCode="General">
                  <c:v>-0.88163999999999998</c:v>
                </c:pt>
                <c:pt idx="1279" formatCode="General">
                  <c:v>-0.87806899999999999</c:v>
                </c:pt>
                <c:pt idx="1280" formatCode="General">
                  <c:v>-0.87449900000000003</c:v>
                </c:pt>
                <c:pt idx="1281" formatCode="General">
                  <c:v>-0.87092800000000004</c:v>
                </c:pt>
                <c:pt idx="1282" formatCode="General">
                  <c:v>-0.86735799999999996</c:v>
                </c:pt>
                <c:pt idx="1283" formatCode="General">
                  <c:v>-0.86378699999999997</c:v>
                </c:pt>
                <c:pt idx="1284" formatCode="General">
                  <c:v>-0.86021700000000001</c:v>
                </c:pt>
                <c:pt idx="1285" formatCode="General">
                  <c:v>-0.85664600000000002</c:v>
                </c:pt>
                <c:pt idx="1286" formatCode="General">
                  <c:v>-0.85307599999999995</c:v>
                </c:pt>
                <c:pt idx="1287" formatCode="General">
                  <c:v>-0.84950499999999995</c:v>
                </c:pt>
                <c:pt idx="1288" formatCode="General">
                  <c:v>-0.84593499999999999</c:v>
                </c:pt>
                <c:pt idx="1289" formatCode="General">
                  <c:v>-0.842364</c:v>
                </c:pt>
                <c:pt idx="1290" formatCode="General">
                  <c:v>-0.83879400000000004</c:v>
                </c:pt>
                <c:pt idx="1291" formatCode="General">
                  <c:v>-0.83522300000000005</c:v>
                </c:pt>
                <c:pt idx="1292" formatCode="General">
                  <c:v>-0.83165299999999998</c:v>
                </c:pt>
                <c:pt idx="1293" formatCode="General">
                  <c:v>-0.82808199999999998</c:v>
                </c:pt>
                <c:pt idx="1294" formatCode="General">
                  <c:v>-0.82451099999999999</c:v>
                </c:pt>
                <c:pt idx="1295" formatCode="General">
                  <c:v>-0.82094100000000003</c:v>
                </c:pt>
                <c:pt idx="1296" formatCode="General">
                  <c:v>-0.81737000000000004</c:v>
                </c:pt>
                <c:pt idx="1297" formatCode="General">
                  <c:v>-0.81379999999999997</c:v>
                </c:pt>
                <c:pt idx="1298" formatCode="General">
                  <c:v>-0.81022899999999998</c:v>
                </c:pt>
                <c:pt idx="1299" formatCode="General">
                  <c:v>-0.80665900000000001</c:v>
                </c:pt>
                <c:pt idx="1300" formatCode="General">
                  <c:v>-0.80308800000000002</c:v>
                </c:pt>
                <c:pt idx="1301" formatCode="General">
                  <c:v>-0.79951799999999995</c:v>
                </c:pt>
                <c:pt idx="1302" formatCode="General">
                  <c:v>-0.79594699999999996</c:v>
                </c:pt>
                <c:pt idx="1303" formatCode="General">
                  <c:v>-0.792377</c:v>
                </c:pt>
                <c:pt idx="1304" formatCode="General">
                  <c:v>-0.78880600000000001</c:v>
                </c:pt>
                <c:pt idx="1305" formatCode="General">
                  <c:v>-0.78523600000000005</c:v>
                </c:pt>
                <c:pt idx="1306" formatCode="General">
                  <c:v>-0.78166500000000005</c:v>
                </c:pt>
                <c:pt idx="1307" formatCode="General">
                  <c:v>-0.77809499999999998</c:v>
                </c:pt>
                <c:pt idx="1308" formatCode="General">
                  <c:v>-0.77452399999999999</c:v>
                </c:pt>
                <c:pt idx="1309" formatCode="General">
                  <c:v>-0.770953</c:v>
                </c:pt>
                <c:pt idx="1310" formatCode="General">
                  <c:v>-0.76738300000000004</c:v>
                </c:pt>
                <c:pt idx="1311" formatCode="General">
                  <c:v>-0.76381200000000005</c:v>
                </c:pt>
                <c:pt idx="1312" formatCode="General">
                  <c:v>-0.76024199999999997</c:v>
                </c:pt>
                <c:pt idx="1313" formatCode="General">
                  <c:v>-0.75667099999999998</c:v>
                </c:pt>
                <c:pt idx="1314" formatCode="General">
                  <c:v>-0.75310100000000002</c:v>
                </c:pt>
                <c:pt idx="1315" formatCode="General">
                  <c:v>-0.74953000000000003</c:v>
                </c:pt>
                <c:pt idx="1316" formatCode="General">
                  <c:v>-0.74595999999999996</c:v>
                </c:pt>
                <c:pt idx="1317" formatCode="General">
                  <c:v>-0.74238899999999997</c:v>
                </c:pt>
                <c:pt idx="1318" formatCode="General">
                  <c:v>-0.738819</c:v>
                </c:pt>
                <c:pt idx="1319" formatCode="General">
                  <c:v>-0.73524800000000001</c:v>
                </c:pt>
                <c:pt idx="1320" formatCode="General">
                  <c:v>-0.73167800000000005</c:v>
                </c:pt>
                <c:pt idx="1321" formatCode="General">
                  <c:v>-0.72810699999999995</c:v>
                </c:pt>
                <c:pt idx="1322" formatCode="General">
                  <c:v>-0.72453699999999999</c:v>
                </c:pt>
                <c:pt idx="1323" formatCode="General">
                  <c:v>-0.720966</c:v>
                </c:pt>
                <c:pt idx="1324" formatCode="General">
                  <c:v>-0.71739600000000003</c:v>
                </c:pt>
                <c:pt idx="1325" formatCode="General">
                  <c:v>-0.71382500000000004</c:v>
                </c:pt>
                <c:pt idx="1326" formatCode="General">
                  <c:v>-0.71025400000000005</c:v>
                </c:pt>
                <c:pt idx="1327" formatCode="General">
                  <c:v>-0.70668399999999998</c:v>
                </c:pt>
                <c:pt idx="1328" formatCode="General">
                  <c:v>-0.70311299999999999</c:v>
                </c:pt>
                <c:pt idx="1329" formatCode="General">
                  <c:v>-0.69954300000000003</c:v>
                </c:pt>
                <c:pt idx="1330" formatCode="General">
                  <c:v>-0.69597200000000004</c:v>
                </c:pt>
                <c:pt idx="1331" formatCode="General">
                  <c:v>-0.69240199999999996</c:v>
                </c:pt>
                <c:pt idx="1332" formatCode="General">
                  <c:v>-0.68883099999999997</c:v>
                </c:pt>
                <c:pt idx="1333" formatCode="General">
                  <c:v>-0.68643900000000002</c:v>
                </c:pt>
                <c:pt idx="1334" formatCode="General">
                  <c:v>-0.68446600000000002</c:v>
                </c:pt>
                <c:pt idx="1335" formatCode="General">
                  <c:v>-0.68249199999999999</c:v>
                </c:pt>
                <c:pt idx="1336" formatCode="General">
                  <c:v>-0.68051899999999999</c:v>
                </c:pt>
                <c:pt idx="1337" formatCode="General">
                  <c:v>-0.67854499999999995</c:v>
                </c:pt>
                <c:pt idx="1338" formatCode="General">
                  <c:v>-0.67657199999999995</c:v>
                </c:pt>
                <c:pt idx="1339" formatCode="General">
                  <c:v>-0.67459899999999995</c:v>
                </c:pt>
                <c:pt idx="1340" formatCode="General">
                  <c:v>-0.67262500000000003</c:v>
                </c:pt>
                <c:pt idx="1341" formatCode="General">
                  <c:v>-0.67065200000000003</c:v>
                </c:pt>
                <c:pt idx="1342" formatCode="General">
                  <c:v>-0.66867799999999999</c:v>
                </c:pt>
                <c:pt idx="1343" formatCode="General">
                  <c:v>-0.66670499999999999</c:v>
                </c:pt>
                <c:pt idx="1344" formatCode="General">
                  <c:v>-0.66473099999999996</c:v>
                </c:pt>
                <c:pt idx="1345" formatCode="General">
                  <c:v>-0.66275799999999996</c:v>
                </c:pt>
                <c:pt idx="1346" formatCode="General">
                  <c:v>-0.66078400000000004</c:v>
                </c:pt>
                <c:pt idx="1347" formatCode="General">
                  <c:v>-0.65881100000000004</c:v>
                </c:pt>
                <c:pt idx="1348" formatCode="General">
                  <c:v>-0.656837</c:v>
                </c:pt>
                <c:pt idx="1349" formatCode="General">
                  <c:v>-0.654864</c:v>
                </c:pt>
                <c:pt idx="1350" formatCode="General">
                  <c:v>-0.65288999999999997</c:v>
                </c:pt>
                <c:pt idx="1351" formatCode="General">
                  <c:v>-0.65091699999999997</c:v>
                </c:pt>
                <c:pt idx="1352" formatCode="General">
                  <c:v>-0.64894300000000005</c:v>
                </c:pt>
                <c:pt idx="1353" formatCode="General">
                  <c:v>-0.64697000000000005</c:v>
                </c:pt>
                <c:pt idx="1354" formatCode="General">
                  <c:v>-0.64499600000000001</c:v>
                </c:pt>
                <c:pt idx="1355" formatCode="General">
                  <c:v>-0.64302300000000001</c:v>
                </c:pt>
                <c:pt idx="1356" formatCode="General">
                  <c:v>-0.64104899999999998</c:v>
                </c:pt>
                <c:pt idx="1357" formatCode="General">
                  <c:v>-0.63907599999999998</c:v>
                </c:pt>
                <c:pt idx="1358" formatCode="General">
                  <c:v>-0.63710299999999997</c:v>
                </c:pt>
                <c:pt idx="1359" formatCode="General">
                  <c:v>-0.63512900000000005</c:v>
                </c:pt>
                <c:pt idx="1360" formatCode="General">
                  <c:v>-0.63315600000000005</c:v>
                </c:pt>
                <c:pt idx="1361" formatCode="General">
                  <c:v>-0.63118200000000002</c:v>
                </c:pt>
                <c:pt idx="1362" formatCode="General">
                  <c:v>-0.62920900000000002</c:v>
                </c:pt>
                <c:pt idx="1363" formatCode="General">
                  <c:v>-0.62723499999999999</c:v>
                </c:pt>
                <c:pt idx="1364" formatCode="General">
                  <c:v>-0.62526199999999998</c:v>
                </c:pt>
                <c:pt idx="1365" formatCode="General">
                  <c:v>-0.62328799999999995</c:v>
                </c:pt>
                <c:pt idx="1366" formatCode="General">
                  <c:v>-0.62131499999999995</c:v>
                </c:pt>
                <c:pt idx="1367" formatCode="General">
                  <c:v>-0.61934100000000003</c:v>
                </c:pt>
                <c:pt idx="1368" formatCode="General">
                  <c:v>-0.61736800000000003</c:v>
                </c:pt>
                <c:pt idx="1369" formatCode="General">
                  <c:v>-0.615394</c:v>
                </c:pt>
                <c:pt idx="1370" formatCode="General">
                  <c:v>-0.61342099999999999</c:v>
                </c:pt>
                <c:pt idx="1371" formatCode="General">
                  <c:v>-0.61144699999999996</c:v>
                </c:pt>
                <c:pt idx="1372" formatCode="General">
                  <c:v>-0.60947399999999996</c:v>
                </c:pt>
                <c:pt idx="1373" formatCode="General">
                  <c:v>-0.60750000000000004</c:v>
                </c:pt>
                <c:pt idx="1374" formatCode="General">
                  <c:v>-0.60552700000000004</c:v>
                </c:pt>
                <c:pt idx="1375" formatCode="General">
                  <c:v>-0.60355300000000001</c:v>
                </c:pt>
                <c:pt idx="1376" formatCode="General">
                  <c:v>-0.60158</c:v>
                </c:pt>
                <c:pt idx="1377" formatCode="General">
                  <c:v>-0.599607</c:v>
                </c:pt>
                <c:pt idx="1378" formatCode="General">
                  <c:v>-0.59763299999999997</c:v>
                </c:pt>
                <c:pt idx="1379" formatCode="General">
                  <c:v>-0.59565999999999997</c:v>
                </c:pt>
                <c:pt idx="1380" formatCode="General">
                  <c:v>-0.59368600000000005</c:v>
                </c:pt>
                <c:pt idx="1381" formatCode="General">
                  <c:v>-0.59171300000000004</c:v>
                </c:pt>
                <c:pt idx="1382" formatCode="General">
                  <c:v>-0.58973900000000001</c:v>
                </c:pt>
                <c:pt idx="1383" formatCode="General">
                  <c:v>-0.58776600000000001</c:v>
                </c:pt>
                <c:pt idx="1384" formatCode="General">
                  <c:v>-0.58579199999999998</c:v>
                </c:pt>
                <c:pt idx="1385" formatCode="General">
                  <c:v>-0.58381899999999998</c:v>
                </c:pt>
                <c:pt idx="1386" formatCode="General">
                  <c:v>-0.58184499999999995</c:v>
                </c:pt>
                <c:pt idx="1387" formatCode="General">
                  <c:v>-0.57987200000000005</c:v>
                </c:pt>
                <c:pt idx="1388" formatCode="General">
                  <c:v>-0.57789800000000002</c:v>
                </c:pt>
                <c:pt idx="1389" formatCode="General">
                  <c:v>-0.57592500000000002</c:v>
                </c:pt>
                <c:pt idx="1390" formatCode="General">
                  <c:v>-0.57395099999999999</c:v>
                </c:pt>
                <c:pt idx="1391" formatCode="General">
                  <c:v>-0.57197799999999999</c:v>
                </c:pt>
                <c:pt idx="1392" formatCode="General">
                  <c:v>-0.57000399999999996</c:v>
                </c:pt>
                <c:pt idx="1393" formatCode="General">
                  <c:v>-0.56803099999999995</c:v>
                </c:pt>
                <c:pt idx="1394" formatCode="General">
                  <c:v>-0.56605700000000003</c:v>
                </c:pt>
                <c:pt idx="1395" formatCode="General">
                  <c:v>-0.56408400000000003</c:v>
                </c:pt>
                <c:pt idx="1396" formatCode="General">
                  <c:v>-0.56211100000000003</c:v>
                </c:pt>
                <c:pt idx="1397" formatCode="General">
                  <c:v>-0.560137</c:v>
                </c:pt>
                <c:pt idx="1398" formatCode="General">
                  <c:v>-0.55816399999999999</c:v>
                </c:pt>
                <c:pt idx="1399" formatCode="General">
                  <c:v>-0.55618999999999996</c:v>
                </c:pt>
                <c:pt idx="1400" formatCode="General">
                  <c:v>-0.55421699999999996</c:v>
                </c:pt>
                <c:pt idx="1401" formatCode="General">
                  <c:v>-0.55224300000000004</c:v>
                </c:pt>
                <c:pt idx="1402" formatCode="General">
                  <c:v>-0.55027000000000004</c:v>
                </c:pt>
                <c:pt idx="1403" formatCode="General">
                  <c:v>-0.54829600000000001</c:v>
                </c:pt>
                <c:pt idx="1404" formatCode="General">
                  <c:v>-0.546323</c:v>
                </c:pt>
                <c:pt idx="1405" formatCode="General">
                  <c:v>-0.54434899999999997</c:v>
                </c:pt>
                <c:pt idx="1406" formatCode="General">
                  <c:v>-0.54237599999999997</c:v>
                </c:pt>
                <c:pt idx="1407" formatCode="General">
                  <c:v>-0.54040200000000005</c:v>
                </c:pt>
                <c:pt idx="1408" formatCode="General">
                  <c:v>-0.53842900000000005</c:v>
                </c:pt>
                <c:pt idx="1409" formatCode="General">
                  <c:v>-0.53645500000000002</c:v>
                </c:pt>
                <c:pt idx="1410" formatCode="General">
                  <c:v>-0.53448200000000001</c:v>
                </c:pt>
                <c:pt idx="1411" formatCode="General">
                  <c:v>-0.53250799999999998</c:v>
                </c:pt>
                <c:pt idx="1412" formatCode="General">
                  <c:v>-0.53053499999999998</c:v>
                </c:pt>
                <c:pt idx="1413" formatCode="General">
                  <c:v>-0.52856099999999995</c:v>
                </c:pt>
                <c:pt idx="1414" formatCode="General">
                  <c:v>-0.52658799999999995</c:v>
                </c:pt>
                <c:pt idx="1415" formatCode="General">
                  <c:v>-0.52461500000000005</c:v>
                </c:pt>
                <c:pt idx="1416" formatCode="General">
                  <c:v>-0.52264100000000002</c:v>
                </c:pt>
                <c:pt idx="1417" formatCode="General">
                  <c:v>-0.52066800000000002</c:v>
                </c:pt>
                <c:pt idx="1418" formatCode="General">
                  <c:v>-0.51869399999999999</c:v>
                </c:pt>
                <c:pt idx="1419" formatCode="General">
                  <c:v>-0.51672099999999999</c:v>
                </c:pt>
                <c:pt idx="1420" formatCode="General">
                  <c:v>-0.51474699999999995</c:v>
                </c:pt>
                <c:pt idx="1421" formatCode="General">
                  <c:v>-0.51277399999999995</c:v>
                </c:pt>
                <c:pt idx="1422" formatCode="General">
                  <c:v>-0.51080000000000003</c:v>
                </c:pt>
                <c:pt idx="1423" formatCode="General">
                  <c:v>-0.50882700000000003</c:v>
                </c:pt>
                <c:pt idx="1424" formatCode="General">
                  <c:v>-0.506853</c:v>
                </c:pt>
                <c:pt idx="1425" formatCode="General">
                  <c:v>-0.50488</c:v>
                </c:pt>
                <c:pt idx="1426" formatCode="General">
                  <c:v>-0.50290599999999996</c:v>
                </c:pt>
                <c:pt idx="1427" formatCode="General">
                  <c:v>-0.50093299999999996</c:v>
                </c:pt>
                <c:pt idx="1428" formatCode="General">
                  <c:v>-0.49895899999999999</c:v>
                </c:pt>
                <c:pt idx="1429" formatCode="General">
                  <c:v>-0.49698599999999998</c:v>
                </c:pt>
                <c:pt idx="1430" formatCode="General">
                  <c:v>-0.49501200000000001</c:v>
                </c:pt>
                <c:pt idx="1431" formatCode="General">
                  <c:v>-0.49303900000000001</c:v>
                </c:pt>
                <c:pt idx="1432" formatCode="General">
                  <c:v>-0.49106499999999997</c:v>
                </c:pt>
                <c:pt idx="1433" formatCode="General">
                  <c:v>-0.48909200000000003</c:v>
                </c:pt>
                <c:pt idx="1434" formatCode="General">
                  <c:v>-0.48711900000000002</c:v>
                </c:pt>
                <c:pt idx="1435" formatCode="General">
                  <c:v>-0.48514499999999999</c:v>
                </c:pt>
                <c:pt idx="1436" formatCode="General">
                  <c:v>-0.48317199999999999</c:v>
                </c:pt>
                <c:pt idx="1437" formatCode="General">
                  <c:v>-0.48119800000000001</c:v>
                </c:pt>
                <c:pt idx="1438" formatCode="General">
                  <c:v>-0.47922500000000001</c:v>
                </c:pt>
                <c:pt idx="1439" formatCode="General">
                  <c:v>-0.47725099999999998</c:v>
                </c:pt>
                <c:pt idx="1440" formatCode="General">
                  <c:v>-0.47527799999999998</c:v>
                </c:pt>
                <c:pt idx="1441" formatCode="General">
                  <c:v>-0.473304</c:v>
                </c:pt>
                <c:pt idx="1442" formatCode="General">
                  <c:v>-0.471331</c:v>
                </c:pt>
                <c:pt idx="1443" formatCode="General">
                  <c:v>-0.46935700000000002</c:v>
                </c:pt>
                <c:pt idx="1444" formatCode="General">
                  <c:v>-0.46738400000000002</c:v>
                </c:pt>
                <c:pt idx="1445" formatCode="General">
                  <c:v>-0.46540999999999999</c:v>
                </c:pt>
                <c:pt idx="1446" formatCode="General">
                  <c:v>-0.46343699999999999</c:v>
                </c:pt>
                <c:pt idx="1447" formatCode="General">
                  <c:v>-0.46146300000000001</c:v>
                </c:pt>
                <c:pt idx="1448" formatCode="General">
                  <c:v>-0.45949000000000001</c:v>
                </c:pt>
                <c:pt idx="1449" formatCode="General">
                  <c:v>-0.45751599999999998</c:v>
                </c:pt>
                <c:pt idx="1450" formatCode="General">
                  <c:v>-0.45554299999999998</c:v>
                </c:pt>
                <c:pt idx="1451" formatCode="General">
                  <c:v>-0.45356999999999997</c:v>
                </c:pt>
                <c:pt idx="1452" formatCode="General">
                  <c:v>-0.451596</c:v>
                </c:pt>
                <c:pt idx="1453" formatCode="General">
                  <c:v>-0.44962299999999999</c:v>
                </c:pt>
                <c:pt idx="1454" formatCode="General">
                  <c:v>-0.44764900000000002</c:v>
                </c:pt>
                <c:pt idx="1455" formatCode="General">
                  <c:v>-0.44567600000000002</c:v>
                </c:pt>
                <c:pt idx="1456" formatCode="General">
                  <c:v>-0.44370199999999999</c:v>
                </c:pt>
                <c:pt idx="1457" formatCode="General">
                  <c:v>-0.44172899999999998</c:v>
                </c:pt>
                <c:pt idx="1458" formatCode="General">
                  <c:v>-0.43975500000000001</c:v>
                </c:pt>
                <c:pt idx="1459" formatCode="General">
                  <c:v>-0.437782</c:v>
                </c:pt>
                <c:pt idx="1460" formatCode="General">
                  <c:v>-0.43580799999999997</c:v>
                </c:pt>
                <c:pt idx="1461" formatCode="General">
                  <c:v>-0.43383500000000003</c:v>
                </c:pt>
                <c:pt idx="1462" formatCode="General">
                  <c:v>-0.43186099999999999</c:v>
                </c:pt>
                <c:pt idx="1463" formatCode="General">
                  <c:v>-0.42988799999999999</c:v>
                </c:pt>
                <c:pt idx="1464" formatCode="General">
                  <c:v>-0.42791400000000002</c:v>
                </c:pt>
                <c:pt idx="1465" formatCode="General">
                  <c:v>-0.42594100000000001</c:v>
                </c:pt>
                <c:pt idx="1466" formatCode="General">
                  <c:v>-0.42396699999999998</c:v>
                </c:pt>
                <c:pt idx="1467" formatCode="General">
                  <c:v>-0.42199399999999998</c:v>
                </c:pt>
                <c:pt idx="1468" formatCode="General">
                  <c:v>-0.42002</c:v>
                </c:pt>
                <c:pt idx="1469" formatCode="General">
                  <c:v>-0.418047</c:v>
                </c:pt>
                <c:pt idx="1470" formatCode="General">
                  <c:v>-0.416074</c:v>
                </c:pt>
                <c:pt idx="1471" formatCode="General">
                  <c:v>-0.41410000000000002</c:v>
                </c:pt>
                <c:pt idx="1472" formatCode="General">
                  <c:v>-0.41212700000000002</c:v>
                </c:pt>
                <c:pt idx="1473" formatCode="General">
                  <c:v>-0.41015299999999999</c:v>
                </c:pt>
                <c:pt idx="1474" formatCode="General">
                  <c:v>-0.40817999999999999</c:v>
                </c:pt>
                <c:pt idx="1475" formatCode="General">
                  <c:v>-0.40620600000000001</c:v>
                </c:pt>
                <c:pt idx="1476" formatCode="General">
                  <c:v>-0.40423300000000001</c:v>
                </c:pt>
                <c:pt idx="1477" formatCode="General">
                  <c:v>-0.40225899999999998</c:v>
                </c:pt>
                <c:pt idx="1478" formatCode="General">
                  <c:v>-0.40028599999999998</c:v>
                </c:pt>
                <c:pt idx="1479" formatCode="General">
                  <c:v>-0.398312</c:v>
                </c:pt>
                <c:pt idx="1480" formatCode="General">
                  <c:v>-0.396339</c:v>
                </c:pt>
                <c:pt idx="1481" formatCode="General">
                  <c:v>-0.39436500000000002</c:v>
                </c:pt>
                <c:pt idx="1482" formatCode="General">
                  <c:v>-0.39239200000000002</c:v>
                </c:pt>
                <c:pt idx="1483" formatCode="General">
                  <c:v>-0.39041799999999999</c:v>
                </c:pt>
                <c:pt idx="1484" formatCode="General">
                  <c:v>-0.38844499999999998</c:v>
                </c:pt>
                <c:pt idx="1485" formatCode="General">
                  <c:v>-0.38647100000000001</c:v>
                </c:pt>
                <c:pt idx="1486" formatCode="General">
                  <c:v>-0.38449800000000001</c:v>
                </c:pt>
                <c:pt idx="1487" formatCode="General">
                  <c:v>-0.38252399999999998</c:v>
                </c:pt>
                <c:pt idx="1488" formatCode="General">
                  <c:v>-0.38055099999999997</c:v>
                </c:pt>
                <c:pt idx="1489" formatCode="General">
                  <c:v>-0.379048</c:v>
                </c:pt>
                <c:pt idx="1490" formatCode="General">
                  <c:v>-0.37803799999999999</c:v>
                </c:pt>
                <c:pt idx="1491" formatCode="General">
                  <c:v>-0.377029</c:v>
                </c:pt>
                <c:pt idx="1492" formatCode="General">
                  <c:v>-0.37601899999999999</c:v>
                </c:pt>
                <c:pt idx="1493" formatCode="General">
                  <c:v>-0.37501000000000001</c:v>
                </c:pt>
                <c:pt idx="1494" formatCode="General">
                  <c:v>-0.374</c:v>
                </c:pt>
                <c:pt idx="1495" formatCode="General">
                  <c:v>-0.37299100000000002</c:v>
                </c:pt>
                <c:pt idx="1496" formatCode="General">
                  <c:v>-0.37198100000000001</c:v>
                </c:pt>
                <c:pt idx="1497" formatCode="General">
                  <c:v>-0.370971</c:v>
                </c:pt>
                <c:pt idx="1498" formatCode="General">
                  <c:v>-0.36996200000000001</c:v>
                </c:pt>
                <c:pt idx="1499" formatCode="General">
                  <c:v>-0.368952</c:v>
                </c:pt>
                <c:pt idx="1500" formatCode="General">
                  <c:v>-0.36794300000000002</c:v>
                </c:pt>
                <c:pt idx="1501" formatCode="General">
                  <c:v>-0.36693300000000001</c:v>
                </c:pt>
                <c:pt idx="1502" formatCode="General">
                  <c:v>-0.36592400000000003</c:v>
                </c:pt>
                <c:pt idx="1503" formatCode="General">
                  <c:v>-0.36491400000000002</c:v>
                </c:pt>
                <c:pt idx="1504" formatCode="General">
                  <c:v>-0.36390499999999998</c:v>
                </c:pt>
                <c:pt idx="1505" formatCode="General">
                  <c:v>-0.36289500000000002</c:v>
                </c:pt>
                <c:pt idx="1506" formatCode="General">
                  <c:v>-0.36188500000000001</c:v>
                </c:pt>
                <c:pt idx="1507" formatCode="General">
                  <c:v>-0.36087599999999997</c:v>
                </c:pt>
                <c:pt idx="1508" formatCode="General">
                  <c:v>-0.35986600000000002</c:v>
                </c:pt>
                <c:pt idx="1509" formatCode="General">
                  <c:v>-0.35885699999999998</c:v>
                </c:pt>
                <c:pt idx="1510" formatCode="General">
                  <c:v>-0.35784700000000003</c:v>
                </c:pt>
                <c:pt idx="1511" formatCode="General">
                  <c:v>-0.35683799999999999</c:v>
                </c:pt>
                <c:pt idx="1512" formatCode="General">
                  <c:v>-0.35582799999999998</c:v>
                </c:pt>
                <c:pt idx="1513" formatCode="General">
                  <c:v>-0.354819</c:v>
                </c:pt>
                <c:pt idx="1514" formatCode="General">
                  <c:v>-0.35380899999999998</c:v>
                </c:pt>
                <c:pt idx="1515" formatCode="General">
                  <c:v>-0.35279899999999997</c:v>
                </c:pt>
                <c:pt idx="1516" formatCode="General">
                  <c:v>-0.35178999999999999</c:v>
                </c:pt>
                <c:pt idx="1517" formatCode="General">
                  <c:v>-0.35077999999999998</c:v>
                </c:pt>
                <c:pt idx="1518" formatCode="General">
                  <c:v>-0.349771</c:v>
                </c:pt>
                <c:pt idx="1519" formatCode="General">
                  <c:v>-0.34876099999999999</c:v>
                </c:pt>
                <c:pt idx="1520" formatCode="General">
                  <c:v>-0.34775200000000001</c:v>
                </c:pt>
                <c:pt idx="1521" formatCode="General">
                  <c:v>-0.34674199999999999</c:v>
                </c:pt>
                <c:pt idx="1522" formatCode="General">
                  <c:v>-0.34573300000000001</c:v>
                </c:pt>
                <c:pt idx="1523" formatCode="General">
                  <c:v>-0.344723</c:v>
                </c:pt>
                <c:pt idx="1524" formatCode="General">
                  <c:v>-0.34371299999999999</c:v>
                </c:pt>
                <c:pt idx="1525" formatCode="General">
                  <c:v>-0.34270400000000001</c:v>
                </c:pt>
                <c:pt idx="1526" formatCode="General">
                  <c:v>-0.341694</c:v>
                </c:pt>
                <c:pt idx="1527" formatCode="General">
                  <c:v>-0.34068500000000002</c:v>
                </c:pt>
                <c:pt idx="1528" formatCode="General">
                  <c:v>-0.339675</c:v>
                </c:pt>
                <c:pt idx="1529" formatCode="General">
                  <c:v>-0.33866600000000002</c:v>
                </c:pt>
                <c:pt idx="1530" formatCode="General">
                  <c:v>-0.33765600000000001</c:v>
                </c:pt>
                <c:pt idx="1531" formatCode="General">
                  <c:v>-0.33664699999999997</c:v>
                </c:pt>
                <c:pt idx="1532" formatCode="General">
                  <c:v>-0.33563700000000002</c:v>
                </c:pt>
                <c:pt idx="1533" formatCode="General">
                  <c:v>-0.33462700000000001</c:v>
                </c:pt>
                <c:pt idx="1534" formatCode="General">
                  <c:v>-0.33361800000000003</c:v>
                </c:pt>
                <c:pt idx="1535" formatCode="General">
                  <c:v>-0.33260800000000001</c:v>
                </c:pt>
                <c:pt idx="1536" formatCode="General">
                  <c:v>-0.33159899999999998</c:v>
                </c:pt>
                <c:pt idx="1537" formatCode="General">
                  <c:v>-0.33058900000000002</c:v>
                </c:pt>
                <c:pt idx="1538" formatCode="General">
                  <c:v>-0.32957999999999998</c:v>
                </c:pt>
                <c:pt idx="1539" formatCode="General">
                  <c:v>-0.32856999999999997</c:v>
                </c:pt>
                <c:pt idx="1540" formatCode="General">
                  <c:v>-0.32756099999999999</c:v>
                </c:pt>
                <c:pt idx="1541" formatCode="General">
                  <c:v>-0.32655099999999998</c:v>
                </c:pt>
                <c:pt idx="1542" formatCode="General">
                  <c:v>-0.32554100000000002</c:v>
                </c:pt>
                <c:pt idx="1543" formatCode="General">
                  <c:v>-0.32453199999999999</c:v>
                </c:pt>
                <c:pt idx="1544" formatCode="General">
                  <c:v>-0.32352199999999998</c:v>
                </c:pt>
                <c:pt idx="1545" formatCode="General">
                  <c:v>-0.32251299999999999</c:v>
                </c:pt>
                <c:pt idx="1546" formatCode="General">
                  <c:v>-0.32150299999999998</c:v>
                </c:pt>
                <c:pt idx="1547" formatCode="General">
                  <c:v>-0.320494</c:v>
                </c:pt>
                <c:pt idx="1548" formatCode="General">
                  <c:v>-0.31948399999999999</c:v>
                </c:pt>
                <c:pt idx="1549" formatCode="General">
                  <c:v>-0.31847500000000001</c:v>
                </c:pt>
                <c:pt idx="1550" formatCode="General">
                  <c:v>-0.317465</c:v>
                </c:pt>
                <c:pt idx="1551" formatCode="General">
                  <c:v>-0.31645499999999999</c:v>
                </c:pt>
                <c:pt idx="1552" formatCode="General">
                  <c:v>-0.315446</c:v>
                </c:pt>
                <c:pt idx="1553" formatCode="General">
                  <c:v>-0.31443599999999999</c:v>
                </c:pt>
                <c:pt idx="1554" formatCode="General">
                  <c:v>-0.31342700000000001</c:v>
                </c:pt>
                <c:pt idx="1555" formatCode="General">
                  <c:v>-0.312417</c:v>
                </c:pt>
                <c:pt idx="1556" formatCode="General">
                  <c:v>-0.31140800000000002</c:v>
                </c:pt>
                <c:pt idx="1557" formatCode="General">
                  <c:v>-0.31039800000000001</c:v>
                </c:pt>
                <c:pt idx="1558" formatCode="General">
                  <c:v>-0.30938900000000003</c:v>
                </c:pt>
                <c:pt idx="1559" formatCode="General">
                  <c:v>-0.30837900000000001</c:v>
                </c:pt>
                <c:pt idx="1560" formatCode="General">
                  <c:v>-0.307369</c:v>
                </c:pt>
                <c:pt idx="1561" formatCode="General">
                  <c:v>-0.30636000000000002</c:v>
                </c:pt>
                <c:pt idx="1562" formatCode="General">
                  <c:v>-0.30535000000000001</c:v>
                </c:pt>
                <c:pt idx="1563" formatCode="General">
                  <c:v>-0.30434099999999997</c:v>
                </c:pt>
                <c:pt idx="1564" formatCode="General">
                  <c:v>-0.30333100000000002</c:v>
                </c:pt>
                <c:pt idx="1565" formatCode="General">
                  <c:v>-0.30232199999999998</c:v>
                </c:pt>
                <c:pt idx="1566" formatCode="General">
                  <c:v>-0.30131200000000002</c:v>
                </c:pt>
                <c:pt idx="1567" formatCode="General">
                  <c:v>-0.30030299999999999</c:v>
                </c:pt>
                <c:pt idx="1568" formatCode="General">
                  <c:v>-0.29929299999999998</c:v>
                </c:pt>
                <c:pt idx="1569" formatCode="General">
                  <c:v>-0.29828300000000002</c:v>
                </c:pt>
                <c:pt idx="1570" formatCode="General">
                  <c:v>-0.29727399999999998</c:v>
                </c:pt>
                <c:pt idx="1571" formatCode="General">
                  <c:v>-0.29626400000000003</c:v>
                </c:pt>
                <c:pt idx="1572" formatCode="General">
                  <c:v>-0.29525499999999999</c:v>
                </c:pt>
                <c:pt idx="1573" formatCode="General">
                  <c:v>-0.29424499999999998</c:v>
                </c:pt>
                <c:pt idx="1574" formatCode="General">
                  <c:v>-0.293236</c:v>
                </c:pt>
                <c:pt idx="1575" formatCode="General">
                  <c:v>-0.29222599999999999</c:v>
                </c:pt>
                <c:pt idx="1576" formatCode="General">
                  <c:v>-0.291217</c:v>
                </c:pt>
                <c:pt idx="1577" formatCode="General">
                  <c:v>-0.29020699999999999</c:v>
                </c:pt>
                <c:pt idx="1578" formatCode="General">
                  <c:v>-0.28919699999999998</c:v>
                </c:pt>
                <c:pt idx="1579" formatCode="General">
                  <c:v>-0.288188</c:v>
                </c:pt>
                <c:pt idx="1580" formatCode="General">
                  <c:v>-0.28717799999999999</c:v>
                </c:pt>
                <c:pt idx="1581" formatCode="General">
                  <c:v>-0.28616900000000001</c:v>
                </c:pt>
                <c:pt idx="1582" formatCode="General">
                  <c:v>-0.285159</c:v>
                </c:pt>
                <c:pt idx="1583" formatCode="General">
                  <c:v>-0.28415000000000001</c:v>
                </c:pt>
                <c:pt idx="1584" formatCode="General">
                  <c:v>-0.28314</c:v>
                </c:pt>
                <c:pt idx="1585" formatCode="General">
                  <c:v>-0.28213100000000002</c:v>
                </c:pt>
                <c:pt idx="1586" formatCode="General">
                  <c:v>-0.28112100000000001</c:v>
                </c:pt>
                <c:pt idx="1587" formatCode="General">
                  <c:v>-0.280111</c:v>
                </c:pt>
                <c:pt idx="1588" formatCode="General">
                  <c:v>-0.27910200000000002</c:v>
                </c:pt>
                <c:pt idx="1589" formatCode="General">
                  <c:v>-0.27809200000000001</c:v>
                </c:pt>
                <c:pt idx="1590" formatCode="General">
                  <c:v>-0.27708300000000002</c:v>
                </c:pt>
                <c:pt idx="1591" formatCode="General">
                  <c:v>-0.27607300000000001</c:v>
                </c:pt>
                <c:pt idx="1592" formatCode="General">
                  <c:v>-0.27506399999999998</c:v>
                </c:pt>
                <c:pt idx="1593" formatCode="General">
                  <c:v>-0.27405400000000002</c:v>
                </c:pt>
                <c:pt idx="1594" formatCode="General">
                  <c:v>-0.27304499999999998</c:v>
                </c:pt>
                <c:pt idx="1595" formatCode="General">
                  <c:v>-0.27203500000000003</c:v>
                </c:pt>
                <c:pt idx="1596" formatCode="General">
                  <c:v>-0.27102599999999999</c:v>
                </c:pt>
                <c:pt idx="1597" formatCode="General">
                  <c:v>-0.27001599999999998</c:v>
                </c:pt>
                <c:pt idx="1598" formatCode="General">
                  <c:v>-0.26900600000000002</c:v>
                </c:pt>
                <c:pt idx="1599" formatCode="General">
                  <c:v>-0.26799699999999999</c:v>
                </c:pt>
                <c:pt idx="1600" formatCode="General">
                  <c:v>-0.26698699999999997</c:v>
                </c:pt>
                <c:pt idx="1601" formatCode="General">
                  <c:v>-0.26597799999999999</c:v>
                </c:pt>
                <c:pt idx="1602" formatCode="General">
                  <c:v>-0.26496799999999998</c:v>
                </c:pt>
                <c:pt idx="1603" formatCode="General">
                  <c:v>-0.263959</c:v>
                </c:pt>
                <c:pt idx="1604" formatCode="General">
                  <c:v>-0.26294899999999999</c:v>
                </c:pt>
                <c:pt idx="1605" formatCode="General">
                  <c:v>-0.26194000000000001</c:v>
                </c:pt>
                <c:pt idx="1606" formatCode="General">
                  <c:v>-0.26093</c:v>
                </c:pt>
                <c:pt idx="1607" formatCode="General">
                  <c:v>-0.25991999999999998</c:v>
                </c:pt>
                <c:pt idx="1608" formatCode="General">
                  <c:v>-0.258911</c:v>
                </c:pt>
                <c:pt idx="1609" formatCode="General">
                  <c:v>-0.25790099999999999</c:v>
                </c:pt>
                <c:pt idx="1610" formatCode="General">
                  <c:v>-0.25689200000000001</c:v>
                </c:pt>
                <c:pt idx="1611" formatCode="General">
                  <c:v>-0.255882</c:v>
                </c:pt>
                <c:pt idx="1612" formatCode="General">
                  <c:v>-0.25487300000000002</c:v>
                </c:pt>
                <c:pt idx="1613" formatCode="General">
                  <c:v>-0.25386300000000001</c:v>
                </c:pt>
                <c:pt idx="1614" formatCode="General">
                  <c:v>-0.25285400000000002</c:v>
                </c:pt>
                <c:pt idx="1615" formatCode="General">
                  <c:v>-0.25184400000000001</c:v>
                </c:pt>
                <c:pt idx="1616" formatCode="General">
                  <c:v>-0.250834</c:v>
                </c:pt>
                <c:pt idx="1617" formatCode="General">
                  <c:v>-0.24982499999999999</c:v>
                </c:pt>
                <c:pt idx="1618" formatCode="General">
                  <c:v>-0.24881500000000001</c:v>
                </c:pt>
                <c:pt idx="1619" formatCode="General">
                  <c:v>-0.247806</c:v>
                </c:pt>
                <c:pt idx="1620" formatCode="General">
                  <c:v>-0.24679599999999999</c:v>
                </c:pt>
                <c:pt idx="1621" formatCode="General">
                  <c:v>-0.24578700000000001</c:v>
                </c:pt>
                <c:pt idx="1622" formatCode="General">
                  <c:v>-0.24477699999999999</c:v>
                </c:pt>
                <c:pt idx="1623" formatCode="General">
                  <c:v>-0.24376800000000001</c:v>
                </c:pt>
                <c:pt idx="1624" formatCode="General">
                  <c:v>-0.242758</c:v>
                </c:pt>
                <c:pt idx="1625" formatCode="General">
                  <c:v>-0.24174799999999999</c:v>
                </c:pt>
                <c:pt idx="1626" formatCode="General">
                  <c:v>-0.24073900000000001</c:v>
                </c:pt>
                <c:pt idx="1627" formatCode="General">
                  <c:v>-0.239729</c:v>
                </c:pt>
                <c:pt idx="1628" formatCode="General">
                  <c:v>-0.23871999999999999</c:v>
                </c:pt>
                <c:pt idx="1629" formatCode="General">
                  <c:v>-0.23771</c:v>
                </c:pt>
                <c:pt idx="1630" formatCode="General">
                  <c:v>-0.23670099999999999</c:v>
                </c:pt>
                <c:pt idx="1631" formatCode="General">
                  <c:v>-0.23569100000000001</c:v>
                </c:pt>
                <c:pt idx="1632" formatCode="General">
                  <c:v>-0.234682</c:v>
                </c:pt>
                <c:pt idx="1633" formatCode="General">
                  <c:v>-0.23367199999999999</c:v>
                </c:pt>
                <c:pt idx="1634" formatCode="General">
                  <c:v>-0.23266200000000001</c:v>
                </c:pt>
                <c:pt idx="1635" formatCode="General">
                  <c:v>-0.231653</c:v>
                </c:pt>
                <c:pt idx="1636" formatCode="General">
                  <c:v>-0.23064299999999999</c:v>
                </c:pt>
                <c:pt idx="1637" formatCode="General">
                  <c:v>-0.229634</c:v>
                </c:pt>
                <c:pt idx="1638" formatCode="General">
                  <c:v>-0.22862399999999999</c:v>
                </c:pt>
                <c:pt idx="1639" formatCode="General">
                  <c:v>-0.22761500000000001</c:v>
                </c:pt>
                <c:pt idx="1640" formatCode="General">
                  <c:v>-0.226605</c:v>
                </c:pt>
                <c:pt idx="1641" formatCode="General">
                  <c:v>-0.22559599999999999</c:v>
                </c:pt>
                <c:pt idx="1642" formatCode="General">
                  <c:v>-0.22458600000000001</c:v>
                </c:pt>
                <c:pt idx="1643" formatCode="General">
                  <c:v>-0.223576</c:v>
                </c:pt>
                <c:pt idx="1644" formatCode="General">
                  <c:v>-0.22256699999999999</c:v>
                </c:pt>
                <c:pt idx="1645" formatCode="General">
                  <c:v>-0.221667</c:v>
                </c:pt>
                <c:pt idx="1646" formatCode="General">
                  <c:v>-0.22111600000000001</c:v>
                </c:pt>
                <c:pt idx="1647" formatCode="General">
                  <c:v>-0.22056500000000001</c:v>
                </c:pt>
                <c:pt idx="1648" formatCode="General">
                  <c:v>-0.22001499999999999</c:v>
                </c:pt>
                <c:pt idx="1649" formatCode="General">
                  <c:v>-0.21946399999999999</c:v>
                </c:pt>
                <c:pt idx="1650" formatCode="General">
                  <c:v>-0.218914</c:v>
                </c:pt>
                <c:pt idx="1651" formatCode="General">
                  <c:v>-0.218363</c:v>
                </c:pt>
                <c:pt idx="1652" formatCode="General">
                  <c:v>-0.21781200000000001</c:v>
                </c:pt>
                <c:pt idx="1653" formatCode="General">
                  <c:v>-0.21726200000000001</c:v>
                </c:pt>
                <c:pt idx="1654" formatCode="General">
                  <c:v>-0.21671099999999999</c:v>
                </c:pt>
                <c:pt idx="1655" formatCode="General">
                  <c:v>-0.21616099999999999</c:v>
                </c:pt>
                <c:pt idx="1656" formatCode="General">
                  <c:v>-0.21561</c:v>
                </c:pt>
                <c:pt idx="1657" formatCode="General">
                  <c:v>-0.215059</c:v>
                </c:pt>
                <c:pt idx="1658" formatCode="General">
                  <c:v>-0.21450900000000001</c:v>
                </c:pt>
                <c:pt idx="1659" formatCode="General">
                  <c:v>-0.21395800000000001</c:v>
                </c:pt>
                <c:pt idx="1660" formatCode="General">
                  <c:v>-0.21340799999999999</c:v>
                </c:pt>
                <c:pt idx="1661" formatCode="General">
                  <c:v>-0.21285699999999999</c:v>
                </c:pt>
                <c:pt idx="1662" formatCode="General">
                  <c:v>-0.21230599999999999</c:v>
                </c:pt>
                <c:pt idx="1663" formatCode="General">
                  <c:v>-0.211756</c:v>
                </c:pt>
                <c:pt idx="1664" formatCode="General">
                  <c:v>-0.211205</c:v>
                </c:pt>
                <c:pt idx="1665" formatCode="General">
                  <c:v>-0.21065500000000001</c:v>
                </c:pt>
                <c:pt idx="1666" formatCode="General">
                  <c:v>-0.21010400000000001</c:v>
                </c:pt>
                <c:pt idx="1667" formatCode="General">
                  <c:v>-0.20955299999999999</c:v>
                </c:pt>
                <c:pt idx="1668" formatCode="General">
                  <c:v>-0.20900299999999999</c:v>
                </c:pt>
                <c:pt idx="1669" formatCode="General">
                  <c:v>-0.208452</c:v>
                </c:pt>
                <c:pt idx="1670" formatCode="General">
                  <c:v>-0.207902</c:v>
                </c:pt>
                <c:pt idx="1671" formatCode="General">
                  <c:v>-0.20735100000000001</c:v>
                </c:pt>
                <c:pt idx="1672" formatCode="General">
                  <c:v>-0.20680000000000001</c:v>
                </c:pt>
                <c:pt idx="1673" formatCode="General">
                  <c:v>-0.20624999999999999</c:v>
                </c:pt>
                <c:pt idx="1674" formatCode="General">
                  <c:v>-0.20569899999999999</c:v>
                </c:pt>
                <c:pt idx="1675" formatCode="General">
                  <c:v>-0.205149</c:v>
                </c:pt>
                <c:pt idx="1676" formatCode="General">
                  <c:v>-0.204598</c:v>
                </c:pt>
                <c:pt idx="1677" formatCode="General">
                  <c:v>-0.20404700000000001</c:v>
                </c:pt>
                <c:pt idx="1678" formatCode="General">
                  <c:v>-0.20349700000000001</c:v>
                </c:pt>
                <c:pt idx="1679" formatCode="General">
                  <c:v>-0.20294599999999999</c:v>
                </c:pt>
                <c:pt idx="1680" formatCode="General">
                  <c:v>-0.20239599999999999</c:v>
                </c:pt>
                <c:pt idx="1681" formatCode="General">
                  <c:v>-0.201845</c:v>
                </c:pt>
                <c:pt idx="1682" formatCode="General">
                  <c:v>-0.201294</c:v>
                </c:pt>
                <c:pt idx="1683" formatCode="General">
                  <c:v>-0.20074400000000001</c:v>
                </c:pt>
                <c:pt idx="1684" formatCode="General">
                  <c:v>-0.20019300000000001</c:v>
                </c:pt>
                <c:pt idx="1685" formatCode="General">
                  <c:v>-0.19964299999999999</c:v>
                </c:pt>
                <c:pt idx="1686" formatCode="General">
                  <c:v>-0.19909199999999999</c:v>
                </c:pt>
                <c:pt idx="1687" formatCode="General">
                  <c:v>-0.198541</c:v>
                </c:pt>
                <c:pt idx="1688" formatCode="General">
                  <c:v>-0.197991</c:v>
                </c:pt>
                <c:pt idx="1689" formatCode="General">
                  <c:v>-0.19744</c:v>
                </c:pt>
                <c:pt idx="1690" formatCode="General">
                  <c:v>-0.19689000000000001</c:v>
                </c:pt>
                <c:pt idx="1691" formatCode="General">
                  <c:v>-0.19633900000000001</c:v>
                </c:pt>
                <c:pt idx="1692" formatCode="General">
                  <c:v>-0.19578799999999999</c:v>
                </c:pt>
                <c:pt idx="1693" formatCode="General">
                  <c:v>-0.19523799999999999</c:v>
                </c:pt>
                <c:pt idx="1694" formatCode="General">
                  <c:v>-0.194687</c:v>
                </c:pt>
                <c:pt idx="1695" formatCode="General">
                  <c:v>-0.194137</c:v>
                </c:pt>
                <c:pt idx="1696" formatCode="General">
                  <c:v>-0.19358600000000001</c:v>
                </c:pt>
                <c:pt idx="1697" formatCode="General">
                  <c:v>-0.19303500000000001</c:v>
                </c:pt>
                <c:pt idx="1698" formatCode="General">
                  <c:v>-0.19248499999999999</c:v>
                </c:pt>
                <c:pt idx="1699" formatCode="General">
                  <c:v>-0.19193399999999999</c:v>
                </c:pt>
                <c:pt idx="1700" formatCode="General">
                  <c:v>-0.191384</c:v>
                </c:pt>
                <c:pt idx="1701" formatCode="General">
                  <c:v>-0.190833</c:v>
                </c:pt>
                <c:pt idx="1702" formatCode="General">
                  <c:v>-0.19028200000000001</c:v>
                </c:pt>
                <c:pt idx="1703" formatCode="General">
                  <c:v>-0.18973200000000001</c:v>
                </c:pt>
                <c:pt idx="1704" formatCode="General">
                  <c:v>-0.18918099999999999</c:v>
                </c:pt>
                <c:pt idx="1705" formatCode="General">
                  <c:v>-0.18863099999999999</c:v>
                </c:pt>
                <c:pt idx="1706" formatCode="General">
                  <c:v>-0.18808</c:v>
                </c:pt>
                <c:pt idx="1707" formatCode="General">
                  <c:v>-0.187529</c:v>
                </c:pt>
                <c:pt idx="1708" formatCode="General">
                  <c:v>-0.18697900000000001</c:v>
                </c:pt>
                <c:pt idx="1709" formatCode="General">
                  <c:v>-0.18642800000000001</c:v>
                </c:pt>
                <c:pt idx="1710" formatCode="General">
                  <c:v>-0.18587799999999999</c:v>
                </c:pt>
                <c:pt idx="1711" formatCode="General">
                  <c:v>-0.18532699999999999</c:v>
                </c:pt>
                <c:pt idx="1712" formatCode="General">
                  <c:v>-0.184776</c:v>
                </c:pt>
                <c:pt idx="1713" formatCode="General">
                  <c:v>-0.184226</c:v>
                </c:pt>
                <c:pt idx="1714" formatCode="General">
                  <c:v>-0.183675</c:v>
                </c:pt>
                <c:pt idx="1715" formatCode="General">
                  <c:v>-0.18312500000000001</c:v>
                </c:pt>
                <c:pt idx="1716" formatCode="General">
                  <c:v>-0.18257399999999999</c:v>
                </c:pt>
                <c:pt idx="1717" formatCode="General">
                  <c:v>-0.18202299999999999</c:v>
                </c:pt>
                <c:pt idx="1718" formatCode="General">
                  <c:v>-0.181473</c:v>
                </c:pt>
                <c:pt idx="1719" formatCode="General">
                  <c:v>-0.180922</c:v>
                </c:pt>
                <c:pt idx="1720" formatCode="General">
                  <c:v>-0.180372</c:v>
                </c:pt>
                <c:pt idx="1721" formatCode="General">
                  <c:v>-0.17982100000000001</c:v>
                </c:pt>
                <c:pt idx="1722" formatCode="General">
                  <c:v>-0.17927000000000001</c:v>
                </c:pt>
                <c:pt idx="1723" formatCode="General">
                  <c:v>-0.17871999999999999</c:v>
                </c:pt>
                <c:pt idx="1724" formatCode="General">
                  <c:v>-0.17816899999999999</c:v>
                </c:pt>
                <c:pt idx="1725" formatCode="General">
                  <c:v>-0.177619</c:v>
                </c:pt>
                <c:pt idx="1726" formatCode="General">
                  <c:v>-0.177068</c:v>
                </c:pt>
                <c:pt idx="1727" formatCode="General">
                  <c:v>-0.17651700000000001</c:v>
                </c:pt>
                <c:pt idx="1728" formatCode="General">
                  <c:v>-0.17596700000000001</c:v>
                </c:pt>
                <c:pt idx="1729" formatCode="General">
                  <c:v>-0.17541599999999999</c:v>
                </c:pt>
                <c:pt idx="1730" formatCode="General">
                  <c:v>-0.17486599999999999</c:v>
                </c:pt>
                <c:pt idx="1731" formatCode="General">
                  <c:v>-0.174315</c:v>
                </c:pt>
                <c:pt idx="1732" formatCode="General">
                  <c:v>-0.173764</c:v>
                </c:pt>
                <c:pt idx="1733" formatCode="General">
                  <c:v>-0.17321400000000001</c:v>
                </c:pt>
                <c:pt idx="1734" formatCode="General">
                  <c:v>-0.17266300000000001</c:v>
                </c:pt>
                <c:pt idx="1735" formatCode="General">
                  <c:v>-0.17211299999999999</c:v>
                </c:pt>
                <c:pt idx="1736" formatCode="General">
                  <c:v>-0.17156199999999999</c:v>
                </c:pt>
                <c:pt idx="1737" formatCode="General">
                  <c:v>-0.171011</c:v>
                </c:pt>
                <c:pt idx="1738" formatCode="General">
                  <c:v>-0.170461</c:v>
                </c:pt>
                <c:pt idx="1739" formatCode="General">
                  <c:v>-0.16991000000000001</c:v>
                </c:pt>
                <c:pt idx="1740" formatCode="General">
                  <c:v>-0.16936000000000001</c:v>
                </c:pt>
                <c:pt idx="1741" formatCode="General">
                  <c:v>-0.16880899999999999</c:v>
                </c:pt>
                <c:pt idx="1742" formatCode="General">
                  <c:v>-0.16825799999999999</c:v>
                </c:pt>
                <c:pt idx="1743" formatCode="General">
                  <c:v>-0.167708</c:v>
                </c:pt>
                <c:pt idx="1744" formatCode="General">
                  <c:v>-0.167157</c:v>
                </c:pt>
                <c:pt idx="1745" formatCode="General">
                  <c:v>-0.16660700000000001</c:v>
                </c:pt>
                <c:pt idx="1746" formatCode="General">
                  <c:v>-0.16605600000000001</c:v>
                </c:pt>
                <c:pt idx="1747" formatCode="General">
                  <c:v>-0.16550500000000001</c:v>
                </c:pt>
                <c:pt idx="1748" formatCode="General">
                  <c:v>-0.16495499999999999</c:v>
                </c:pt>
                <c:pt idx="1749" formatCode="General">
                  <c:v>-0.16440399999999999</c:v>
                </c:pt>
                <c:pt idx="1750" formatCode="General">
                  <c:v>-0.163854</c:v>
                </c:pt>
                <c:pt idx="1751" formatCode="General">
                  <c:v>-0.163303</c:v>
                </c:pt>
                <c:pt idx="1752" formatCode="General">
                  <c:v>-0.16275200000000001</c:v>
                </c:pt>
                <c:pt idx="1753" formatCode="General">
                  <c:v>-0.16220200000000001</c:v>
                </c:pt>
                <c:pt idx="1754" formatCode="General">
                  <c:v>-0.16165099999999999</c:v>
                </c:pt>
                <c:pt idx="1755" formatCode="General">
                  <c:v>-0.16110099999999999</c:v>
                </c:pt>
                <c:pt idx="1756" formatCode="General">
                  <c:v>-0.16055</c:v>
                </c:pt>
                <c:pt idx="1757" formatCode="General">
                  <c:v>-0.159999</c:v>
                </c:pt>
                <c:pt idx="1758" formatCode="General">
                  <c:v>-0.15944900000000001</c:v>
                </c:pt>
                <c:pt idx="1759" formatCode="General">
                  <c:v>-0.15889800000000001</c:v>
                </c:pt>
                <c:pt idx="1760" formatCode="General">
                  <c:v>-0.15834799999999999</c:v>
                </c:pt>
                <c:pt idx="1761" formatCode="General">
                  <c:v>-0.15779699999999999</c:v>
                </c:pt>
                <c:pt idx="1762" formatCode="General">
                  <c:v>-0.157246</c:v>
                </c:pt>
                <c:pt idx="1763" formatCode="General">
                  <c:v>-0.156696</c:v>
                </c:pt>
                <c:pt idx="1764" formatCode="General">
                  <c:v>-0.15614500000000001</c:v>
                </c:pt>
                <c:pt idx="1765" formatCode="General">
                  <c:v>-0.15559500000000001</c:v>
                </c:pt>
                <c:pt idx="1766" formatCode="General">
                  <c:v>-0.15504399999999999</c:v>
                </c:pt>
                <c:pt idx="1767" formatCode="General">
                  <c:v>-0.15449299999999999</c:v>
                </c:pt>
                <c:pt idx="1768" formatCode="General">
                  <c:v>-0.153943</c:v>
                </c:pt>
                <c:pt idx="1769" formatCode="General">
                  <c:v>-0.153392</c:v>
                </c:pt>
                <c:pt idx="1770" formatCode="General">
                  <c:v>-0.15284200000000001</c:v>
                </c:pt>
                <c:pt idx="1771" formatCode="General">
                  <c:v>-0.15229100000000001</c:v>
                </c:pt>
                <c:pt idx="1772" formatCode="General">
                  <c:v>-0.15174000000000001</c:v>
                </c:pt>
                <c:pt idx="1773" formatCode="General">
                  <c:v>-0.15118999999999999</c:v>
                </c:pt>
                <c:pt idx="1774" formatCode="General">
                  <c:v>-0.150639</c:v>
                </c:pt>
                <c:pt idx="1775" formatCode="General">
                  <c:v>-0.150089</c:v>
                </c:pt>
                <c:pt idx="1776" formatCode="General">
                  <c:v>-0.149538</c:v>
                </c:pt>
                <c:pt idx="1777" formatCode="General">
                  <c:v>-0.14898700000000001</c:v>
                </c:pt>
                <c:pt idx="1778" formatCode="General">
                  <c:v>-0.14843700000000001</c:v>
                </c:pt>
                <c:pt idx="1779" formatCode="General">
                  <c:v>-0.14788599999999999</c:v>
                </c:pt>
                <c:pt idx="1780" formatCode="General">
                  <c:v>-0.14733599999999999</c:v>
                </c:pt>
                <c:pt idx="1781" formatCode="General">
                  <c:v>-0.146785</c:v>
                </c:pt>
                <c:pt idx="1782" formatCode="General">
                  <c:v>-0.146234</c:v>
                </c:pt>
                <c:pt idx="1783" formatCode="General">
                  <c:v>-0.14568400000000001</c:v>
                </c:pt>
                <c:pt idx="1784" formatCode="General">
                  <c:v>-0.14513300000000001</c:v>
                </c:pt>
                <c:pt idx="1785" formatCode="General">
                  <c:v>-0.14458299999999999</c:v>
                </c:pt>
                <c:pt idx="1786" formatCode="General">
                  <c:v>-0.14403199999999999</c:v>
                </c:pt>
                <c:pt idx="1787" formatCode="General">
                  <c:v>-0.143481</c:v>
                </c:pt>
                <c:pt idx="1788" formatCode="General">
                  <c:v>-0.142931</c:v>
                </c:pt>
                <c:pt idx="1789" formatCode="General">
                  <c:v>-0.14238000000000001</c:v>
                </c:pt>
                <c:pt idx="1790" formatCode="General">
                  <c:v>-0.14183000000000001</c:v>
                </c:pt>
                <c:pt idx="1791" formatCode="General">
                  <c:v>-0.14127899999999999</c:v>
                </c:pt>
                <c:pt idx="1792" formatCode="General">
                  <c:v>-0.14072799999999999</c:v>
                </c:pt>
                <c:pt idx="1793" formatCode="General">
                  <c:v>-0.140178</c:v>
                </c:pt>
                <c:pt idx="1794" formatCode="General">
                  <c:v>-0.139627</c:v>
                </c:pt>
                <c:pt idx="1795" formatCode="General">
                  <c:v>-0.13907700000000001</c:v>
                </c:pt>
                <c:pt idx="1796" formatCode="General">
                  <c:v>-0.13852600000000001</c:v>
                </c:pt>
                <c:pt idx="1797" formatCode="General">
                  <c:v>-0.13797499999999999</c:v>
                </c:pt>
                <c:pt idx="1798" formatCode="General">
                  <c:v>-0.13742499999999999</c:v>
                </c:pt>
                <c:pt idx="1799" formatCode="General">
                  <c:v>-0.136874</c:v>
                </c:pt>
                <c:pt idx="1800" formatCode="General">
                  <c:v>-0.136324</c:v>
                </c:pt>
                <c:pt idx="1801" formatCode="General">
                  <c:v>-0.135773</c:v>
                </c:pt>
                <c:pt idx="1802" formatCode="General">
                  <c:v>-0.135495</c:v>
                </c:pt>
                <c:pt idx="1803" formatCode="General">
                  <c:v>-0.13522000000000001</c:v>
                </c:pt>
                <c:pt idx="1804" formatCode="General">
                  <c:v>-0.13494600000000001</c:v>
                </c:pt>
                <c:pt idx="1805" formatCode="General">
                  <c:v>-0.13467100000000001</c:v>
                </c:pt>
                <c:pt idx="1806" formatCode="General">
                  <c:v>-0.13439599999999999</c:v>
                </c:pt>
                <c:pt idx="1807" formatCode="General">
                  <c:v>-0.13412199999999999</c:v>
                </c:pt>
                <c:pt idx="1808" formatCode="General">
                  <c:v>-0.13384699999999999</c:v>
                </c:pt>
                <c:pt idx="1809" formatCode="General">
                  <c:v>-0.133572</c:v>
                </c:pt>
                <c:pt idx="1810" formatCode="General">
                  <c:v>-0.133298</c:v>
                </c:pt>
                <c:pt idx="1811" formatCode="General">
                  <c:v>-0.133023</c:v>
                </c:pt>
                <c:pt idx="1812" formatCode="General">
                  <c:v>-0.132748</c:v>
                </c:pt>
                <c:pt idx="1813" formatCode="General">
                  <c:v>-0.13247400000000001</c:v>
                </c:pt>
                <c:pt idx="1814" formatCode="General">
                  <c:v>-0.13219900000000001</c:v>
                </c:pt>
                <c:pt idx="1815" formatCode="General">
                  <c:v>-0.13192400000000001</c:v>
                </c:pt>
                <c:pt idx="1816" formatCode="General">
                  <c:v>-0.13164999999999999</c:v>
                </c:pt>
                <c:pt idx="1817" formatCode="General">
                  <c:v>-0.13137499999999999</c:v>
                </c:pt>
                <c:pt idx="1818" formatCode="General">
                  <c:v>-0.13109999999999999</c:v>
                </c:pt>
                <c:pt idx="1819" formatCode="General">
                  <c:v>-0.130826</c:v>
                </c:pt>
                <c:pt idx="1820" formatCode="General">
                  <c:v>-0.130551</c:v>
                </c:pt>
                <c:pt idx="1821" formatCode="General">
                  <c:v>-0.130276</c:v>
                </c:pt>
                <c:pt idx="1822" formatCode="General">
                  <c:v>-0.13000200000000001</c:v>
                </c:pt>
                <c:pt idx="1823" formatCode="General">
                  <c:v>-0.12972700000000001</c:v>
                </c:pt>
                <c:pt idx="1824" formatCode="General">
                  <c:v>-0.12945200000000001</c:v>
                </c:pt>
                <c:pt idx="1825" formatCode="General">
                  <c:v>-0.12917699999999999</c:v>
                </c:pt>
                <c:pt idx="1826" formatCode="General">
                  <c:v>-0.12890299999999999</c:v>
                </c:pt>
                <c:pt idx="1827" formatCode="General">
                  <c:v>-0.12862799999999999</c:v>
                </c:pt>
                <c:pt idx="1828" formatCode="General">
                  <c:v>-0.12835299999999999</c:v>
                </c:pt>
                <c:pt idx="1829" formatCode="General">
                  <c:v>-0.128079</c:v>
                </c:pt>
                <c:pt idx="1830" formatCode="General">
                  <c:v>-0.127804</c:v>
                </c:pt>
                <c:pt idx="1831" formatCode="General">
                  <c:v>-0.127529</c:v>
                </c:pt>
                <c:pt idx="1832" formatCode="General">
                  <c:v>-0.12725500000000001</c:v>
                </c:pt>
                <c:pt idx="1833" formatCode="General">
                  <c:v>-0.12698000000000001</c:v>
                </c:pt>
                <c:pt idx="1834" formatCode="General">
                  <c:v>-0.12670500000000001</c:v>
                </c:pt>
                <c:pt idx="1835" formatCode="General">
                  <c:v>-0.12643099999999999</c:v>
                </c:pt>
                <c:pt idx="1836" formatCode="General">
                  <c:v>-0.12615599999999999</c:v>
                </c:pt>
                <c:pt idx="1837" formatCode="General">
                  <c:v>-0.12588099999999999</c:v>
                </c:pt>
                <c:pt idx="1838" formatCode="General">
                  <c:v>-0.125607</c:v>
                </c:pt>
                <c:pt idx="1839" formatCode="General">
                  <c:v>-0.125332</c:v>
                </c:pt>
                <c:pt idx="1840" formatCode="General">
                  <c:v>-0.125057</c:v>
                </c:pt>
                <c:pt idx="1841" formatCode="General">
                  <c:v>-0.12478300000000001</c:v>
                </c:pt>
                <c:pt idx="1842" formatCode="General">
                  <c:v>-0.12450799999999999</c:v>
                </c:pt>
                <c:pt idx="1843" formatCode="General">
                  <c:v>-0.124233</c:v>
                </c:pt>
                <c:pt idx="1844" formatCode="General">
                  <c:v>-0.123959</c:v>
                </c:pt>
                <c:pt idx="1845" formatCode="General">
                  <c:v>-0.123684</c:v>
                </c:pt>
                <c:pt idx="1846" formatCode="General">
                  <c:v>-0.123409</c:v>
                </c:pt>
                <c:pt idx="1847" formatCode="General">
                  <c:v>-0.12313499999999999</c:v>
                </c:pt>
                <c:pt idx="1848" formatCode="General">
                  <c:v>-0.12286</c:v>
                </c:pt>
                <c:pt idx="1849" formatCode="General">
                  <c:v>-0.122585</c:v>
                </c:pt>
                <c:pt idx="1850" formatCode="General">
                  <c:v>-0.122311</c:v>
                </c:pt>
                <c:pt idx="1851" formatCode="General">
                  <c:v>-0.12203600000000001</c:v>
                </c:pt>
                <c:pt idx="1852" formatCode="General">
                  <c:v>-0.12176099999999999</c:v>
                </c:pt>
                <c:pt idx="1853" formatCode="General">
                  <c:v>-0.121487</c:v>
                </c:pt>
                <c:pt idx="1854" formatCode="General">
                  <c:v>-0.121212</c:v>
                </c:pt>
                <c:pt idx="1855" formatCode="General">
                  <c:v>-0.120937</c:v>
                </c:pt>
                <c:pt idx="1856" formatCode="General">
                  <c:v>-0.12066300000000001</c:v>
                </c:pt>
                <c:pt idx="1857" formatCode="General">
                  <c:v>-0.120388</c:v>
                </c:pt>
                <c:pt idx="1858" formatCode="General">
                  <c:v>-0.120113</c:v>
                </c:pt>
                <c:pt idx="1859" formatCode="General">
                  <c:v>-0.119839</c:v>
                </c:pt>
                <c:pt idx="1860" formatCode="General">
                  <c:v>-0.119564</c:v>
                </c:pt>
                <c:pt idx="1861" formatCode="General">
                  <c:v>-0.11928900000000001</c:v>
                </c:pt>
                <c:pt idx="1862" formatCode="General">
                  <c:v>-0.11901399999999999</c:v>
                </c:pt>
                <c:pt idx="1863" formatCode="General">
                  <c:v>-0.11874</c:v>
                </c:pt>
                <c:pt idx="1864" formatCode="General">
                  <c:v>-0.118465</c:v>
                </c:pt>
                <c:pt idx="1865" formatCode="General">
                  <c:v>-0.11819</c:v>
                </c:pt>
                <c:pt idx="1866" formatCode="General">
                  <c:v>-0.11791600000000001</c:v>
                </c:pt>
                <c:pt idx="1867" formatCode="General">
                  <c:v>-0.117641</c:v>
                </c:pt>
                <c:pt idx="1868" formatCode="General">
                  <c:v>-0.117366</c:v>
                </c:pt>
                <c:pt idx="1869" formatCode="General">
                  <c:v>-0.117092</c:v>
                </c:pt>
                <c:pt idx="1870" formatCode="General">
                  <c:v>-0.116817</c:v>
                </c:pt>
                <c:pt idx="1871" formatCode="General">
                  <c:v>-0.11654200000000001</c:v>
                </c:pt>
                <c:pt idx="1872" formatCode="General">
                  <c:v>-0.116268</c:v>
                </c:pt>
                <c:pt idx="1873" formatCode="General">
                  <c:v>-0.115993</c:v>
                </c:pt>
                <c:pt idx="1874" formatCode="General">
                  <c:v>-0.115718</c:v>
                </c:pt>
                <c:pt idx="1875" formatCode="General">
                  <c:v>-0.115444</c:v>
                </c:pt>
                <c:pt idx="1876" formatCode="General">
                  <c:v>-0.11516899999999999</c:v>
                </c:pt>
                <c:pt idx="1877" formatCode="General">
                  <c:v>-0.114894</c:v>
                </c:pt>
                <c:pt idx="1878" formatCode="General">
                  <c:v>-0.11462</c:v>
                </c:pt>
                <c:pt idx="1879" formatCode="General">
                  <c:v>-0.114345</c:v>
                </c:pt>
                <c:pt idx="1880" formatCode="General">
                  <c:v>-0.11407</c:v>
                </c:pt>
                <c:pt idx="1881" formatCode="General">
                  <c:v>-0.11379599999999999</c:v>
                </c:pt>
                <c:pt idx="1882" formatCode="General">
                  <c:v>-0.113521</c:v>
                </c:pt>
                <c:pt idx="1883" formatCode="General">
                  <c:v>-0.113246</c:v>
                </c:pt>
                <c:pt idx="1884" formatCode="General">
                  <c:v>-0.112972</c:v>
                </c:pt>
                <c:pt idx="1885" formatCode="General">
                  <c:v>-0.11269700000000001</c:v>
                </c:pt>
                <c:pt idx="1886" formatCode="General">
                  <c:v>-0.11242199999999999</c:v>
                </c:pt>
                <c:pt idx="1887" formatCode="General">
                  <c:v>-0.112148</c:v>
                </c:pt>
                <c:pt idx="1888" formatCode="General">
                  <c:v>-0.111873</c:v>
                </c:pt>
                <c:pt idx="1889" formatCode="General">
                  <c:v>-0.111598</c:v>
                </c:pt>
                <c:pt idx="1890" formatCode="General">
                  <c:v>-0.11132400000000001</c:v>
                </c:pt>
                <c:pt idx="1891" formatCode="General">
                  <c:v>-0.11104899999999999</c:v>
                </c:pt>
                <c:pt idx="1892" formatCode="General">
                  <c:v>-0.110774</c:v>
                </c:pt>
                <c:pt idx="1893" formatCode="General">
                  <c:v>-0.1105</c:v>
                </c:pt>
                <c:pt idx="1894" formatCode="General">
                  <c:v>-0.110225</c:v>
                </c:pt>
                <c:pt idx="1895" formatCode="General">
                  <c:v>-0.10995000000000001</c:v>
                </c:pt>
                <c:pt idx="1896" formatCode="General">
                  <c:v>-0.10967499999999999</c:v>
                </c:pt>
                <c:pt idx="1897" formatCode="General">
                  <c:v>-0.109401</c:v>
                </c:pt>
                <c:pt idx="1898" formatCode="General">
                  <c:v>-0.109126</c:v>
                </c:pt>
                <c:pt idx="1899" formatCode="General">
                  <c:v>-0.108851</c:v>
                </c:pt>
                <c:pt idx="1900" formatCode="General">
                  <c:v>-0.10857700000000001</c:v>
                </c:pt>
                <c:pt idx="1901" formatCode="General">
                  <c:v>-0.108302</c:v>
                </c:pt>
                <c:pt idx="1902" formatCode="General">
                  <c:v>-0.108027</c:v>
                </c:pt>
                <c:pt idx="1903" formatCode="General">
                  <c:v>-0.107753</c:v>
                </c:pt>
                <c:pt idx="1904" formatCode="General">
                  <c:v>-0.107478</c:v>
                </c:pt>
                <c:pt idx="1905" formatCode="General">
                  <c:v>-0.10720300000000001</c:v>
                </c:pt>
                <c:pt idx="1906" formatCode="General">
                  <c:v>-0.106929</c:v>
                </c:pt>
                <c:pt idx="1907" formatCode="General">
                  <c:v>-0.106654</c:v>
                </c:pt>
                <c:pt idx="1908" formatCode="General">
                  <c:v>-0.106379</c:v>
                </c:pt>
                <c:pt idx="1909" formatCode="General">
                  <c:v>-0.106105</c:v>
                </c:pt>
                <c:pt idx="1910" formatCode="General">
                  <c:v>-0.10582999999999999</c:v>
                </c:pt>
                <c:pt idx="1911" formatCode="General">
                  <c:v>-0.105555</c:v>
                </c:pt>
                <c:pt idx="1912" formatCode="General">
                  <c:v>-0.105281</c:v>
                </c:pt>
                <c:pt idx="1913" formatCode="General">
                  <c:v>-0.105006</c:v>
                </c:pt>
                <c:pt idx="1914" formatCode="General">
                  <c:v>-0.104731</c:v>
                </c:pt>
                <c:pt idx="1915" formatCode="General">
                  <c:v>-0.10445699999999999</c:v>
                </c:pt>
                <c:pt idx="1916" formatCode="General">
                  <c:v>-0.104182</c:v>
                </c:pt>
                <c:pt idx="1917" formatCode="General">
                  <c:v>-0.103907</c:v>
                </c:pt>
                <c:pt idx="1918" formatCode="General">
                  <c:v>-0.103633</c:v>
                </c:pt>
                <c:pt idx="1919" formatCode="General">
                  <c:v>-0.10335800000000001</c:v>
                </c:pt>
                <c:pt idx="1920" formatCode="General">
                  <c:v>-0.10308299999999999</c:v>
                </c:pt>
                <c:pt idx="1921" formatCode="General">
                  <c:v>-0.102809</c:v>
                </c:pt>
                <c:pt idx="1922" formatCode="General">
                  <c:v>-0.102534</c:v>
                </c:pt>
                <c:pt idx="1923" formatCode="General">
                  <c:v>-0.102259</c:v>
                </c:pt>
                <c:pt idx="1924" formatCode="General">
                  <c:v>-0.10198500000000001</c:v>
                </c:pt>
                <c:pt idx="1925" formatCode="General">
                  <c:v>-0.10170999999999999</c:v>
                </c:pt>
                <c:pt idx="1926" formatCode="General">
                  <c:v>-0.101435</c:v>
                </c:pt>
                <c:pt idx="1927" formatCode="General">
                  <c:v>-0.101161</c:v>
                </c:pt>
                <c:pt idx="1928" formatCode="General">
                  <c:v>-0.100886</c:v>
                </c:pt>
                <c:pt idx="1929" formatCode="General">
                  <c:v>-0.10061100000000001</c:v>
                </c:pt>
                <c:pt idx="1930" formatCode="General">
                  <c:v>-0.100337</c:v>
                </c:pt>
                <c:pt idx="1931" formatCode="General">
                  <c:v>-0.100062</c:v>
                </c:pt>
                <c:pt idx="1932" formatCode="General">
                  <c:v>-9.9787200000000006E-2</c:v>
                </c:pt>
                <c:pt idx="1933" formatCode="General">
                  <c:v>-9.9512500000000004E-2</c:v>
                </c:pt>
                <c:pt idx="1934" formatCode="General">
                  <c:v>-9.9237800000000001E-2</c:v>
                </c:pt>
                <c:pt idx="1935" formatCode="General">
                  <c:v>-9.8963099999999998E-2</c:v>
                </c:pt>
                <c:pt idx="1936" formatCode="General">
                  <c:v>-9.8688399999999996E-2</c:v>
                </c:pt>
                <c:pt idx="1937" formatCode="General">
                  <c:v>-9.8413799999999996E-2</c:v>
                </c:pt>
                <c:pt idx="1938" formatCode="General">
                  <c:v>-9.8139100000000007E-2</c:v>
                </c:pt>
                <c:pt idx="1939" formatCode="General">
                  <c:v>-9.7864400000000004E-2</c:v>
                </c:pt>
                <c:pt idx="1940" formatCode="General">
                  <c:v>-9.7589700000000001E-2</c:v>
                </c:pt>
                <c:pt idx="1941" formatCode="General">
                  <c:v>-9.7315100000000002E-2</c:v>
                </c:pt>
                <c:pt idx="1942" formatCode="General">
                  <c:v>-9.7040399999999999E-2</c:v>
                </c:pt>
                <c:pt idx="1943" formatCode="General">
                  <c:v>-9.6765699999999996E-2</c:v>
                </c:pt>
                <c:pt idx="1944" formatCode="General">
                  <c:v>-9.6490999999999993E-2</c:v>
                </c:pt>
                <c:pt idx="1945" formatCode="General">
                  <c:v>-9.6216399999999994E-2</c:v>
                </c:pt>
                <c:pt idx="1946" formatCode="General">
                  <c:v>-9.5941700000000005E-2</c:v>
                </c:pt>
                <c:pt idx="1947" formatCode="General">
                  <c:v>-9.5667000000000002E-2</c:v>
                </c:pt>
                <c:pt idx="1948" formatCode="General">
                  <c:v>-9.5392299999999999E-2</c:v>
                </c:pt>
                <c:pt idx="1949" formatCode="General">
                  <c:v>-9.5117699999999999E-2</c:v>
                </c:pt>
                <c:pt idx="1950" formatCode="General">
                  <c:v>-9.4842999999999997E-2</c:v>
                </c:pt>
                <c:pt idx="1951" formatCode="General">
                  <c:v>-9.4568299999999994E-2</c:v>
                </c:pt>
                <c:pt idx="1952" formatCode="General">
                  <c:v>-9.4293600000000005E-2</c:v>
                </c:pt>
                <c:pt idx="1953" formatCode="General">
                  <c:v>-9.4019000000000005E-2</c:v>
                </c:pt>
                <c:pt idx="1954" formatCode="General">
                  <c:v>-9.3744300000000003E-2</c:v>
                </c:pt>
                <c:pt idx="1955" formatCode="General">
                  <c:v>-9.34696E-2</c:v>
                </c:pt>
                <c:pt idx="1956" formatCode="General">
                  <c:v>-9.3194899999999997E-2</c:v>
                </c:pt>
                <c:pt idx="1957" formatCode="General">
                  <c:v>-9.2920199999999994E-2</c:v>
                </c:pt>
                <c:pt idx="1958" formatCode="General">
                  <c:v>-9.2788200000000001E-2</c:v>
                </c:pt>
                <c:pt idx="1959" formatCode="General">
                  <c:v>-9.2706700000000003E-2</c:v>
                </c:pt>
                <c:pt idx="1960" formatCode="General">
                  <c:v>-9.2625299999999994E-2</c:v>
                </c:pt>
                <c:pt idx="1961" formatCode="General">
                  <c:v>-9.2543799999999996E-2</c:v>
                </c:pt>
                <c:pt idx="1962" formatCode="General">
                  <c:v>-9.24624E-2</c:v>
                </c:pt>
                <c:pt idx="1963" formatCode="General">
                  <c:v>-9.2380900000000002E-2</c:v>
                </c:pt>
                <c:pt idx="1964" formatCode="General">
                  <c:v>-9.2299400000000004E-2</c:v>
                </c:pt>
                <c:pt idx="1965" formatCode="General">
                  <c:v>-9.2217999999999994E-2</c:v>
                </c:pt>
                <c:pt idx="1966" formatCode="General">
                  <c:v>-9.2136499999999996E-2</c:v>
                </c:pt>
                <c:pt idx="1967" formatCode="General">
                  <c:v>-9.2055100000000001E-2</c:v>
                </c:pt>
                <c:pt idx="1968" formatCode="General">
                  <c:v>-9.1973600000000003E-2</c:v>
                </c:pt>
                <c:pt idx="1969" formatCode="General">
                  <c:v>-9.1892199999999993E-2</c:v>
                </c:pt>
                <c:pt idx="1970" formatCode="General">
                  <c:v>-9.1810699999999995E-2</c:v>
                </c:pt>
                <c:pt idx="1971" formatCode="General">
                  <c:v>-9.17293E-2</c:v>
                </c:pt>
                <c:pt idx="1972" formatCode="General">
                  <c:v>-9.1647800000000001E-2</c:v>
                </c:pt>
                <c:pt idx="1973" formatCode="General">
                  <c:v>-9.1566400000000006E-2</c:v>
                </c:pt>
                <c:pt idx="1974" formatCode="General">
                  <c:v>-9.1484899999999994E-2</c:v>
                </c:pt>
                <c:pt idx="1975" formatCode="General">
                  <c:v>-9.1403499999999999E-2</c:v>
                </c:pt>
                <c:pt idx="1976" formatCode="General">
                  <c:v>-9.1322E-2</c:v>
                </c:pt>
                <c:pt idx="1977" formatCode="General">
                  <c:v>-9.1240600000000005E-2</c:v>
                </c:pt>
                <c:pt idx="1978" formatCode="General">
                  <c:v>-9.1159100000000007E-2</c:v>
                </c:pt>
                <c:pt idx="1979" formatCode="General">
                  <c:v>-9.1077599999999995E-2</c:v>
                </c:pt>
                <c:pt idx="1980" formatCode="General">
                  <c:v>-9.0996199999999999E-2</c:v>
                </c:pt>
                <c:pt idx="1981" formatCode="General">
                  <c:v>-9.0914700000000001E-2</c:v>
                </c:pt>
                <c:pt idx="1982" formatCode="General">
                  <c:v>-9.0833300000000006E-2</c:v>
                </c:pt>
                <c:pt idx="1983" formatCode="General">
                  <c:v>-9.0751799999999994E-2</c:v>
                </c:pt>
                <c:pt idx="1984" formatCode="General">
                  <c:v>-9.0670399999999998E-2</c:v>
                </c:pt>
                <c:pt idx="1985" formatCode="General">
                  <c:v>-9.05889E-2</c:v>
                </c:pt>
                <c:pt idx="1986" formatCode="General">
                  <c:v>-9.0507500000000005E-2</c:v>
                </c:pt>
                <c:pt idx="1987" formatCode="General">
                  <c:v>-9.0426000000000006E-2</c:v>
                </c:pt>
                <c:pt idx="1988" formatCode="General">
                  <c:v>-9.0344599999999997E-2</c:v>
                </c:pt>
                <c:pt idx="1989" formatCode="General">
                  <c:v>-9.0263099999999999E-2</c:v>
                </c:pt>
                <c:pt idx="1990" formatCode="General">
                  <c:v>-9.0181700000000004E-2</c:v>
                </c:pt>
                <c:pt idx="1991" formatCode="General">
                  <c:v>-9.0100200000000005E-2</c:v>
                </c:pt>
                <c:pt idx="1992" formatCode="General">
                  <c:v>-9.0018799999999996E-2</c:v>
                </c:pt>
                <c:pt idx="1993" formatCode="General">
                  <c:v>-8.9937299999999998E-2</c:v>
                </c:pt>
                <c:pt idx="1994" formatCode="General">
                  <c:v>-8.98558E-2</c:v>
                </c:pt>
                <c:pt idx="1995" formatCode="General">
                  <c:v>-8.9774400000000004E-2</c:v>
                </c:pt>
                <c:pt idx="1996" formatCode="General">
                  <c:v>-8.9692900000000006E-2</c:v>
                </c:pt>
                <c:pt idx="1997" formatCode="General">
                  <c:v>-8.9611499999999997E-2</c:v>
                </c:pt>
                <c:pt idx="1998" formatCode="General">
                  <c:v>-8.9529999999999998E-2</c:v>
                </c:pt>
                <c:pt idx="1999" formatCode="General">
                  <c:v>-8.9448600000000003E-2</c:v>
                </c:pt>
                <c:pt idx="2000" formatCode="General">
                  <c:v>-8.9367100000000005E-2</c:v>
                </c:pt>
                <c:pt idx="2001" formatCode="General">
                  <c:v>-8.9285699999999996E-2</c:v>
                </c:pt>
                <c:pt idx="2002" formatCode="General">
                  <c:v>-8.9204199999999997E-2</c:v>
                </c:pt>
                <c:pt idx="2003" formatCode="General">
                  <c:v>-8.9122800000000002E-2</c:v>
                </c:pt>
                <c:pt idx="2004" formatCode="General">
                  <c:v>-8.9041300000000004E-2</c:v>
                </c:pt>
                <c:pt idx="2005" formatCode="General">
                  <c:v>-8.8959899999999995E-2</c:v>
                </c:pt>
                <c:pt idx="2006" formatCode="General">
                  <c:v>-8.8878399999999996E-2</c:v>
                </c:pt>
                <c:pt idx="2007" formatCode="General">
                  <c:v>-8.8797000000000001E-2</c:v>
                </c:pt>
                <c:pt idx="2008" formatCode="General">
                  <c:v>-8.8715500000000003E-2</c:v>
                </c:pt>
                <c:pt idx="2009" formatCode="General">
                  <c:v>-8.8634000000000004E-2</c:v>
                </c:pt>
                <c:pt idx="2010" formatCode="General">
                  <c:v>-8.8552599999999995E-2</c:v>
                </c:pt>
                <c:pt idx="2011" formatCode="General">
                  <c:v>-8.8471099999999997E-2</c:v>
                </c:pt>
                <c:pt idx="2012" formatCode="General">
                  <c:v>-8.8389700000000002E-2</c:v>
                </c:pt>
                <c:pt idx="2013" formatCode="General">
                  <c:v>-8.8308200000000003E-2</c:v>
                </c:pt>
                <c:pt idx="2014" formatCode="General">
                  <c:v>-8.8226799999999994E-2</c:v>
                </c:pt>
                <c:pt idx="2015" formatCode="General">
                  <c:v>-8.8145299999999996E-2</c:v>
                </c:pt>
                <c:pt idx="2016" formatCode="General">
                  <c:v>-8.8063900000000001E-2</c:v>
                </c:pt>
                <c:pt idx="2017" formatCode="General">
                  <c:v>-8.7982400000000002E-2</c:v>
                </c:pt>
                <c:pt idx="2018" formatCode="General">
                  <c:v>-8.7901000000000007E-2</c:v>
                </c:pt>
                <c:pt idx="2019" formatCode="General">
                  <c:v>-8.7819499999999995E-2</c:v>
                </c:pt>
                <c:pt idx="2020" formatCode="General">
                  <c:v>-8.7738099999999999E-2</c:v>
                </c:pt>
                <c:pt idx="2021" formatCode="General">
                  <c:v>-8.7656600000000001E-2</c:v>
                </c:pt>
                <c:pt idx="2022" formatCode="General">
                  <c:v>-8.7575100000000003E-2</c:v>
                </c:pt>
                <c:pt idx="2023" formatCode="General">
                  <c:v>-8.7493699999999994E-2</c:v>
                </c:pt>
                <c:pt idx="2024" formatCode="General">
                  <c:v>-8.7412199999999995E-2</c:v>
                </c:pt>
                <c:pt idx="2025" formatCode="General">
                  <c:v>-8.73308E-2</c:v>
                </c:pt>
                <c:pt idx="2026" formatCode="General">
                  <c:v>-8.7249300000000002E-2</c:v>
                </c:pt>
                <c:pt idx="2027" formatCode="General">
                  <c:v>-8.7167900000000006E-2</c:v>
                </c:pt>
                <c:pt idx="2028" formatCode="General">
                  <c:v>-8.7086399999999994E-2</c:v>
                </c:pt>
                <c:pt idx="2029" formatCode="General">
                  <c:v>-8.7004999999999999E-2</c:v>
                </c:pt>
                <c:pt idx="2030" formatCode="General">
                  <c:v>-8.6923500000000001E-2</c:v>
                </c:pt>
                <c:pt idx="2031" formatCode="General">
                  <c:v>-8.6842100000000005E-2</c:v>
                </c:pt>
                <c:pt idx="2032" formatCode="General">
                  <c:v>-8.6760599999999993E-2</c:v>
                </c:pt>
                <c:pt idx="2033" formatCode="General">
                  <c:v>-8.6679199999999998E-2</c:v>
                </c:pt>
                <c:pt idx="2034" formatCode="General">
                  <c:v>-8.65977E-2</c:v>
                </c:pt>
                <c:pt idx="2035" formatCode="General">
                  <c:v>-8.6516300000000004E-2</c:v>
                </c:pt>
                <c:pt idx="2036" formatCode="General">
                  <c:v>-8.6434800000000006E-2</c:v>
                </c:pt>
                <c:pt idx="2037" formatCode="General">
                  <c:v>-8.6353299999999994E-2</c:v>
                </c:pt>
                <c:pt idx="2038" formatCode="General">
                  <c:v>-8.6271899999999999E-2</c:v>
                </c:pt>
                <c:pt idx="2039" formatCode="General">
                  <c:v>-8.61904E-2</c:v>
                </c:pt>
                <c:pt idx="2040" formatCode="General">
                  <c:v>-8.6109000000000005E-2</c:v>
                </c:pt>
                <c:pt idx="2041" formatCode="General">
                  <c:v>-8.6027500000000007E-2</c:v>
                </c:pt>
                <c:pt idx="2042" formatCode="General">
                  <c:v>-8.5946099999999997E-2</c:v>
                </c:pt>
                <c:pt idx="2043" formatCode="General">
                  <c:v>-8.5864599999999999E-2</c:v>
                </c:pt>
                <c:pt idx="2044" formatCode="General">
                  <c:v>-8.5783200000000004E-2</c:v>
                </c:pt>
                <c:pt idx="2045" formatCode="General">
                  <c:v>-8.5701700000000006E-2</c:v>
                </c:pt>
                <c:pt idx="2046" formatCode="General">
                  <c:v>-8.5620299999999996E-2</c:v>
                </c:pt>
                <c:pt idx="2047" formatCode="General">
                  <c:v>-8.5538799999999998E-2</c:v>
                </c:pt>
                <c:pt idx="2048" formatCode="General">
                  <c:v>-8.5457400000000003E-2</c:v>
                </c:pt>
                <c:pt idx="2049" formatCode="General">
                  <c:v>-8.5375900000000005E-2</c:v>
                </c:pt>
                <c:pt idx="2050" formatCode="General">
                  <c:v>-8.5294499999999995E-2</c:v>
                </c:pt>
                <c:pt idx="2051" formatCode="General">
                  <c:v>-8.5212999999999997E-2</c:v>
                </c:pt>
                <c:pt idx="2052" formatCode="General">
                  <c:v>-8.5131499999999999E-2</c:v>
                </c:pt>
                <c:pt idx="2053" formatCode="General">
                  <c:v>-8.5050100000000003E-2</c:v>
                </c:pt>
                <c:pt idx="2054" formatCode="General">
                  <c:v>-8.4968600000000005E-2</c:v>
                </c:pt>
                <c:pt idx="2055" formatCode="General">
                  <c:v>-8.4887199999999996E-2</c:v>
                </c:pt>
                <c:pt idx="2056" formatCode="General">
                  <c:v>-8.4805699999999998E-2</c:v>
                </c:pt>
                <c:pt idx="2057" formatCode="General">
                  <c:v>-8.4724300000000002E-2</c:v>
                </c:pt>
                <c:pt idx="2058" formatCode="General">
                  <c:v>-8.4642800000000004E-2</c:v>
                </c:pt>
                <c:pt idx="2059" formatCode="General">
                  <c:v>-8.4561399999999995E-2</c:v>
                </c:pt>
                <c:pt idx="2060" formatCode="General">
                  <c:v>-8.4479899999999997E-2</c:v>
                </c:pt>
                <c:pt idx="2061" formatCode="General">
                  <c:v>-8.4398500000000001E-2</c:v>
                </c:pt>
                <c:pt idx="2062" formatCode="General">
                  <c:v>-8.4317000000000003E-2</c:v>
                </c:pt>
                <c:pt idx="2063" formatCode="General">
                  <c:v>-8.4235599999999994E-2</c:v>
                </c:pt>
                <c:pt idx="2064" formatCode="General">
                  <c:v>-8.4154099999999996E-2</c:v>
                </c:pt>
                <c:pt idx="2065" formatCode="General">
                  <c:v>-8.40727E-2</c:v>
                </c:pt>
                <c:pt idx="2066" formatCode="General">
                  <c:v>-8.3991200000000002E-2</c:v>
                </c:pt>
                <c:pt idx="2067" formatCode="General">
                  <c:v>-8.3909700000000004E-2</c:v>
                </c:pt>
                <c:pt idx="2068" formatCode="General">
                  <c:v>-8.3828299999999994E-2</c:v>
                </c:pt>
                <c:pt idx="2069" formatCode="General">
                  <c:v>-8.3746799999999996E-2</c:v>
                </c:pt>
                <c:pt idx="2070" formatCode="General">
                  <c:v>-8.3665400000000001E-2</c:v>
                </c:pt>
                <c:pt idx="2071" formatCode="General">
                  <c:v>-8.3583900000000003E-2</c:v>
                </c:pt>
                <c:pt idx="2072" formatCode="General">
                  <c:v>-8.3502499999999993E-2</c:v>
                </c:pt>
                <c:pt idx="2073" formatCode="General">
                  <c:v>-8.3420999999999995E-2</c:v>
                </c:pt>
                <c:pt idx="2074" formatCode="General">
                  <c:v>-8.33396E-2</c:v>
                </c:pt>
                <c:pt idx="2075" formatCode="General">
                  <c:v>-8.3258100000000002E-2</c:v>
                </c:pt>
                <c:pt idx="2076" formatCode="General">
                  <c:v>-8.3176700000000006E-2</c:v>
                </c:pt>
                <c:pt idx="2077" formatCode="General">
                  <c:v>-8.3095199999999994E-2</c:v>
                </c:pt>
                <c:pt idx="2078" formatCode="General">
                  <c:v>-8.3013799999999999E-2</c:v>
                </c:pt>
                <c:pt idx="2079" formatCode="General">
                  <c:v>-8.29323E-2</c:v>
                </c:pt>
                <c:pt idx="2080" formatCode="General">
                  <c:v>-8.2850900000000005E-2</c:v>
                </c:pt>
                <c:pt idx="2081" formatCode="General">
                  <c:v>-8.2769400000000007E-2</c:v>
                </c:pt>
                <c:pt idx="2082" formatCode="General">
                  <c:v>-8.2687899999999995E-2</c:v>
                </c:pt>
                <c:pt idx="2083" formatCode="General">
                  <c:v>-8.2606499999999999E-2</c:v>
                </c:pt>
                <c:pt idx="2084" formatCode="General">
                  <c:v>-8.2525000000000001E-2</c:v>
                </c:pt>
                <c:pt idx="2085" formatCode="General">
                  <c:v>-8.2443600000000006E-2</c:v>
                </c:pt>
                <c:pt idx="2086" formatCode="General">
                  <c:v>-8.2362099999999994E-2</c:v>
                </c:pt>
                <c:pt idx="2087" formatCode="General">
                  <c:v>-8.2280699999999998E-2</c:v>
                </c:pt>
                <c:pt idx="2088" formatCode="General">
                  <c:v>-8.21992E-2</c:v>
                </c:pt>
                <c:pt idx="2089" formatCode="General">
                  <c:v>-8.2117800000000005E-2</c:v>
                </c:pt>
                <c:pt idx="2090" formatCode="General">
                  <c:v>-8.2036300000000006E-2</c:v>
                </c:pt>
                <c:pt idx="2091" formatCode="General">
                  <c:v>-8.1954899999999997E-2</c:v>
                </c:pt>
                <c:pt idx="2092" formatCode="General">
                  <c:v>-8.1873399999999999E-2</c:v>
                </c:pt>
                <c:pt idx="2093" formatCode="General">
                  <c:v>-8.1792000000000004E-2</c:v>
                </c:pt>
                <c:pt idx="2094" formatCode="General">
                  <c:v>-8.1710500000000005E-2</c:v>
                </c:pt>
                <c:pt idx="2095" formatCode="General">
                  <c:v>-8.1629099999999996E-2</c:v>
                </c:pt>
                <c:pt idx="2096" formatCode="General">
                  <c:v>-8.1547599999999998E-2</c:v>
                </c:pt>
                <c:pt idx="2097" formatCode="General">
                  <c:v>-8.14661E-2</c:v>
                </c:pt>
                <c:pt idx="2098" formatCode="General">
                  <c:v>-8.1384700000000004E-2</c:v>
                </c:pt>
                <c:pt idx="2099" formatCode="General">
                  <c:v>-8.1303200000000006E-2</c:v>
                </c:pt>
                <c:pt idx="2100" formatCode="General">
                  <c:v>-8.1221799999999997E-2</c:v>
                </c:pt>
                <c:pt idx="2101" formatCode="General">
                  <c:v>-8.1140299999999999E-2</c:v>
                </c:pt>
                <c:pt idx="2102" formatCode="General">
                  <c:v>-8.1058900000000003E-2</c:v>
                </c:pt>
                <c:pt idx="2103" formatCode="General">
                  <c:v>-8.0977400000000005E-2</c:v>
                </c:pt>
                <c:pt idx="2104" formatCode="General">
                  <c:v>-8.0895999999999996E-2</c:v>
                </c:pt>
                <c:pt idx="2105" formatCode="General">
                  <c:v>-8.0814499999999997E-2</c:v>
                </c:pt>
                <c:pt idx="2106" formatCode="General">
                  <c:v>-8.0733100000000002E-2</c:v>
                </c:pt>
                <c:pt idx="2107" formatCode="General">
                  <c:v>-8.0651600000000004E-2</c:v>
                </c:pt>
                <c:pt idx="2108" formatCode="General">
                  <c:v>-8.0570199999999995E-2</c:v>
                </c:pt>
                <c:pt idx="2109" formatCode="General">
                  <c:v>-8.0488699999999996E-2</c:v>
                </c:pt>
                <c:pt idx="2110" formatCode="General">
                  <c:v>-8.0407300000000001E-2</c:v>
                </c:pt>
                <c:pt idx="2111" formatCode="General">
                  <c:v>-8.0325800000000003E-2</c:v>
                </c:pt>
                <c:pt idx="2112" formatCode="General">
                  <c:v>-8.0244300000000005E-2</c:v>
                </c:pt>
                <c:pt idx="2113" formatCode="General">
                  <c:v>-8.0162899999999995E-2</c:v>
                </c:pt>
                <c:pt idx="2114" formatCode="General">
                  <c:v>-8.0097299999999996E-2</c:v>
                </c:pt>
                <c:pt idx="2115" formatCode="General">
                  <c:v>-8.0048300000000003E-2</c:v>
                </c:pt>
                <c:pt idx="2116" formatCode="General">
                  <c:v>-7.9999299999999995E-2</c:v>
                </c:pt>
                <c:pt idx="2117" formatCode="General">
                  <c:v>-7.9950300000000002E-2</c:v>
                </c:pt>
                <c:pt idx="2118" formatCode="General">
                  <c:v>-7.9901299999999995E-2</c:v>
                </c:pt>
                <c:pt idx="2119" formatCode="General">
                  <c:v>-7.9852300000000001E-2</c:v>
                </c:pt>
                <c:pt idx="2120" formatCode="General">
                  <c:v>-7.9803299999999994E-2</c:v>
                </c:pt>
                <c:pt idx="2121" formatCode="General">
                  <c:v>-7.9754199999999997E-2</c:v>
                </c:pt>
                <c:pt idx="2122" formatCode="General">
                  <c:v>-7.9705200000000004E-2</c:v>
                </c:pt>
                <c:pt idx="2123" formatCode="General">
                  <c:v>-7.9656199999999996E-2</c:v>
                </c:pt>
                <c:pt idx="2124" formatCode="General">
                  <c:v>-7.9607200000000003E-2</c:v>
                </c:pt>
                <c:pt idx="2125" formatCode="General">
                  <c:v>-7.9558199999999996E-2</c:v>
                </c:pt>
                <c:pt idx="2126" formatCode="General">
                  <c:v>-7.9509200000000002E-2</c:v>
                </c:pt>
                <c:pt idx="2127" formatCode="General">
                  <c:v>-7.9460199999999995E-2</c:v>
                </c:pt>
                <c:pt idx="2128" formatCode="General">
                  <c:v>-7.9411200000000001E-2</c:v>
                </c:pt>
                <c:pt idx="2129" formatCode="General">
                  <c:v>-7.9362199999999994E-2</c:v>
                </c:pt>
                <c:pt idx="2130" formatCode="General">
                  <c:v>-7.93132E-2</c:v>
                </c:pt>
                <c:pt idx="2131" formatCode="General">
                  <c:v>-7.9264200000000007E-2</c:v>
                </c:pt>
                <c:pt idx="2132" formatCode="General">
                  <c:v>-7.92152E-2</c:v>
                </c:pt>
                <c:pt idx="2133" formatCode="General">
                  <c:v>-7.9166200000000006E-2</c:v>
                </c:pt>
                <c:pt idx="2134" formatCode="General">
                  <c:v>-7.9117199999999999E-2</c:v>
                </c:pt>
                <c:pt idx="2135" formatCode="General">
                  <c:v>-7.9068200000000005E-2</c:v>
                </c:pt>
                <c:pt idx="2136" formatCode="General">
                  <c:v>-7.9019199999999998E-2</c:v>
                </c:pt>
                <c:pt idx="2137" formatCode="General">
                  <c:v>-7.8970200000000004E-2</c:v>
                </c:pt>
                <c:pt idx="2138" formatCode="General">
                  <c:v>-7.8921199999999997E-2</c:v>
                </c:pt>
                <c:pt idx="2139" formatCode="General">
                  <c:v>-7.8872200000000003E-2</c:v>
                </c:pt>
                <c:pt idx="2140" formatCode="General">
                  <c:v>-7.8823199999999996E-2</c:v>
                </c:pt>
                <c:pt idx="2141" formatCode="General">
                  <c:v>-7.8774200000000003E-2</c:v>
                </c:pt>
                <c:pt idx="2142" formatCode="General">
                  <c:v>-7.8725199999999995E-2</c:v>
                </c:pt>
                <c:pt idx="2143" formatCode="General">
                  <c:v>-7.8676200000000002E-2</c:v>
                </c:pt>
                <c:pt idx="2144" formatCode="General">
                  <c:v>-7.8627199999999994E-2</c:v>
                </c:pt>
                <c:pt idx="2145" formatCode="General">
                  <c:v>-7.8578200000000001E-2</c:v>
                </c:pt>
                <c:pt idx="2146" formatCode="General">
                  <c:v>-7.8529199999999993E-2</c:v>
                </c:pt>
                <c:pt idx="2147" formatCode="General">
                  <c:v>-7.84802E-2</c:v>
                </c:pt>
                <c:pt idx="2148" formatCode="General">
                  <c:v>-7.8431200000000006E-2</c:v>
                </c:pt>
                <c:pt idx="2149" formatCode="General">
                  <c:v>-7.8382199999999999E-2</c:v>
                </c:pt>
                <c:pt idx="2150" formatCode="General">
                  <c:v>-7.8333200000000006E-2</c:v>
                </c:pt>
                <c:pt idx="2151" formatCode="General">
                  <c:v>-7.8284199999999998E-2</c:v>
                </c:pt>
                <c:pt idx="2152" formatCode="General">
                  <c:v>-7.8235100000000002E-2</c:v>
                </c:pt>
                <c:pt idx="2153" formatCode="General">
                  <c:v>-7.8186099999999994E-2</c:v>
                </c:pt>
                <c:pt idx="2154" formatCode="General">
                  <c:v>-7.8137100000000001E-2</c:v>
                </c:pt>
                <c:pt idx="2155" formatCode="General">
                  <c:v>-7.8088099999999994E-2</c:v>
                </c:pt>
                <c:pt idx="2156" formatCode="General">
                  <c:v>-7.80391E-2</c:v>
                </c:pt>
                <c:pt idx="2157" formatCode="General">
                  <c:v>-7.7990100000000007E-2</c:v>
                </c:pt>
                <c:pt idx="2158" formatCode="General">
                  <c:v>-7.7941099999999999E-2</c:v>
                </c:pt>
                <c:pt idx="2159" formatCode="General">
                  <c:v>-7.7892100000000006E-2</c:v>
                </c:pt>
                <c:pt idx="2160" formatCode="General">
                  <c:v>-7.7843099999999998E-2</c:v>
                </c:pt>
                <c:pt idx="2161" formatCode="General">
                  <c:v>-7.7794100000000005E-2</c:v>
                </c:pt>
                <c:pt idx="2162" formatCode="General">
                  <c:v>-7.7745099999999998E-2</c:v>
                </c:pt>
                <c:pt idx="2163" formatCode="General">
                  <c:v>-7.7696100000000004E-2</c:v>
                </c:pt>
                <c:pt idx="2164" formatCode="General">
                  <c:v>-7.7647099999999997E-2</c:v>
                </c:pt>
                <c:pt idx="2165" formatCode="General">
                  <c:v>-7.7598100000000003E-2</c:v>
                </c:pt>
                <c:pt idx="2166" formatCode="General">
                  <c:v>-7.7549099999999996E-2</c:v>
                </c:pt>
                <c:pt idx="2167" formatCode="General">
                  <c:v>-7.7500100000000002E-2</c:v>
                </c:pt>
                <c:pt idx="2168" formatCode="General">
                  <c:v>-7.7451099999999995E-2</c:v>
                </c:pt>
                <c:pt idx="2169" formatCode="General">
                  <c:v>-7.7402100000000001E-2</c:v>
                </c:pt>
                <c:pt idx="2170" formatCode="General">
                  <c:v>-7.7353099999999994E-2</c:v>
                </c:pt>
                <c:pt idx="2171" formatCode="General">
                  <c:v>-7.7304100000000001E-2</c:v>
                </c:pt>
                <c:pt idx="2172" formatCode="General">
                  <c:v>-7.7255099999999993E-2</c:v>
                </c:pt>
                <c:pt idx="2173" formatCode="General">
                  <c:v>-7.72061E-2</c:v>
                </c:pt>
                <c:pt idx="2174" formatCode="General">
                  <c:v>-7.7157100000000006E-2</c:v>
                </c:pt>
                <c:pt idx="2175" formatCode="General">
                  <c:v>-7.7108099999999999E-2</c:v>
                </c:pt>
                <c:pt idx="2176" formatCode="General">
                  <c:v>-7.7059100000000005E-2</c:v>
                </c:pt>
                <c:pt idx="2177" formatCode="General">
                  <c:v>-7.7010099999999998E-2</c:v>
                </c:pt>
                <c:pt idx="2178" formatCode="General">
                  <c:v>-7.6961100000000005E-2</c:v>
                </c:pt>
                <c:pt idx="2179" formatCode="General">
                  <c:v>-7.6912099999999997E-2</c:v>
                </c:pt>
                <c:pt idx="2180" formatCode="General">
                  <c:v>-7.6863100000000004E-2</c:v>
                </c:pt>
                <c:pt idx="2181" formatCode="General">
                  <c:v>-7.6814099999999996E-2</c:v>
                </c:pt>
                <c:pt idx="2182" formatCode="General">
                  <c:v>-7.6765100000000003E-2</c:v>
                </c:pt>
                <c:pt idx="2183" formatCode="General">
                  <c:v>-7.6716000000000006E-2</c:v>
                </c:pt>
                <c:pt idx="2184" formatCode="General">
                  <c:v>-7.6666999999999999E-2</c:v>
                </c:pt>
                <c:pt idx="2185" formatCode="General">
                  <c:v>-7.6618000000000006E-2</c:v>
                </c:pt>
                <c:pt idx="2186" formatCode="General">
                  <c:v>-7.6568999999999998E-2</c:v>
                </c:pt>
                <c:pt idx="2187" formatCode="General">
                  <c:v>-7.6520000000000005E-2</c:v>
                </c:pt>
                <c:pt idx="2188" formatCode="General">
                  <c:v>-7.6470999999999997E-2</c:v>
                </c:pt>
                <c:pt idx="2189" formatCode="General">
                  <c:v>-7.6422000000000004E-2</c:v>
                </c:pt>
                <c:pt idx="2190" formatCode="General">
                  <c:v>-7.6372999999999996E-2</c:v>
                </c:pt>
                <c:pt idx="2191" formatCode="General">
                  <c:v>-7.6324000000000003E-2</c:v>
                </c:pt>
                <c:pt idx="2192" formatCode="General">
                  <c:v>-7.6274999999999996E-2</c:v>
                </c:pt>
                <c:pt idx="2193" formatCode="General">
                  <c:v>-7.6226000000000002E-2</c:v>
                </c:pt>
                <c:pt idx="2194" formatCode="General">
                  <c:v>-7.6176999999999995E-2</c:v>
                </c:pt>
                <c:pt idx="2195" formatCode="General">
                  <c:v>-7.6128000000000001E-2</c:v>
                </c:pt>
                <c:pt idx="2196" formatCode="General">
                  <c:v>-7.6078999999999994E-2</c:v>
                </c:pt>
                <c:pt idx="2197" formatCode="General">
                  <c:v>-7.603E-2</c:v>
                </c:pt>
                <c:pt idx="2198" formatCode="General">
                  <c:v>-7.5981000000000007E-2</c:v>
                </c:pt>
                <c:pt idx="2199" formatCode="General">
                  <c:v>-7.5931999999999999E-2</c:v>
                </c:pt>
                <c:pt idx="2200" formatCode="General">
                  <c:v>-7.5883000000000006E-2</c:v>
                </c:pt>
                <c:pt idx="2201" formatCode="General">
                  <c:v>-7.5833999999999999E-2</c:v>
                </c:pt>
                <c:pt idx="2202" formatCode="General">
                  <c:v>-7.5785000000000005E-2</c:v>
                </c:pt>
                <c:pt idx="2203" formatCode="General">
                  <c:v>-7.5735999999999998E-2</c:v>
                </c:pt>
                <c:pt idx="2204" formatCode="General">
                  <c:v>-7.5687000000000004E-2</c:v>
                </c:pt>
                <c:pt idx="2205" formatCode="General">
                  <c:v>-7.5637999999999997E-2</c:v>
                </c:pt>
                <c:pt idx="2206" formatCode="General">
                  <c:v>-7.5589000000000003E-2</c:v>
                </c:pt>
                <c:pt idx="2207" formatCode="General">
                  <c:v>-7.5539999999999996E-2</c:v>
                </c:pt>
                <c:pt idx="2208" formatCode="General">
                  <c:v>-7.5491000000000003E-2</c:v>
                </c:pt>
                <c:pt idx="2209" formatCode="General">
                  <c:v>-7.5441999999999995E-2</c:v>
                </c:pt>
                <c:pt idx="2210" formatCode="General">
                  <c:v>-7.5393000000000002E-2</c:v>
                </c:pt>
                <c:pt idx="2211" formatCode="General">
                  <c:v>-7.5343999999999994E-2</c:v>
                </c:pt>
                <c:pt idx="2212" formatCode="General">
                  <c:v>-7.5295000000000001E-2</c:v>
                </c:pt>
                <c:pt idx="2213" formatCode="General">
                  <c:v>-7.5245999999999993E-2</c:v>
                </c:pt>
                <c:pt idx="2214" formatCode="General">
                  <c:v>-7.5196899999999997E-2</c:v>
                </c:pt>
                <c:pt idx="2215" formatCode="General">
                  <c:v>-7.5147900000000004E-2</c:v>
                </c:pt>
                <c:pt idx="2216" formatCode="General">
                  <c:v>-7.5098899999999996E-2</c:v>
                </c:pt>
                <c:pt idx="2217" formatCode="General">
                  <c:v>-7.5049900000000003E-2</c:v>
                </c:pt>
                <c:pt idx="2218" formatCode="General">
                  <c:v>-7.5000899999999995E-2</c:v>
                </c:pt>
                <c:pt idx="2219" formatCode="General">
                  <c:v>-7.4951900000000002E-2</c:v>
                </c:pt>
                <c:pt idx="2220" formatCode="General">
                  <c:v>-7.4902899999999994E-2</c:v>
                </c:pt>
                <c:pt idx="2221" formatCode="General">
                  <c:v>-7.4853900000000001E-2</c:v>
                </c:pt>
                <c:pt idx="2222" formatCode="General">
                  <c:v>-7.4804899999999994E-2</c:v>
                </c:pt>
                <c:pt idx="2223" formatCode="General">
                  <c:v>-7.47559E-2</c:v>
                </c:pt>
                <c:pt idx="2224" formatCode="General">
                  <c:v>-7.4706900000000007E-2</c:v>
                </c:pt>
                <c:pt idx="2225" formatCode="General">
                  <c:v>-7.4657899999999999E-2</c:v>
                </c:pt>
                <c:pt idx="2226" formatCode="General">
                  <c:v>-7.4608900000000006E-2</c:v>
                </c:pt>
                <c:pt idx="2227" formatCode="General">
                  <c:v>-7.4559899999999998E-2</c:v>
                </c:pt>
                <c:pt idx="2228" formatCode="General">
                  <c:v>-7.4510900000000005E-2</c:v>
                </c:pt>
                <c:pt idx="2229" formatCode="General">
                  <c:v>-7.4461899999999998E-2</c:v>
                </c:pt>
                <c:pt idx="2230" formatCode="General">
                  <c:v>-7.4412900000000004E-2</c:v>
                </c:pt>
                <c:pt idx="2231" formatCode="General">
                  <c:v>-7.4363899999999997E-2</c:v>
                </c:pt>
                <c:pt idx="2232" formatCode="General">
                  <c:v>-7.4314900000000003E-2</c:v>
                </c:pt>
                <c:pt idx="2233" formatCode="General">
                  <c:v>-7.4265899999999996E-2</c:v>
                </c:pt>
                <c:pt idx="2234" formatCode="General">
                  <c:v>-7.4216900000000002E-2</c:v>
                </c:pt>
                <c:pt idx="2235" formatCode="General">
                  <c:v>-7.4167899999999995E-2</c:v>
                </c:pt>
                <c:pt idx="2236" formatCode="General">
                  <c:v>-7.4118900000000001E-2</c:v>
                </c:pt>
                <c:pt idx="2237" formatCode="General">
                  <c:v>-7.4069899999999994E-2</c:v>
                </c:pt>
                <c:pt idx="2238" formatCode="General">
                  <c:v>-7.4020900000000001E-2</c:v>
                </c:pt>
                <c:pt idx="2239" formatCode="General">
                  <c:v>-7.3971899999999993E-2</c:v>
                </c:pt>
                <c:pt idx="2240" formatCode="General">
                  <c:v>-7.39229E-2</c:v>
                </c:pt>
                <c:pt idx="2241" formatCode="General">
                  <c:v>-7.3873900000000006E-2</c:v>
                </c:pt>
                <c:pt idx="2242" formatCode="General">
                  <c:v>-7.3824899999999999E-2</c:v>
                </c:pt>
                <c:pt idx="2243" formatCode="General">
                  <c:v>-7.3775900000000005E-2</c:v>
                </c:pt>
                <c:pt idx="2244" formatCode="General">
                  <c:v>-7.3726899999999998E-2</c:v>
                </c:pt>
                <c:pt idx="2245" formatCode="General">
                  <c:v>-7.3677800000000002E-2</c:v>
                </c:pt>
                <c:pt idx="2246" formatCode="General">
                  <c:v>-7.3628799999999994E-2</c:v>
                </c:pt>
                <c:pt idx="2247" formatCode="General">
                  <c:v>-7.3579800000000001E-2</c:v>
                </c:pt>
                <c:pt idx="2248" formatCode="General">
                  <c:v>-7.3530799999999993E-2</c:v>
                </c:pt>
                <c:pt idx="2249" formatCode="General">
                  <c:v>-7.34818E-2</c:v>
                </c:pt>
                <c:pt idx="2250" formatCode="General">
                  <c:v>-7.3432800000000006E-2</c:v>
                </c:pt>
                <c:pt idx="2251" formatCode="General">
                  <c:v>-7.3383799999999999E-2</c:v>
                </c:pt>
                <c:pt idx="2252" formatCode="General">
                  <c:v>-7.3334800000000006E-2</c:v>
                </c:pt>
                <c:pt idx="2253" formatCode="General">
                  <c:v>-7.3285799999999998E-2</c:v>
                </c:pt>
                <c:pt idx="2254" formatCode="General">
                  <c:v>-7.3236800000000005E-2</c:v>
                </c:pt>
                <c:pt idx="2255" formatCode="General">
                  <c:v>-7.3187799999999997E-2</c:v>
                </c:pt>
                <c:pt idx="2256" formatCode="General">
                  <c:v>-7.3138800000000004E-2</c:v>
                </c:pt>
                <c:pt idx="2257" formatCode="General">
                  <c:v>-7.3089799999999996E-2</c:v>
                </c:pt>
                <c:pt idx="2258" formatCode="General">
                  <c:v>-7.3040800000000003E-2</c:v>
                </c:pt>
                <c:pt idx="2259" formatCode="General">
                  <c:v>-7.2991799999999996E-2</c:v>
                </c:pt>
                <c:pt idx="2260" formatCode="General">
                  <c:v>-7.2942800000000002E-2</c:v>
                </c:pt>
                <c:pt idx="2261" formatCode="General">
                  <c:v>-7.2893799999999995E-2</c:v>
                </c:pt>
                <c:pt idx="2262" formatCode="General">
                  <c:v>-7.2844800000000001E-2</c:v>
                </c:pt>
                <c:pt idx="2263" formatCode="General">
                  <c:v>-7.2795799999999994E-2</c:v>
                </c:pt>
                <c:pt idx="2264" formatCode="General">
                  <c:v>-7.27468E-2</c:v>
                </c:pt>
                <c:pt idx="2265" formatCode="General">
                  <c:v>-7.2697800000000007E-2</c:v>
                </c:pt>
                <c:pt idx="2266" formatCode="General">
                  <c:v>-7.2648799999999999E-2</c:v>
                </c:pt>
                <c:pt idx="2267" formatCode="General">
                  <c:v>-7.2599800000000006E-2</c:v>
                </c:pt>
                <c:pt idx="2268" formatCode="General">
                  <c:v>-7.2550799999999999E-2</c:v>
                </c:pt>
                <c:pt idx="2269" formatCode="General">
                  <c:v>-7.2501800000000005E-2</c:v>
                </c:pt>
                <c:pt idx="2270" formatCode="General">
                  <c:v>-7.2460300000000005E-2</c:v>
                </c:pt>
                <c:pt idx="2271" formatCode="General">
                  <c:v>-7.2443099999999996E-2</c:v>
                </c:pt>
                <c:pt idx="2272" formatCode="General">
                  <c:v>-7.2425799999999999E-2</c:v>
                </c:pt>
                <c:pt idx="2273" formatCode="General">
                  <c:v>-7.2408600000000004E-2</c:v>
                </c:pt>
                <c:pt idx="2274" formatCode="General">
                  <c:v>-7.2391300000000006E-2</c:v>
                </c:pt>
                <c:pt idx="2275" formatCode="General">
                  <c:v>-7.2373999999999994E-2</c:v>
                </c:pt>
                <c:pt idx="2276" formatCode="General">
                  <c:v>-7.2356799999999999E-2</c:v>
                </c:pt>
                <c:pt idx="2277" formatCode="General">
                  <c:v>-7.2339500000000001E-2</c:v>
                </c:pt>
                <c:pt idx="2278" formatCode="General">
                  <c:v>-7.2322300000000006E-2</c:v>
                </c:pt>
                <c:pt idx="2279" formatCode="General">
                  <c:v>-7.2304999999999994E-2</c:v>
                </c:pt>
                <c:pt idx="2280" formatCode="General">
                  <c:v>-7.2287799999999999E-2</c:v>
                </c:pt>
                <c:pt idx="2281" formatCode="General">
                  <c:v>-7.2270500000000001E-2</c:v>
                </c:pt>
                <c:pt idx="2282" formatCode="General">
                  <c:v>-7.2253200000000004E-2</c:v>
                </c:pt>
                <c:pt idx="2283" formatCode="General">
                  <c:v>-7.2235999999999995E-2</c:v>
                </c:pt>
                <c:pt idx="2284" formatCode="General">
                  <c:v>-7.2218699999999997E-2</c:v>
                </c:pt>
                <c:pt idx="2285" formatCode="General">
                  <c:v>-7.2201500000000002E-2</c:v>
                </c:pt>
                <c:pt idx="2286" formatCode="General">
                  <c:v>-7.2184200000000004E-2</c:v>
                </c:pt>
                <c:pt idx="2287" formatCode="General">
                  <c:v>-7.2166999999999995E-2</c:v>
                </c:pt>
                <c:pt idx="2288" formatCode="General">
                  <c:v>-7.2149699999999997E-2</c:v>
                </c:pt>
                <c:pt idx="2289" formatCode="General">
                  <c:v>-7.2132500000000002E-2</c:v>
                </c:pt>
                <c:pt idx="2290" formatCode="General">
                  <c:v>-7.2115200000000004E-2</c:v>
                </c:pt>
                <c:pt idx="2291" formatCode="General">
                  <c:v>-7.2097900000000006E-2</c:v>
                </c:pt>
                <c:pt idx="2292" formatCode="General">
                  <c:v>-7.2080699999999998E-2</c:v>
                </c:pt>
                <c:pt idx="2293" formatCode="General">
                  <c:v>-7.20634E-2</c:v>
                </c:pt>
                <c:pt idx="2294" formatCode="General">
                  <c:v>-7.2046200000000005E-2</c:v>
                </c:pt>
                <c:pt idx="2295" formatCode="General">
                  <c:v>-7.2028900000000007E-2</c:v>
                </c:pt>
                <c:pt idx="2296" formatCode="General">
                  <c:v>-7.2011699999999998E-2</c:v>
                </c:pt>
                <c:pt idx="2297" formatCode="General">
                  <c:v>-7.19944E-2</c:v>
                </c:pt>
                <c:pt idx="2298" formatCode="General">
                  <c:v>-7.1977200000000005E-2</c:v>
                </c:pt>
                <c:pt idx="2299" formatCode="General">
                  <c:v>-7.1959899999999993E-2</c:v>
                </c:pt>
                <c:pt idx="2300" formatCode="General">
                  <c:v>-7.1942599999999995E-2</c:v>
                </c:pt>
                <c:pt idx="2301" formatCode="General">
                  <c:v>-7.19254E-2</c:v>
                </c:pt>
                <c:pt idx="2302" formatCode="General">
                  <c:v>-7.1908100000000003E-2</c:v>
                </c:pt>
                <c:pt idx="2303" formatCode="General">
                  <c:v>-7.1890899999999994E-2</c:v>
                </c:pt>
                <c:pt idx="2304" formatCode="General">
                  <c:v>-7.1873599999999996E-2</c:v>
                </c:pt>
                <c:pt idx="2305" formatCode="General">
                  <c:v>-7.1856400000000001E-2</c:v>
                </c:pt>
                <c:pt idx="2306" formatCode="General">
                  <c:v>-7.1839100000000003E-2</c:v>
                </c:pt>
                <c:pt idx="2307" formatCode="General">
                  <c:v>-7.1821800000000005E-2</c:v>
                </c:pt>
                <c:pt idx="2308" formatCode="General">
                  <c:v>-7.1804599999999996E-2</c:v>
                </c:pt>
                <c:pt idx="2309" formatCode="General">
                  <c:v>-7.1787299999999998E-2</c:v>
                </c:pt>
                <c:pt idx="2310" formatCode="General">
                  <c:v>-7.1770100000000003E-2</c:v>
                </c:pt>
                <c:pt idx="2311" formatCode="General">
                  <c:v>-7.1752800000000005E-2</c:v>
                </c:pt>
                <c:pt idx="2312" formatCode="General">
                  <c:v>-7.1735599999999997E-2</c:v>
                </c:pt>
                <c:pt idx="2313" formatCode="General">
                  <c:v>-7.1718299999999999E-2</c:v>
                </c:pt>
                <c:pt idx="2314" formatCode="General">
                  <c:v>-7.1701100000000004E-2</c:v>
                </c:pt>
                <c:pt idx="2315" formatCode="General">
                  <c:v>-7.1683800000000006E-2</c:v>
                </c:pt>
                <c:pt idx="2316" formatCode="General">
                  <c:v>-7.1666499999999994E-2</c:v>
                </c:pt>
                <c:pt idx="2317" formatCode="General">
                  <c:v>-7.1649299999999999E-2</c:v>
                </c:pt>
                <c:pt idx="2318" formatCode="General">
                  <c:v>-7.1632000000000001E-2</c:v>
                </c:pt>
                <c:pt idx="2319" formatCode="General">
                  <c:v>-7.1614800000000006E-2</c:v>
                </c:pt>
                <c:pt idx="2320" formatCode="General">
                  <c:v>-7.1597499999999994E-2</c:v>
                </c:pt>
                <c:pt idx="2321" formatCode="General">
                  <c:v>-7.1580299999999999E-2</c:v>
                </c:pt>
                <c:pt idx="2322" formatCode="General">
                  <c:v>-7.1563000000000002E-2</c:v>
                </c:pt>
                <c:pt idx="2323" formatCode="General">
                  <c:v>-7.1545800000000007E-2</c:v>
                </c:pt>
                <c:pt idx="2324" formatCode="General">
                  <c:v>-7.1528499999999995E-2</c:v>
                </c:pt>
                <c:pt idx="2325" formatCode="General">
                  <c:v>-7.1511199999999997E-2</c:v>
                </c:pt>
                <c:pt idx="2326" formatCode="General">
                  <c:v>-7.1494000000000002E-2</c:v>
                </c:pt>
                <c:pt idx="2327" formatCode="General">
                  <c:v>-7.1476700000000004E-2</c:v>
                </c:pt>
                <c:pt idx="2328" formatCode="General">
                  <c:v>-7.1459499999999995E-2</c:v>
                </c:pt>
                <c:pt idx="2329" formatCode="General">
                  <c:v>-7.1442199999999997E-2</c:v>
                </c:pt>
                <c:pt idx="2330" formatCode="General">
                  <c:v>-7.1425000000000002E-2</c:v>
                </c:pt>
                <c:pt idx="2331" formatCode="General">
                  <c:v>-7.1407700000000005E-2</c:v>
                </c:pt>
                <c:pt idx="2332" formatCode="General">
                  <c:v>-7.1390400000000007E-2</c:v>
                </c:pt>
                <c:pt idx="2333" formatCode="General">
                  <c:v>-7.1373199999999998E-2</c:v>
                </c:pt>
                <c:pt idx="2334" formatCode="General">
                  <c:v>-7.13559E-2</c:v>
                </c:pt>
                <c:pt idx="2335" formatCode="General">
                  <c:v>-7.1338700000000005E-2</c:v>
                </c:pt>
                <c:pt idx="2336" formatCode="General">
                  <c:v>-7.1321399999999993E-2</c:v>
                </c:pt>
                <c:pt idx="2337" formatCode="General">
                  <c:v>-7.1304199999999998E-2</c:v>
                </c:pt>
                <c:pt idx="2338" formatCode="General">
                  <c:v>-7.12869E-2</c:v>
                </c:pt>
                <c:pt idx="2339" formatCode="General">
                  <c:v>-7.1269700000000005E-2</c:v>
                </c:pt>
                <c:pt idx="2340" formatCode="General">
                  <c:v>-7.1252399999999994E-2</c:v>
                </c:pt>
                <c:pt idx="2341" formatCode="General">
                  <c:v>-7.1235099999999996E-2</c:v>
                </c:pt>
                <c:pt idx="2342" formatCode="General">
                  <c:v>-7.1217900000000001E-2</c:v>
                </c:pt>
                <c:pt idx="2343" formatCode="General">
                  <c:v>-7.1200600000000003E-2</c:v>
                </c:pt>
                <c:pt idx="2344" formatCode="General">
                  <c:v>-7.1183399999999994E-2</c:v>
                </c:pt>
                <c:pt idx="2345" formatCode="General">
                  <c:v>-7.1166099999999996E-2</c:v>
                </c:pt>
                <c:pt idx="2346" formatCode="General">
                  <c:v>-7.1148900000000001E-2</c:v>
                </c:pt>
                <c:pt idx="2347" formatCode="General">
                  <c:v>-7.1131600000000003E-2</c:v>
                </c:pt>
                <c:pt idx="2348" formatCode="General">
                  <c:v>-7.1114399999999994E-2</c:v>
                </c:pt>
                <c:pt idx="2349" formatCode="General">
                  <c:v>-7.1097099999999996E-2</c:v>
                </c:pt>
                <c:pt idx="2350" formatCode="General">
                  <c:v>-7.1079799999999999E-2</c:v>
                </c:pt>
                <c:pt idx="2351" formatCode="General">
                  <c:v>-7.1062600000000004E-2</c:v>
                </c:pt>
                <c:pt idx="2352" formatCode="General">
                  <c:v>-7.1045300000000006E-2</c:v>
                </c:pt>
                <c:pt idx="2353" formatCode="General">
                  <c:v>-7.1028099999999997E-2</c:v>
                </c:pt>
                <c:pt idx="2354" formatCode="General">
                  <c:v>-7.1010799999999999E-2</c:v>
                </c:pt>
                <c:pt idx="2355" formatCode="General">
                  <c:v>-7.0993600000000004E-2</c:v>
                </c:pt>
                <c:pt idx="2356" formatCode="General">
                  <c:v>-7.0976300000000006E-2</c:v>
                </c:pt>
                <c:pt idx="2357" formatCode="General">
                  <c:v>-7.0958999999999994E-2</c:v>
                </c:pt>
                <c:pt idx="2358" formatCode="General">
                  <c:v>-7.0941799999999999E-2</c:v>
                </c:pt>
                <c:pt idx="2359" formatCode="General">
                  <c:v>-7.0924500000000001E-2</c:v>
                </c:pt>
                <c:pt idx="2360" formatCode="General">
                  <c:v>-7.0907300000000006E-2</c:v>
                </c:pt>
                <c:pt idx="2361" formatCode="General">
                  <c:v>-7.0889999999999995E-2</c:v>
                </c:pt>
                <c:pt idx="2362" formatCode="General">
                  <c:v>-7.08728E-2</c:v>
                </c:pt>
                <c:pt idx="2363" formatCode="General">
                  <c:v>-7.0855500000000002E-2</c:v>
                </c:pt>
                <c:pt idx="2364" formatCode="General">
                  <c:v>-7.0838300000000007E-2</c:v>
                </c:pt>
                <c:pt idx="2365" formatCode="General">
                  <c:v>-7.0820999999999995E-2</c:v>
                </c:pt>
                <c:pt idx="2366" formatCode="General">
                  <c:v>-7.0803699999999997E-2</c:v>
                </c:pt>
                <c:pt idx="2367" formatCode="General">
                  <c:v>-7.0786500000000002E-2</c:v>
                </c:pt>
                <c:pt idx="2368" formatCode="General">
                  <c:v>-7.0769200000000004E-2</c:v>
                </c:pt>
                <c:pt idx="2369" formatCode="General">
                  <c:v>-7.0751999999999995E-2</c:v>
                </c:pt>
                <c:pt idx="2370" formatCode="General">
                  <c:v>-7.0734699999999998E-2</c:v>
                </c:pt>
                <c:pt idx="2371" formatCode="General">
                  <c:v>-7.0717500000000003E-2</c:v>
                </c:pt>
                <c:pt idx="2372" formatCode="General">
                  <c:v>-7.0700200000000005E-2</c:v>
                </c:pt>
                <c:pt idx="2373" formatCode="General">
                  <c:v>-7.0682999999999996E-2</c:v>
                </c:pt>
                <c:pt idx="2374" formatCode="General">
                  <c:v>-7.0665699999999998E-2</c:v>
                </c:pt>
                <c:pt idx="2375" formatCode="General">
                  <c:v>-7.06484E-2</c:v>
                </c:pt>
                <c:pt idx="2376" formatCode="General">
                  <c:v>-7.0631200000000005E-2</c:v>
                </c:pt>
                <c:pt idx="2377" formatCode="General">
                  <c:v>-7.0613899999999993E-2</c:v>
                </c:pt>
                <c:pt idx="2378" formatCode="General">
                  <c:v>-7.0596699999999998E-2</c:v>
                </c:pt>
                <c:pt idx="2379" formatCode="General">
                  <c:v>-7.05794E-2</c:v>
                </c:pt>
                <c:pt idx="2380" formatCode="General">
                  <c:v>-7.0562200000000005E-2</c:v>
                </c:pt>
                <c:pt idx="2381" formatCode="General">
                  <c:v>-7.0544899999999994E-2</c:v>
                </c:pt>
                <c:pt idx="2382" formatCode="General">
                  <c:v>-7.0527599999999996E-2</c:v>
                </c:pt>
                <c:pt idx="2383" formatCode="General">
                  <c:v>-7.0510400000000001E-2</c:v>
                </c:pt>
                <c:pt idx="2384" formatCode="General">
                  <c:v>-7.0493100000000003E-2</c:v>
                </c:pt>
                <c:pt idx="2385" formatCode="General">
                  <c:v>-7.0476899999999995E-2</c:v>
                </c:pt>
                <c:pt idx="2386" formatCode="General">
                  <c:v>-7.0468600000000006E-2</c:v>
                </c:pt>
                <c:pt idx="2387" formatCode="General">
                  <c:v>-7.0460300000000003E-2</c:v>
                </c:pt>
                <c:pt idx="2388" formatCode="General">
                  <c:v>-7.0452000000000001E-2</c:v>
                </c:pt>
                <c:pt idx="2389" formatCode="General">
                  <c:v>-7.0443699999999998E-2</c:v>
                </c:pt>
                <c:pt idx="2390" formatCode="General">
                  <c:v>-7.0435399999999995E-2</c:v>
                </c:pt>
                <c:pt idx="2391" formatCode="General">
                  <c:v>-7.0427100000000006E-2</c:v>
                </c:pt>
                <c:pt idx="2392" formatCode="General">
                  <c:v>-7.0418800000000004E-2</c:v>
                </c:pt>
                <c:pt idx="2393" formatCode="General">
                  <c:v>-7.0410500000000001E-2</c:v>
                </c:pt>
                <c:pt idx="2394" formatCode="General">
                  <c:v>-7.0402099999999995E-2</c:v>
                </c:pt>
                <c:pt idx="2395" formatCode="General">
                  <c:v>-7.0393800000000006E-2</c:v>
                </c:pt>
                <c:pt idx="2396" formatCode="General">
                  <c:v>-7.0385500000000004E-2</c:v>
                </c:pt>
                <c:pt idx="2397" formatCode="General">
                  <c:v>-7.0377200000000001E-2</c:v>
                </c:pt>
                <c:pt idx="2398" formatCode="General">
                  <c:v>-7.0368899999999998E-2</c:v>
                </c:pt>
                <c:pt idx="2399" formatCode="General">
                  <c:v>-7.0360599999999995E-2</c:v>
                </c:pt>
                <c:pt idx="2400" formatCode="General">
                  <c:v>-7.0352300000000006E-2</c:v>
                </c:pt>
                <c:pt idx="2401" formatCode="General">
                  <c:v>-7.0344000000000004E-2</c:v>
                </c:pt>
                <c:pt idx="2402" formatCode="General">
                  <c:v>-7.0335700000000001E-2</c:v>
                </c:pt>
                <c:pt idx="2403" formatCode="General">
                  <c:v>-7.0327399999999998E-2</c:v>
                </c:pt>
                <c:pt idx="2404" formatCode="General">
                  <c:v>-7.0319000000000007E-2</c:v>
                </c:pt>
                <c:pt idx="2405" formatCode="General">
                  <c:v>-7.0310700000000004E-2</c:v>
                </c:pt>
                <c:pt idx="2406" formatCode="General">
                  <c:v>-7.0302400000000001E-2</c:v>
                </c:pt>
                <c:pt idx="2407" formatCode="General">
                  <c:v>-7.0294099999999998E-2</c:v>
                </c:pt>
                <c:pt idx="2408" formatCode="General">
                  <c:v>-7.0285799999999996E-2</c:v>
                </c:pt>
                <c:pt idx="2409" formatCode="General">
                  <c:v>-7.0277500000000007E-2</c:v>
                </c:pt>
                <c:pt idx="2410" formatCode="General">
                  <c:v>-7.0269200000000004E-2</c:v>
                </c:pt>
                <c:pt idx="2411" formatCode="General">
                  <c:v>-7.0260900000000001E-2</c:v>
                </c:pt>
                <c:pt idx="2412" formatCode="General">
                  <c:v>-7.0252599999999998E-2</c:v>
                </c:pt>
                <c:pt idx="2413" formatCode="General">
                  <c:v>-7.0244200000000007E-2</c:v>
                </c:pt>
                <c:pt idx="2414" formatCode="General">
                  <c:v>-7.0235900000000004E-2</c:v>
                </c:pt>
                <c:pt idx="2415" formatCode="General">
                  <c:v>-7.0227600000000001E-2</c:v>
                </c:pt>
                <c:pt idx="2416" formatCode="General">
                  <c:v>-7.0219299999999998E-2</c:v>
                </c:pt>
                <c:pt idx="2417" formatCode="General">
                  <c:v>-7.0210999999999996E-2</c:v>
                </c:pt>
                <c:pt idx="2418" formatCode="General">
                  <c:v>-7.0202700000000007E-2</c:v>
                </c:pt>
                <c:pt idx="2419" formatCode="General">
                  <c:v>-7.0194400000000004E-2</c:v>
                </c:pt>
                <c:pt idx="2420" formatCode="General">
                  <c:v>-7.0186100000000001E-2</c:v>
                </c:pt>
                <c:pt idx="2421" formatCode="General">
                  <c:v>-7.0177799999999999E-2</c:v>
                </c:pt>
                <c:pt idx="2422" formatCode="General">
                  <c:v>-7.0169499999999996E-2</c:v>
                </c:pt>
                <c:pt idx="2423" formatCode="General">
                  <c:v>-7.0161100000000004E-2</c:v>
                </c:pt>
                <c:pt idx="2424" formatCode="General">
                  <c:v>-7.0152800000000001E-2</c:v>
                </c:pt>
                <c:pt idx="2425" formatCode="General">
                  <c:v>-7.0144499999999999E-2</c:v>
                </c:pt>
                <c:pt idx="2426" formatCode="General">
                  <c:v>-7.0136199999999996E-2</c:v>
                </c:pt>
                <c:pt idx="2427" formatCode="General">
                  <c:v>-7.0127900000000007E-2</c:v>
                </c:pt>
                <c:pt idx="2428" formatCode="General">
                  <c:v>-7.0119600000000004E-2</c:v>
                </c:pt>
                <c:pt idx="2429" formatCode="General">
                  <c:v>-7.0111300000000001E-2</c:v>
                </c:pt>
                <c:pt idx="2430" formatCode="General">
                  <c:v>-7.0102999999999999E-2</c:v>
                </c:pt>
                <c:pt idx="2431" formatCode="General">
                  <c:v>-7.0094699999999996E-2</c:v>
                </c:pt>
                <c:pt idx="2432" formatCode="General">
                  <c:v>-7.0086300000000004E-2</c:v>
                </c:pt>
                <c:pt idx="2433" formatCode="General">
                  <c:v>-7.0078000000000001E-2</c:v>
                </c:pt>
                <c:pt idx="2434" formatCode="General">
                  <c:v>-7.0069699999999999E-2</c:v>
                </c:pt>
                <c:pt idx="2435" formatCode="General">
                  <c:v>-7.0061399999999996E-2</c:v>
                </c:pt>
                <c:pt idx="2436" formatCode="General">
                  <c:v>-7.0053099999999993E-2</c:v>
                </c:pt>
                <c:pt idx="2437" formatCode="General">
                  <c:v>-7.0044800000000004E-2</c:v>
                </c:pt>
                <c:pt idx="2438" formatCode="General">
                  <c:v>-7.0036500000000002E-2</c:v>
                </c:pt>
                <c:pt idx="2439" formatCode="General">
                  <c:v>-7.0028199999999999E-2</c:v>
                </c:pt>
                <c:pt idx="2440" formatCode="General">
                  <c:v>-7.0019899999999996E-2</c:v>
                </c:pt>
                <c:pt idx="2441" formatCode="General">
                  <c:v>-7.0011599999999993E-2</c:v>
                </c:pt>
                <c:pt idx="2442" formatCode="General">
                  <c:v>-7.0003200000000002E-2</c:v>
                </c:pt>
                <c:pt idx="2443" formatCode="General">
                  <c:v>-6.9994899999999999E-2</c:v>
                </c:pt>
                <c:pt idx="2444" formatCode="General">
                  <c:v>-6.9986599999999996E-2</c:v>
                </c:pt>
                <c:pt idx="2445" formatCode="General">
                  <c:v>-6.9978299999999993E-2</c:v>
                </c:pt>
                <c:pt idx="2446" formatCode="General">
                  <c:v>-6.9970000000000004E-2</c:v>
                </c:pt>
                <c:pt idx="2447" formatCode="General">
                  <c:v>-6.9961700000000002E-2</c:v>
                </c:pt>
                <c:pt idx="2448" formatCode="General">
                  <c:v>-6.9953399999999999E-2</c:v>
                </c:pt>
                <c:pt idx="2449" formatCode="General">
                  <c:v>-6.9945099999999996E-2</c:v>
                </c:pt>
                <c:pt idx="2450" formatCode="General">
                  <c:v>-6.9936799999999993E-2</c:v>
                </c:pt>
                <c:pt idx="2451" formatCode="General">
                  <c:v>-6.9928400000000002E-2</c:v>
                </c:pt>
                <c:pt idx="2452" formatCode="General">
                  <c:v>-6.9920099999999999E-2</c:v>
                </c:pt>
                <c:pt idx="2453" formatCode="General">
                  <c:v>-6.9911799999999996E-2</c:v>
                </c:pt>
                <c:pt idx="2454" formatCode="General">
                  <c:v>-6.9903499999999993E-2</c:v>
                </c:pt>
                <c:pt idx="2455" formatCode="General">
                  <c:v>-6.9895200000000005E-2</c:v>
                </c:pt>
                <c:pt idx="2456" formatCode="General">
                  <c:v>-6.9886900000000002E-2</c:v>
                </c:pt>
                <c:pt idx="2457" formatCode="General">
                  <c:v>-6.9878599999999999E-2</c:v>
                </c:pt>
                <c:pt idx="2458" formatCode="General">
                  <c:v>-6.9870299999999996E-2</c:v>
                </c:pt>
                <c:pt idx="2459" formatCode="General">
                  <c:v>-6.9861999999999994E-2</c:v>
                </c:pt>
                <c:pt idx="2460" formatCode="General">
                  <c:v>-6.9853700000000005E-2</c:v>
                </c:pt>
                <c:pt idx="2461" formatCode="General">
                  <c:v>-6.9845299999999999E-2</c:v>
                </c:pt>
                <c:pt idx="2462" formatCode="General">
                  <c:v>-6.9836999999999996E-2</c:v>
                </c:pt>
                <c:pt idx="2463" formatCode="General">
                  <c:v>-6.9828699999999994E-2</c:v>
                </c:pt>
                <c:pt idx="2464" formatCode="General">
                  <c:v>-6.9820400000000005E-2</c:v>
                </c:pt>
                <c:pt idx="2465" formatCode="General">
                  <c:v>-6.9812100000000002E-2</c:v>
                </c:pt>
                <c:pt idx="2466" formatCode="General">
                  <c:v>-6.9803799999999999E-2</c:v>
                </c:pt>
                <c:pt idx="2467" formatCode="General">
                  <c:v>-6.9795499999999996E-2</c:v>
                </c:pt>
                <c:pt idx="2468" formatCode="General">
                  <c:v>-6.9787199999999994E-2</c:v>
                </c:pt>
                <c:pt idx="2469" formatCode="General">
                  <c:v>-6.9778900000000005E-2</c:v>
                </c:pt>
                <c:pt idx="2470" formatCode="General">
                  <c:v>-6.9770499999999999E-2</c:v>
                </c:pt>
                <c:pt idx="2471" formatCode="General">
                  <c:v>-6.9762199999999996E-2</c:v>
                </c:pt>
                <c:pt idx="2472" formatCode="General">
                  <c:v>-6.9753899999999994E-2</c:v>
                </c:pt>
                <c:pt idx="2473" formatCode="General">
                  <c:v>-6.9745600000000005E-2</c:v>
                </c:pt>
                <c:pt idx="2474" formatCode="General">
                  <c:v>-6.9737300000000002E-2</c:v>
                </c:pt>
                <c:pt idx="2475" formatCode="General">
                  <c:v>-6.9728999999999999E-2</c:v>
                </c:pt>
                <c:pt idx="2476" formatCode="General">
                  <c:v>-6.9720699999999997E-2</c:v>
                </c:pt>
                <c:pt idx="2477" formatCode="General">
                  <c:v>-6.9712399999999994E-2</c:v>
                </c:pt>
                <c:pt idx="2478" formatCode="General">
                  <c:v>-6.9704100000000005E-2</c:v>
                </c:pt>
                <c:pt idx="2479" formatCode="General">
                  <c:v>-6.9695800000000002E-2</c:v>
                </c:pt>
                <c:pt idx="2480" formatCode="General">
                  <c:v>-6.9687399999999997E-2</c:v>
                </c:pt>
                <c:pt idx="2481" formatCode="General">
                  <c:v>-6.9679099999999994E-2</c:v>
                </c:pt>
                <c:pt idx="2482" formatCode="General">
                  <c:v>-6.9670800000000005E-2</c:v>
                </c:pt>
                <c:pt idx="2483" formatCode="General">
                  <c:v>-6.9662500000000002E-2</c:v>
                </c:pt>
                <c:pt idx="2484" formatCode="General">
                  <c:v>-6.9654199999999999E-2</c:v>
                </c:pt>
                <c:pt idx="2485" formatCode="General">
                  <c:v>-6.9645899999999997E-2</c:v>
                </c:pt>
                <c:pt idx="2486" formatCode="General">
                  <c:v>-6.9637599999999994E-2</c:v>
                </c:pt>
                <c:pt idx="2487" formatCode="General">
                  <c:v>-6.9629300000000005E-2</c:v>
                </c:pt>
                <c:pt idx="2488" formatCode="General">
                  <c:v>-6.9621000000000002E-2</c:v>
                </c:pt>
                <c:pt idx="2489" formatCode="General">
                  <c:v>-6.9612599999999997E-2</c:v>
                </c:pt>
                <c:pt idx="2490" formatCode="General">
                  <c:v>-6.9604299999999994E-2</c:v>
                </c:pt>
                <c:pt idx="2491" formatCode="General">
                  <c:v>-6.9596000000000005E-2</c:v>
                </c:pt>
                <c:pt idx="2492" formatCode="General">
                  <c:v>-6.9587700000000002E-2</c:v>
                </c:pt>
                <c:pt idx="2493" formatCode="General">
                  <c:v>-6.95794E-2</c:v>
                </c:pt>
                <c:pt idx="2494" formatCode="General">
                  <c:v>-6.9571099999999997E-2</c:v>
                </c:pt>
                <c:pt idx="2495" formatCode="General">
                  <c:v>-6.9562799999999994E-2</c:v>
                </c:pt>
                <c:pt idx="2496" formatCode="General">
                  <c:v>-6.9554500000000005E-2</c:v>
                </c:pt>
                <c:pt idx="2497" formatCode="General">
                  <c:v>-6.9546200000000002E-2</c:v>
                </c:pt>
                <c:pt idx="2498" formatCode="General">
                  <c:v>-6.95379E-2</c:v>
                </c:pt>
                <c:pt idx="2499" formatCode="General">
                  <c:v>-6.9529499999999994E-2</c:v>
                </c:pt>
                <c:pt idx="2500" formatCode="General">
                  <c:v>-6.9521200000000005E-2</c:v>
                </c:pt>
              </c:numCache>
            </c:numRef>
          </c:yVal>
          <c:smooth val="1"/>
          <c:extLst>
            <c:ext xmlns:c16="http://schemas.microsoft.com/office/drawing/2014/chart" uri="{C3380CC4-5D6E-409C-BE32-E72D297353CC}">
              <c16:uniqueId val="{00000000-A250-414A-87FB-387B41B0CB8C}"/>
            </c:ext>
          </c:extLst>
        </c:ser>
        <c:ser>
          <c:idx val="1"/>
          <c:order val="1"/>
          <c:spPr>
            <a:ln w="25400" cap="rnd">
              <a:solidFill>
                <a:schemeClr val="tx1"/>
              </a:solidFill>
              <a:prstDash val="dashDot"/>
              <a:round/>
            </a:ln>
            <a:effectLst/>
          </c:spPr>
          <c:marker>
            <c:symbol val="none"/>
          </c:marker>
          <c:xVal>
            <c:numRef>
              <c:f>Лист1!$A$2:$A$2502</c:f>
              <c:numCache>
                <c:formatCode>0.00E+00</c:formatCode>
                <c:ptCount val="2501"/>
                <c:pt idx="0">
                  <c:v>0</c:v>
                </c:pt>
                <c:pt idx="1">
                  <c:v>0.02</c:v>
                </c:pt>
                <c:pt idx="2">
                  <c:v>0.04</c:v>
                </c:pt>
                <c:pt idx="3">
                  <c:v>0.06</c:v>
                </c:pt>
                <c:pt idx="4">
                  <c:v>0.08</c:v>
                </c:pt>
                <c:pt idx="5">
                  <c:v>0.1</c:v>
                </c:pt>
                <c:pt idx="6">
                  <c:v>0.12</c:v>
                </c:pt>
                <c:pt idx="7">
                  <c:v>0.14000000000000001</c:v>
                </c:pt>
                <c:pt idx="8">
                  <c:v>0.16</c:v>
                </c:pt>
                <c:pt idx="9">
                  <c:v>0.18</c:v>
                </c:pt>
                <c:pt idx="10">
                  <c:v>0.2</c:v>
                </c:pt>
                <c:pt idx="11">
                  <c:v>0.22</c:v>
                </c:pt>
                <c:pt idx="12">
                  <c:v>0.24</c:v>
                </c:pt>
                <c:pt idx="13">
                  <c:v>0.26</c:v>
                </c:pt>
                <c:pt idx="14">
                  <c:v>0.28000000000000003</c:v>
                </c:pt>
                <c:pt idx="15">
                  <c:v>0.3</c:v>
                </c:pt>
                <c:pt idx="16">
                  <c:v>0.32</c:v>
                </c:pt>
                <c:pt idx="17">
                  <c:v>0.34</c:v>
                </c:pt>
                <c:pt idx="18">
                  <c:v>0.36</c:v>
                </c:pt>
                <c:pt idx="19">
                  <c:v>0.38</c:v>
                </c:pt>
                <c:pt idx="20">
                  <c:v>0.4</c:v>
                </c:pt>
                <c:pt idx="21">
                  <c:v>0.42</c:v>
                </c:pt>
                <c:pt idx="22">
                  <c:v>0.44</c:v>
                </c:pt>
                <c:pt idx="23">
                  <c:v>0.46</c:v>
                </c:pt>
                <c:pt idx="24">
                  <c:v>0.48</c:v>
                </c:pt>
                <c:pt idx="25">
                  <c:v>0.5</c:v>
                </c:pt>
                <c:pt idx="26">
                  <c:v>0.52</c:v>
                </c:pt>
                <c:pt idx="27">
                  <c:v>0.54</c:v>
                </c:pt>
                <c:pt idx="28">
                  <c:v>0.56000000000000005</c:v>
                </c:pt>
                <c:pt idx="29">
                  <c:v>0.57999999999999996</c:v>
                </c:pt>
                <c:pt idx="30">
                  <c:v>0.6</c:v>
                </c:pt>
                <c:pt idx="31">
                  <c:v>0.62</c:v>
                </c:pt>
                <c:pt idx="32">
                  <c:v>0.64</c:v>
                </c:pt>
                <c:pt idx="33">
                  <c:v>0.66</c:v>
                </c:pt>
                <c:pt idx="34" formatCode="General">
                  <c:v>0.68</c:v>
                </c:pt>
                <c:pt idx="35" formatCode="General">
                  <c:v>0.7</c:v>
                </c:pt>
                <c:pt idx="36" formatCode="General">
                  <c:v>0.72</c:v>
                </c:pt>
                <c:pt idx="37" formatCode="General">
                  <c:v>0.74</c:v>
                </c:pt>
                <c:pt idx="38" formatCode="General">
                  <c:v>0.76</c:v>
                </c:pt>
                <c:pt idx="39" formatCode="General">
                  <c:v>0.78</c:v>
                </c:pt>
                <c:pt idx="40" formatCode="General">
                  <c:v>0.8</c:v>
                </c:pt>
                <c:pt idx="41" formatCode="General">
                  <c:v>0.82</c:v>
                </c:pt>
                <c:pt idx="42" formatCode="General">
                  <c:v>0.84</c:v>
                </c:pt>
                <c:pt idx="43" formatCode="General">
                  <c:v>0.86</c:v>
                </c:pt>
                <c:pt idx="44" formatCode="General">
                  <c:v>0.88</c:v>
                </c:pt>
                <c:pt idx="45" formatCode="General">
                  <c:v>0.9</c:v>
                </c:pt>
                <c:pt idx="46" formatCode="General">
                  <c:v>0.92</c:v>
                </c:pt>
                <c:pt idx="47" formatCode="General">
                  <c:v>0.94</c:v>
                </c:pt>
                <c:pt idx="48" formatCode="General">
                  <c:v>0.96</c:v>
                </c:pt>
                <c:pt idx="49" formatCode="General">
                  <c:v>0.98</c:v>
                </c:pt>
                <c:pt idx="50" formatCode="General">
                  <c:v>1</c:v>
                </c:pt>
                <c:pt idx="51" formatCode="General">
                  <c:v>1.02</c:v>
                </c:pt>
                <c:pt idx="52" formatCode="General">
                  <c:v>1.04</c:v>
                </c:pt>
                <c:pt idx="53" formatCode="General">
                  <c:v>1.06</c:v>
                </c:pt>
                <c:pt idx="54" formatCode="General">
                  <c:v>1.08</c:v>
                </c:pt>
                <c:pt idx="55" formatCode="General">
                  <c:v>1.1000000000000001</c:v>
                </c:pt>
                <c:pt idx="56" formatCode="General">
                  <c:v>1.1200000000000001</c:v>
                </c:pt>
                <c:pt idx="57" formatCode="General">
                  <c:v>1.1399999999999999</c:v>
                </c:pt>
                <c:pt idx="58" formatCode="General">
                  <c:v>1.1599999999999999</c:v>
                </c:pt>
                <c:pt idx="59" formatCode="General">
                  <c:v>1.18</c:v>
                </c:pt>
                <c:pt idx="60" formatCode="General">
                  <c:v>1.2</c:v>
                </c:pt>
                <c:pt idx="61" formatCode="General">
                  <c:v>1.22</c:v>
                </c:pt>
                <c:pt idx="62" formatCode="General">
                  <c:v>1.24</c:v>
                </c:pt>
                <c:pt idx="63" formatCode="General">
                  <c:v>1.26</c:v>
                </c:pt>
                <c:pt idx="64" formatCode="General">
                  <c:v>1.28</c:v>
                </c:pt>
                <c:pt idx="65" formatCode="General">
                  <c:v>1.3</c:v>
                </c:pt>
                <c:pt idx="66" formatCode="General">
                  <c:v>1.32</c:v>
                </c:pt>
                <c:pt idx="67" formatCode="General">
                  <c:v>1.34</c:v>
                </c:pt>
                <c:pt idx="68" formatCode="General">
                  <c:v>1.36</c:v>
                </c:pt>
                <c:pt idx="69" formatCode="General">
                  <c:v>1.38</c:v>
                </c:pt>
                <c:pt idx="70" formatCode="General">
                  <c:v>1.4</c:v>
                </c:pt>
                <c:pt idx="71" formatCode="General">
                  <c:v>1.42</c:v>
                </c:pt>
                <c:pt idx="72" formatCode="General">
                  <c:v>1.44</c:v>
                </c:pt>
                <c:pt idx="73" formatCode="General">
                  <c:v>1.46</c:v>
                </c:pt>
                <c:pt idx="74" formatCode="General">
                  <c:v>1.48</c:v>
                </c:pt>
                <c:pt idx="75" formatCode="General">
                  <c:v>1.5</c:v>
                </c:pt>
                <c:pt idx="76" formatCode="General">
                  <c:v>1.52</c:v>
                </c:pt>
                <c:pt idx="77" formatCode="General">
                  <c:v>1.54</c:v>
                </c:pt>
                <c:pt idx="78" formatCode="General">
                  <c:v>1.56</c:v>
                </c:pt>
                <c:pt idx="79" formatCode="General">
                  <c:v>1.58</c:v>
                </c:pt>
                <c:pt idx="80" formatCode="General">
                  <c:v>1.6</c:v>
                </c:pt>
                <c:pt idx="81" formatCode="General">
                  <c:v>1.62</c:v>
                </c:pt>
                <c:pt idx="82" formatCode="General">
                  <c:v>1.64</c:v>
                </c:pt>
                <c:pt idx="83" formatCode="General">
                  <c:v>1.66</c:v>
                </c:pt>
                <c:pt idx="84" formatCode="General">
                  <c:v>1.68</c:v>
                </c:pt>
                <c:pt idx="85" formatCode="General">
                  <c:v>1.7</c:v>
                </c:pt>
                <c:pt idx="86" formatCode="General">
                  <c:v>1.72</c:v>
                </c:pt>
                <c:pt idx="87" formatCode="General">
                  <c:v>1.74</c:v>
                </c:pt>
                <c:pt idx="88" formatCode="General">
                  <c:v>1.76</c:v>
                </c:pt>
                <c:pt idx="89" formatCode="General">
                  <c:v>1.78</c:v>
                </c:pt>
                <c:pt idx="90" formatCode="General">
                  <c:v>1.8</c:v>
                </c:pt>
                <c:pt idx="91" formatCode="General">
                  <c:v>1.82</c:v>
                </c:pt>
                <c:pt idx="92" formatCode="General">
                  <c:v>1.84</c:v>
                </c:pt>
                <c:pt idx="93" formatCode="General">
                  <c:v>1.86</c:v>
                </c:pt>
                <c:pt idx="94" formatCode="General">
                  <c:v>1.88</c:v>
                </c:pt>
                <c:pt idx="95" formatCode="General">
                  <c:v>1.9</c:v>
                </c:pt>
                <c:pt idx="96" formatCode="General">
                  <c:v>1.92</c:v>
                </c:pt>
                <c:pt idx="97" formatCode="General">
                  <c:v>1.94</c:v>
                </c:pt>
                <c:pt idx="98" formatCode="General">
                  <c:v>1.96</c:v>
                </c:pt>
                <c:pt idx="99" formatCode="General">
                  <c:v>1.98</c:v>
                </c:pt>
                <c:pt idx="100" formatCode="General">
                  <c:v>2</c:v>
                </c:pt>
                <c:pt idx="101" formatCode="General">
                  <c:v>2.02</c:v>
                </c:pt>
                <c:pt idx="102" formatCode="General">
                  <c:v>2.04</c:v>
                </c:pt>
                <c:pt idx="103" formatCode="General">
                  <c:v>2.06</c:v>
                </c:pt>
                <c:pt idx="104" formatCode="General">
                  <c:v>2.08</c:v>
                </c:pt>
                <c:pt idx="105" formatCode="General">
                  <c:v>2.1</c:v>
                </c:pt>
                <c:pt idx="106" formatCode="General">
                  <c:v>2.12</c:v>
                </c:pt>
                <c:pt idx="107" formatCode="General">
                  <c:v>2.14</c:v>
                </c:pt>
                <c:pt idx="108" formatCode="General">
                  <c:v>2.16</c:v>
                </c:pt>
                <c:pt idx="109" formatCode="General">
                  <c:v>2.1800000000000002</c:v>
                </c:pt>
                <c:pt idx="110" formatCode="General">
                  <c:v>2.2000000000000002</c:v>
                </c:pt>
                <c:pt idx="111" formatCode="General">
                  <c:v>2.2200000000000002</c:v>
                </c:pt>
                <c:pt idx="112" formatCode="General">
                  <c:v>2.2400000000000002</c:v>
                </c:pt>
                <c:pt idx="113" formatCode="General">
                  <c:v>2.2599999999999998</c:v>
                </c:pt>
                <c:pt idx="114" formatCode="General">
                  <c:v>2.2799999999999998</c:v>
                </c:pt>
                <c:pt idx="115" formatCode="General">
                  <c:v>2.2999999999999998</c:v>
                </c:pt>
                <c:pt idx="116" formatCode="General">
                  <c:v>2.3199999999999998</c:v>
                </c:pt>
                <c:pt idx="117" formatCode="General">
                  <c:v>2.34</c:v>
                </c:pt>
                <c:pt idx="118" formatCode="General">
                  <c:v>2.36</c:v>
                </c:pt>
                <c:pt idx="119" formatCode="General">
                  <c:v>2.38</c:v>
                </c:pt>
                <c:pt idx="120" formatCode="General">
                  <c:v>2.4</c:v>
                </c:pt>
                <c:pt idx="121" formatCode="General">
                  <c:v>2.42</c:v>
                </c:pt>
                <c:pt idx="122" formatCode="General">
                  <c:v>2.44</c:v>
                </c:pt>
                <c:pt idx="123" formatCode="General">
                  <c:v>2.46</c:v>
                </c:pt>
                <c:pt idx="124" formatCode="General">
                  <c:v>2.48</c:v>
                </c:pt>
                <c:pt idx="125" formatCode="General">
                  <c:v>2.5</c:v>
                </c:pt>
                <c:pt idx="126" formatCode="General">
                  <c:v>2.52</c:v>
                </c:pt>
                <c:pt idx="127" formatCode="General">
                  <c:v>2.54</c:v>
                </c:pt>
                <c:pt idx="128" formatCode="General">
                  <c:v>2.56</c:v>
                </c:pt>
                <c:pt idx="129" formatCode="General">
                  <c:v>2.58</c:v>
                </c:pt>
                <c:pt idx="130" formatCode="General">
                  <c:v>2.6</c:v>
                </c:pt>
                <c:pt idx="131" formatCode="General">
                  <c:v>2.62</c:v>
                </c:pt>
                <c:pt idx="132" formatCode="General">
                  <c:v>2.64</c:v>
                </c:pt>
                <c:pt idx="133" formatCode="General">
                  <c:v>2.66</c:v>
                </c:pt>
                <c:pt idx="134" formatCode="General">
                  <c:v>2.68</c:v>
                </c:pt>
                <c:pt idx="135" formatCode="General">
                  <c:v>2.7</c:v>
                </c:pt>
                <c:pt idx="136" formatCode="General">
                  <c:v>2.72</c:v>
                </c:pt>
                <c:pt idx="137" formatCode="General">
                  <c:v>2.74</c:v>
                </c:pt>
                <c:pt idx="138" formatCode="General">
                  <c:v>2.76</c:v>
                </c:pt>
                <c:pt idx="139" formatCode="General">
                  <c:v>2.78</c:v>
                </c:pt>
                <c:pt idx="140" formatCode="General">
                  <c:v>2.8</c:v>
                </c:pt>
                <c:pt idx="141" formatCode="General">
                  <c:v>2.82</c:v>
                </c:pt>
                <c:pt idx="142" formatCode="General">
                  <c:v>2.84</c:v>
                </c:pt>
                <c:pt idx="143" formatCode="General">
                  <c:v>2.86</c:v>
                </c:pt>
                <c:pt idx="144" formatCode="General">
                  <c:v>2.88</c:v>
                </c:pt>
                <c:pt idx="145" formatCode="General">
                  <c:v>2.9</c:v>
                </c:pt>
                <c:pt idx="146" formatCode="General">
                  <c:v>2.92</c:v>
                </c:pt>
                <c:pt idx="147" formatCode="General">
                  <c:v>2.94</c:v>
                </c:pt>
                <c:pt idx="148" formatCode="General">
                  <c:v>2.96</c:v>
                </c:pt>
                <c:pt idx="149" formatCode="General">
                  <c:v>2.98</c:v>
                </c:pt>
                <c:pt idx="150" formatCode="General">
                  <c:v>3</c:v>
                </c:pt>
                <c:pt idx="151" formatCode="General">
                  <c:v>3.02</c:v>
                </c:pt>
                <c:pt idx="152" formatCode="General">
                  <c:v>3.04</c:v>
                </c:pt>
                <c:pt idx="153" formatCode="General">
                  <c:v>3.06</c:v>
                </c:pt>
                <c:pt idx="154" formatCode="General">
                  <c:v>3.08</c:v>
                </c:pt>
                <c:pt idx="155" formatCode="General">
                  <c:v>3.1</c:v>
                </c:pt>
                <c:pt idx="156" formatCode="General">
                  <c:v>3.12</c:v>
                </c:pt>
                <c:pt idx="157" formatCode="General">
                  <c:v>3.14</c:v>
                </c:pt>
                <c:pt idx="158" formatCode="General">
                  <c:v>3.16</c:v>
                </c:pt>
                <c:pt idx="159" formatCode="General">
                  <c:v>3.18</c:v>
                </c:pt>
                <c:pt idx="160" formatCode="General">
                  <c:v>3.2</c:v>
                </c:pt>
                <c:pt idx="161" formatCode="General">
                  <c:v>3.22</c:v>
                </c:pt>
                <c:pt idx="162" formatCode="General">
                  <c:v>3.24</c:v>
                </c:pt>
                <c:pt idx="163" formatCode="General">
                  <c:v>3.26</c:v>
                </c:pt>
                <c:pt idx="164" formatCode="General">
                  <c:v>3.28</c:v>
                </c:pt>
                <c:pt idx="165" formatCode="General">
                  <c:v>3.3</c:v>
                </c:pt>
                <c:pt idx="166" formatCode="General">
                  <c:v>3.32</c:v>
                </c:pt>
                <c:pt idx="167" formatCode="General">
                  <c:v>3.34</c:v>
                </c:pt>
                <c:pt idx="168" formatCode="General">
                  <c:v>3.36</c:v>
                </c:pt>
                <c:pt idx="169" formatCode="General">
                  <c:v>3.38</c:v>
                </c:pt>
                <c:pt idx="170" formatCode="General">
                  <c:v>3.4</c:v>
                </c:pt>
                <c:pt idx="171" formatCode="General">
                  <c:v>3.42</c:v>
                </c:pt>
                <c:pt idx="172" formatCode="General">
                  <c:v>3.44</c:v>
                </c:pt>
                <c:pt idx="173" formatCode="General">
                  <c:v>3.46</c:v>
                </c:pt>
                <c:pt idx="174" formatCode="General">
                  <c:v>3.48</c:v>
                </c:pt>
                <c:pt idx="175" formatCode="General">
                  <c:v>3.5</c:v>
                </c:pt>
                <c:pt idx="176" formatCode="General">
                  <c:v>3.52</c:v>
                </c:pt>
                <c:pt idx="177" formatCode="General">
                  <c:v>3.54</c:v>
                </c:pt>
                <c:pt idx="178" formatCode="General">
                  <c:v>3.56</c:v>
                </c:pt>
                <c:pt idx="179" formatCode="General">
                  <c:v>3.58</c:v>
                </c:pt>
                <c:pt idx="180" formatCode="General">
                  <c:v>3.6</c:v>
                </c:pt>
                <c:pt idx="181" formatCode="General">
                  <c:v>3.62</c:v>
                </c:pt>
                <c:pt idx="182" formatCode="General">
                  <c:v>3.64</c:v>
                </c:pt>
                <c:pt idx="183" formatCode="General">
                  <c:v>3.66</c:v>
                </c:pt>
                <c:pt idx="184" formatCode="General">
                  <c:v>3.68</c:v>
                </c:pt>
                <c:pt idx="185" formatCode="General">
                  <c:v>3.7</c:v>
                </c:pt>
                <c:pt idx="186" formatCode="General">
                  <c:v>3.72</c:v>
                </c:pt>
                <c:pt idx="187" formatCode="General">
                  <c:v>3.74</c:v>
                </c:pt>
                <c:pt idx="188" formatCode="General">
                  <c:v>3.76</c:v>
                </c:pt>
                <c:pt idx="189" formatCode="General">
                  <c:v>3.78</c:v>
                </c:pt>
                <c:pt idx="190" formatCode="General">
                  <c:v>3.8</c:v>
                </c:pt>
                <c:pt idx="191" formatCode="General">
                  <c:v>3.82</c:v>
                </c:pt>
                <c:pt idx="192" formatCode="General">
                  <c:v>3.84</c:v>
                </c:pt>
                <c:pt idx="193" formatCode="General">
                  <c:v>3.86</c:v>
                </c:pt>
                <c:pt idx="194" formatCode="General">
                  <c:v>3.88</c:v>
                </c:pt>
                <c:pt idx="195" formatCode="General">
                  <c:v>3.9</c:v>
                </c:pt>
                <c:pt idx="196" formatCode="General">
                  <c:v>3.92</c:v>
                </c:pt>
                <c:pt idx="197" formatCode="General">
                  <c:v>3.94</c:v>
                </c:pt>
                <c:pt idx="198" formatCode="General">
                  <c:v>3.96</c:v>
                </c:pt>
                <c:pt idx="199" formatCode="General">
                  <c:v>3.98</c:v>
                </c:pt>
                <c:pt idx="200" formatCode="General">
                  <c:v>4</c:v>
                </c:pt>
                <c:pt idx="201" formatCode="General">
                  <c:v>4.0199999999999996</c:v>
                </c:pt>
                <c:pt idx="202" formatCode="General">
                  <c:v>4.04</c:v>
                </c:pt>
                <c:pt idx="203" formatCode="General">
                  <c:v>4.0599999999999996</c:v>
                </c:pt>
                <c:pt idx="204" formatCode="General">
                  <c:v>4.08</c:v>
                </c:pt>
                <c:pt idx="205" formatCode="General">
                  <c:v>4.0999999999999996</c:v>
                </c:pt>
                <c:pt idx="206" formatCode="General">
                  <c:v>4.12</c:v>
                </c:pt>
                <c:pt idx="207" formatCode="General">
                  <c:v>4.1399999999999997</c:v>
                </c:pt>
                <c:pt idx="208" formatCode="General">
                  <c:v>4.16</c:v>
                </c:pt>
                <c:pt idx="209" formatCode="General">
                  <c:v>4.18</c:v>
                </c:pt>
                <c:pt idx="210" formatCode="General">
                  <c:v>4.2</c:v>
                </c:pt>
                <c:pt idx="211" formatCode="General">
                  <c:v>4.22</c:v>
                </c:pt>
                <c:pt idx="212" formatCode="General">
                  <c:v>4.24</c:v>
                </c:pt>
                <c:pt idx="213" formatCode="General">
                  <c:v>4.26</c:v>
                </c:pt>
                <c:pt idx="214" formatCode="General">
                  <c:v>4.28</c:v>
                </c:pt>
                <c:pt idx="215" formatCode="General">
                  <c:v>4.3</c:v>
                </c:pt>
                <c:pt idx="216" formatCode="General">
                  <c:v>4.32</c:v>
                </c:pt>
                <c:pt idx="217" formatCode="General">
                  <c:v>4.34</c:v>
                </c:pt>
                <c:pt idx="218" formatCode="General">
                  <c:v>4.3600000000000003</c:v>
                </c:pt>
                <c:pt idx="219" formatCode="General">
                  <c:v>4.38</c:v>
                </c:pt>
                <c:pt idx="220" formatCode="General">
                  <c:v>4.4000000000000004</c:v>
                </c:pt>
                <c:pt idx="221" formatCode="General">
                  <c:v>4.42</c:v>
                </c:pt>
                <c:pt idx="222" formatCode="General">
                  <c:v>4.4400000000000004</c:v>
                </c:pt>
                <c:pt idx="223" formatCode="General">
                  <c:v>4.46</c:v>
                </c:pt>
                <c:pt idx="224" formatCode="General">
                  <c:v>4.4800000000000004</c:v>
                </c:pt>
                <c:pt idx="225" formatCode="General">
                  <c:v>4.5</c:v>
                </c:pt>
                <c:pt idx="226" formatCode="General">
                  <c:v>4.5199999999999996</c:v>
                </c:pt>
                <c:pt idx="227" formatCode="General">
                  <c:v>4.54</c:v>
                </c:pt>
                <c:pt idx="228" formatCode="General">
                  <c:v>4.5599999999999996</c:v>
                </c:pt>
                <c:pt idx="229" formatCode="General">
                  <c:v>4.58</c:v>
                </c:pt>
                <c:pt idx="230" formatCode="General">
                  <c:v>4.5999999999999996</c:v>
                </c:pt>
                <c:pt idx="231" formatCode="General">
                  <c:v>4.62</c:v>
                </c:pt>
                <c:pt idx="232" formatCode="General">
                  <c:v>4.6399999999999997</c:v>
                </c:pt>
                <c:pt idx="233" formatCode="General">
                  <c:v>4.66</c:v>
                </c:pt>
                <c:pt idx="234" formatCode="General">
                  <c:v>4.68</c:v>
                </c:pt>
                <c:pt idx="235" formatCode="General">
                  <c:v>4.7</c:v>
                </c:pt>
                <c:pt idx="236" formatCode="General">
                  <c:v>4.72</c:v>
                </c:pt>
                <c:pt idx="237" formatCode="General">
                  <c:v>4.74</c:v>
                </c:pt>
                <c:pt idx="238" formatCode="General">
                  <c:v>4.76</c:v>
                </c:pt>
                <c:pt idx="239" formatCode="General">
                  <c:v>4.78</c:v>
                </c:pt>
                <c:pt idx="240" formatCode="General">
                  <c:v>4.8</c:v>
                </c:pt>
                <c:pt idx="241" formatCode="General">
                  <c:v>4.82</c:v>
                </c:pt>
                <c:pt idx="242" formatCode="General">
                  <c:v>4.84</c:v>
                </c:pt>
                <c:pt idx="243" formatCode="General">
                  <c:v>4.8600000000000003</c:v>
                </c:pt>
                <c:pt idx="244" formatCode="General">
                  <c:v>4.88</c:v>
                </c:pt>
                <c:pt idx="245" formatCode="General">
                  <c:v>4.9000000000000004</c:v>
                </c:pt>
                <c:pt idx="246" formatCode="General">
                  <c:v>4.92</c:v>
                </c:pt>
                <c:pt idx="247" formatCode="General">
                  <c:v>4.9400000000000004</c:v>
                </c:pt>
                <c:pt idx="248" formatCode="General">
                  <c:v>4.96</c:v>
                </c:pt>
                <c:pt idx="249" formatCode="General">
                  <c:v>4.9800000000000004</c:v>
                </c:pt>
                <c:pt idx="250" formatCode="General">
                  <c:v>5</c:v>
                </c:pt>
                <c:pt idx="251" formatCode="General">
                  <c:v>5.0199999999999996</c:v>
                </c:pt>
                <c:pt idx="252" formatCode="General">
                  <c:v>5.04</c:v>
                </c:pt>
                <c:pt idx="253" formatCode="General">
                  <c:v>5.0599999999999996</c:v>
                </c:pt>
                <c:pt idx="254" formatCode="General">
                  <c:v>5.08</c:v>
                </c:pt>
                <c:pt idx="255" formatCode="General">
                  <c:v>5.0999999999999996</c:v>
                </c:pt>
                <c:pt idx="256" formatCode="General">
                  <c:v>5.12</c:v>
                </c:pt>
                <c:pt idx="257" formatCode="General">
                  <c:v>5.14</c:v>
                </c:pt>
                <c:pt idx="258" formatCode="General">
                  <c:v>5.16</c:v>
                </c:pt>
                <c:pt idx="259" formatCode="General">
                  <c:v>5.18</c:v>
                </c:pt>
                <c:pt idx="260" formatCode="General">
                  <c:v>5.2</c:v>
                </c:pt>
                <c:pt idx="261" formatCode="General">
                  <c:v>5.22</c:v>
                </c:pt>
                <c:pt idx="262" formatCode="General">
                  <c:v>5.24</c:v>
                </c:pt>
                <c:pt idx="263" formatCode="General">
                  <c:v>5.26</c:v>
                </c:pt>
                <c:pt idx="264" formatCode="General">
                  <c:v>5.28</c:v>
                </c:pt>
                <c:pt idx="265" formatCode="General">
                  <c:v>5.3</c:v>
                </c:pt>
                <c:pt idx="266" formatCode="General">
                  <c:v>5.32</c:v>
                </c:pt>
                <c:pt idx="267" formatCode="General">
                  <c:v>5.34</c:v>
                </c:pt>
                <c:pt idx="268" formatCode="General">
                  <c:v>5.36</c:v>
                </c:pt>
                <c:pt idx="269" formatCode="General">
                  <c:v>5.38</c:v>
                </c:pt>
                <c:pt idx="270" formatCode="General">
                  <c:v>5.4</c:v>
                </c:pt>
                <c:pt idx="271" formatCode="General">
                  <c:v>5.42</c:v>
                </c:pt>
                <c:pt idx="272" formatCode="General">
                  <c:v>5.44</c:v>
                </c:pt>
                <c:pt idx="273" formatCode="General">
                  <c:v>5.46</c:v>
                </c:pt>
                <c:pt idx="274" formatCode="General">
                  <c:v>5.48</c:v>
                </c:pt>
                <c:pt idx="275" formatCode="General">
                  <c:v>5.5</c:v>
                </c:pt>
                <c:pt idx="276" formatCode="General">
                  <c:v>5.52</c:v>
                </c:pt>
                <c:pt idx="277" formatCode="General">
                  <c:v>5.54</c:v>
                </c:pt>
                <c:pt idx="278" formatCode="General">
                  <c:v>5.56</c:v>
                </c:pt>
                <c:pt idx="279" formatCode="General">
                  <c:v>5.58</c:v>
                </c:pt>
                <c:pt idx="280" formatCode="General">
                  <c:v>5.6</c:v>
                </c:pt>
                <c:pt idx="281" formatCode="General">
                  <c:v>5.62</c:v>
                </c:pt>
                <c:pt idx="282" formatCode="General">
                  <c:v>5.64</c:v>
                </c:pt>
                <c:pt idx="283" formatCode="General">
                  <c:v>5.66</c:v>
                </c:pt>
                <c:pt idx="284" formatCode="General">
                  <c:v>5.68</c:v>
                </c:pt>
                <c:pt idx="285" formatCode="General">
                  <c:v>5.7</c:v>
                </c:pt>
                <c:pt idx="286" formatCode="General">
                  <c:v>5.72</c:v>
                </c:pt>
                <c:pt idx="287" formatCode="General">
                  <c:v>5.74</c:v>
                </c:pt>
                <c:pt idx="288" formatCode="General">
                  <c:v>5.76</c:v>
                </c:pt>
                <c:pt idx="289" formatCode="General">
                  <c:v>5.78</c:v>
                </c:pt>
                <c:pt idx="290" formatCode="General">
                  <c:v>5.8</c:v>
                </c:pt>
                <c:pt idx="291" formatCode="General">
                  <c:v>5.82</c:v>
                </c:pt>
                <c:pt idx="292" formatCode="General">
                  <c:v>5.84</c:v>
                </c:pt>
                <c:pt idx="293" formatCode="General">
                  <c:v>5.86</c:v>
                </c:pt>
                <c:pt idx="294" formatCode="General">
                  <c:v>5.88</c:v>
                </c:pt>
                <c:pt idx="295" formatCode="General">
                  <c:v>5.9</c:v>
                </c:pt>
                <c:pt idx="296" formatCode="General">
                  <c:v>5.92</c:v>
                </c:pt>
                <c:pt idx="297" formatCode="General">
                  <c:v>5.94</c:v>
                </c:pt>
                <c:pt idx="298" formatCode="General">
                  <c:v>5.96</c:v>
                </c:pt>
                <c:pt idx="299" formatCode="General">
                  <c:v>5.98</c:v>
                </c:pt>
                <c:pt idx="300" formatCode="General">
                  <c:v>6</c:v>
                </c:pt>
                <c:pt idx="301" formatCode="General">
                  <c:v>6.02</c:v>
                </c:pt>
                <c:pt idx="302" formatCode="General">
                  <c:v>6.04</c:v>
                </c:pt>
                <c:pt idx="303" formatCode="General">
                  <c:v>6.06</c:v>
                </c:pt>
                <c:pt idx="304" formatCode="General">
                  <c:v>6.08</c:v>
                </c:pt>
                <c:pt idx="305" formatCode="General">
                  <c:v>6.1</c:v>
                </c:pt>
                <c:pt idx="306" formatCode="General">
                  <c:v>6.12</c:v>
                </c:pt>
                <c:pt idx="307" formatCode="General">
                  <c:v>6.14</c:v>
                </c:pt>
                <c:pt idx="308" formatCode="General">
                  <c:v>6.16</c:v>
                </c:pt>
                <c:pt idx="309" formatCode="General">
                  <c:v>6.18</c:v>
                </c:pt>
                <c:pt idx="310" formatCode="General">
                  <c:v>6.2</c:v>
                </c:pt>
                <c:pt idx="311" formatCode="General">
                  <c:v>6.22</c:v>
                </c:pt>
                <c:pt idx="312" formatCode="General">
                  <c:v>6.24</c:v>
                </c:pt>
                <c:pt idx="313" formatCode="General">
                  <c:v>6.26</c:v>
                </c:pt>
                <c:pt idx="314" formatCode="General">
                  <c:v>6.28</c:v>
                </c:pt>
                <c:pt idx="315" formatCode="General">
                  <c:v>6.3</c:v>
                </c:pt>
                <c:pt idx="316" formatCode="General">
                  <c:v>6.32</c:v>
                </c:pt>
                <c:pt idx="317" formatCode="General">
                  <c:v>6.34</c:v>
                </c:pt>
                <c:pt idx="318" formatCode="General">
                  <c:v>6.36</c:v>
                </c:pt>
                <c:pt idx="319" formatCode="General">
                  <c:v>6.38</c:v>
                </c:pt>
                <c:pt idx="320" formatCode="General">
                  <c:v>6.4</c:v>
                </c:pt>
                <c:pt idx="321" formatCode="General">
                  <c:v>6.42</c:v>
                </c:pt>
                <c:pt idx="322" formatCode="General">
                  <c:v>6.44</c:v>
                </c:pt>
                <c:pt idx="323" formatCode="General">
                  <c:v>6.46</c:v>
                </c:pt>
                <c:pt idx="324" formatCode="General">
                  <c:v>6.48</c:v>
                </c:pt>
                <c:pt idx="325" formatCode="General">
                  <c:v>6.5</c:v>
                </c:pt>
                <c:pt idx="326" formatCode="General">
                  <c:v>6.52</c:v>
                </c:pt>
                <c:pt idx="327" formatCode="General">
                  <c:v>6.54</c:v>
                </c:pt>
                <c:pt idx="328" formatCode="General">
                  <c:v>6.56</c:v>
                </c:pt>
                <c:pt idx="329" formatCode="General">
                  <c:v>6.58</c:v>
                </c:pt>
                <c:pt idx="330" formatCode="General">
                  <c:v>6.6</c:v>
                </c:pt>
                <c:pt idx="331" formatCode="General">
                  <c:v>6.62</c:v>
                </c:pt>
                <c:pt idx="332" formatCode="General">
                  <c:v>6.64</c:v>
                </c:pt>
                <c:pt idx="333" formatCode="General">
                  <c:v>6.66</c:v>
                </c:pt>
                <c:pt idx="334" formatCode="General">
                  <c:v>6.68</c:v>
                </c:pt>
                <c:pt idx="335" formatCode="General">
                  <c:v>6.7</c:v>
                </c:pt>
                <c:pt idx="336" formatCode="General">
                  <c:v>6.72</c:v>
                </c:pt>
                <c:pt idx="337" formatCode="General">
                  <c:v>6.74</c:v>
                </c:pt>
                <c:pt idx="338" formatCode="General">
                  <c:v>6.76</c:v>
                </c:pt>
                <c:pt idx="339" formatCode="General">
                  <c:v>6.78</c:v>
                </c:pt>
                <c:pt idx="340" formatCode="General">
                  <c:v>6.8</c:v>
                </c:pt>
                <c:pt idx="341" formatCode="General">
                  <c:v>6.82</c:v>
                </c:pt>
                <c:pt idx="342" formatCode="General">
                  <c:v>6.84</c:v>
                </c:pt>
                <c:pt idx="343" formatCode="General">
                  <c:v>6.86</c:v>
                </c:pt>
                <c:pt idx="344" formatCode="General">
                  <c:v>6.88</c:v>
                </c:pt>
                <c:pt idx="345" formatCode="General">
                  <c:v>6.9</c:v>
                </c:pt>
                <c:pt idx="346" formatCode="General">
                  <c:v>6.92</c:v>
                </c:pt>
                <c:pt idx="347" formatCode="General">
                  <c:v>6.94</c:v>
                </c:pt>
                <c:pt idx="348" formatCode="General">
                  <c:v>6.96</c:v>
                </c:pt>
                <c:pt idx="349" formatCode="General">
                  <c:v>6.98</c:v>
                </c:pt>
                <c:pt idx="350" formatCode="General">
                  <c:v>7</c:v>
                </c:pt>
                <c:pt idx="351" formatCode="General">
                  <c:v>7.02</c:v>
                </c:pt>
                <c:pt idx="352" formatCode="General">
                  <c:v>7.04</c:v>
                </c:pt>
                <c:pt idx="353" formatCode="General">
                  <c:v>7.06</c:v>
                </c:pt>
                <c:pt idx="354" formatCode="General">
                  <c:v>7.08</c:v>
                </c:pt>
                <c:pt idx="355" formatCode="General">
                  <c:v>7.1</c:v>
                </c:pt>
                <c:pt idx="356" formatCode="General">
                  <c:v>7.12</c:v>
                </c:pt>
                <c:pt idx="357" formatCode="General">
                  <c:v>7.14</c:v>
                </c:pt>
                <c:pt idx="358" formatCode="General">
                  <c:v>7.16</c:v>
                </c:pt>
                <c:pt idx="359" formatCode="General">
                  <c:v>7.18</c:v>
                </c:pt>
                <c:pt idx="360" formatCode="General">
                  <c:v>7.2</c:v>
                </c:pt>
                <c:pt idx="361" formatCode="General">
                  <c:v>7.22</c:v>
                </c:pt>
                <c:pt idx="362" formatCode="General">
                  <c:v>7.24</c:v>
                </c:pt>
                <c:pt idx="363" formatCode="General">
                  <c:v>7.26</c:v>
                </c:pt>
                <c:pt idx="364" formatCode="General">
                  <c:v>7.28</c:v>
                </c:pt>
                <c:pt idx="365" formatCode="General">
                  <c:v>7.3</c:v>
                </c:pt>
                <c:pt idx="366" formatCode="General">
                  <c:v>7.32</c:v>
                </c:pt>
                <c:pt idx="367" formatCode="General">
                  <c:v>7.34</c:v>
                </c:pt>
                <c:pt idx="368" formatCode="General">
                  <c:v>7.36</c:v>
                </c:pt>
                <c:pt idx="369" formatCode="General">
                  <c:v>7.38</c:v>
                </c:pt>
                <c:pt idx="370" formatCode="General">
                  <c:v>7.4</c:v>
                </c:pt>
                <c:pt idx="371" formatCode="General">
                  <c:v>7.42</c:v>
                </c:pt>
                <c:pt idx="372" formatCode="General">
                  <c:v>7.44</c:v>
                </c:pt>
                <c:pt idx="373" formatCode="General">
                  <c:v>7.46</c:v>
                </c:pt>
                <c:pt idx="374" formatCode="General">
                  <c:v>7.48</c:v>
                </c:pt>
                <c:pt idx="375" formatCode="General">
                  <c:v>7.5</c:v>
                </c:pt>
                <c:pt idx="376" formatCode="General">
                  <c:v>7.52</c:v>
                </c:pt>
                <c:pt idx="377" formatCode="General">
                  <c:v>7.54</c:v>
                </c:pt>
                <c:pt idx="378" formatCode="General">
                  <c:v>7.56</c:v>
                </c:pt>
                <c:pt idx="379" formatCode="General">
                  <c:v>7.58</c:v>
                </c:pt>
                <c:pt idx="380" formatCode="General">
                  <c:v>7.6</c:v>
                </c:pt>
                <c:pt idx="381" formatCode="General">
                  <c:v>7.62</c:v>
                </c:pt>
                <c:pt idx="382" formatCode="General">
                  <c:v>7.64</c:v>
                </c:pt>
                <c:pt idx="383" formatCode="General">
                  <c:v>7.66</c:v>
                </c:pt>
                <c:pt idx="384" formatCode="General">
                  <c:v>7.68</c:v>
                </c:pt>
                <c:pt idx="385" formatCode="General">
                  <c:v>7.7</c:v>
                </c:pt>
                <c:pt idx="386" formatCode="General">
                  <c:v>7.72</c:v>
                </c:pt>
                <c:pt idx="387" formatCode="General">
                  <c:v>7.74</c:v>
                </c:pt>
                <c:pt idx="388" formatCode="General">
                  <c:v>7.76</c:v>
                </c:pt>
                <c:pt idx="389" formatCode="General">
                  <c:v>7.78</c:v>
                </c:pt>
                <c:pt idx="390" formatCode="General">
                  <c:v>7.8</c:v>
                </c:pt>
                <c:pt idx="391" formatCode="General">
                  <c:v>7.82</c:v>
                </c:pt>
                <c:pt idx="392" formatCode="General">
                  <c:v>7.84</c:v>
                </c:pt>
                <c:pt idx="393" formatCode="General">
                  <c:v>7.86</c:v>
                </c:pt>
                <c:pt idx="394" formatCode="General">
                  <c:v>7.88</c:v>
                </c:pt>
                <c:pt idx="395" formatCode="General">
                  <c:v>7.9</c:v>
                </c:pt>
                <c:pt idx="396" formatCode="General">
                  <c:v>7.92</c:v>
                </c:pt>
                <c:pt idx="397" formatCode="General">
                  <c:v>7.94</c:v>
                </c:pt>
                <c:pt idx="398" formatCode="General">
                  <c:v>7.96</c:v>
                </c:pt>
                <c:pt idx="399" formatCode="General">
                  <c:v>7.98</c:v>
                </c:pt>
                <c:pt idx="400" formatCode="General">
                  <c:v>8</c:v>
                </c:pt>
                <c:pt idx="401" formatCode="General">
                  <c:v>8.02</c:v>
                </c:pt>
                <c:pt idx="402" formatCode="General">
                  <c:v>8.0399999999999991</c:v>
                </c:pt>
                <c:pt idx="403" formatCode="General">
                  <c:v>8.06</c:v>
                </c:pt>
                <c:pt idx="404" formatCode="General">
                  <c:v>8.08</c:v>
                </c:pt>
                <c:pt idx="405" formatCode="General">
                  <c:v>8.1</c:v>
                </c:pt>
                <c:pt idx="406" formatCode="General">
                  <c:v>8.1199999999999992</c:v>
                </c:pt>
                <c:pt idx="407" formatCode="General">
                  <c:v>8.14</c:v>
                </c:pt>
                <c:pt idx="408" formatCode="General">
                  <c:v>8.16</c:v>
                </c:pt>
                <c:pt idx="409" formatCode="General">
                  <c:v>8.18</c:v>
                </c:pt>
                <c:pt idx="410" formatCode="General">
                  <c:v>8.1999999999999993</c:v>
                </c:pt>
                <c:pt idx="411" formatCode="General">
                  <c:v>8.2200000000000006</c:v>
                </c:pt>
                <c:pt idx="412" formatCode="General">
                  <c:v>8.24</c:v>
                </c:pt>
                <c:pt idx="413" formatCode="General">
                  <c:v>8.26</c:v>
                </c:pt>
                <c:pt idx="414" formatCode="General">
                  <c:v>8.2799999999999994</c:v>
                </c:pt>
                <c:pt idx="415" formatCode="General">
                  <c:v>8.3000000000000007</c:v>
                </c:pt>
                <c:pt idx="416" formatCode="General">
                  <c:v>8.32</c:v>
                </c:pt>
                <c:pt idx="417" formatCode="General">
                  <c:v>8.34</c:v>
                </c:pt>
                <c:pt idx="418" formatCode="General">
                  <c:v>8.36</c:v>
                </c:pt>
                <c:pt idx="419" formatCode="General">
                  <c:v>8.3800000000000008</c:v>
                </c:pt>
                <c:pt idx="420" formatCode="General">
                  <c:v>8.4</c:v>
                </c:pt>
                <c:pt idx="421" formatCode="General">
                  <c:v>8.42</c:v>
                </c:pt>
                <c:pt idx="422" formatCode="General">
                  <c:v>8.44</c:v>
                </c:pt>
                <c:pt idx="423" formatCode="General">
                  <c:v>8.4600000000000009</c:v>
                </c:pt>
                <c:pt idx="424" formatCode="General">
                  <c:v>8.48</c:v>
                </c:pt>
                <c:pt idx="425" formatCode="General">
                  <c:v>8.5</c:v>
                </c:pt>
                <c:pt idx="426" formatCode="General">
                  <c:v>8.52</c:v>
                </c:pt>
                <c:pt idx="427" formatCode="General">
                  <c:v>8.5399999999999991</c:v>
                </c:pt>
                <c:pt idx="428" formatCode="General">
                  <c:v>8.56</c:v>
                </c:pt>
                <c:pt idx="429" formatCode="General">
                  <c:v>8.58</c:v>
                </c:pt>
                <c:pt idx="430" formatCode="General">
                  <c:v>8.6</c:v>
                </c:pt>
                <c:pt idx="431" formatCode="General">
                  <c:v>8.6199999999999992</c:v>
                </c:pt>
                <c:pt idx="432" formatCode="General">
                  <c:v>8.64</c:v>
                </c:pt>
                <c:pt idx="433" formatCode="General">
                  <c:v>8.66</c:v>
                </c:pt>
                <c:pt idx="434" formatCode="General">
                  <c:v>8.68</c:v>
                </c:pt>
                <c:pt idx="435" formatCode="General">
                  <c:v>8.6999999999999993</c:v>
                </c:pt>
                <c:pt idx="436" formatCode="General">
                  <c:v>8.7200000000000006</c:v>
                </c:pt>
                <c:pt idx="437" formatCode="General">
                  <c:v>8.74</c:v>
                </c:pt>
                <c:pt idx="438" formatCode="General">
                  <c:v>8.76</c:v>
                </c:pt>
                <c:pt idx="439" formatCode="General">
                  <c:v>8.7799999999999994</c:v>
                </c:pt>
                <c:pt idx="440" formatCode="General">
                  <c:v>8.8000000000000007</c:v>
                </c:pt>
                <c:pt idx="441" formatCode="General">
                  <c:v>8.82</c:v>
                </c:pt>
                <c:pt idx="442" formatCode="General">
                  <c:v>8.84</c:v>
                </c:pt>
                <c:pt idx="443" formatCode="General">
                  <c:v>8.86</c:v>
                </c:pt>
                <c:pt idx="444" formatCode="General">
                  <c:v>8.8800000000000008</c:v>
                </c:pt>
                <c:pt idx="445" formatCode="General">
                  <c:v>8.9</c:v>
                </c:pt>
                <c:pt idx="446" formatCode="General">
                  <c:v>8.92</c:v>
                </c:pt>
                <c:pt idx="447" formatCode="General">
                  <c:v>8.94</c:v>
                </c:pt>
                <c:pt idx="448" formatCode="General">
                  <c:v>8.9600000000000009</c:v>
                </c:pt>
                <c:pt idx="449" formatCode="General">
                  <c:v>8.98</c:v>
                </c:pt>
                <c:pt idx="450" formatCode="General">
                  <c:v>9</c:v>
                </c:pt>
                <c:pt idx="451" formatCode="General">
                  <c:v>9.02</c:v>
                </c:pt>
                <c:pt idx="452" formatCode="General">
                  <c:v>9.0399999999999991</c:v>
                </c:pt>
                <c:pt idx="453" formatCode="General">
                  <c:v>9.06</c:v>
                </c:pt>
                <c:pt idx="454" formatCode="General">
                  <c:v>9.08</c:v>
                </c:pt>
                <c:pt idx="455" formatCode="General">
                  <c:v>9.1</c:v>
                </c:pt>
                <c:pt idx="456" formatCode="General">
                  <c:v>9.1199999999999992</c:v>
                </c:pt>
                <c:pt idx="457" formatCode="General">
                  <c:v>9.14</c:v>
                </c:pt>
                <c:pt idx="458" formatCode="General">
                  <c:v>9.16</c:v>
                </c:pt>
                <c:pt idx="459" formatCode="General">
                  <c:v>9.18</c:v>
                </c:pt>
                <c:pt idx="460" formatCode="General">
                  <c:v>9.1999999999999993</c:v>
                </c:pt>
                <c:pt idx="461" formatCode="General">
                  <c:v>9.2200000000000006</c:v>
                </c:pt>
                <c:pt idx="462" formatCode="General">
                  <c:v>9.24</c:v>
                </c:pt>
                <c:pt idx="463" formatCode="General">
                  <c:v>9.26</c:v>
                </c:pt>
                <c:pt idx="464" formatCode="General">
                  <c:v>9.2799999999999994</c:v>
                </c:pt>
                <c:pt idx="465" formatCode="General">
                  <c:v>9.3000000000000007</c:v>
                </c:pt>
                <c:pt idx="466" formatCode="General">
                  <c:v>9.32</c:v>
                </c:pt>
                <c:pt idx="467" formatCode="General">
                  <c:v>9.34</c:v>
                </c:pt>
                <c:pt idx="468" formatCode="General">
                  <c:v>9.36</c:v>
                </c:pt>
                <c:pt idx="469" formatCode="General">
                  <c:v>9.3800000000000008</c:v>
                </c:pt>
                <c:pt idx="470" formatCode="General">
                  <c:v>9.4</c:v>
                </c:pt>
                <c:pt idx="471" formatCode="General">
                  <c:v>9.42</c:v>
                </c:pt>
                <c:pt idx="472" formatCode="General">
                  <c:v>9.44</c:v>
                </c:pt>
                <c:pt idx="473" formatCode="General">
                  <c:v>9.4600000000000009</c:v>
                </c:pt>
                <c:pt idx="474" formatCode="General">
                  <c:v>9.48</c:v>
                </c:pt>
                <c:pt idx="475" formatCode="General">
                  <c:v>9.5</c:v>
                </c:pt>
                <c:pt idx="476" formatCode="General">
                  <c:v>9.52</c:v>
                </c:pt>
                <c:pt idx="477" formatCode="General">
                  <c:v>9.5399999999999991</c:v>
                </c:pt>
                <c:pt idx="478" formatCode="General">
                  <c:v>9.56</c:v>
                </c:pt>
                <c:pt idx="479" formatCode="General">
                  <c:v>9.58</c:v>
                </c:pt>
                <c:pt idx="480" formatCode="General">
                  <c:v>9.6</c:v>
                </c:pt>
                <c:pt idx="481" formatCode="General">
                  <c:v>9.6199999999999992</c:v>
                </c:pt>
                <c:pt idx="482" formatCode="General">
                  <c:v>9.64</c:v>
                </c:pt>
                <c:pt idx="483" formatCode="General">
                  <c:v>9.66</c:v>
                </c:pt>
                <c:pt idx="484" formatCode="General">
                  <c:v>9.68</c:v>
                </c:pt>
                <c:pt idx="485" formatCode="General">
                  <c:v>9.6999999999999993</c:v>
                </c:pt>
                <c:pt idx="486" formatCode="General">
                  <c:v>9.7200000000000006</c:v>
                </c:pt>
                <c:pt idx="487" formatCode="General">
                  <c:v>9.74</c:v>
                </c:pt>
                <c:pt idx="488" formatCode="General">
                  <c:v>9.76</c:v>
                </c:pt>
                <c:pt idx="489" formatCode="General">
                  <c:v>9.7799999999999994</c:v>
                </c:pt>
                <c:pt idx="490" formatCode="General">
                  <c:v>9.8000000000000007</c:v>
                </c:pt>
                <c:pt idx="491" formatCode="General">
                  <c:v>9.82</c:v>
                </c:pt>
                <c:pt idx="492" formatCode="General">
                  <c:v>9.84</c:v>
                </c:pt>
                <c:pt idx="493" formatCode="General">
                  <c:v>9.86</c:v>
                </c:pt>
                <c:pt idx="494" formatCode="General">
                  <c:v>9.8800000000000008</c:v>
                </c:pt>
                <c:pt idx="495" formatCode="General">
                  <c:v>9.9</c:v>
                </c:pt>
                <c:pt idx="496" formatCode="General">
                  <c:v>9.92</c:v>
                </c:pt>
                <c:pt idx="497" formatCode="General">
                  <c:v>9.94</c:v>
                </c:pt>
                <c:pt idx="498" formatCode="General">
                  <c:v>9.9600000000000009</c:v>
                </c:pt>
                <c:pt idx="499" formatCode="General">
                  <c:v>9.98</c:v>
                </c:pt>
                <c:pt idx="500" formatCode="General">
                  <c:v>10</c:v>
                </c:pt>
                <c:pt idx="501" formatCode="General">
                  <c:v>10.02</c:v>
                </c:pt>
                <c:pt idx="502" formatCode="General">
                  <c:v>10.039999999999999</c:v>
                </c:pt>
                <c:pt idx="503" formatCode="General">
                  <c:v>10.06</c:v>
                </c:pt>
                <c:pt idx="504" formatCode="General">
                  <c:v>10.08</c:v>
                </c:pt>
                <c:pt idx="505" formatCode="General">
                  <c:v>10.1</c:v>
                </c:pt>
                <c:pt idx="506" formatCode="General">
                  <c:v>10.119999999999999</c:v>
                </c:pt>
                <c:pt idx="507" formatCode="General">
                  <c:v>10.14</c:v>
                </c:pt>
                <c:pt idx="508" formatCode="General">
                  <c:v>10.16</c:v>
                </c:pt>
                <c:pt idx="509" formatCode="General">
                  <c:v>10.18</c:v>
                </c:pt>
                <c:pt idx="510" formatCode="General">
                  <c:v>10.199999999999999</c:v>
                </c:pt>
                <c:pt idx="511" formatCode="General">
                  <c:v>10.220000000000001</c:v>
                </c:pt>
                <c:pt idx="512" formatCode="General">
                  <c:v>10.24</c:v>
                </c:pt>
                <c:pt idx="513" formatCode="General">
                  <c:v>10.26</c:v>
                </c:pt>
                <c:pt idx="514" formatCode="General">
                  <c:v>10.28</c:v>
                </c:pt>
                <c:pt idx="515" formatCode="General">
                  <c:v>10.3</c:v>
                </c:pt>
                <c:pt idx="516" formatCode="General">
                  <c:v>10.32</c:v>
                </c:pt>
                <c:pt idx="517" formatCode="General">
                  <c:v>10.34</c:v>
                </c:pt>
                <c:pt idx="518" formatCode="General">
                  <c:v>10.36</c:v>
                </c:pt>
                <c:pt idx="519" formatCode="General">
                  <c:v>10.38</c:v>
                </c:pt>
                <c:pt idx="520" formatCode="General">
                  <c:v>10.4</c:v>
                </c:pt>
                <c:pt idx="521" formatCode="General">
                  <c:v>10.42</c:v>
                </c:pt>
                <c:pt idx="522" formatCode="General">
                  <c:v>10.44</c:v>
                </c:pt>
                <c:pt idx="523" formatCode="General">
                  <c:v>10.46</c:v>
                </c:pt>
                <c:pt idx="524" formatCode="General">
                  <c:v>10.48</c:v>
                </c:pt>
                <c:pt idx="525" formatCode="General">
                  <c:v>10.5</c:v>
                </c:pt>
                <c:pt idx="526" formatCode="General">
                  <c:v>10.52</c:v>
                </c:pt>
                <c:pt idx="527" formatCode="General">
                  <c:v>10.54</c:v>
                </c:pt>
                <c:pt idx="528" formatCode="General">
                  <c:v>10.56</c:v>
                </c:pt>
                <c:pt idx="529" formatCode="General">
                  <c:v>10.58</c:v>
                </c:pt>
                <c:pt idx="530" formatCode="General">
                  <c:v>10.6</c:v>
                </c:pt>
                <c:pt idx="531" formatCode="General">
                  <c:v>10.62</c:v>
                </c:pt>
                <c:pt idx="532" formatCode="General">
                  <c:v>10.64</c:v>
                </c:pt>
                <c:pt idx="533" formatCode="General">
                  <c:v>10.66</c:v>
                </c:pt>
                <c:pt idx="534" formatCode="General">
                  <c:v>10.68</c:v>
                </c:pt>
                <c:pt idx="535" formatCode="General">
                  <c:v>10.7</c:v>
                </c:pt>
                <c:pt idx="536" formatCode="General">
                  <c:v>10.72</c:v>
                </c:pt>
                <c:pt idx="537" formatCode="General">
                  <c:v>10.74</c:v>
                </c:pt>
                <c:pt idx="538" formatCode="General">
                  <c:v>10.76</c:v>
                </c:pt>
                <c:pt idx="539" formatCode="General">
                  <c:v>10.78</c:v>
                </c:pt>
                <c:pt idx="540" formatCode="General">
                  <c:v>10.8</c:v>
                </c:pt>
                <c:pt idx="541" formatCode="General">
                  <c:v>10.82</c:v>
                </c:pt>
                <c:pt idx="542" formatCode="General">
                  <c:v>10.84</c:v>
                </c:pt>
                <c:pt idx="543" formatCode="General">
                  <c:v>10.86</c:v>
                </c:pt>
                <c:pt idx="544" formatCode="General">
                  <c:v>10.88</c:v>
                </c:pt>
                <c:pt idx="545" formatCode="General">
                  <c:v>10.9</c:v>
                </c:pt>
                <c:pt idx="546" formatCode="General">
                  <c:v>10.92</c:v>
                </c:pt>
                <c:pt idx="547" formatCode="General">
                  <c:v>10.94</c:v>
                </c:pt>
                <c:pt idx="548" formatCode="General">
                  <c:v>10.96</c:v>
                </c:pt>
                <c:pt idx="549" formatCode="General">
                  <c:v>10.98</c:v>
                </c:pt>
                <c:pt idx="550" formatCode="General">
                  <c:v>11</c:v>
                </c:pt>
                <c:pt idx="551" formatCode="General">
                  <c:v>11.02</c:v>
                </c:pt>
                <c:pt idx="552" formatCode="General">
                  <c:v>11.04</c:v>
                </c:pt>
                <c:pt idx="553" formatCode="General">
                  <c:v>11.06</c:v>
                </c:pt>
                <c:pt idx="554" formatCode="General">
                  <c:v>11.08</c:v>
                </c:pt>
                <c:pt idx="555" formatCode="General">
                  <c:v>11.1</c:v>
                </c:pt>
                <c:pt idx="556" formatCode="General">
                  <c:v>11.12</c:v>
                </c:pt>
                <c:pt idx="557" formatCode="General">
                  <c:v>11.14</c:v>
                </c:pt>
                <c:pt idx="558" formatCode="General">
                  <c:v>11.16</c:v>
                </c:pt>
                <c:pt idx="559" formatCode="General">
                  <c:v>11.18</c:v>
                </c:pt>
                <c:pt idx="560" formatCode="General">
                  <c:v>11.2</c:v>
                </c:pt>
                <c:pt idx="561" formatCode="General">
                  <c:v>11.22</c:v>
                </c:pt>
                <c:pt idx="562" formatCode="General">
                  <c:v>11.24</c:v>
                </c:pt>
                <c:pt idx="563" formatCode="General">
                  <c:v>11.26</c:v>
                </c:pt>
                <c:pt idx="564" formatCode="General">
                  <c:v>11.28</c:v>
                </c:pt>
                <c:pt idx="565" formatCode="General">
                  <c:v>11.3</c:v>
                </c:pt>
                <c:pt idx="566" formatCode="General">
                  <c:v>11.32</c:v>
                </c:pt>
                <c:pt idx="567" formatCode="General">
                  <c:v>11.34</c:v>
                </c:pt>
                <c:pt idx="568" formatCode="General">
                  <c:v>11.36</c:v>
                </c:pt>
                <c:pt idx="569" formatCode="General">
                  <c:v>11.38</c:v>
                </c:pt>
                <c:pt idx="570" formatCode="General">
                  <c:v>11.4</c:v>
                </c:pt>
                <c:pt idx="571" formatCode="General">
                  <c:v>11.42</c:v>
                </c:pt>
                <c:pt idx="572" formatCode="General">
                  <c:v>11.44</c:v>
                </c:pt>
                <c:pt idx="573" formatCode="General">
                  <c:v>11.46</c:v>
                </c:pt>
                <c:pt idx="574" formatCode="General">
                  <c:v>11.48</c:v>
                </c:pt>
                <c:pt idx="575" formatCode="General">
                  <c:v>11.5</c:v>
                </c:pt>
                <c:pt idx="576" formatCode="General">
                  <c:v>11.52</c:v>
                </c:pt>
                <c:pt idx="577" formatCode="General">
                  <c:v>11.54</c:v>
                </c:pt>
                <c:pt idx="578" formatCode="General">
                  <c:v>11.56</c:v>
                </c:pt>
                <c:pt idx="579" formatCode="General">
                  <c:v>11.58</c:v>
                </c:pt>
                <c:pt idx="580" formatCode="General">
                  <c:v>11.6</c:v>
                </c:pt>
                <c:pt idx="581" formatCode="General">
                  <c:v>11.62</c:v>
                </c:pt>
                <c:pt idx="582" formatCode="General">
                  <c:v>11.64</c:v>
                </c:pt>
                <c:pt idx="583" formatCode="General">
                  <c:v>11.66</c:v>
                </c:pt>
                <c:pt idx="584" formatCode="General">
                  <c:v>11.68</c:v>
                </c:pt>
                <c:pt idx="585" formatCode="General">
                  <c:v>11.7</c:v>
                </c:pt>
                <c:pt idx="586" formatCode="General">
                  <c:v>11.72</c:v>
                </c:pt>
                <c:pt idx="587" formatCode="General">
                  <c:v>11.74</c:v>
                </c:pt>
                <c:pt idx="588" formatCode="General">
                  <c:v>11.76</c:v>
                </c:pt>
                <c:pt idx="589" formatCode="General">
                  <c:v>11.78</c:v>
                </c:pt>
                <c:pt idx="590" formatCode="General">
                  <c:v>11.8</c:v>
                </c:pt>
                <c:pt idx="591" formatCode="General">
                  <c:v>11.82</c:v>
                </c:pt>
                <c:pt idx="592" formatCode="General">
                  <c:v>11.84</c:v>
                </c:pt>
                <c:pt idx="593" formatCode="General">
                  <c:v>11.86</c:v>
                </c:pt>
                <c:pt idx="594" formatCode="General">
                  <c:v>11.88</c:v>
                </c:pt>
                <c:pt idx="595" formatCode="General">
                  <c:v>11.9</c:v>
                </c:pt>
                <c:pt idx="596" formatCode="General">
                  <c:v>11.92</c:v>
                </c:pt>
                <c:pt idx="597" formatCode="General">
                  <c:v>11.94</c:v>
                </c:pt>
                <c:pt idx="598" formatCode="General">
                  <c:v>11.96</c:v>
                </c:pt>
                <c:pt idx="599" formatCode="General">
                  <c:v>11.98</c:v>
                </c:pt>
                <c:pt idx="600" formatCode="General">
                  <c:v>12</c:v>
                </c:pt>
                <c:pt idx="601" formatCode="General">
                  <c:v>12.02</c:v>
                </c:pt>
                <c:pt idx="602" formatCode="General">
                  <c:v>12.04</c:v>
                </c:pt>
                <c:pt idx="603" formatCode="General">
                  <c:v>12.06</c:v>
                </c:pt>
                <c:pt idx="604" formatCode="General">
                  <c:v>12.08</c:v>
                </c:pt>
                <c:pt idx="605" formatCode="General">
                  <c:v>12.1</c:v>
                </c:pt>
                <c:pt idx="606" formatCode="General">
                  <c:v>12.12</c:v>
                </c:pt>
                <c:pt idx="607" formatCode="General">
                  <c:v>12.14</c:v>
                </c:pt>
                <c:pt idx="608" formatCode="General">
                  <c:v>12.16</c:v>
                </c:pt>
                <c:pt idx="609" formatCode="General">
                  <c:v>12.18</c:v>
                </c:pt>
                <c:pt idx="610" formatCode="General">
                  <c:v>12.2</c:v>
                </c:pt>
                <c:pt idx="611" formatCode="General">
                  <c:v>12.22</c:v>
                </c:pt>
                <c:pt idx="612" formatCode="General">
                  <c:v>12.24</c:v>
                </c:pt>
                <c:pt idx="613" formatCode="General">
                  <c:v>12.26</c:v>
                </c:pt>
                <c:pt idx="614" formatCode="General">
                  <c:v>12.28</c:v>
                </c:pt>
                <c:pt idx="615" formatCode="General">
                  <c:v>12.3</c:v>
                </c:pt>
                <c:pt idx="616" formatCode="General">
                  <c:v>12.32</c:v>
                </c:pt>
                <c:pt idx="617" formatCode="General">
                  <c:v>12.34</c:v>
                </c:pt>
                <c:pt idx="618" formatCode="General">
                  <c:v>12.36</c:v>
                </c:pt>
                <c:pt idx="619" formatCode="General">
                  <c:v>12.38</c:v>
                </c:pt>
                <c:pt idx="620" formatCode="General">
                  <c:v>12.4</c:v>
                </c:pt>
                <c:pt idx="621" formatCode="General">
                  <c:v>12.42</c:v>
                </c:pt>
                <c:pt idx="622" formatCode="General">
                  <c:v>12.44</c:v>
                </c:pt>
                <c:pt idx="623" formatCode="General">
                  <c:v>12.46</c:v>
                </c:pt>
                <c:pt idx="624" formatCode="General">
                  <c:v>12.48</c:v>
                </c:pt>
                <c:pt idx="625" formatCode="General">
                  <c:v>12.5</c:v>
                </c:pt>
                <c:pt idx="626" formatCode="General">
                  <c:v>12.52</c:v>
                </c:pt>
                <c:pt idx="627" formatCode="General">
                  <c:v>12.54</c:v>
                </c:pt>
                <c:pt idx="628" formatCode="General">
                  <c:v>12.56</c:v>
                </c:pt>
                <c:pt idx="629" formatCode="General">
                  <c:v>12.58</c:v>
                </c:pt>
                <c:pt idx="630" formatCode="General">
                  <c:v>12.6</c:v>
                </c:pt>
                <c:pt idx="631" formatCode="General">
                  <c:v>12.62</c:v>
                </c:pt>
                <c:pt idx="632" formatCode="General">
                  <c:v>12.64</c:v>
                </c:pt>
                <c:pt idx="633" formatCode="General">
                  <c:v>12.66</c:v>
                </c:pt>
                <c:pt idx="634" formatCode="General">
                  <c:v>12.68</c:v>
                </c:pt>
                <c:pt idx="635" formatCode="General">
                  <c:v>12.7</c:v>
                </c:pt>
                <c:pt idx="636" formatCode="General">
                  <c:v>12.72</c:v>
                </c:pt>
                <c:pt idx="637" formatCode="General">
                  <c:v>12.74</c:v>
                </c:pt>
                <c:pt idx="638" formatCode="General">
                  <c:v>12.76</c:v>
                </c:pt>
                <c:pt idx="639" formatCode="General">
                  <c:v>12.78</c:v>
                </c:pt>
                <c:pt idx="640" formatCode="General">
                  <c:v>12.8</c:v>
                </c:pt>
                <c:pt idx="641" formatCode="General">
                  <c:v>12.82</c:v>
                </c:pt>
                <c:pt idx="642" formatCode="General">
                  <c:v>12.84</c:v>
                </c:pt>
                <c:pt idx="643" formatCode="General">
                  <c:v>12.86</c:v>
                </c:pt>
                <c:pt idx="644" formatCode="General">
                  <c:v>12.88</c:v>
                </c:pt>
                <c:pt idx="645" formatCode="General">
                  <c:v>12.9</c:v>
                </c:pt>
                <c:pt idx="646" formatCode="General">
                  <c:v>12.92</c:v>
                </c:pt>
                <c:pt idx="647" formatCode="General">
                  <c:v>12.94</c:v>
                </c:pt>
                <c:pt idx="648" formatCode="General">
                  <c:v>12.96</c:v>
                </c:pt>
                <c:pt idx="649" formatCode="General">
                  <c:v>12.98</c:v>
                </c:pt>
                <c:pt idx="650" formatCode="General">
                  <c:v>13</c:v>
                </c:pt>
                <c:pt idx="651" formatCode="General">
                  <c:v>13.02</c:v>
                </c:pt>
                <c:pt idx="652" formatCode="General">
                  <c:v>13.04</c:v>
                </c:pt>
                <c:pt idx="653" formatCode="General">
                  <c:v>13.06</c:v>
                </c:pt>
                <c:pt idx="654" formatCode="General">
                  <c:v>13.08</c:v>
                </c:pt>
                <c:pt idx="655" formatCode="General">
                  <c:v>13.1</c:v>
                </c:pt>
                <c:pt idx="656" formatCode="General">
                  <c:v>13.12</c:v>
                </c:pt>
                <c:pt idx="657" formatCode="General">
                  <c:v>13.14</c:v>
                </c:pt>
                <c:pt idx="658" formatCode="General">
                  <c:v>13.16</c:v>
                </c:pt>
                <c:pt idx="659" formatCode="General">
                  <c:v>13.18</c:v>
                </c:pt>
                <c:pt idx="660" formatCode="General">
                  <c:v>13.2</c:v>
                </c:pt>
                <c:pt idx="661" formatCode="General">
                  <c:v>13.22</c:v>
                </c:pt>
                <c:pt idx="662" formatCode="General">
                  <c:v>13.24</c:v>
                </c:pt>
                <c:pt idx="663" formatCode="General">
                  <c:v>13.26</c:v>
                </c:pt>
                <c:pt idx="664" formatCode="General">
                  <c:v>13.28</c:v>
                </c:pt>
                <c:pt idx="665" formatCode="General">
                  <c:v>13.3</c:v>
                </c:pt>
                <c:pt idx="666" formatCode="General">
                  <c:v>13.32</c:v>
                </c:pt>
                <c:pt idx="667" formatCode="General">
                  <c:v>13.34</c:v>
                </c:pt>
                <c:pt idx="668" formatCode="General">
                  <c:v>13.36</c:v>
                </c:pt>
                <c:pt idx="669" formatCode="General">
                  <c:v>13.38</c:v>
                </c:pt>
                <c:pt idx="670" formatCode="General">
                  <c:v>13.4</c:v>
                </c:pt>
                <c:pt idx="671" formatCode="General">
                  <c:v>13.42</c:v>
                </c:pt>
                <c:pt idx="672" formatCode="General">
                  <c:v>13.44</c:v>
                </c:pt>
                <c:pt idx="673" formatCode="General">
                  <c:v>13.46</c:v>
                </c:pt>
                <c:pt idx="674" formatCode="General">
                  <c:v>13.48</c:v>
                </c:pt>
                <c:pt idx="675" formatCode="General">
                  <c:v>13.5</c:v>
                </c:pt>
                <c:pt idx="676" formatCode="General">
                  <c:v>13.52</c:v>
                </c:pt>
                <c:pt idx="677" formatCode="General">
                  <c:v>13.54</c:v>
                </c:pt>
                <c:pt idx="678" formatCode="General">
                  <c:v>13.56</c:v>
                </c:pt>
                <c:pt idx="679" formatCode="General">
                  <c:v>13.58</c:v>
                </c:pt>
                <c:pt idx="680" formatCode="General">
                  <c:v>13.6</c:v>
                </c:pt>
                <c:pt idx="681" formatCode="General">
                  <c:v>13.62</c:v>
                </c:pt>
                <c:pt idx="682" formatCode="General">
                  <c:v>13.64</c:v>
                </c:pt>
                <c:pt idx="683" formatCode="General">
                  <c:v>13.66</c:v>
                </c:pt>
                <c:pt idx="684" formatCode="General">
                  <c:v>13.68</c:v>
                </c:pt>
                <c:pt idx="685" formatCode="General">
                  <c:v>13.7</c:v>
                </c:pt>
                <c:pt idx="686" formatCode="General">
                  <c:v>13.72</c:v>
                </c:pt>
                <c:pt idx="687" formatCode="General">
                  <c:v>13.74</c:v>
                </c:pt>
                <c:pt idx="688" formatCode="General">
                  <c:v>13.76</c:v>
                </c:pt>
                <c:pt idx="689" formatCode="General">
                  <c:v>13.78</c:v>
                </c:pt>
                <c:pt idx="690" formatCode="General">
                  <c:v>13.8</c:v>
                </c:pt>
                <c:pt idx="691" formatCode="General">
                  <c:v>13.82</c:v>
                </c:pt>
                <c:pt idx="692" formatCode="General">
                  <c:v>13.84</c:v>
                </c:pt>
                <c:pt idx="693" formatCode="General">
                  <c:v>13.86</c:v>
                </c:pt>
                <c:pt idx="694" formatCode="General">
                  <c:v>13.88</c:v>
                </c:pt>
                <c:pt idx="695" formatCode="General">
                  <c:v>13.9</c:v>
                </c:pt>
                <c:pt idx="696" formatCode="General">
                  <c:v>13.92</c:v>
                </c:pt>
                <c:pt idx="697" formatCode="General">
                  <c:v>13.94</c:v>
                </c:pt>
                <c:pt idx="698" formatCode="General">
                  <c:v>13.96</c:v>
                </c:pt>
                <c:pt idx="699" formatCode="General">
                  <c:v>13.98</c:v>
                </c:pt>
                <c:pt idx="700" formatCode="General">
                  <c:v>14</c:v>
                </c:pt>
                <c:pt idx="701" formatCode="General">
                  <c:v>14.02</c:v>
                </c:pt>
                <c:pt idx="702" formatCode="General">
                  <c:v>14.04</c:v>
                </c:pt>
                <c:pt idx="703" formatCode="General">
                  <c:v>14.06</c:v>
                </c:pt>
                <c:pt idx="704" formatCode="General">
                  <c:v>14.08</c:v>
                </c:pt>
                <c:pt idx="705" formatCode="General">
                  <c:v>14.1</c:v>
                </c:pt>
                <c:pt idx="706" formatCode="General">
                  <c:v>14.12</c:v>
                </c:pt>
                <c:pt idx="707" formatCode="General">
                  <c:v>14.14</c:v>
                </c:pt>
                <c:pt idx="708" formatCode="General">
                  <c:v>14.16</c:v>
                </c:pt>
                <c:pt idx="709" formatCode="General">
                  <c:v>14.18</c:v>
                </c:pt>
                <c:pt idx="710" formatCode="General">
                  <c:v>14.2</c:v>
                </c:pt>
                <c:pt idx="711" formatCode="General">
                  <c:v>14.22</c:v>
                </c:pt>
                <c:pt idx="712" formatCode="General">
                  <c:v>14.24</c:v>
                </c:pt>
                <c:pt idx="713" formatCode="General">
                  <c:v>14.26</c:v>
                </c:pt>
                <c:pt idx="714" formatCode="General">
                  <c:v>14.28</c:v>
                </c:pt>
                <c:pt idx="715" formatCode="General">
                  <c:v>14.3</c:v>
                </c:pt>
                <c:pt idx="716" formatCode="General">
                  <c:v>14.32</c:v>
                </c:pt>
                <c:pt idx="717" formatCode="General">
                  <c:v>14.34</c:v>
                </c:pt>
                <c:pt idx="718" formatCode="General">
                  <c:v>14.36</c:v>
                </c:pt>
                <c:pt idx="719" formatCode="General">
                  <c:v>14.38</c:v>
                </c:pt>
                <c:pt idx="720" formatCode="General">
                  <c:v>14.4</c:v>
                </c:pt>
                <c:pt idx="721" formatCode="General">
                  <c:v>14.42</c:v>
                </c:pt>
                <c:pt idx="722" formatCode="General">
                  <c:v>14.44</c:v>
                </c:pt>
                <c:pt idx="723" formatCode="General">
                  <c:v>14.46</c:v>
                </c:pt>
                <c:pt idx="724" formatCode="General">
                  <c:v>14.48</c:v>
                </c:pt>
                <c:pt idx="725" formatCode="General">
                  <c:v>14.5</c:v>
                </c:pt>
                <c:pt idx="726" formatCode="General">
                  <c:v>14.52</c:v>
                </c:pt>
                <c:pt idx="727" formatCode="General">
                  <c:v>14.54</c:v>
                </c:pt>
                <c:pt idx="728" formatCode="General">
                  <c:v>14.56</c:v>
                </c:pt>
                <c:pt idx="729" formatCode="General">
                  <c:v>14.58</c:v>
                </c:pt>
                <c:pt idx="730" formatCode="General">
                  <c:v>14.6</c:v>
                </c:pt>
                <c:pt idx="731" formatCode="General">
                  <c:v>14.62</c:v>
                </c:pt>
                <c:pt idx="732" formatCode="General">
                  <c:v>14.64</c:v>
                </c:pt>
                <c:pt idx="733" formatCode="General">
                  <c:v>14.66</c:v>
                </c:pt>
                <c:pt idx="734" formatCode="General">
                  <c:v>14.68</c:v>
                </c:pt>
                <c:pt idx="735" formatCode="General">
                  <c:v>14.7</c:v>
                </c:pt>
                <c:pt idx="736" formatCode="General">
                  <c:v>14.72</c:v>
                </c:pt>
                <c:pt idx="737" formatCode="General">
                  <c:v>14.74</c:v>
                </c:pt>
                <c:pt idx="738" formatCode="General">
                  <c:v>14.76</c:v>
                </c:pt>
                <c:pt idx="739" formatCode="General">
                  <c:v>14.78</c:v>
                </c:pt>
                <c:pt idx="740" formatCode="General">
                  <c:v>14.8</c:v>
                </c:pt>
                <c:pt idx="741" formatCode="General">
                  <c:v>14.82</c:v>
                </c:pt>
                <c:pt idx="742" formatCode="General">
                  <c:v>14.84</c:v>
                </c:pt>
                <c:pt idx="743" formatCode="General">
                  <c:v>14.86</c:v>
                </c:pt>
                <c:pt idx="744" formatCode="General">
                  <c:v>14.88</c:v>
                </c:pt>
                <c:pt idx="745" formatCode="General">
                  <c:v>14.9</c:v>
                </c:pt>
                <c:pt idx="746" formatCode="General">
                  <c:v>14.92</c:v>
                </c:pt>
                <c:pt idx="747" formatCode="General">
                  <c:v>14.94</c:v>
                </c:pt>
                <c:pt idx="748" formatCode="General">
                  <c:v>14.96</c:v>
                </c:pt>
                <c:pt idx="749" formatCode="General">
                  <c:v>14.98</c:v>
                </c:pt>
                <c:pt idx="750" formatCode="General">
                  <c:v>15</c:v>
                </c:pt>
                <c:pt idx="751" formatCode="General">
                  <c:v>15.02</c:v>
                </c:pt>
                <c:pt idx="752" formatCode="General">
                  <c:v>15.04</c:v>
                </c:pt>
                <c:pt idx="753" formatCode="General">
                  <c:v>15.06</c:v>
                </c:pt>
                <c:pt idx="754" formatCode="General">
                  <c:v>15.08</c:v>
                </c:pt>
                <c:pt idx="755" formatCode="General">
                  <c:v>15.1</c:v>
                </c:pt>
                <c:pt idx="756" formatCode="General">
                  <c:v>15.12</c:v>
                </c:pt>
                <c:pt idx="757" formatCode="General">
                  <c:v>15.14</c:v>
                </c:pt>
                <c:pt idx="758" formatCode="General">
                  <c:v>15.16</c:v>
                </c:pt>
                <c:pt idx="759" formatCode="General">
                  <c:v>15.18</c:v>
                </c:pt>
                <c:pt idx="760" formatCode="General">
                  <c:v>15.2</c:v>
                </c:pt>
                <c:pt idx="761" formatCode="General">
                  <c:v>15.22</c:v>
                </c:pt>
                <c:pt idx="762" formatCode="General">
                  <c:v>15.24</c:v>
                </c:pt>
                <c:pt idx="763" formatCode="General">
                  <c:v>15.26</c:v>
                </c:pt>
                <c:pt idx="764" formatCode="General">
                  <c:v>15.28</c:v>
                </c:pt>
                <c:pt idx="765" formatCode="General">
                  <c:v>15.3</c:v>
                </c:pt>
                <c:pt idx="766" formatCode="General">
                  <c:v>15.32</c:v>
                </c:pt>
                <c:pt idx="767" formatCode="General">
                  <c:v>15.34</c:v>
                </c:pt>
                <c:pt idx="768" formatCode="General">
                  <c:v>15.36</c:v>
                </c:pt>
                <c:pt idx="769" formatCode="General">
                  <c:v>15.38</c:v>
                </c:pt>
                <c:pt idx="770" formatCode="General">
                  <c:v>15.4</c:v>
                </c:pt>
                <c:pt idx="771" formatCode="General">
                  <c:v>15.42</c:v>
                </c:pt>
                <c:pt idx="772" formatCode="General">
                  <c:v>15.44</c:v>
                </c:pt>
                <c:pt idx="773" formatCode="General">
                  <c:v>15.46</c:v>
                </c:pt>
                <c:pt idx="774" formatCode="General">
                  <c:v>15.48</c:v>
                </c:pt>
                <c:pt idx="775" formatCode="General">
                  <c:v>15.5</c:v>
                </c:pt>
                <c:pt idx="776" formatCode="General">
                  <c:v>15.52</c:v>
                </c:pt>
                <c:pt idx="777" formatCode="General">
                  <c:v>15.54</c:v>
                </c:pt>
                <c:pt idx="778" formatCode="General">
                  <c:v>15.56</c:v>
                </c:pt>
                <c:pt idx="779" formatCode="General">
                  <c:v>15.58</c:v>
                </c:pt>
                <c:pt idx="780" formatCode="General">
                  <c:v>15.6</c:v>
                </c:pt>
                <c:pt idx="781" formatCode="General">
                  <c:v>15.62</c:v>
                </c:pt>
                <c:pt idx="782" formatCode="General">
                  <c:v>15.64</c:v>
                </c:pt>
                <c:pt idx="783" formatCode="General">
                  <c:v>15.66</c:v>
                </c:pt>
                <c:pt idx="784" formatCode="General">
                  <c:v>15.68</c:v>
                </c:pt>
                <c:pt idx="785" formatCode="General">
                  <c:v>15.7</c:v>
                </c:pt>
                <c:pt idx="786" formatCode="General">
                  <c:v>15.72</c:v>
                </c:pt>
                <c:pt idx="787" formatCode="General">
                  <c:v>15.74</c:v>
                </c:pt>
                <c:pt idx="788" formatCode="General">
                  <c:v>15.76</c:v>
                </c:pt>
                <c:pt idx="789" formatCode="General">
                  <c:v>15.78</c:v>
                </c:pt>
                <c:pt idx="790" formatCode="General">
                  <c:v>15.8</c:v>
                </c:pt>
                <c:pt idx="791" formatCode="General">
                  <c:v>15.82</c:v>
                </c:pt>
                <c:pt idx="792" formatCode="General">
                  <c:v>15.84</c:v>
                </c:pt>
                <c:pt idx="793" formatCode="General">
                  <c:v>15.86</c:v>
                </c:pt>
                <c:pt idx="794" formatCode="General">
                  <c:v>15.88</c:v>
                </c:pt>
                <c:pt idx="795" formatCode="General">
                  <c:v>15.9</c:v>
                </c:pt>
                <c:pt idx="796" formatCode="General">
                  <c:v>15.92</c:v>
                </c:pt>
                <c:pt idx="797" formatCode="General">
                  <c:v>15.94</c:v>
                </c:pt>
                <c:pt idx="798" formatCode="General">
                  <c:v>15.96</c:v>
                </c:pt>
                <c:pt idx="799" formatCode="General">
                  <c:v>15.98</c:v>
                </c:pt>
                <c:pt idx="800" formatCode="General">
                  <c:v>16</c:v>
                </c:pt>
                <c:pt idx="801" formatCode="General">
                  <c:v>16.02</c:v>
                </c:pt>
                <c:pt idx="802" formatCode="General">
                  <c:v>16.04</c:v>
                </c:pt>
                <c:pt idx="803" formatCode="General">
                  <c:v>16.059999999999999</c:v>
                </c:pt>
                <c:pt idx="804" formatCode="General">
                  <c:v>16.079999999999998</c:v>
                </c:pt>
                <c:pt idx="805" formatCode="General">
                  <c:v>16.100000000000001</c:v>
                </c:pt>
                <c:pt idx="806" formatCode="General">
                  <c:v>16.12</c:v>
                </c:pt>
                <c:pt idx="807" formatCode="General">
                  <c:v>16.14</c:v>
                </c:pt>
                <c:pt idx="808" formatCode="General">
                  <c:v>16.16</c:v>
                </c:pt>
                <c:pt idx="809" formatCode="General">
                  <c:v>16.18</c:v>
                </c:pt>
                <c:pt idx="810" formatCode="General">
                  <c:v>16.2</c:v>
                </c:pt>
                <c:pt idx="811" formatCode="General">
                  <c:v>16.22</c:v>
                </c:pt>
                <c:pt idx="812" formatCode="General">
                  <c:v>16.239999999999998</c:v>
                </c:pt>
                <c:pt idx="813" formatCode="General">
                  <c:v>16.260000000000002</c:v>
                </c:pt>
                <c:pt idx="814" formatCode="General">
                  <c:v>16.28</c:v>
                </c:pt>
                <c:pt idx="815" formatCode="General">
                  <c:v>16.3</c:v>
                </c:pt>
                <c:pt idx="816" formatCode="General">
                  <c:v>16.32</c:v>
                </c:pt>
                <c:pt idx="817" formatCode="General">
                  <c:v>16.34</c:v>
                </c:pt>
                <c:pt idx="818" formatCode="General">
                  <c:v>16.36</c:v>
                </c:pt>
                <c:pt idx="819" formatCode="General">
                  <c:v>16.38</c:v>
                </c:pt>
                <c:pt idx="820" formatCode="General">
                  <c:v>16.399999999999999</c:v>
                </c:pt>
                <c:pt idx="821" formatCode="General">
                  <c:v>16.420000000000002</c:v>
                </c:pt>
                <c:pt idx="822" formatCode="General">
                  <c:v>16.440000000000001</c:v>
                </c:pt>
                <c:pt idx="823" formatCode="General">
                  <c:v>16.46</c:v>
                </c:pt>
                <c:pt idx="824" formatCode="General">
                  <c:v>16.48</c:v>
                </c:pt>
                <c:pt idx="825" formatCode="General">
                  <c:v>16.5</c:v>
                </c:pt>
                <c:pt idx="826" formatCode="General">
                  <c:v>16.52</c:v>
                </c:pt>
                <c:pt idx="827" formatCode="General">
                  <c:v>16.54</c:v>
                </c:pt>
                <c:pt idx="828" formatCode="General">
                  <c:v>16.559999999999999</c:v>
                </c:pt>
                <c:pt idx="829" formatCode="General">
                  <c:v>16.579999999999998</c:v>
                </c:pt>
                <c:pt idx="830" formatCode="General">
                  <c:v>16.600000000000001</c:v>
                </c:pt>
                <c:pt idx="831" formatCode="General">
                  <c:v>16.62</c:v>
                </c:pt>
                <c:pt idx="832" formatCode="General">
                  <c:v>16.64</c:v>
                </c:pt>
                <c:pt idx="833" formatCode="General">
                  <c:v>16.66</c:v>
                </c:pt>
                <c:pt idx="834" formatCode="General">
                  <c:v>16.68</c:v>
                </c:pt>
                <c:pt idx="835" formatCode="General">
                  <c:v>16.7</c:v>
                </c:pt>
                <c:pt idx="836" formatCode="General">
                  <c:v>16.72</c:v>
                </c:pt>
                <c:pt idx="837" formatCode="General">
                  <c:v>16.739999999999998</c:v>
                </c:pt>
                <c:pt idx="838" formatCode="General">
                  <c:v>16.760000000000002</c:v>
                </c:pt>
                <c:pt idx="839" formatCode="General">
                  <c:v>16.78</c:v>
                </c:pt>
                <c:pt idx="840" formatCode="General">
                  <c:v>16.8</c:v>
                </c:pt>
                <c:pt idx="841" formatCode="General">
                  <c:v>16.82</c:v>
                </c:pt>
                <c:pt idx="842" formatCode="General">
                  <c:v>16.84</c:v>
                </c:pt>
                <c:pt idx="843" formatCode="General">
                  <c:v>16.86</c:v>
                </c:pt>
                <c:pt idx="844" formatCode="General">
                  <c:v>16.88</c:v>
                </c:pt>
                <c:pt idx="845" formatCode="General">
                  <c:v>16.899999999999999</c:v>
                </c:pt>
                <c:pt idx="846" formatCode="General">
                  <c:v>16.920000000000002</c:v>
                </c:pt>
                <c:pt idx="847" formatCode="General">
                  <c:v>16.940000000000001</c:v>
                </c:pt>
                <c:pt idx="848" formatCode="General">
                  <c:v>16.96</c:v>
                </c:pt>
                <c:pt idx="849" formatCode="General">
                  <c:v>16.98</c:v>
                </c:pt>
                <c:pt idx="850" formatCode="General">
                  <c:v>17</c:v>
                </c:pt>
                <c:pt idx="851" formatCode="General">
                  <c:v>17.02</c:v>
                </c:pt>
                <c:pt idx="852" formatCode="General">
                  <c:v>17.04</c:v>
                </c:pt>
                <c:pt idx="853" formatCode="General">
                  <c:v>17.059999999999999</c:v>
                </c:pt>
                <c:pt idx="854" formatCode="General">
                  <c:v>17.079999999999998</c:v>
                </c:pt>
                <c:pt idx="855" formatCode="General">
                  <c:v>17.100000000000001</c:v>
                </c:pt>
                <c:pt idx="856" formatCode="General">
                  <c:v>17.12</c:v>
                </c:pt>
                <c:pt idx="857" formatCode="General">
                  <c:v>17.14</c:v>
                </c:pt>
                <c:pt idx="858" formatCode="General">
                  <c:v>17.16</c:v>
                </c:pt>
                <c:pt idx="859" formatCode="General">
                  <c:v>17.18</c:v>
                </c:pt>
                <c:pt idx="860" formatCode="General">
                  <c:v>17.2</c:v>
                </c:pt>
                <c:pt idx="861" formatCode="General">
                  <c:v>17.22</c:v>
                </c:pt>
                <c:pt idx="862" formatCode="General">
                  <c:v>17.239999999999998</c:v>
                </c:pt>
                <c:pt idx="863" formatCode="General">
                  <c:v>17.260000000000002</c:v>
                </c:pt>
                <c:pt idx="864" formatCode="General">
                  <c:v>17.28</c:v>
                </c:pt>
                <c:pt idx="865" formatCode="General">
                  <c:v>17.3</c:v>
                </c:pt>
                <c:pt idx="866" formatCode="General">
                  <c:v>17.32</c:v>
                </c:pt>
                <c:pt idx="867" formatCode="General">
                  <c:v>17.34</c:v>
                </c:pt>
                <c:pt idx="868" formatCode="General">
                  <c:v>17.36</c:v>
                </c:pt>
                <c:pt idx="869" formatCode="General">
                  <c:v>17.38</c:v>
                </c:pt>
                <c:pt idx="870" formatCode="General">
                  <c:v>17.399999999999999</c:v>
                </c:pt>
                <c:pt idx="871" formatCode="General">
                  <c:v>17.420000000000002</c:v>
                </c:pt>
                <c:pt idx="872" formatCode="General">
                  <c:v>17.440000000000001</c:v>
                </c:pt>
                <c:pt idx="873" formatCode="General">
                  <c:v>17.46</c:v>
                </c:pt>
                <c:pt idx="874" formatCode="General">
                  <c:v>17.48</c:v>
                </c:pt>
                <c:pt idx="875" formatCode="General">
                  <c:v>17.5</c:v>
                </c:pt>
                <c:pt idx="876" formatCode="General">
                  <c:v>17.52</c:v>
                </c:pt>
                <c:pt idx="877" formatCode="General">
                  <c:v>17.54</c:v>
                </c:pt>
                <c:pt idx="878" formatCode="General">
                  <c:v>17.559999999999999</c:v>
                </c:pt>
                <c:pt idx="879" formatCode="General">
                  <c:v>17.579999999999998</c:v>
                </c:pt>
                <c:pt idx="880" formatCode="General">
                  <c:v>17.600000000000001</c:v>
                </c:pt>
                <c:pt idx="881" formatCode="General">
                  <c:v>17.62</c:v>
                </c:pt>
                <c:pt idx="882" formatCode="General">
                  <c:v>17.64</c:v>
                </c:pt>
                <c:pt idx="883" formatCode="General">
                  <c:v>17.66</c:v>
                </c:pt>
                <c:pt idx="884" formatCode="General">
                  <c:v>17.68</c:v>
                </c:pt>
                <c:pt idx="885" formatCode="General">
                  <c:v>17.7</c:v>
                </c:pt>
                <c:pt idx="886" formatCode="General">
                  <c:v>17.72</c:v>
                </c:pt>
                <c:pt idx="887" formatCode="General">
                  <c:v>17.739999999999998</c:v>
                </c:pt>
                <c:pt idx="888" formatCode="General">
                  <c:v>17.760000000000002</c:v>
                </c:pt>
                <c:pt idx="889" formatCode="General">
                  <c:v>17.78</c:v>
                </c:pt>
                <c:pt idx="890" formatCode="General">
                  <c:v>17.8</c:v>
                </c:pt>
                <c:pt idx="891" formatCode="General">
                  <c:v>17.82</c:v>
                </c:pt>
                <c:pt idx="892" formatCode="General">
                  <c:v>17.84</c:v>
                </c:pt>
                <c:pt idx="893" formatCode="General">
                  <c:v>17.86</c:v>
                </c:pt>
                <c:pt idx="894" formatCode="General">
                  <c:v>17.88</c:v>
                </c:pt>
                <c:pt idx="895" formatCode="General">
                  <c:v>17.899999999999999</c:v>
                </c:pt>
                <c:pt idx="896" formatCode="General">
                  <c:v>17.920000000000002</c:v>
                </c:pt>
                <c:pt idx="897" formatCode="General">
                  <c:v>17.940000000000001</c:v>
                </c:pt>
                <c:pt idx="898" formatCode="General">
                  <c:v>17.96</c:v>
                </c:pt>
                <c:pt idx="899" formatCode="General">
                  <c:v>17.98</c:v>
                </c:pt>
                <c:pt idx="900" formatCode="General">
                  <c:v>18</c:v>
                </c:pt>
                <c:pt idx="901" formatCode="General">
                  <c:v>18.02</c:v>
                </c:pt>
                <c:pt idx="902" formatCode="General">
                  <c:v>18.04</c:v>
                </c:pt>
                <c:pt idx="903" formatCode="General">
                  <c:v>18.059999999999999</c:v>
                </c:pt>
                <c:pt idx="904" formatCode="General">
                  <c:v>18.079999999999998</c:v>
                </c:pt>
                <c:pt idx="905" formatCode="General">
                  <c:v>18.100000000000001</c:v>
                </c:pt>
                <c:pt idx="906" formatCode="General">
                  <c:v>18.12</c:v>
                </c:pt>
                <c:pt idx="907" formatCode="General">
                  <c:v>18.14</c:v>
                </c:pt>
                <c:pt idx="908" formatCode="General">
                  <c:v>18.16</c:v>
                </c:pt>
                <c:pt idx="909" formatCode="General">
                  <c:v>18.18</c:v>
                </c:pt>
                <c:pt idx="910" formatCode="General">
                  <c:v>18.2</c:v>
                </c:pt>
                <c:pt idx="911" formatCode="General">
                  <c:v>18.22</c:v>
                </c:pt>
                <c:pt idx="912" formatCode="General">
                  <c:v>18.239999999999998</c:v>
                </c:pt>
                <c:pt idx="913" formatCode="General">
                  <c:v>18.260000000000002</c:v>
                </c:pt>
                <c:pt idx="914" formatCode="General">
                  <c:v>18.28</c:v>
                </c:pt>
                <c:pt idx="915" formatCode="General">
                  <c:v>18.3</c:v>
                </c:pt>
                <c:pt idx="916" formatCode="General">
                  <c:v>18.32</c:v>
                </c:pt>
                <c:pt idx="917" formatCode="General">
                  <c:v>18.34</c:v>
                </c:pt>
                <c:pt idx="918" formatCode="General">
                  <c:v>18.36</c:v>
                </c:pt>
                <c:pt idx="919" formatCode="General">
                  <c:v>18.38</c:v>
                </c:pt>
                <c:pt idx="920" formatCode="General">
                  <c:v>18.399999999999999</c:v>
                </c:pt>
                <c:pt idx="921" formatCode="General">
                  <c:v>18.420000000000002</c:v>
                </c:pt>
                <c:pt idx="922" formatCode="General">
                  <c:v>18.440000000000001</c:v>
                </c:pt>
                <c:pt idx="923" formatCode="General">
                  <c:v>18.46</c:v>
                </c:pt>
                <c:pt idx="924" formatCode="General">
                  <c:v>18.48</c:v>
                </c:pt>
                <c:pt idx="925" formatCode="General">
                  <c:v>18.5</c:v>
                </c:pt>
                <c:pt idx="926" formatCode="General">
                  <c:v>18.52</c:v>
                </c:pt>
                <c:pt idx="927" formatCode="General">
                  <c:v>18.54</c:v>
                </c:pt>
                <c:pt idx="928" formatCode="General">
                  <c:v>18.559999999999999</c:v>
                </c:pt>
                <c:pt idx="929" formatCode="General">
                  <c:v>18.579999999999998</c:v>
                </c:pt>
                <c:pt idx="930" formatCode="General">
                  <c:v>18.600000000000001</c:v>
                </c:pt>
                <c:pt idx="931" formatCode="General">
                  <c:v>18.62</c:v>
                </c:pt>
                <c:pt idx="932" formatCode="General">
                  <c:v>18.64</c:v>
                </c:pt>
                <c:pt idx="933" formatCode="General">
                  <c:v>18.66</c:v>
                </c:pt>
                <c:pt idx="934" formatCode="General">
                  <c:v>18.68</c:v>
                </c:pt>
                <c:pt idx="935" formatCode="General">
                  <c:v>18.7</c:v>
                </c:pt>
                <c:pt idx="936" formatCode="General">
                  <c:v>18.72</c:v>
                </c:pt>
                <c:pt idx="937" formatCode="General">
                  <c:v>18.739999999999998</c:v>
                </c:pt>
                <c:pt idx="938" formatCode="General">
                  <c:v>18.760000000000002</c:v>
                </c:pt>
                <c:pt idx="939" formatCode="General">
                  <c:v>18.78</c:v>
                </c:pt>
                <c:pt idx="940" formatCode="General">
                  <c:v>18.8</c:v>
                </c:pt>
                <c:pt idx="941" formatCode="General">
                  <c:v>18.82</c:v>
                </c:pt>
                <c:pt idx="942" formatCode="General">
                  <c:v>18.84</c:v>
                </c:pt>
                <c:pt idx="943" formatCode="General">
                  <c:v>18.86</c:v>
                </c:pt>
                <c:pt idx="944" formatCode="General">
                  <c:v>18.88</c:v>
                </c:pt>
                <c:pt idx="945" formatCode="General">
                  <c:v>18.899999999999999</c:v>
                </c:pt>
                <c:pt idx="946" formatCode="General">
                  <c:v>18.920000000000002</c:v>
                </c:pt>
                <c:pt idx="947" formatCode="General">
                  <c:v>18.940000000000001</c:v>
                </c:pt>
                <c:pt idx="948" formatCode="General">
                  <c:v>18.96</c:v>
                </c:pt>
                <c:pt idx="949" formatCode="General">
                  <c:v>18.98</c:v>
                </c:pt>
                <c:pt idx="950" formatCode="General">
                  <c:v>19</c:v>
                </c:pt>
                <c:pt idx="951" formatCode="General">
                  <c:v>19.02</c:v>
                </c:pt>
                <c:pt idx="952" formatCode="General">
                  <c:v>19.04</c:v>
                </c:pt>
                <c:pt idx="953" formatCode="General">
                  <c:v>19.059999999999999</c:v>
                </c:pt>
                <c:pt idx="954" formatCode="General">
                  <c:v>19.079999999999998</c:v>
                </c:pt>
                <c:pt idx="955" formatCode="General">
                  <c:v>19.100000000000001</c:v>
                </c:pt>
                <c:pt idx="956" formatCode="General">
                  <c:v>19.12</c:v>
                </c:pt>
                <c:pt idx="957" formatCode="General">
                  <c:v>19.14</c:v>
                </c:pt>
                <c:pt idx="958" formatCode="General">
                  <c:v>19.16</c:v>
                </c:pt>
                <c:pt idx="959" formatCode="General">
                  <c:v>19.18</c:v>
                </c:pt>
                <c:pt idx="960" formatCode="General">
                  <c:v>19.2</c:v>
                </c:pt>
                <c:pt idx="961" formatCode="General">
                  <c:v>19.22</c:v>
                </c:pt>
                <c:pt idx="962" formatCode="General">
                  <c:v>19.239999999999998</c:v>
                </c:pt>
                <c:pt idx="963" formatCode="General">
                  <c:v>19.260000000000002</c:v>
                </c:pt>
                <c:pt idx="964" formatCode="General">
                  <c:v>19.28</c:v>
                </c:pt>
                <c:pt idx="965" formatCode="General">
                  <c:v>19.3</c:v>
                </c:pt>
                <c:pt idx="966" formatCode="General">
                  <c:v>19.32</c:v>
                </c:pt>
                <c:pt idx="967" formatCode="General">
                  <c:v>19.34</c:v>
                </c:pt>
                <c:pt idx="968" formatCode="General">
                  <c:v>19.36</c:v>
                </c:pt>
                <c:pt idx="969" formatCode="General">
                  <c:v>19.38</c:v>
                </c:pt>
                <c:pt idx="970" formatCode="General">
                  <c:v>19.399999999999999</c:v>
                </c:pt>
                <c:pt idx="971" formatCode="General">
                  <c:v>19.420000000000002</c:v>
                </c:pt>
                <c:pt idx="972" formatCode="General">
                  <c:v>19.440000000000001</c:v>
                </c:pt>
                <c:pt idx="973" formatCode="General">
                  <c:v>19.46</c:v>
                </c:pt>
                <c:pt idx="974" formatCode="General">
                  <c:v>19.48</c:v>
                </c:pt>
                <c:pt idx="975" formatCode="General">
                  <c:v>19.5</c:v>
                </c:pt>
                <c:pt idx="976" formatCode="General">
                  <c:v>19.52</c:v>
                </c:pt>
                <c:pt idx="977" formatCode="General">
                  <c:v>19.54</c:v>
                </c:pt>
                <c:pt idx="978" formatCode="General">
                  <c:v>19.559999999999999</c:v>
                </c:pt>
                <c:pt idx="979" formatCode="General">
                  <c:v>19.579999999999998</c:v>
                </c:pt>
                <c:pt idx="980" formatCode="General">
                  <c:v>19.600000000000001</c:v>
                </c:pt>
                <c:pt idx="981" formatCode="General">
                  <c:v>19.62</c:v>
                </c:pt>
                <c:pt idx="982" formatCode="General">
                  <c:v>19.64</c:v>
                </c:pt>
                <c:pt idx="983" formatCode="General">
                  <c:v>19.66</c:v>
                </c:pt>
                <c:pt idx="984" formatCode="General">
                  <c:v>19.68</c:v>
                </c:pt>
                <c:pt idx="985" formatCode="General">
                  <c:v>19.7</c:v>
                </c:pt>
                <c:pt idx="986" formatCode="General">
                  <c:v>19.72</c:v>
                </c:pt>
                <c:pt idx="987" formatCode="General">
                  <c:v>19.739999999999998</c:v>
                </c:pt>
                <c:pt idx="988" formatCode="General">
                  <c:v>19.760000000000002</c:v>
                </c:pt>
                <c:pt idx="989" formatCode="General">
                  <c:v>19.78</c:v>
                </c:pt>
                <c:pt idx="990" formatCode="General">
                  <c:v>19.8</c:v>
                </c:pt>
                <c:pt idx="991" formatCode="General">
                  <c:v>19.82</c:v>
                </c:pt>
                <c:pt idx="992" formatCode="General">
                  <c:v>19.84</c:v>
                </c:pt>
                <c:pt idx="993" formatCode="General">
                  <c:v>19.86</c:v>
                </c:pt>
                <c:pt idx="994" formatCode="General">
                  <c:v>19.88</c:v>
                </c:pt>
                <c:pt idx="995" formatCode="General">
                  <c:v>19.899999999999999</c:v>
                </c:pt>
                <c:pt idx="996" formatCode="General">
                  <c:v>19.920000000000002</c:v>
                </c:pt>
                <c:pt idx="997" formatCode="General">
                  <c:v>19.940000000000001</c:v>
                </c:pt>
                <c:pt idx="998" formatCode="General">
                  <c:v>19.96</c:v>
                </c:pt>
                <c:pt idx="999" formatCode="General">
                  <c:v>19.98</c:v>
                </c:pt>
                <c:pt idx="1000" formatCode="General">
                  <c:v>20</c:v>
                </c:pt>
                <c:pt idx="1001" formatCode="General">
                  <c:v>20.02</c:v>
                </c:pt>
                <c:pt idx="1002" formatCode="General">
                  <c:v>20.04</c:v>
                </c:pt>
                <c:pt idx="1003" formatCode="General">
                  <c:v>20.059999999999999</c:v>
                </c:pt>
                <c:pt idx="1004" formatCode="General">
                  <c:v>20.079999999999998</c:v>
                </c:pt>
                <c:pt idx="1005" formatCode="General">
                  <c:v>20.100000000000001</c:v>
                </c:pt>
                <c:pt idx="1006" formatCode="General">
                  <c:v>20.12</c:v>
                </c:pt>
                <c:pt idx="1007" formatCode="General">
                  <c:v>20.14</c:v>
                </c:pt>
                <c:pt idx="1008" formatCode="General">
                  <c:v>20.16</c:v>
                </c:pt>
                <c:pt idx="1009" formatCode="General">
                  <c:v>20.18</c:v>
                </c:pt>
                <c:pt idx="1010" formatCode="General">
                  <c:v>20.2</c:v>
                </c:pt>
                <c:pt idx="1011" formatCode="General">
                  <c:v>20.22</c:v>
                </c:pt>
                <c:pt idx="1012" formatCode="General">
                  <c:v>20.239999999999998</c:v>
                </c:pt>
                <c:pt idx="1013" formatCode="General">
                  <c:v>20.260000000000002</c:v>
                </c:pt>
                <c:pt idx="1014" formatCode="General">
                  <c:v>20.28</c:v>
                </c:pt>
                <c:pt idx="1015" formatCode="General">
                  <c:v>20.3</c:v>
                </c:pt>
                <c:pt idx="1016" formatCode="General">
                  <c:v>20.32</c:v>
                </c:pt>
                <c:pt idx="1017" formatCode="General">
                  <c:v>20.34</c:v>
                </c:pt>
                <c:pt idx="1018" formatCode="General">
                  <c:v>20.36</c:v>
                </c:pt>
                <c:pt idx="1019" formatCode="General">
                  <c:v>20.38</c:v>
                </c:pt>
                <c:pt idx="1020" formatCode="General">
                  <c:v>20.399999999999999</c:v>
                </c:pt>
                <c:pt idx="1021" formatCode="General">
                  <c:v>20.420000000000002</c:v>
                </c:pt>
                <c:pt idx="1022" formatCode="General">
                  <c:v>20.440000000000001</c:v>
                </c:pt>
                <c:pt idx="1023" formatCode="General">
                  <c:v>20.46</c:v>
                </c:pt>
                <c:pt idx="1024" formatCode="General">
                  <c:v>20.48</c:v>
                </c:pt>
                <c:pt idx="1025" formatCode="General">
                  <c:v>20.5</c:v>
                </c:pt>
                <c:pt idx="1026" formatCode="General">
                  <c:v>20.52</c:v>
                </c:pt>
                <c:pt idx="1027" formatCode="General">
                  <c:v>20.54</c:v>
                </c:pt>
                <c:pt idx="1028" formatCode="General">
                  <c:v>20.56</c:v>
                </c:pt>
                <c:pt idx="1029" formatCode="General">
                  <c:v>20.58</c:v>
                </c:pt>
                <c:pt idx="1030" formatCode="General">
                  <c:v>20.6</c:v>
                </c:pt>
                <c:pt idx="1031" formatCode="General">
                  <c:v>20.62</c:v>
                </c:pt>
                <c:pt idx="1032" formatCode="General">
                  <c:v>20.64</c:v>
                </c:pt>
                <c:pt idx="1033" formatCode="General">
                  <c:v>20.66</c:v>
                </c:pt>
                <c:pt idx="1034" formatCode="General">
                  <c:v>20.68</c:v>
                </c:pt>
                <c:pt idx="1035" formatCode="General">
                  <c:v>20.7</c:v>
                </c:pt>
                <c:pt idx="1036" formatCode="General">
                  <c:v>20.72</c:v>
                </c:pt>
                <c:pt idx="1037" formatCode="General">
                  <c:v>20.74</c:v>
                </c:pt>
                <c:pt idx="1038" formatCode="General">
                  <c:v>20.76</c:v>
                </c:pt>
                <c:pt idx="1039" formatCode="General">
                  <c:v>20.78</c:v>
                </c:pt>
                <c:pt idx="1040" formatCode="General">
                  <c:v>20.8</c:v>
                </c:pt>
                <c:pt idx="1041" formatCode="General">
                  <c:v>20.82</c:v>
                </c:pt>
                <c:pt idx="1042" formatCode="General">
                  <c:v>20.84</c:v>
                </c:pt>
                <c:pt idx="1043" formatCode="General">
                  <c:v>20.86</c:v>
                </c:pt>
                <c:pt idx="1044" formatCode="General">
                  <c:v>20.88</c:v>
                </c:pt>
                <c:pt idx="1045" formatCode="General">
                  <c:v>20.9</c:v>
                </c:pt>
                <c:pt idx="1046" formatCode="General">
                  <c:v>20.92</c:v>
                </c:pt>
                <c:pt idx="1047" formatCode="General">
                  <c:v>20.94</c:v>
                </c:pt>
                <c:pt idx="1048" formatCode="General">
                  <c:v>20.96</c:v>
                </c:pt>
                <c:pt idx="1049" formatCode="General">
                  <c:v>20.98</c:v>
                </c:pt>
                <c:pt idx="1050" formatCode="General">
                  <c:v>21</c:v>
                </c:pt>
                <c:pt idx="1051" formatCode="General">
                  <c:v>21.02</c:v>
                </c:pt>
                <c:pt idx="1052" formatCode="General">
                  <c:v>21.04</c:v>
                </c:pt>
                <c:pt idx="1053" formatCode="General">
                  <c:v>21.06</c:v>
                </c:pt>
                <c:pt idx="1054" formatCode="General">
                  <c:v>21.08</c:v>
                </c:pt>
                <c:pt idx="1055" formatCode="General">
                  <c:v>21.1</c:v>
                </c:pt>
                <c:pt idx="1056" formatCode="General">
                  <c:v>21.12</c:v>
                </c:pt>
                <c:pt idx="1057" formatCode="General">
                  <c:v>21.14</c:v>
                </c:pt>
                <c:pt idx="1058" formatCode="General">
                  <c:v>21.16</c:v>
                </c:pt>
                <c:pt idx="1059" formatCode="General">
                  <c:v>21.18</c:v>
                </c:pt>
                <c:pt idx="1060" formatCode="General">
                  <c:v>21.2</c:v>
                </c:pt>
                <c:pt idx="1061" formatCode="General">
                  <c:v>21.22</c:v>
                </c:pt>
                <c:pt idx="1062" formatCode="General">
                  <c:v>21.24</c:v>
                </c:pt>
                <c:pt idx="1063" formatCode="General">
                  <c:v>21.26</c:v>
                </c:pt>
                <c:pt idx="1064" formatCode="General">
                  <c:v>21.28</c:v>
                </c:pt>
                <c:pt idx="1065" formatCode="General">
                  <c:v>21.3</c:v>
                </c:pt>
                <c:pt idx="1066" formatCode="General">
                  <c:v>21.32</c:v>
                </c:pt>
                <c:pt idx="1067" formatCode="General">
                  <c:v>21.34</c:v>
                </c:pt>
                <c:pt idx="1068" formatCode="General">
                  <c:v>21.36</c:v>
                </c:pt>
                <c:pt idx="1069" formatCode="General">
                  <c:v>21.38</c:v>
                </c:pt>
                <c:pt idx="1070" formatCode="General">
                  <c:v>21.4</c:v>
                </c:pt>
                <c:pt idx="1071" formatCode="General">
                  <c:v>21.42</c:v>
                </c:pt>
                <c:pt idx="1072" formatCode="General">
                  <c:v>21.44</c:v>
                </c:pt>
                <c:pt idx="1073" formatCode="General">
                  <c:v>21.46</c:v>
                </c:pt>
                <c:pt idx="1074" formatCode="General">
                  <c:v>21.48</c:v>
                </c:pt>
                <c:pt idx="1075" formatCode="General">
                  <c:v>21.5</c:v>
                </c:pt>
                <c:pt idx="1076" formatCode="General">
                  <c:v>21.52</c:v>
                </c:pt>
                <c:pt idx="1077" formatCode="General">
                  <c:v>21.54</c:v>
                </c:pt>
                <c:pt idx="1078" formatCode="General">
                  <c:v>21.56</c:v>
                </c:pt>
                <c:pt idx="1079" formatCode="General">
                  <c:v>21.58</c:v>
                </c:pt>
                <c:pt idx="1080" formatCode="General">
                  <c:v>21.6</c:v>
                </c:pt>
                <c:pt idx="1081" formatCode="General">
                  <c:v>21.62</c:v>
                </c:pt>
                <c:pt idx="1082" formatCode="General">
                  <c:v>21.64</c:v>
                </c:pt>
                <c:pt idx="1083" formatCode="General">
                  <c:v>21.66</c:v>
                </c:pt>
                <c:pt idx="1084" formatCode="General">
                  <c:v>21.68</c:v>
                </c:pt>
                <c:pt idx="1085" formatCode="General">
                  <c:v>21.7</c:v>
                </c:pt>
                <c:pt idx="1086" formatCode="General">
                  <c:v>21.72</c:v>
                </c:pt>
                <c:pt idx="1087" formatCode="General">
                  <c:v>21.74</c:v>
                </c:pt>
                <c:pt idx="1088" formatCode="General">
                  <c:v>21.76</c:v>
                </c:pt>
                <c:pt idx="1089" formatCode="General">
                  <c:v>21.78</c:v>
                </c:pt>
                <c:pt idx="1090" formatCode="General">
                  <c:v>21.8</c:v>
                </c:pt>
                <c:pt idx="1091" formatCode="General">
                  <c:v>21.82</c:v>
                </c:pt>
                <c:pt idx="1092" formatCode="General">
                  <c:v>21.84</c:v>
                </c:pt>
                <c:pt idx="1093" formatCode="General">
                  <c:v>21.86</c:v>
                </c:pt>
                <c:pt idx="1094" formatCode="General">
                  <c:v>21.88</c:v>
                </c:pt>
                <c:pt idx="1095" formatCode="General">
                  <c:v>21.9</c:v>
                </c:pt>
                <c:pt idx="1096" formatCode="General">
                  <c:v>21.92</c:v>
                </c:pt>
                <c:pt idx="1097" formatCode="General">
                  <c:v>21.94</c:v>
                </c:pt>
                <c:pt idx="1098" formatCode="General">
                  <c:v>21.96</c:v>
                </c:pt>
                <c:pt idx="1099" formatCode="General">
                  <c:v>21.98</c:v>
                </c:pt>
                <c:pt idx="1100" formatCode="General">
                  <c:v>22</c:v>
                </c:pt>
                <c:pt idx="1101" formatCode="General">
                  <c:v>22.02</c:v>
                </c:pt>
                <c:pt idx="1102" formatCode="General">
                  <c:v>22.04</c:v>
                </c:pt>
                <c:pt idx="1103" formatCode="General">
                  <c:v>22.06</c:v>
                </c:pt>
                <c:pt idx="1104" formatCode="General">
                  <c:v>22.08</c:v>
                </c:pt>
                <c:pt idx="1105" formatCode="General">
                  <c:v>22.1</c:v>
                </c:pt>
                <c:pt idx="1106" formatCode="General">
                  <c:v>22.12</c:v>
                </c:pt>
                <c:pt idx="1107" formatCode="General">
                  <c:v>22.14</c:v>
                </c:pt>
                <c:pt idx="1108" formatCode="General">
                  <c:v>22.16</c:v>
                </c:pt>
                <c:pt idx="1109" formatCode="General">
                  <c:v>22.18</c:v>
                </c:pt>
                <c:pt idx="1110" formatCode="General">
                  <c:v>22.2</c:v>
                </c:pt>
                <c:pt idx="1111" formatCode="General">
                  <c:v>22.22</c:v>
                </c:pt>
                <c:pt idx="1112" formatCode="General">
                  <c:v>22.24</c:v>
                </c:pt>
                <c:pt idx="1113" formatCode="General">
                  <c:v>22.26</c:v>
                </c:pt>
                <c:pt idx="1114" formatCode="General">
                  <c:v>22.28</c:v>
                </c:pt>
                <c:pt idx="1115" formatCode="General">
                  <c:v>22.3</c:v>
                </c:pt>
                <c:pt idx="1116" formatCode="General">
                  <c:v>22.32</c:v>
                </c:pt>
                <c:pt idx="1117" formatCode="General">
                  <c:v>22.34</c:v>
                </c:pt>
                <c:pt idx="1118" formatCode="General">
                  <c:v>22.36</c:v>
                </c:pt>
                <c:pt idx="1119" formatCode="General">
                  <c:v>22.38</c:v>
                </c:pt>
                <c:pt idx="1120" formatCode="General">
                  <c:v>22.4</c:v>
                </c:pt>
                <c:pt idx="1121" formatCode="General">
                  <c:v>22.42</c:v>
                </c:pt>
                <c:pt idx="1122" formatCode="General">
                  <c:v>22.44</c:v>
                </c:pt>
                <c:pt idx="1123" formatCode="General">
                  <c:v>22.46</c:v>
                </c:pt>
                <c:pt idx="1124" formatCode="General">
                  <c:v>22.48</c:v>
                </c:pt>
                <c:pt idx="1125" formatCode="General">
                  <c:v>22.5</c:v>
                </c:pt>
                <c:pt idx="1126" formatCode="General">
                  <c:v>22.52</c:v>
                </c:pt>
                <c:pt idx="1127" formatCode="General">
                  <c:v>22.54</c:v>
                </c:pt>
                <c:pt idx="1128" formatCode="General">
                  <c:v>22.56</c:v>
                </c:pt>
                <c:pt idx="1129" formatCode="General">
                  <c:v>22.58</c:v>
                </c:pt>
                <c:pt idx="1130" formatCode="General">
                  <c:v>22.6</c:v>
                </c:pt>
                <c:pt idx="1131" formatCode="General">
                  <c:v>22.62</c:v>
                </c:pt>
                <c:pt idx="1132" formatCode="General">
                  <c:v>22.64</c:v>
                </c:pt>
                <c:pt idx="1133" formatCode="General">
                  <c:v>22.66</c:v>
                </c:pt>
                <c:pt idx="1134" formatCode="General">
                  <c:v>22.68</c:v>
                </c:pt>
                <c:pt idx="1135" formatCode="General">
                  <c:v>22.7</c:v>
                </c:pt>
                <c:pt idx="1136" formatCode="General">
                  <c:v>22.72</c:v>
                </c:pt>
                <c:pt idx="1137" formatCode="General">
                  <c:v>22.74</c:v>
                </c:pt>
                <c:pt idx="1138" formatCode="General">
                  <c:v>22.76</c:v>
                </c:pt>
                <c:pt idx="1139" formatCode="General">
                  <c:v>22.78</c:v>
                </c:pt>
                <c:pt idx="1140" formatCode="General">
                  <c:v>22.8</c:v>
                </c:pt>
                <c:pt idx="1141" formatCode="General">
                  <c:v>22.82</c:v>
                </c:pt>
                <c:pt idx="1142" formatCode="General">
                  <c:v>22.84</c:v>
                </c:pt>
                <c:pt idx="1143" formatCode="General">
                  <c:v>22.86</c:v>
                </c:pt>
                <c:pt idx="1144" formatCode="General">
                  <c:v>22.88</c:v>
                </c:pt>
                <c:pt idx="1145" formatCode="General">
                  <c:v>22.9</c:v>
                </c:pt>
                <c:pt idx="1146" formatCode="General">
                  <c:v>22.92</c:v>
                </c:pt>
                <c:pt idx="1147" formatCode="General">
                  <c:v>22.94</c:v>
                </c:pt>
                <c:pt idx="1148" formatCode="General">
                  <c:v>22.96</c:v>
                </c:pt>
                <c:pt idx="1149" formatCode="General">
                  <c:v>22.98</c:v>
                </c:pt>
                <c:pt idx="1150" formatCode="General">
                  <c:v>23</c:v>
                </c:pt>
                <c:pt idx="1151" formatCode="General">
                  <c:v>23.02</c:v>
                </c:pt>
                <c:pt idx="1152" formatCode="General">
                  <c:v>23.04</c:v>
                </c:pt>
                <c:pt idx="1153" formatCode="General">
                  <c:v>23.06</c:v>
                </c:pt>
                <c:pt idx="1154" formatCode="General">
                  <c:v>23.08</c:v>
                </c:pt>
                <c:pt idx="1155" formatCode="General">
                  <c:v>23.1</c:v>
                </c:pt>
                <c:pt idx="1156" formatCode="General">
                  <c:v>23.12</c:v>
                </c:pt>
                <c:pt idx="1157" formatCode="General">
                  <c:v>23.14</c:v>
                </c:pt>
                <c:pt idx="1158" formatCode="General">
                  <c:v>23.16</c:v>
                </c:pt>
                <c:pt idx="1159" formatCode="General">
                  <c:v>23.18</c:v>
                </c:pt>
                <c:pt idx="1160" formatCode="General">
                  <c:v>23.2</c:v>
                </c:pt>
                <c:pt idx="1161" formatCode="General">
                  <c:v>23.22</c:v>
                </c:pt>
                <c:pt idx="1162" formatCode="General">
                  <c:v>23.24</c:v>
                </c:pt>
                <c:pt idx="1163" formatCode="General">
                  <c:v>23.26</c:v>
                </c:pt>
                <c:pt idx="1164" formatCode="General">
                  <c:v>23.28</c:v>
                </c:pt>
                <c:pt idx="1165" formatCode="General">
                  <c:v>23.3</c:v>
                </c:pt>
                <c:pt idx="1166" formatCode="General">
                  <c:v>23.32</c:v>
                </c:pt>
                <c:pt idx="1167" formatCode="General">
                  <c:v>23.34</c:v>
                </c:pt>
                <c:pt idx="1168" formatCode="General">
                  <c:v>23.36</c:v>
                </c:pt>
                <c:pt idx="1169" formatCode="General">
                  <c:v>23.38</c:v>
                </c:pt>
                <c:pt idx="1170" formatCode="General">
                  <c:v>23.4</c:v>
                </c:pt>
                <c:pt idx="1171" formatCode="General">
                  <c:v>23.42</c:v>
                </c:pt>
                <c:pt idx="1172" formatCode="General">
                  <c:v>23.44</c:v>
                </c:pt>
                <c:pt idx="1173" formatCode="General">
                  <c:v>23.46</c:v>
                </c:pt>
                <c:pt idx="1174" formatCode="General">
                  <c:v>23.48</c:v>
                </c:pt>
                <c:pt idx="1175" formatCode="General">
                  <c:v>23.5</c:v>
                </c:pt>
                <c:pt idx="1176" formatCode="General">
                  <c:v>23.52</c:v>
                </c:pt>
                <c:pt idx="1177" formatCode="General">
                  <c:v>23.54</c:v>
                </c:pt>
                <c:pt idx="1178" formatCode="General">
                  <c:v>23.56</c:v>
                </c:pt>
                <c:pt idx="1179" formatCode="General">
                  <c:v>23.58</c:v>
                </c:pt>
                <c:pt idx="1180" formatCode="General">
                  <c:v>23.6</c:v>
                </c:pt>
                <c:pt idx="1181" formatCode="General">
                  <c:v>23.62</c:v>
                </c:pt>
                <c:pt idx="1182" formatCode="General">
                  <c:v>23.64</c:v>
                </c:pt>
                <c:pt idx="1183" formatCode="General">
                  <c:v>23.66</c:v>
                </c:pt>
                <c:pt idx="1184" formatCode="General">
                  <c:v>23.68</c:v>
                </c:pt>
                <c:pt idx="1185" formatCode="General">
                  <c:v>23.7</c:v>
                </c:pt>
                <c:pt idx="1186" formatCode="General">
                  <c:v>23.72</c:v>
                </c:pt>
                <c:pt idx="1187" formatCode="General">
                  <c:v>23.74</c:v>
                </c:pt>
                <c:pt idx="1188" formatCode="General">
                  <c:v>23.76</c:v>
                </c:pt>
                <c:pt idx="1189" formatCode="General">
                  <c:v>23.78</c:v>
                </c:pt>
                <c:pt idx="1190" formatCode="General">
                  <c:v>23.8</c:v>
                </c:pt>
                <c:pt idx="1191" formatCode="General">
                  <c:v>23.82</c:v>
                </c:pt>
                <c:pt idx="1192" formatCode="General">
                  <c:v>23.84</c:v>
                </c:pt>
                <c:pt idx="1193" formatCode="General">
                  <c:v>23.86</c:v>
                </c:pt>
                <c:pt idx="1194" formatCode="General">
                  <c:v>23.88</c:v>
                </c:pt>
                <c:pt idx="1195" formatCode="General">
                  <c:v>23.9</c:v>
                </c:pt>
                <c:pt idx="1196" formatCode="General">
                  <c:v>23.92</c:v>
                </c:pt>
                <c:pt idx="1197" formatCode="General">
                  <c:v>23.94</c:v>
                </c:pt>
                <c:pt idx="1198" formatCode="General">
                  <c:v>23.96</c:v>
                </c:pt>
                <c:pt idx="1199" formatCode="General">
                  <c:v>23.98</c:v>
                </c:pt>
                <c:pt idx="1200" formatCode="General">
                  <c:v>24</c:v>
                </c:pt>
                <c:pt idx="1201" formatCode="General">
                  <c:v>24.02</c:v>
                </c:pt>
                <c:pt idx="1202" formatCode="General">
                  <c:v>24.04</c:v>
                </c:pt>
                <c:pt idx="1203" formatCode="General">
                  <c:v>24.06</c:v>
                </c:pt>
                <c:pt idx="1204" formatCode="General">
                  <c:v>24.08</c:v>
                </c:pt>
                <c:pt idx="1205" formatCode="General">
                  <c:v>24.1</c:v>
                </c:pt>
                <c:pt idx="1206" formatCode="General">
                  <c:v>24.12</c:v>
                </c:pt>
                <c:pt idx="1207" formatCode="General">
                  <c:v>24.14</c:v>
                </c:pt>
                <c:pt idx="1208" formatCode="General">
                  <c:v>24.16</c:v>
                </c:pt>
                <c:pt idx="1209" formatCode="General">
                  <c:v>24.18</c:v>
                </c:pt>
                <c:pt idx="1210" formatCode="General">
                  <c:v>24.2</c:v>
                </c:pt>
                <c:pt idx="1211" formatCode="General">
                  <c:v>24.22</c:v>
                </c:pt>
                <c:pt idx="1212" formatCode="General">
                  <c:v>24.24</c:v>
                </c:pt>
                <c:pt idx="1213" formatCode="General">
                  <c:v>24.26</c:v>
                </c:pt>
                <c:pt idx="1214" formatCode="General">
                  <c:v>24.28</c:v>
                </c:pt>
                <c:pt idx="1215" formatCode="General">
                  <c:v>24.3</c:v>
                </c:pt>
                <c:pt idx="1216" formatCode="General">
                  <c:v>24.32</c:v>
                </c:pt>
                <c:pt idx="1217" formatCode="General">
                  <c:v>24.34</c:v>
                </c:pt>
                <c:pt idx="1218" formatCode="General">
                  <c:v>24.36</c:v>
                </c:pt>
                <c:pt idx="1219" formatCode="General">
                  <c:v>24.38</c:v>
                </c:pt>
                <c:pt idx="1220" formatCode="General">
                  <c:v>24.4</c:v>
                </c:pt>
                <c:pt idx="1221" formatCode="General">
                  <c:v>24.42</c:v>
                </c:pt>
                <c:pt idx="1222" formatCode="General">
                  <c:v>24.44</c:v>
                </c:pt>
                <c:pt idx="1223" formatCode="General">
                  <c:v>24.46</c:v>
                </c:pt>
                <c:pt idx="1224" formatCode="General">
                  <c:v>24.48</c:v>
                </c:pt>
                <c:pt idx="1225" formatCode="General">
                  <c:v>24.5</c:v>
                </c:pt>
                <c:pt idx="1226" formatCode="General">
                  <c:v>24.52</c:v>
                </c:pt>
                <c:pt idx="1227" formatCode="General">
                  <c:v>24.54</c:v>
                </c:pt>
                <c:pt idx="1228" formatCode="General">
                  <c:v>24.56</c:v>
                </c:pt>
                <c:pt idx="1229" formatCode="General">
                  <c:v>24.58</c:v>
                </c:pt>
                <c:pt idx="1230" formatCode="General">
                  <c:v>24.6</c:v>
                </c:pt>
                <c:pt idx="1231" formatCode="General">
                  <c:v>24.62</c:v>
                </c:pt>
                <c:pt idx="1232" formatCode="General">
                  <c:v>24.64</c:v>
                </c:pt>
                <c:pt idx="1233" formatCode="General">
                  <c:v>24.66</c:v>
                </c:pt>
                <c:pt idx="1234" formatCode="General">
                  <c:v>24.68</c:v>
                </c:pt>
                <c:pt idx="1235" formatCode="General">
                  <c:v>24.7</c:v>
                </c:pt>
                <c:pt idx="1236" formatCode="General">
                  <c:v>24.72</c:v>
                </c:pt>
                <c:pt idx="1237" formatCode="General">
                  <c:v>24.74</c:v>
                </c:pt>
                <c:pt idx="1238" formatCode="General">
                  <c:v>24.76</c:v>
                </c:pt>
                <c:pt idx="1239" formatCode="General">
                  <c:v>24.78</c:v>
                </c:pt>
                <c:pt idx="1240" formatCode="General">
                  <c:v>24.8</c:v>
                </c:pt>
                <c:pt idx="1241" formatCode="General">
                  <c:v>24.82</c:v>
                </c:pt>
                <c:pt idx="1242" formatCode="General">
                  <c:v>24.84</c:v>
                </c:pt>
                <c:pt idx="1243" formatCode="General">
                  <c:v>24.86</c:v>
                </c:pt>
                <c:pt idx="1244" formatCode="General">
                  <c:v>24.88</c:v>
                </c:pt>
                <c:pt idx="1245" formatCode="General">
                  <c:v>24.9</c:v>
                </c:pt>
                <c:pt idx="1246" formatCode="General">
                  <c:v>24.92</c:v>
                </c:pt>
                <c:pt idx="1247" formatCode="General">
                  <c:v>24.94</c:v>
                </c:pt>
                <c:pt idx="1248" formatCode="General">
                  <c:v>24.96</c:v>
                </c:pt>
                <c:pt idx="1249" formatCode="General">
                  <c:v>24.98</c:v>
                </c:pt>
                <c:pt idx="1250" formatCode="General">
                  <c:v>25</c:v>
                </c:pt>
                <c:pt idx="1251" formatCode="General">
                  <c:v>25.02</c:v>
                </c:pt>
                <c:pt idx="1252" formatCode="General">
                  <c:v>25.04</c:v>
                </c:pt>
                <c:pt idx="1253" formatCode="General">
                  <c:v>25.06</c:v>
                </c:pt>
                <c:pt idx="1254" formatCode="General">
                  <c:v>25.08</c:v>
                </c:pt>
                <c:pt idx="1255" formatCode="General">
                  <c:v>25.1</c:v>
                </c:pt>
                <c:pt idx="1256" formatCode="General">
                  <c:v>25.12</c:v>
                </c:pt>
                <c:pt idx="1257" formatCode="General">
                  <c:v>25.14</c:v>
                </c:pt>
                <c:pt idx="1258" formatCode="General">
                  <c:v>25.16</c:v>
                </c:pt>
                <c:pt idx="1259" formatCode="General">
                  <c:v>25.18</c:v>
                </c:pt>
                <c:pt idx="1260" formatCode="General">
                  <c:v>25.2</c:v>
                </c:pt>
                <c:pt idx="1261" formatCode="General">
                  <c:v>25.22</c:v>
                </c:pt>
                <c:pt idx="1262" formatCode="General">
                  <c:v>25.24</c:v>
                </c:pt>
                <c:pt idx="1263" formatCode="General">
                  <c:v>25.26</c:v>
                </c:pt>
                <c:pt idx="1264" formatCode="General">
                  <c:v>25.28</c:v>
                </c:pt>
                <c:pt idx="1265" formatCode="General">
                  <c:v>25.3</c:v>
                </c:pt>
                <c:pt idx="1266" formatCode="General">
                  <c:v>25.32</c:v>
                </c:pt>
                <c:pt idx="1267" formatCode="General">
                  <c:v>25.34</c:v>
                </c:pt>
                <c:pt idx="1268" formatCode="General">
                  <c:v>25.36</c:v>
                </c:pt>
                <c:pt idx="1269" formatCode="General">
                  <c:v>25.38</c:v>
                </c:pt>
                <c:pt idx="1270" formatCode="General">
                  <c:v>25.4</c:v>
                </c:pt>
                <c:pt idx="1271" formatCode="General">
                  <c:v>25.42</c:v>
                </c:pt>
                <c:pt idx="1272" formatCode="General">
                  <c:v>25.44</c:v>
                </c:pt>
                <c:pt idx="1273" formatCode="General">
                  <c:v>25.46</c:v>
                </c:pt>
                <c:pt idx="1274" formatCode="General">
                  <c:v>25.48</c:v>
                </c:pt>
                <c:pt idx="1275" formatCode="General">
                  <c:v>25.5</c:v>
                </c:pt>
                <c:pt idx="1276" formatCode="General">
                  <c:v>25.52</c:v>
                </c:pt>
                <c:pt idx="1277" formatCode="General">
                  <c:v>25.54</c:v>
                </c:pt>
                <c:pt idx="1278" formatCode="General">
                  <c:v>25.56</c:v>
                </c:pt>
                <c:pt idx="1279" formatCode="General">
                  <c:v>25.58</c:v>
                </c:pt>
                <c:pt idx="1280" formatCode="General">
                  <c:v>25.6</c:v>
                </c:pt>
                <c:pt idx="1281" formatCode="General">
                  <c:v>25.62</c:v>
                </c:pt>
                <c:pt idx="1282" formatCode="General">
                  <c:v>25.64</c:v>
                </c:pt>
                <c:pt idx="1283" formatCode="General">
                  <c:v>25.66</c:v>
                </c:pt>
                <c:pt idx="1284" formatCode="General">
                  <c:v>25.68</c:v>
                </c:pt>
                <c:pt idx="1285" formatCode="General">
                  <c:v>25.7</c:v>
                </c:pt>
                <c:pt idx="1286" formatCode="General">
                  <c:v>25.72</c:v>
                </c:pt>
                <c:pt idx="1287" formatCode="General">
                  <c:v>25.74</c:v>
                </c:pt>
                <c:pt idx="1288" formatCode="General">
                  <c:v>25.76</c:v>
                </c:pt>
                <c:pt idx="1289" formatCode="General">
                  <c:v>25.78</c:v>
                </c:pt>
                <c:pt idx="1290" formatCode="General">
                  <c:v>25.8</c:v>
                </c:pt>
                <c:pt idx="1291" formatCode="General">
                  <c:v>25.82</c:v>
                </c:pt>
                <c:pt idx="1292" formatCode="General">
                  <c:v>25.84</c:v>
                </c:pt>
                <c:pt idx="1293" formatCode="General">
                  <c:v>25.86</c:v>
                </c:pt>
                <c:pt idx="1294" formatCode="General">
                  <c:v>25.88</c:v>
                </c:pt>
                <c:pt idx="1295" formatCode="General">
                  <c:v>25.9</c:v>
                </c:pt>
                <c:pt idx="1296" formatCode="General">
                  <c:v>25.92</c:v>
                </c:pt>
                <c:pt idx="1297" formatCode="General">
                  <c:v>25.94</c:v>
                </c:pt>
                <c:pt idx="1298" formatCode="General">
                  <c:v>25.96</c:v>
                </c:pt>
                <c:pt idx="1299" formatCode="General">
                  <c:v>25.98</c:v>
                </c:pt>
                <c:pt idx="1300" formatCode="General">
                  <c:v>26</c:v>
                </c:pt>
                <c:pt idx="1301" formatCode="General">
                  <c:v>26.02</c:v>
                </c:pt>
                <c:pt idx="1302" formatCode="General">
                  <c:v>26.04</c:v>
                </c:pt>
                <c:pt idx="1303" formatCode="General">
                  <c:v>26.06</c:v>
                </c:pt>
                <c:pt idx="1304" formatCode="General">
                  <c:v>26.08</c:v>
                </c:pt>
                <c:pt idx="1305" formatCode="General">
                  <c:v>26.1</c:v>
                </c:pt>
                <c:pt idx="1306" formatCode="General">
                  <c:v>26.12</c:v>
                </c:pt>
                <c:pt idx="1307" formatCode="General">
                  <c:v>26.14</c:v>
                </c:pt>
                <c:pt idx="1308" formatCode="General">
                  <c:v>26.16</c:v>
                </c:pt>
                <c:pt idx="1309" formatCode="General">
                  <c:v>26.18</c:v>
                </c:pt>
                <c:pt idx="1310" formatCode="General">
                  <c:v>26.2</c:v>
                </c:pt>
                <c:pt idx="1311" formatCode="General">
                  <c:v>26.22</c:v>
                </c:pt>
                <c:pt idx="1312" formatCode="General">
                  <c:v>26.24</c:v>
                </c:pt>
                <c:pt idx="1313" formatCode="General">
                  <c:v>26.26</c:v>
                </c:pt>
                <c:pt idx="1314" formatCode="General">
                  <c:v>26.28</c:v>
                </c:pt>
                <c:pt idx="1315" formatCode="General">
                  <c:v>26.3</c:v>
                </c:pt>
                <c:pt idx="1316" formatCode="General">
                  <c:v>26.32</c:v>
                </c:pt>
                <c:pt idx="1317" formatCode="General">
                  <c:v>26.34</c:v>
                </c:pt>
                <c:pt idx="1318" formatCode="General">
                  <c:v>26.36</c:v>
                </c:pt>
                <c:pt idx="1319" formatCode="General">
                  <c:v>26.38</c:v>
                </c:pt>
                <c:pt idx="1320" formatCode="General">
                  <c:v>26.4</c:v>
                </c:pt>
                <c:pt idx="1321" formatCode="General">
                  <c:v>26.42</c:v>
                </c:pt>
                <c:pt idx="1322" formatCode="General">
                  <c:v>26.44</c:v>
                </c:pt>
                <c:pt idx="1323" formatCode="General">
                  <c:v>26.46</c:v>
                </c:pt>
                <c:pt idx="1324" formatCode="General">
                  <c:v>26.48</c:v>
                </c:pt>
                <c:pt idx="1325" formatCode="General">
                  <c:v>26.5</c:v>
                </c:pt>
                <c:pt idx="1326" formatCode="General">
                  <c:v>26.52</c:v>
                </c:pt>
                <c:pt idx="1327" formatCode="General">
                  <c:v>26.54</c:v>
                </c:pt>
                <c:pt idx="1328" formatCode="General">
                  <c:v>26.56</c:v>
                </c:pt>
                <c:pt idx="1329" formatCode="General">
                  <c:v>26.58</c:v>
                </c:pt>
                <c:pt idx="1330" formatCode="General">
                  <c:v>26.6</c:v>
                </c:pt>
                <c:pt idx="1331" formatCode="General">
                  <c:v>26.62</c:v>
                </c:pt>
                <c:pt idx="1332" formatCode="General">
                  <c:v>26.64</c:v>
                </c:pt>
                <c:pt idx="1333" formatCode="General">
                  <c:v>26.66</c:v>
                </c:pt>
                <c:pt idx="1334" formatCode="General">
                  <c:v>26.68</c:v>
                </c:pt>
                <c:pt idx="1335" formatCode="General">
                  <c:v>26.7</c:v>
                </c:pt>
                <c:pt idx="1336" formatCode="General">
                  <c:v>26.72</c:v>
                </c:pt>
                <c:pt idx="1337" formatCode="General">
                  <c:v>26.74</c:v>
                </c:pt>
                <c:pt idx="1338" formatCode="General">
                  <c:v>26.76</c:v>
                </c:pt>
                <c:pt idx="1339" formatCode="General">
                  <c:v>26.78</c:v>
                </c:pt>
                <c:pt idx="1340" formatCode="General">
                  <c:v>26.8</c:v>
                </c:pt>
                <c:pt idx="1341" formatCode="General">
                  <c:v>26.82</c:v>
                </c:pt>
                <c:pt idx="1342" formatCode="General">
                  <c:v>26.84</c:v>
                </c:pt>
                <c:pt idx="1343" formatCode="General">
                  <c:v>26.86</c:v>
                </c:pt>
                <c:pt idx="1344" formatCode="General">
                  <c:v>26.88</c:v>
                </c:pt>
                <c:pt idx="1345" formatCode="General">
                  <c:v>26.9</c:v>
                </c:pt>
                <c:pt idx="1346" formatCode="General">
                  <c:v>26.92</c:v>
                </c:pt>
                <c:pt idx="1347" formatCode="General">
                  <c:v>26.94</c:v>
                </c:pt>
                <c:pt idx="1348" formatCode="General">
                  <c:v>26.96</c:v>
                </c:pt>
                <c:pt idx="1349" formatCode="General">
                  <c:v>26.98</c:v>
                </c:pt>
                <c:pt idx="1350" formatCode="General">
                  <c:v>27</c:v>
                </c:pt>
                <c:pt idx="1351" formatCode="General">
                  <c:v>27.02</c:v>
                </c:pt>
                <c:pt idx="1352" formatCode="General">
                  <c:v>27.04</c:v>
                </c:pt>
                <c:pt idx="1353" formatCode="General">
                  <c:v>27.06</c:v>
                </c:pt>
                <c:pt idx="1354" formatCode="General">
                  <c:v>27.08</c:v>
                </c:pt>
                <c:pt idx="1355" formatCode="General">
                  <c:v>27.1</c:v>
                </c:pt>
                <c:pt idx="1356" formatCode="General">
                  <c:v>27.12</c:v>
                </c:pt>
                <c:pt idx="1357" formatCode="General">
                  <c:v>27.14</c:v>
                </c:pt>
                <c:pt idx="1358" formatCode="General">
                  <c:v>27.16</c:v>
                </c:pt>
                <c:pt idx="1359" formatCode="General">
                  <c:v>27.18</c:v>
                </c:pt>
                <c:pt idx="1360" formatCode="General">
                  <c:v>27.2</c:v>
                </c:pt>
                <c:pt idx="1361" formatCode="General">
                  <c:v>27.22</c:v>
                </c:pt>
                <c:pt idx="1362" formatCode="General">
                  <c:v>27.24</c:v>
                </c:pt>
                <c:pt idx="1363" formatCode="General">
                  <c:v>27.26</c:v>
                </c:pt>
                <c:pt idx="1364" formatCode="General">
                  <c:v>27.28</c:v>
                </c:pt>
                <c:pt idx="1365" formatCode="General">
                  <c:v>27.3</c:v>
                </c:pt>
                <c:pt idx="1366" formatCode="General">
                  <c:v>27.32</c:v>
                </c:pt>
                <c:pt idx="1367" formatCode="General">
                  <c:v>27.34</c:v>
                </c:pt>
                <c:pt idx="1368" formatCode="General">
                  <c:v>27.36</c:v>
                </c:pt>
                <c:pt idx="1369" formatCode="General">
                  <c:v>27.38</c:v>
                </c:pt>
                <c:pt idx="1370" formatCode="General">
                  <c:v>27.4</c:v>
                </c:pt>
                <c:pt idx="1371" formatCode="General">
                  <c:v>27.42</c:v>
                </c:pt>
                <c:pt idx="1372" formatCode="General">
                  <c:v>27.44</c:v>
                </c:pt>
                <c:pt idx="1373" formatCode="General">
                  <c:v>27.46</c:v>
                </c:pt>
                <c:pt idx="1374" formatCode="General">
                  <c:v>27.48</c:v>
                </c:pt>
                <c:pt idx="1375" formatCode="General">
                  <c:v>27.5</c:v>
                </c:pt>
                <c:pt idx="1376" formatCode="General">
                  <c:v>27.52</c:v>
                </c:pt>
                <c:pt idx="1377" formatCode="General">
                  <c:v>27.54</c:v>
                </c:pt>
                <c:pt idx="1378" formatCode="General">
                  <c:v>27.56</c:v>
                </c:pt>
                <c:pt idx="1379" formatCode="General">
                  <c:v>27.58</c:v>
                </c:pt>
                <c:pt idx="1380" formatCode="General">
                  <c:v>27.6</c:v>
                </c:pt>
                <c:pt idx="1381" formatCode="General">
                  <c:v>27.62</c:v>
                </c:pt>
                <c:pt idx="1382" formatCode="General">
                  <c:v>27.64</c:v>
                </c:pt>
                <c:pt idx="1383" formatCode="General">
                  <c:v>27.66</c:v>
                </c:pt>
                <c:pt idx="1384" formatCode="General">
                  <c:v>27.68</c:v>
                </c:pt>
                <c:pt idx="1385" formatCode="General">
                  <c:v>27.7</c:v>
                </c:pt>
                <c:pt idx="1386" formatCode="General">
                  <c:v>27.72</c:v>
                </c:pt>
                <c:pt idx="1387" formatCode="General">
                  <c:v>27.74</c:v>
                </c:pt>
                <c:pt idx="1388" formatCode="General">
                  <c:v>27.76</c:v>
                </c:pt>
                <c:pt idx="1389" formatCode="General">
                  <c:v>27.78</c:v>
                </c:pt>
                <c:pt idx="1390" formatCode="General">
                  <c:v>27.8</c:v>
                </c:pt>
                <c:pt idx="1391" formatCode="General">
                  <c:v>27.82</c:v>
                </c:pt>
                <c:pt idx="1392" formatCode="General">
                  <c:v>27.84</c:v>
                </c:pt>
                <c:pt idx="1393" formatCode="General">
                  <c:v>27.86</c:v>
                </c:pt>
                <c:pt idx="1394" formatCode="General">
                  <c:v>27.88</c:v>
                </c:pt>
                <c:pt idx="1395" formatCode="General">
                  <c:v>27.9</c:v>
                </c:pt>
                <c:pt idx="1396" formatCode="General">
                  <c:v>27.92</c:v>
                </c:pt>
                <c:pt idx="1397" formatCode="General">
                  <c:v>27.94</c:v>
                </c:pt>
                <c:pt idx="1398" formatCode="General">
                  <c:v>27.96</c:v>
                </c:pt>
                <c:pt idx="1399" formatCode="General">
                  <c:v>27.98</c:v>
                </c:pt>
                <c:pt idx="1400" formatCode="General">
                  <c:v>28</c:v>
                </c:pt>
                <c:pt idx="1401" formatCode="General">
                  <c:v>28.02</c:v>
                </c:pt>
                <c:pt idx="1402" formatCode="General">
                  <c:v>28.04</c:v>
                </c:pt>
                <c:pt idx="1403" formatCode="General">
                  <c:v>28.06</c:v>
                </c:pt>
                <c:pt idx="1404" formatCode="General">
                  <c:v>28.08</c:v>
                </c:pt>
                <c:pt idx="1405" formatCode="General">
                  <c:v>28.1</c:v>
                </c:pt>
                <c:pt idx="1406" formatCode="General">
                  <c:v>28.12</c:v>
                </c:pt>
                <c:pt idx="1407" formatCode="General">
                  <c:v>28.14</c:v>
                </c:pt>
                <c:pt idx="1408" formatCode="General">
                  <c:v>28.16</c:v>
                </c:pt>
                <c:pt idx="1409" formatCode="General">
                  <c:v>28.18</c:v>
                </c:pt>
                <c:pt idx="1410" formatCode="General">
                  <c:v>28.2</c:v>
                </c:pt>
                <c:pt idx="1411" formatCode="General">
                  <c:v>28.22</c:v>
                </c:pt>
                <c:pt idx="1412" formatCode="General">
                  <c:v>28.24</c:v>
                </c:pt>
                <c:pt idx="1413" formatCode="General">
                  <c:v>28.26</c:v>
                </c:pt>
                <c:pt idx="1414" formatCode="General">
                  <c:v>28.28</c:v>
                </c:pt>
                <c:pt idx="1415" formatCode="General">
                  <c:v>28.3</c:v>
                </c:pt>
                <c:pt idx="1416" formatCode="General">
                  <c:v>28.32</c:v>
                </c:pt>
                <c:pt idx="1417" formatCode="General">
                  <c:v>28.34</c:v>
                </c:pt>
                <c:pt idx="1418" formatCode="General">
                  <c:v>28.36</c:v>
                </c:pt>
                <c:pt idx="1419" formatCode="General">
                  <c:v>28.38</c:v>
                </c:pt>
                <c:pt idx="1420" formatCode="General">
                  <c:v>28.4</c:v>
                </c:pt>
                <c:pt idx="1421" formatCode="General">
                  <c:v>28.42</c:v>
                </c:pt>
                <c:pt idx="1422" formatCode="General">
                  <c:v>28.44</c:v>
                </c:pt>
                <c:pt idx="1423" formatCode="General">
                  <c:v>28.46</c:v>
                </c:pt>
                <c:pt idx="1424" formatCode="General">
                  <c:v>28.48</c:v>
                </c:pt>
                <c:pt idx="1425" formatCode="General">
                  <c:v>28.5</c:v>
                </c:pt>
                <c:pt idx="1426" formatCode="General">
                  <c:v>28.52</c:v>
                </c:pt>
                <c:pt idx="1427" formatCode="General">
                  <c:v>28.54</c:v>
                </c:pt>
                <c:pt idx="1428" formatCode="General">
                  <c:v>28.56</c:v>
                </c:pt>
                <c:pt idx="1429" formatCode="General">
                  <c:v>28.58</c:v>
                </c:pt>
                <c:pt idx="1430" formatCode="General">
                  <c:v>28.6</c:v>
                </c:pt>
                <c:pt idx="1431" formatCode="General">
                  <c:v>28.62</c:v>
                </c:pt>
                <c:pt idx="1432" formatCode="General">
                  <c:v>28.64</c:v>
                </c:pt>
                <c:pt idx="1433" formatCode="General">
                  <c:v>28.66</c:v>
                </c:pt>
                <c:pt idx="1434" formatCode="General">
                  <c:v>28.68</c:v>
                </c:pt>
                <c:pt idx="1435" formatCode="General">
                  <c:v>28.7</c:v>
                </c:pt>
                <c:pt idx="1436" formatCode="General">
                  <c:v>28.72</c:v>
                </c:pt>
                <c:pt idx="1437" formatCode="General">
                  <c:v>28.74</c:v>
                </c:pt>
                <c:pt idx="1438" formatCode="General">
                  <c:v>28.76</c:v>
                </c:pt>
                <c:pt idx="1439" formatCode="General">
                  <c:v>28.78</c:v>
                </c:pt>
                <c:pt idx="1440" formatCode="General">
                  <c:v>28.8</c:v>
                </c:pt>
                <c:pt idx="1441" formatCode="General">
                  <c:v>28.82</c:v>
                </c:pt>
                <c:pt idx="1442" formatCode="General">
                  <c:v>28.84</c:v>
                </c:pt>
                <c:pt idx="1443" formatCode="General">
                  <c:v>28.86</c:v>
                </c:pt>
                <c:pt idx="1444" formatCode="General">
                  <c:v>28.88</c:v>
                </c:pt>
                <c:pt idx="1445" formatCode="General">
                  <c:v>28.9</c:v>
                </c:pt>
                <c:pt idx="1446" formatCode="General">
                  <c:v>28.92</c:v>
                </c:pt>
                <c:pt idx="1447" formatCode="General">
                  <c:v>28.94</c:v>
                </c:pt>
                <c:pt idx="1448" formatCode="General">
                  <c:v>28.96</c:v>
                </c:pt>
                <c:pt idx="1449" formatCode="General">
                  <c:v>28.98</c:v>
                </c:pt>
                <c:pt idx="1450" formatCode="General">
                  <c:v>29</c:v>
                </c:pt>
                <c:pt idx="1451" formatCode="General">
                  <c:v>29.02</c:v>
                </c:pt>
                <c:pt idx="1452" formatCode="General">
                  <c:v>29.04</c:v>
                </c:pt>
                <c:pt idx="1453" formatCode="General">
                  <c:v>29.06</c:v>
                </c:pt>
                <c:pt idx="1454" formatCode="General">
                  <c:v>29.08</c:v>
                </c:pt>
                <c:pt idx="1455" formatCode="General">
                  <c:v>29.1</c:v>
                </c:pt>
                <c:pt idx="1456" formatCode="General">
                  <c:v>29.12</c:v>
                </c:pt>
                <c:pt idx="1457" formatCode="General">
                  <c:v>29.14</c:v>
                </c:pt>
                <c:pt idx="1458" formatCode="General">
                  <c:v>29.16</c:v>
                </c:pt>
                <c:pt idx="1459" formatCode="General">
                  <c:v>29.18</c:v>
                </c:pt>
                <c:pt idx="1460" formatCode="General">
                  <c:v>29.2</c:v>
                </c:pt>
                <c:pt idx="1461" formatCode="General">
                  <c:v>29.22</c:v>
                </c:pt>
                <c:pt idx="1462" formatCode="General">
                  <c:v>29.24</c:v>
                </c:pt>
                <c:pt idx="1463" formatCode="General">
                  <c:v>29.26</c:v>
                </c:pt>
                <c:pt idx="1464" formatCode="General">
                  <c:v>29.28</c:v>
                </c:pt>
                <c:pt idx="1465" formatCode="General">
                  <c:v>29.3</c:v>
                </c:pt>
                <c:pt idx="1466" formatCode="General">
                  <c:v>29.32</c:v>
                </c:pt>
                <c:pt idx="1467" formatCode="General">
                  <c:v>29.34</c:v>
                </c:pt>
                <c:pt idx="1468" formatCode="General">
                  <c:v>29.36</c:v>
                </c:pt>
                <c:pt idx="1469" formatCode="General">
                  <c:v>29.38</c:v>
                </c:pt>
                <c:pt idx="1470" formatCode="General">
                  <c:v>29.4</c:v>
                </c:pt>
                <c:pt idx="1471" formatCode="General">
                  <c:v>29.42</c:v>
                </c:pt>
                <c:pt idx="1472" formatCode="General">
                  <c:v>29.44</c:v>
                </c:pt>
                <c:pt idx="1473" formatCode="General">
                  <c:v>29.46</c:v>
                </c:pt>
                <c:pt idx="1474" formatCode="General">
                  <c:v>29.48</c:v>
                </c:pt>
                <c:pt idx="1475" formatCode="General">
                  <c:v>29.5</c:v>
                </c:pt>
                <c:pt idx="1476" formatCode="General">
                  <c:v>29.52</c:v>
                </c:pt>
                <c:pt idx="1477" formatCode="General">
                  <c:v>29.54</c:v>
                </c:pt>
                <c:pt idx="1478" formatCode="General">
                  <c:v>29.56</c:v>
                </c:pt>
                <c:pt idx="1479" formatCode="General">
                  <c:v>29.58</c:v>
                </c:pt>
                <c:pt idx="1480" formatCode="General">
                  <c:v>29.6</c:v>
                </c:pt>
                <c:pt idx="1481" formatCode="General">
                  <c:v>29.62</c:v>
                </c:pt>
                <c:pt idx="1482" formatCode="General">
                  <c:v>29.64</c:v>
                </c:pt>
                <c:pt idx="1483" formatCode="General">
                  <c:v>29.66</c:v>
                </c:pt>
                <c:pt idx="1484" formatCode="General">
                  <c:v>29.68</c:v>
                </c:pt>
                <c:pt idx="1485" formatCode="General">
                  <c:v>29.7</c:v>
                </c:pt>
                <c:pt idx="1486" formatCode="General">
                  <c:v>29.72</c:v>
                </c:pt>
                <c:pt idx="1487" formatCode="General">
                  <c:v>29.74</c:v>
                </c:pt>
                <c:pt idx="1488" formatCode="General">
                  <c:v>29.76</c:v>
                </c:pt>
                <c:pt idx="1489" formatCode="General">
                  <c:v>29.78</c:v>
                </c:pt>
                <c:pt idx="1490" formatCode="General">
                  <c:v>29.8</c:v>
                </c:pt>
                <c:pt idx="1491" formatCode="General">
                  <c:v>29.82</c:v>
                </c:pt>
                <c:pt idx="1492" formatCode="General">
                  <c:v>29.84</c:v>
                </c:pt>
                <c:pt idx="1493" formatCode="General">
                  <c:v>29.86</c:v>
                </c:pt>
                <c:pt idx="1494" formatCode="General">
                  <c:v>29.88</c:v>
                </c:pt>
                <c:pt idx="1495" formatCode="General">
                  <c:v>29.9</c:v>
                </c:pt>
                <c:pt idx="1496" formatCode="General">
                  <c:v>29.92</c:v>
                </c:pt>
                <c:pt idx="1497" formatCode="General">
                  <c:v>29.94</c:v>
                </c:pt>
                <c:pt idx="1498" formatCode="General">
                  <c:v>29.96</c:v>
                </c:pt>
                <c:pt idx="1499" formatCode="General">
                  <c:v>29.98</c:v>
                </c:pt>
                <c:pt idx="1500" formatCode="General">
                  <c:v>30</c:v>
                </c:pt>
                <c:pt idx="1501" formatCode="General">
                  <c:v>30.02</c:v>
                </c:pt>
                <c:pt idx="1502" formatCode="General">
                  <c:v>30.04</c:v>
                </c:pt>
                <c:pt idx="1503" formatCode="General">
                  <c:v>30.06</c:v>
                </c:pt>
                <c:pt idx="1504" formatCode="General">
                  <c:v>30.08</c:v>
                </c:pt>
                <c:pt idx="1505" formatCode="General">
                  <c:v>30.1</c:v>
                </c:pt>
                <c:pt idx="1506" formatCode="General">
                  <c:v>30.12</c:v>
                </c:pt>
                <c:pt idx="1507" formatCode="General">
                  <c:v>30.14</c:v>
                </c:pt>
                <c:pt idx="1508" formatCode="General">
                  <c:v>30.16</c:v>
                </c:pt>
                <c:pt idx="1509" formatCode="General">
                  <c:v>30.18</c:v>
                </c:pt>
                <c:pt idx="1510" formatCode="General">
                  <c:v>30.2</c:v>
                </c:pt>
                <c:pt idx="1511" formatCode="General">
                  <c:v>30.22</c:v>
                </c:pt>
                <c:pt idx="1512" formatCode="General">
                  <c:v>30.24</c:v>
                </c:pt>
                <c:pt idx="1513" formatCode="General">
                  <c:v>30.26</c:v>
                </c:pt>
                <c:pt idx="1514" formatCode="General">
                  <c:v>30.28</c:v>
                </c:pt>
                <c:pt idx="1515" formatCode="General">
                  <c:v>30.3</c:v>
                </c:pt>
                <c:pt idx="1516" formatCode="General">
                  <c:v>30.32</c:v>
                </c:pt>
                <c:pt idx="1517" formatCode="General">
                  <c:v>30.34</c:v>
                </c:pt>
                <c:pt idx="1518" formatCode="General">
                  <c:v>30.36</c:v>
                </c:pt>
                <c:pt idx="1519" formatCode="General">
                  <c:v>30.38</c:v>
                </c:pt>
                <c:pt idx="1520" formatCode="General">
                  <c:v>30.4</c:v>
                </c:pt>
                <c:pt idx="1521" formatCode="General">
                  <c:v>30.42</c:v>
                </c:pt>
                <c:pt idx="1522" formatCode="General">
                  <c:v>30.44</c:v>
                </c:pt>
                <c:pt idx="1523" formatCode="General">
                  <c:v>30.46</c:v>
                </c:pt>
                <c:pt idx="1524" formatCode="General">
                  <c:v>30.48</c:v>
                </c:pt>
                <c:pt idx="1525" formatCode="General">
                  <c:v>30.5</c:v>
                </c:pt>
                <c:pt idx="1526" formatCode="General">
                  <c:v>30.52</c:v>
                </c:pt>
                <c:pt idx="1527" formatCode="General">
                  <c:v>30.54</c:v>
                </c:pt>
                <c:pt idx="1528" formatCode="General">
                  <c:v>30.56</c:v>
                </c:pt>
                <c:pt idx="1529" formatCode="General">
                  <c:v>30.58</c:v>
                </c:pt>
                <c:pt idx="1530" formatCode="General">
                  <c:v>30.6</c:v>
                </c:pt>
                <c:pt idx="1531" formatCode="General">
                  <c:v>30.62</c:v>
                </c:pt>
                <c:pt idx="1532" formatCode="General">
                  <c:v>30.64</c:v>
                </c:pt>
                <c:pt idx="1533" formatCode="General">
                  <c:v>30.66</c:v>
                </c:pt>
                <c:pt idx="1534" formatCode="General">
                  <c:v>30.68</c:v>
                </c:pt>
                <c:pt idx="1535" formatCode="General">
                  <c:v>30.7</c:v>
                </c:pt>
                <c:pt idx="1536" formatCode="General">
                  <c:v>30.72</c:v>
                </c:pt>
                <c:pt idx="1537" formatCode="General">
                  <c:v>30.74</c:v>
                </c:pt>
                <c:pt idx="1538" formatCode="General">
                  <c:v>30.76</c:v>
                </c:pt>
                <c:pt idx="1539" formatCode="General">
                  <c:v>30.78</c:v>
                </c:pt>
                <c:pt idx="1540" formatCode="General">
                  <c:v>30.8</c:v>
                </c:pt>
                <c:pt idx="1541" formatCode="General">
                  <c:v>30.82</c:v>
                </c:pt>
                <c:pt idx="1542" formatCode="General">
                  <c:v>30.84</c:v>
                </c:pt>
                <c:pt idx="1543" formatCode="General">
                  <c:v>30.86</c:v>
                </c:pt>
                <c:pt idx="1544" formatCode="General">
                  <c:v>30.88</c:v>
                </c:pt>
                <c:pt idx="1545" formatCode="General">
                  <c:v>30.9</c:v>
                </c:pt>
                <c:pt idx="1546" formatCode="General">
                  <c:v>30.92</c:v>
                </c:pt>
                <c:pt idx="1547" formatCode="General">
                  <c:v>30.94</c:v>
                </c:pt>
                <c:pt idx="1548" formatCode="General">
                  <c:v>30.96</c:v>
                </c:pt>
                <c:pt idx="1549" formatCode="General">
                  <c:v>30.98</c:v>
                </c:pt>
                <c:pt idx="1550" formatCode="General">
                  <c:v>31</c:v>
                </c:pt>
                <c:pt idx="1551" formatCode="General">
                  <c:v>31.02</c:v>
                </c:pt>
                <c:pt idx="1552" formatCode="General">
                  <c:v>31.04</c:v>
                </c:pt>
                <c:pt idx="1553" formatCode="General">
                  <c:v>31.06</c:v>
                </c:pt>
                <c:pt idx="1554" formatCode="General">
                  <c:v>31.08</c:v>
                </c:pt>
                <c:pt idx="1555" formatCode="General">
                  <c:v>31.1</c:v>
                </c:pt>
                <c:pt idx="1556" formatCode="General">
                  <c:v>31.12</c:v>
                </c:pt>
                <c:pt idx="1557" formatCode="General">
                  <c:v>31.14</c:v>
                </c:pt>
                <c:pt idx="1558" formatCode="General">
                  <c:v>31.16</c:v>
                </c:pt>
                <c:pt idx="1559" formatCode="General">
                  <c:v>31.18</c:v>
                </c:pt>
                <c:pt idx="1560" formatCode="General">
                  <c:v>31.2</c:v>
                </c:pt>
                <c:pt idx="1561" formatCode="General">
                  <c:v>31.22</c:v>
                </c:pt>
                <c:pt idx="1562" formatCode="General">
                  <c:v>31.24</c:v>
                </c:pt>
                <c:pt idx="1563" formatCode="General">
                  <c:v>31.26</c:v>
                </c:pt>
                <c:pt idx="1564" formatCode="General">
                  <c:v>31.28</c:v>
                </c:pt>
                <c:pt idx="1565" formatCode="General">
                  <c:v>31.3</c:v>
                </c:pt>
                <c:pt idx="1566" formatCode="General">
                  <c:v>31.32</c:v>
                </c:pt>
                <c:pt idx="1567" formatCode="General">
                  <c:v>31.34</c:v>
                </c:pt>
                <c:pt idx="1568" formatCode="General">
                  <c:v>31.36</c:v>
                </c:pt>
                <c:pt idx="1569" formatCode="General">
                  <c:v>31.38</c:v>
                </c:pt>
                <c:pt idx="1570" formatCode="General">
                  <c:v>31.4</c:v>
                </c:pt>
                <c:pt idx="1571" formatCode="General">
                  <c:v>31.42</c:v>
                </c:pt>
                <c:pt idx="1572" formatCode="General">
                  <c:v>31.44</c:v>
                </c:pt>
                <c:pt idx="1573" formatCode="General">
                  <c:v>31.46</c:v>
                </c:pt>
                <c:pt idx="1574" formatCode="General">
                  <c:v>31.48</c:v>
                </c:pt>
                <c:pt idx="1575" formatCode="General">
                  <c:v>31.5</c:v>
                </c:pt>
                <c:pt idx="1576" formatCode="General">
                  <c:v>31.52</c:v>
                </c:pt>
                <c:pt idx="1577" formatCode="General">
                  <c:v>31.54</c:v>
                </c:pt>
                <c:pt idx="1578" formatCode="General">
                  <c:v>31.56</c:v>
                </c:pt>
                <c:pt idx="1579" formatCode="General">
                  <c:v>31.58</c:v>
                </c:pt>
                <c:pt idx="1580" formatCode="General">
                  <c:v>31.6</c:v>
                </c:pt>
                <c:pt idx="1581" formatCode="General">
                  <c:v>31.62</c:v>
                </c:pt>
                <c:pt idx="1582" formatCode="General">
                  <c:v>31.64</c:v>
                </c:pt>
                <c:pt idx="1583" formatCode="General">
                  <c:v>31.66</c:v>
                </c:pt>
                <c:pt idx="1584" formatCode="General">
                  <c:v>31.68</c:v>
                </c:pt>
                <c:pt idx="1585" formatCode="General">
                  <c:v>31.7</c:v>
                </c:pt>
                <c:pt idx="1586" formatCode="General">
                  <c:v>31.72</c:v>
                </c:pt>
                <c:pt idx="1587" formatCode="General">
                  <c:v>31.74</c:v>
                </c:pt>
                <c:pt idx="1588" formatCode="General">
                  <c:v>31.76</c:v>
                </c:pt>
                <c:pt idx="1589" formatCode="General">
                  <c:v>31.78</c:v>
                </c:pt>
                <c:pt idx="1590" formatCode="General">
                  <c:v>31.8</c:v>
                </c:pt>
                <c:pt idx="1591" formatCode="General">
                  <c:v>31.82</c:v>
                </c:pt>
                <c:pt idx="1592" formatCode="General">
                  <c:v>31.84</c:v>
                </c:pt>
                <c:pt idx="1593" formatCode="General">
                  <c:v>31.86</c:v>
                </c:pt>
                <c:pt idx="1594" formatCode="General">
                  <c:v>31.88</c:v>
                </c:pt>
                <c:pt idx="1595" formatCode="General">
                  <c:v>31.9</c:v>
                </c:pt>
                <c:pt idx="1596" formatCode="General">
                  <c:v>31.92</c:v>
                </c:pt>
                <c:pt idx="1597" formatCode="General">
                  <c:v>31.94</c:v>
                </c:pt>
                <c:pt idx="1598" formatCode="General">
                  <c:v>31.96</c:v>
                </c:pt>
                <c:pt idx="1599" formatCode="General">
                  <c:v>31.98</c:v>
                </c:pt>
                <c:pt idx="1600" formatCode="General">
                  <c:v>32</c:v>
                </c:pt>
                <c:pt idx="1601" formatCode="General">
                  <c:v>32.020000000000003</c:v>
                </c:pt>
                <c:pt idx="1602" formatCode="General">
                  <c:v>32.04</c:v>
                </c:pt>
                <c:pt idx="1603" formatCode="General">
                  <c:v>32.06</c:v>
                </c:pt>
                <c:pt idx="1604" formatCode="General">
                  <c:v>32.08</c:v>
                </c:pt>
                <c:pt idx="1605" formatCode="General">
                  <c:v>32.1</c:v>
                </c:pt>
                <c:pt idx="1606" formatCode="General">
                  <c:v>32.119999999999997</c:v>
                </c:pt>
                <c:pt idx="1607" formatCode="General">
                  <c:v>32.14</c:v>
                </c:pt>
                <c:pt idx="1608" formatCode="General">
                  <c:v>32.159999999999997</c:v>
                </c:pt>
                <c:pt idx="1609" formatCode="General">
                  <c:v>32.18</c:v>
                </c:pt>
                <c:pt idx="1610" formatCode="General">
                  <c:v>32.200000000000003</c:v>
                </c:pt>
                <c:pt idx="1611" formatCode="General">
                  <c:v>32.22</c:v>
                </c:pt>
                <c:pt idx="1612" formatCode="General">
                  <c:v>32.24</c:v>
                </c:pt>
                <c:pt idx="1613" formatCode="General">
                  <c:v>32.26</c:v>
                </c:pt>
                <c:pt idx="1614" formatCode="General">
                  <c:v>32.28</c:v>
                </c:pt>
                <c:pt idx="1615" formatCode="General">
                  <c:v>32.299999999999997</c:v>
                </c:pt>
                <c:pt idx="1616" formatCode="General">
                  <c:v>32.32</c:v>
                </c:pt>
                <c:pt idx="1617" formatCode="General">
                  <c:v>32.340000000000003</c:v>
                </c:pt>
                <c:pt idx="1618" formatCode="General">
                  <c:v>32.36</c:v>
                </c:pt>
                <c:pt idx="1619" formatCode="General">
                  <c:v>32.380000000000003</c:v>
                </c:pt>
                <c:pt idx="1620" formatCode="General">
                  <c:v>32.4</c:v>
                </c:pt>
                <c:pt idx="1621" formatCode="General">
                  <c:v>32.42</c:v>
                </c:pt>
                <c:pt idx="1622" formatCode="General">
                  <c:v>32.44</c:v>
                </c:pt>
                <c:pt idx="1623" formatCode="General">
                  <c:v>32.46</c:v>
                </c:pt>
                <c:pt idx="1624" formatCode="General">
                  <c:v>32.479999999999997</c:v>
                </c:pt>
                <c:pt idx="1625" formatCode="General">
                  <c:v>32.5</c:v>
                </c:pt>
                <c:pt idx="1626" formatCode="General">
                  <c:v>32.520000000000003</c:v>
                </c:pt>
                <c:pt idx="1627" formatCode="General">
                  <c:v>32.54</c:v>
                </c:pt>
                <c:pt idx="1628" formatCode="General">
                  <c:v>32.56</c:v>
                </c:pt>
                <c:pt idx="1629" formatCode="General">
                  <c:v>32.58</c:v>
                </c:pt>
                <c:pt idx="1630" formatCode="General">
                  <c:v>32.6</c:v>
                </c:pt>
                <c:pt idx="1631" formatCode="General">
                  <c:v>32.619999999999997</c:v>
                </c:pt>
                <c:pt idx="1632" formatCode="General">
                  <c:v>32.64</c:v>
                </c:pt>
                <c:pt idx="1633" formatCode="General">
                  <c:v>32.659999999999997</c:v>
                </c:pt>
                <c:pt idx="1634" formatCode="General">
                  <c:v>32.68</c:v>
                </c:pt>
                <c:pt idx="1635" formatCode="General">
                  <c:v>32.700000000000003</c:v>
                </c:pt>
                <c:pt idx="1636" formatCode="General">
                  <c:v>32.72</c:v>
                </c:pt>
                <c:pt idx="1637" formatCode="General">
                  <c:v>32.74</c:v>
                </c:pt>
                <c:pt idx="1638" formatCode="General">
                  <c:v>32.76</c:v>
                </c:pt>
                <c:pt idx="1639" formatCode="General">
                  <c:v>32.78</c:v>
                </c:pt>
                <c:pt idx="1640" formatCode="General">
                  <c:v>32.799999999999997</c:v>
                </c:pt>
                <c:pt idx="1641" formatCode="General">
                  <c:v>32.82</c:v>
                </c:pt>
                <c:pt idx="1642" formatCode="General">
                  <c:v>32.840000000000003</c:v>
                </c:pt>
                <c:pt idx="1643" formatCode="General">
                  <c:v>32.86</c:v>
                </c:pt>
                <c:pt idx="1644" formatCode="General">
                  <c:v>32.880000000000003</c:v>
                </c:pt>
                <c:pt idx="1645" formatCode="General">
                  <c:v>32.9</c:v>
                </c:pt>
                <c:pt idx="1646" formatCode="General">
                  <c:v>32.92</c:v>
                </c:pt>
                <c:pt idx="1647" formatCode="General">
                  <c:v>32.94</c:v>
                </c:pt>
                <c:pt idx="1648" formatCode="General">
                  <c:v>32.96</c:v>
                </c:pt>
                <c:pt idx="1649" formatCode="General">
                  <c:v>32.979999999999997</c:v>
                </c:pt>
                <c:pt idx="1650" formatCode="General">
                  <c:v>33</c:v>
                </c:pt>
                <c:pt idx="1651" formatCode="General">
                  <c:v>33.020000000000003</c:v>
                </c:pt>
                <c:pt idx="1652" formatCode="General">
                  <c:v>33.04</c:v>
                </c:pt>
                <c:pt idx="1653" formatCode="General">
                  <c:v>33.06</c:v>
                </c:pt>
                <c:pt idx="1654" formatCode="General">
                  <c:v>33.08</c:v>
                </c:pt>
                <c:pt idx="1655" formatCode="General">
                  <c:v>33.1</c:v>
                </c:pt>
                <c:pt idx="1656" formatCode="General">
                  <c:v>33.119999999999997</c:v>
                </c:pt>
                <c:pt idx="1657" formatCode="General">
                  <c:v>33.14</c:v>
                </c:pt>
                <c:pt idx="1658" formatCode="General">
                  <c:v>33.159999999999997</c:v>
                </c:pt>
                <c:pt idx="1659" formatCode="General">
                  <c:v>33.18</c:v>
                </c:pt>
                <c:pt idx="1660" formatCode="General">
                  <c:v>33.200000000000003</c:v>
                </c:pt>
                <c:pt idx="1661" formatCode="General">
                  <c:v>33.22</c:v>
                </c:pt>
                <c:pt idx="1662" formatCode="General">
                  <c:v>33.24</c:v>
                </c:pt>
                <c:pt idx="1663" formatCode="General">
                  <c:v>33.26</c:v>
                </c:pt>
                <c:pt idx="1664" formatCode="General">
                  <c:v>33.28</c:v>
                </c:pt>
                <c:pt idx="1665" formatCode="General">
                  <c:v>33.299999999999997</c:v>
                </c:pt>
                <c:pt idx="1666" formatCode="General">
                  <c:v>33.32</c:v>
                </c:pt>
                <c:pt idx="1667" formatCode="General">
                  <c:v>33.340000000000003</c:v>
                </c:pt>
                <c:pt idx="1668" formatCode="General">
                  <c:v>33.36</c:v>
                </c:pt>
                <c:pt idx="1669" formatCode="General">
                  <c:v>33.380000000000003</c:v>
                </c:pt>
                <c:pt idx="1670" formatCode="General">
                  <c:v>33.4</c:v>
                </c:pt>
                <c:pt idx="1671" formatCode="General">
                  <c:v>33.42</c:v>
                </c:pt>
                <c:pt idx="1672" formatCode="General">
                  <c:v>33.44</c:v>
                </c:pt>
                <c:pt idx="1673" formatCode="General">
                  <c:v>33.46</c:v>
                </c:pt>
                <c:pt idx="1674" formatCode="General">
                  <c:v>33.479999999999997</c:v>
                </c:pt>
                <c:pt idx="1675" formatCode="General">
                  <c:v>33.5</c:v>
                </c:pt>
                <c:pt idx="1676" formatCode="General">
                  <c:v>33.520000000000003</c:v>
                </c:pt>
                <c:pt idx="1677" formatCode="General">
                  <c:v>33.54</c:v>
                </c:pt>
                <c:pt idx="1678" formatCode="General">
                  <c:v>33.56</c:v>
                </c:pt>
                <c:pt idx="1679" formatCode="General">
                  <c:v>33.58</c:v>
                </c:pt>
                <c:pt idx="1680" formatCode="General">
                  <c:v>33.6</c:v>
                </c:pt>
                <c:pt idx="1681" formatCode="General">
                  <c:v>33.619999999999997</c:v>
                </c:pt>
                <c:pt idx="1682" formatCode="General">
                  <c:v>33.64</c:v>
                </c:pt>
                <c:pt idx="1683" formatCode="General">
                  <c:v>33.659999999999997</c:v>
                </c:pt>
                <c:pt idx="1684" formatCode="General">
                  <c:v>33.68</c:v>
                </c:pt>
                <c:pt idx="1685" formatCode="General">
                  <c:v>33.700000000000003</c:v>
                </c:pt>
                <c:pt idx="1686" formatCode="General">
                  <c:v>33.72</c:v>
                </c:pt>
                <c:pt idx="1687" formatCode="General">
                  <c:v>33.74</c:v>
                </c:pt>
                <c:pt idx="1688" formatCode="General">
                  <c:v>33.76</c:v>
                </c:pt>
                <c:pt idx="1689" formatCode="General">
                  <c:v>33.78</c:v>
                </c:pt>
                <c:pt idx="1690" formatCode="General">
                  <c:v>33.799999999999997</c:v>
                </c:pt>
                <c:pt idx="1691" formatCode="General">
                  <c:v>33.82</c:v>
                </c:pt>
                <c:pt idx="1692" formatCode="General">
                  <c:v>33.840000000000003</c:v>
                </c:pt>
                <c:pt idx="1693" formatCode="General">
                  <c:v>33.86</c:v>
                </c:pt>
                <c:pt idx="1694" formatCode="General">
                  <c:v>33.880000000000003</c:v>
                </c:pt>
                <c:pt idx="1695" formatCode="General">
                  <c:v>33.9</c:v>
                </c:pt>
                <c:pt idx="1696" formatCode="General">
                  <c:v>33.92</c:v>
                </c:pt>
                <c:pt idx="1697" formatCode="General">
                  <c:v>33.94</c:v>
                </c:pt>
                <c:pt idx="1698" formatCode="General">
                  <c:v>33.96</c:v>
                </c:pt>
                <c:pt idx="1699" formatCode="General">
                  <c:v>33.979999999999997</c:v>
                </c:pt>
                <c:pt idx="1700" formatCode="General">
                  <c:v>34</c:v>
                </c:pt>
                <c:pt idx="1701" formatCode="General">
                  <c:v>34.020000000000003</c:v>
                </c:pt>
                <c:pt idx="1702" formatCode="General">
                  <c:v>34.04</c:v>
                </c:pt>
                <c:pt idx="1703" formatCode="General">
                  <c:v>34.06</c:v>
                </c:pt>
                <c:pt idx="1704" formatCode="General">
                  <c:v>34.08</c:v>
                </c:pt>
                <c:pt idx="1705" formatCode="General">
                  <c:v>34.1</c:v>
                </c:pt>
                <c:pt idx="1706" formatCode="General">
                  <c:v>34.119999999999997</c:v>
                </c:pt>
                <c:pt idx="1707" formatCode="General">
                  <c:v>34.14</c:v>
                </c:pt>
                <c:pt idx="1708" formatCode="General">
                  <c:v>34.159999999999997</c:v>
                </c:pt>
                <c:pt idx="1709" formatCode="General">
                  <c:v>34.18</c:v>
                </c:pt>
                <c:pt idx="1710" formatCode="General">
                  <c:v>34.200000000000003</c:v>
                </c:pt>
                <c:pt idx="1711" formatCode="General">
                  <c:v>34.22</c:v>
                </c:pt>
                <c:pt idx="1712" formatCode="General">
                  <c:v>34.24</c:v>
                </c:pt>
                <c:pt idx="1713" formatCode="General">
                  <c:v>34.26</c:v>
                </c:pt>
                <c:pt idx="1714" formatCode="General">
                  <c:v>34.28</c:v>
                </c:pt>
                <c:pt idx="1715" formatCode="General">
                  <c:v>34.299999999999997</c:v>
                </c:pt>
                <c:pt idx="1716" formatCode="General">
                  <c:v>34.32</c:v>
                </c:pt>
                <c:pt idx="1717" formatCode="General">
                  <c:v>34.340000000000003</c:v>
                </c:pt>
                <c:pt idx="1718" formatCode="General">
                  <c:v>34.36</c:v>
                </c:pt>
                <c:pt idx="1719" formatCode="General">
                  <c:v>34.380000000000003</c:v>
                </c:pt>
                <c:pt idx="1720" formatCode="General">
                  <c:v>34.4</c:v>
                </c:pt>
                <c:pt idx="1721" formatCode="General">
                  <c:v>34.42</c:v>
                </c:pt>
                <c:pt idx="1722" formatCode="General">
                  <c:v>34.44</c:v>
                </c:pt>
                <c:pt idx="1723" formatCode="General">
                  <c:v>34.46</c:v>
                </c:pt>
                <c:pt idx="1724" formatCode="General">
                  <c:v>34.479999999999997</c:v>
                </c:pt>
                <c:pt idx="1725" formatCode="General">
                  <c:v>34.5</c:v>
                </c:pt>
                <c:pt idx="1726" formatCode="General">
                  <c:v>34.520000000000003</c:v>
                </c:pt>
                <c:pt idx="1727" formatCode="General">
                  <c:v>34.54</c:v>
                </c:pt>
                <c:pt idx="1728" formatCode="General">
                  <c:v>34.56</c:v>
                </c:pt>
                <c:pt idx="1729" formatCode="General">
                  <c:v>34.58</c:v>
                </c:pt>
                <c:pt idx="1730" formatCode="General">
                  <c:v>34.6</c:v>
                </c:pt>
                <c:pt idx="1731" formatCode="General">
                  <c:v>34.619999999999997</c:v>
                </c:pt>
                <c:pt idx="1732" formatCode="General">
                  <c:v>34.64</c:v>
                </c:pt>
                <c:pt idx="1733" formatCode="General">
                  <c:v>34.659999999999997</c:v>
                </c:pt>
                <c:pt idx="1734" formatCode="General">
                  <c:v>34.68</c:v>
                </c:pt>
                <c:pt idx="1735" formatCode="General">
                  <c:v>34.700000000000003</c:v>
                </c:pt>
                <c:pt idx="1736" formatCode="General">
                  <c:v>34.72</c:v>
                </c:pt>
                <c:pt idx="1737" formatCode="General">
                  <c:v>34.74</c:v>
                </c:pt>
                <c:pt idx="1738" formatCode="General">
                  <c:v>34.76</c:v>
                </c:pt>
                <c:pt idx="1739" formatCode="General">
                  <c:v>34.78</c:v>
                </c:pt>
                <c:pt idx="1740" formatCode="General">
                  <c:v>34.799999999999997</c:v>
                </c:pt>
                <c:pt idx="1741" formatCode="General">
                  <c:v>34.82</c:v>
                </c:pt>
                <c:pt idx="1742" formatCode="General">
                  <c:v>34.840000000000003</c:v>
                </c:pt>
                <c:pt idx="1743" formatCode="General">
                  <c:v>34.86</c:v>
                </c:pt>
                <c:pt idx="1744" formatCode="General">
                  <c:v>34.880000000000003</c:v>
                </c:pt>
                <c:pt idx="1745" formatCode="General">
                  <c:v>34.9</c:v>
                </c:pt>
                <c:pt idx="1746" formatCode="General">
                  <c:v>34.92</c:v>
                </c:pt>
                <c:pt idx="1747" formatCode="General">
                  <c:v>34.94</c:v>
                </c:pt>
                <c:pt idx="1748" formatCode="General">
                  <c:v>34.96</c:v>
                </c:pt>
                <c:pt idx="1749" formatCode="General">
                  <c:v>34.979999999999997</c:v>
                </c:pt>
                <c:pt idx="1750" formatCode="General">
                  <c:v>35</c:v>
                </c:pt>
                <c:pt idx="1751" formatCode="General">
                  <c:v>35.020000000000003</c:v>
                </c:pt>
                <c:pt idx="1752" formatCode="General">
                  <c:v>35.04</c:v>
                </c:pt>
                <c:pt idx="1753" formatCode="General">
                  <c:v>35.06</c:v>
                </c:pt>
                <c:pt idx="1754" formatCode="General">
                  <c:v>35.08</c:v>
                </c:pt>
                <c:pt idx="1755" formatCode="General">
                  <c:v>35.1</c:v>
                </c:pt>
                <c:pt idx="1756" formatCode="General">
                  <c:v>35.119999999999997</c:v>
                </c:pt>
                <c:pt idx="1757" formatCode="General">
                  <c:v>35.14</c:v>
                </c:pt>
                <c:pt idx="1758" formatCode="General">
                  <c:v>35.159999999999997</c:v>
                </c:pt>
                <c:pt idx="1759" formatCode="General">
                  <c:v>35.18</c:v>
                </c:pt>
                <c:pt idx="1760" formatCode="General">
                  <c:v>35.200000000000003</c:v>
                </c:pt>
                <c:pt idx="1761" formatCode="General">
                  <c:v>35.22</c:v>
                </c:pt>
                <c:pt idx="1762" formatCode="General">
                  <c:v>35.24</c:v>
                </c:pt>
                <c:pt idx="1763" formatCode="General">
                  <c:v>35.26</c:v>
                </c:pt>
                <c:pt idx="1764" formatCode="General">
                  <c:v>35.28</c:v>
                </c:pt>
                <c:pt idx="1765" formatCode="General">
                  <c:v>35.299999999999997</c:v>
                </c:pt>
                <c:pt idx="1766" formatCode="General">
                  <c:v>35.32</c:v>
                </c:pt>
                <c:pt idx="1767" formatCode="General">
                  <c:v>35.340000000000003</c:v>
                </c:pt>
                <c:pt idx="1768" formatCode="General">
                  <c:v>35.36</c:v>
                </c:pt>
                <c:pt idx="1769" formatCode="General">
                  <c:v>35.380000000000003</c:v>
                </c:pt>
                <c:pt idx="1770" formatCode="General">
                  <c:v>35.4</c:v>
                </c:pt>
                <c:pt idx="1771" formatCode="General">
                  <c:v>35.42</c:v>
                </c:pt>
                <c:pt idx="1772" formatCode="General">
                  <c:v>35.44</c:v>
                </c:pt>
                <c:pt idx="1773" formatCode="General">
                  <c:v>35.46</c:v>
                </c:pt>
                <c:pt idx="1774" formatCode="General">
                  <c:v>35.479999999999997</c:v>
                </c:pt>
                <c:pt idx="1775" formatCode="General">
                  <c:v>35.5</c:v>
                </c:pt>
                <c:pt idx="1776" formatCode="General">
                  <c:v>35.520000000000003</c:v>
                </c:pt>
                <c:pt idx="1777" formatCode="General">
                  <c:v>35.54</c:v>
                </c:pt>
                <c:pt idx="1778" formatCode="General">
                  <c:v>35.56</c:v>
                </c:pt>
                <c:pt idx="1779" formatCode="General">
                  <c:v>35.58</c:v>
                </c:pt>
                <c:pt idx="1780" formatCode="General">
                  <c:v>35.6</c:v>
                </c:pt>
                <c:pt idx="1781" formatCode="General">
                  <c:v>35.619999999999997</c:v>
                </c:pt>
                <c:pt idx="1782" formatCode="General">
                  <c:v>35.64</c:v>
                </c:pt>
                <c:pt idx="1783" formatCode="General">
                  <c:v>35.659999999999997</c:v>
                </c:pt>
                <c:pt idx="1784" formatCode="General">
                  <c:v>35.68</c:v>
                </c:pt>
                <c:pt idx="1785" formatCode="General">
                  <c:v>35.700000000000003</c:v>
                </c:pt>
                <c:pt idx="1786" formatCode="General">
                  <c:v>35.72</c:v>
                </c:pt>
                <c:pt idx="1787" formatCode="General">
                  <c:v>35.74</c:v>
                </c:pt>
                <c:pt idx="1788" formatCode="General">
                  <c:v>35.76</c:v>
                </c:pt>
                <c:pt idx="1789" formatCode="General">
                  <c:v>35.78</c:v>
                </c:pt>
                <c:pt idx="1790" formatCode="General">
                  <c:v>35.799999999999997</c:v>
                </c:pt>
                <c:pt idx="1791" formatCode="General">
                  <c:v>35.82</c:v>
                </c:pt>
                <c:pt idx="1792" formatCode="General">
                  <c:v>35.840000000000003</c:v>
                </c:pt>
                <c:pt idx="1793" formatCode="General">
                  <c:v>35.86</c:v>
                </c:pt>
                <c:pt idx="1794" formatCode="General">
                  <c:v>35.880000000000003</c:v>
                </c:pt>
                <c:pt idx="1795" formatCode="General">
                  <c:v>35.9</c:v>
                </c:pt>
                <c:pt idx="1796" formatCode="General">
                  <c:v>35.92</c:v>
                </c:pt>
                <c:pt idx="1797" formatCode="General">
                  <c:v>35.94</c:v>
                </c:pt>
                <c:pt idx="1798" formatCode="General">
                  <c:v>35.96</c:v>
                </c:pt>
                <c:pt idx="1799" formatCode="General">
                  <c:v>35.979999999999997</c:v>
                </c:pt>
                <c:pt idx="1800" formatCode="General">
                  <c:v>36</c:v>
                </c:pt>
                <c:pt idx="1801" formatCode="General">
                  <c:v>36.020000000000003</c:v>
                </c:pt>
                <c:pt idx="1802" formatCode="General">
                  <c:v>36.04</c:v>
                </c:pt>
                <c:pt idx="1803" formatCode="General">
                  <c:v>36.06</c:v>
                </c:pt>
                <c:pt idx="1804" formatCode="General">
                  <c:v>36.08</c:v>
                </c:pt>
                <c:pt idx="1805" formatCode="General">
                  <c:v>36.1</c:v>
                </c:pt>
                <c:pt idx="1806" formatCode="General">
                  <c:v>36.119999999999997</c:v>
                </c:pt>
                <c:pt idx="1807" formatCode="General">
                  <c:v>36.14</c:v>
                </c:pt>
                <c:pt idx="1808" formatCode="General">
                  <c:v>36.159999999999997</c:v>
                </c:pt>
                <c:pt idx="1809" formatCode="General">
                  <c:v>36.18</c:v>
                </c:pt>
                <c:pt idx="1810" formatCode="General">
                  <c:v>36.200000000000003</c:v>
                </c:pt>
                <c:pt idx="1811" formatCode="General">
                  <c:v>36.22</c:v>
                </c:pt>
                <c:pt idx="1812" formatCode="General">
                  <c:v>36.24</c:v>
                </c:pt>
                <c:pt idx="1813" formatCode="General">
                  <c:v>36.26</c:v>
                </c:pt>
                <c:pt idx="1814" formatCode="General">
                  <c:v>36.28</c:v>
                </c:pt>
                <c:pt idx="1815" formatCode="General">
                  <c:v>36.299999999999997</c:v>
                </c:pt>
                <c:pt idx="1816" formatCode="General">
                  <c:v>36.32</c:v>
                </c:pt>
                <c:pt idx="1817" formatCode="General">
                  <c:v>36.340000000000003</c:v>
                </c:pt>
                <c:pt idx="1818" formatCode="General">
                  <c:v>36.36</c:v>
                </c:pt>
                <c:pt idx="1819" formatCode="General">
                  <c:v>36.380000000000003</c:v>
                </c:pt>
                <c:pt idx="1820" formatCode="General">
                  <c:v>36.4</c:v>
                </c:pt>
                <c:pt idx="1821" formatCode="General">
                  <c:v>36.42</c:v>
                </c:pt>
                <c:pt idx="1822" formatCode="General">
                  <c:v>36.44</c:v>
                </c:pt>
                <c:pt idx="1823" formatCode="General">
                  <c:v>36.46</c:v>
                </c:pt>
                <c:pt idx="1824" formatCode="General">
                  <c:v>36.479999999999997</c:v>
                </c:pt>
                <c:pt idx="1825" formatCode="General">
                  <c:v>36.5</c:v>
                </c:pt>
                <c:pt idx="1826" formatCode="General">
                  <c:v>36.520000000000003</c:v>
                </c:pt>
                <c:pt idx="1827" formatCode="General">
                  <c:v>36.54</c:v>
                </c:pt>
                <c:pt idx="1828" formatCode="General">
                  <c:v>36.56</c:v>
                </c:pt>
                <c:pt idx="1829" formatCode="General">
                  <c:v>36.58</c:v>
                </c:pt>
                <c:pt idx="1830" formatCode="General">
                  <c:v>36.6</c:v>
                </c:pt>
                <c:pt idx="1831" formatCode="General">
                  <c:v>36.619999999999997</c:v>
                </c:pt>
                <c:pt idx="1832" formatCode="General">
                  <c:v>36.64</c:v>
                </c:pt>
                <c:pt idx="1833" formatCode="General">
                  <c:v>36.659999999999997</c:v>
                </c:pt>
                <c:pt idx="1834" formatCode="General">
                  <c:v>36.68</c:v>
                </c:pt>
                <c:pt idx="1835" formatCode="General">
                  <c:v>36.700000000000003</c:v>
                </c:pt>
                <c:pt idx="1836" formatCode="General">
                  <c:v>36.72</c:v>
                </c:pt>
                <c:pt idx="1837" formatCode="General">
                  <c:v>36.74</c:v>
                </c:pt>
                <c:pt idx="1838" formatCode="General">
                  <c:v>36.76</c:v>
                </c:pt>
                <c:pt idx="1839" formatCode="General">
                  <c:v>36.78</c:v>
                </c:pt>
                <c:pt idx="1840" formatCode="General">
                  <c:v>36.799999999999997</c:v>
                </c:pt>
                <c:pt idx="1841" formatCode="General">
                  <c:v>36.82</c:v>
                </c:pt>
                <c:pt idx="1842" formatCode="General">
                  <c:v>36.840000000000003</c:v>
                </c:pt>
                <c:pt idx="1843" formatCode="General">
                  <c:v>36.86</c:v>
                </c:pt>
                <c:pt idx="1844" formatCode="General">
                  <c:v>36.880000000000003</c:v>
                </c:pt>
                <c:pt idx="1845" formatCode="General">
                  <c:v>36.9</c:v>
                </c:pt>
                <c:pt idx="1846" formatCode="General">
                  <c:v>36.92</c:v>
                </c:pt>
                <c:pt idx="1847" formatCode="General">
                  <c:v>36.94</c:v>
                </c:pt>
                <c:pt idx="1848" formatCode="General">
                  <c:v>36.96</c:v>
                </c:pt>
                <c:pt idx="1849" formatCode="General">
                  <c:v>36.979999999999997</c:v>
                </c:pt>
                <c:pt idx="1850" formatCode="General">
                  <c:v>37</c:v>
                </c:pt>
                <c:pt idx="1851" formatCode="General">
                  <c:v>37.020000000000003</c:v>
                </c:pt>
                <c:pt idx="1852" formatCode="General">
                  <c:v>37.04</c:v>
                </c:pt>
                <c:pt idx="1853" formatCode="General">
                  <c:v>37.06</c:v>
                </c:pt>
                <c:pt idx="1854" formatCode="General">
                  <c:v>37.08</c:v>
                </c:pt>
                <c:pt idx="1855" formatCode="General">
                  <c:v>37.1</c:v>
                </c:pt>
                <c:pt idx="1856" formatCode="General">
                  <c:v>37.119999999999997</c:v>
                </c:pt>
                <c:pt idx="1857" formatCode="General">
                  <c:v>37.14</c:v>
                </c:pt>
                <c:pt idx="1858" formatCode="General">
                  <c:v>37.159999999999997</c:v>
                </c:pt>
                <c:pt idx="1859" formatCode="General">
                  <c:v>37.18</c:v>
                </c:pt>
                <c:pt idx="1860" formatCode="General">
                  <c:v>37.200000000000003</c:v>
                </c:pt>
                <c:pt idx="1861" formatCode="General">
                  <c:v>37.22</c:v>
                </c:pt>
                <c:pt idx="1862" formatCode="General">
                  <c:v>37.24</c:v>
                </c:pt>
                <c:pt idx="1863" formatCode="General">
                  <c:v>37.26</c:v>
                </c:pt>
                <c:pt idx="1864" formatCode="General">
                  <c:v>37.28</c:v>
                </c:pt>
                <c:pt idx="1865" formatCode="General">
                  <c:v>37.299999999999997</c:v>
                </c:pt>
                <c:pt idx="1866" formatCode="General">
                  <c:v>37.32</c:v>
                </c:pt>
                <c:pt idx="1867" formatCode="General">
                  <c:v>37.340000000000003</c:v>
                </c:pt>
                <c:pt idx="1868" formatCode="General">
                  <c:v>37.36</c:v>
                </c:pt>
                <c:pt idx="1869" formatCode="General">
                  <c:v>37.380000000000003</c:v>
                </c:pt>
                <c:pt idx="1870" formatCode="General">
                  <c:v>37.4</c:v>
                </c:pt>
                <c:pt idx="1871" formatCode="General">
                  <c:v>37.42</c:v>
                </c:pt>
                <c:pt idx="1872" formatCode="General">
                  <c:v>37.44</c:v>
                </c:pt>
                <c:pt idx="1873" formatCode="General">
                  <c:v>37.46</c:v>
                </c:pt>
                <c:pt idx="1874" formatCode="General">
                  <c:v>37.479999999999997</c:v>
                </c:pt>
                <c:pt idx="1875" formatCode="General">
                  <c:v>37.5</c:v>
                </c:pt>
                <c:pt idx="1876" formatCode="General">
                  <c:v>37.520000000000003</c:v>
                </c:pt>
                <c:pt idx="1877" formatCode="General">
                  <c:v>37.54</c:v>
                </c:pt>
                <c:pt idx="1878" formatCode="General">
                  <c:v>37.56</c:v>
                </c:pt>
                <c:pt idx="1879" formatCode="General">
                  <c:v>37.58</c:v>
                </c:pt>
                <c:pt idx="1880" formatCode="General">
                  <c:v>37.6</c:v>
                </c:pt>
                <c:pt idx="1881" formatCode="General">
                  <c:v>37.619999999999997</c:v>
                </c:pt>
                <c:pt idx="1882" formatCode="General">
                  <c:v>37.64</c:v>
                </c:pt>
                <c:pt idx="1883" formatCode="General">
                  <c:v>37.659999999999997</c:v>
                </c:pt>
                <c:pt idx="1884" formatCode="General">
                  <c:v>37.68</c:v>
                </c:pt>
                <c:pt idx="1885" formatCode="General">
                  <c:v>37.700000000000003</c:v>
                </c:pt>
                <c:pt idx="1886" formatCode="General">
                  <c:v>37.72</c:v>
                </c:pt>
                <c:pt idx="1887" formatCode="General">
                  <c:v>37.74</c:v>
                </c:pt>
                <c:pt idx="1888" formatCode="General">
                  <c:v>37.76</c:v>
                </c:pt>
                <c:pt idx="1889" formatCode="General">
                  <c:v>37.78</c:v>
                </c:pt>
                <c:pt idx="1890" formatCode="General">
                  <c:v>37.799999999999997</c:v>
                </c:pt>
                <c:pt idx="1891" formatCode="General">
                  <c:v>37.82</c:v>
                </c:pt>
                <c:pt idx="1892" formatCode="General">
                  <c:v>37.840000000000003</c:v>
                </c:pt>
                <c:pt idx="1893" formatCode="General">
                  <c:v>37.86</c:v>
                </c:pt>
                <c:pt idx="1894" formatCode="General">
                  <c:v>37.880000000000003</c:v>
                </c:pt>
                <c:pt idx="1895" formatCode="General">
                  <c:v>37.9</c:v>
                </c:pt>
                <c:pt idx="1896" formatCode="General">
                  <c:v>37.92</c:v>
                </c:pt>
                <c:pt idx="1897" formatCode="General">
                  <c:v>37.94</c:v>
                </c:pt>
                <c:pt idx="1898" formatCode="General">
                  <c:v>37.96</c:v>
                </c:pt>
                <c:pt idx="1899" formatCode="General">
                  <c:v>37.979999999999997</c:v>
                </c:pt>
                <c:pt idx="1900" formatCode="General">
                  <c:v>38</c:v>
                </c:pt>
                <c:pt idx="1901" formatCode="General">
                  <c:v>38.020000000000003</c:v>
                </c:pt>
                <c:pt idx="1902" formatCode="General">
                  <c:v>38.04</c:v>
                </c:pt>
                <c:pt idx="1903" formatCode="General">
                  <c:v>38.06</c:v>
                </c:pt>
                <c:pt idx="1904" formatCode="General">
                  <c:v>38.08</c:v>
                </c:pt>
                <c:pt idx="1905" formatCode="General">
                  <c:v>38.1</c:v>
                </c:pt>
                <c:pt idx="1906" formatCode="General">
                  <c:v>38.119999999999997</c:v>
                </c:pt>
                <c:pt idx="1907" formatCode="General">
                  <c:v>38.14</c:v>
                </c:pt>
                <c:pt idx="1908" formatCode="General">
                  <c:v>38.159999999999997</c:v>
                </c:pt>
                <c:pt idx="1909" formatCode="General">
                  <c:v>38.18</c:v>
                </c:pt>
                <c:pt idx="1910" formatCode="General">
                  <c:v>38.200000000000003</c:v>
                </c:pt>
                <c:pt idx="1911" formatCode="General">
                  <c:v>38.22</c:v>
                </c:pt>
                <c:pt idx="1912" formatCode="General">
                  <c:v>38.24</c:v>
                </c:pt>
                <c:pt idx="1913" formatCode="General">
                  <c:v>38.26</c:v>
                </c:pt>
                <c:pt idx="1914" formatCode="General">
                  <c:v>38.28</c:v>
                </c:pt>
                <c:pt idx="1915" formatCode="General">
                  <c:v>38.299999999999997</c:v>
                </c:pt>
                <c:pt idx="1916" formatCode="General">
                  <c:v>38.32</c:v>
                </c:pt>
                <c:pt idx="1917" formatCode="General">
                  <c:v>38.340000000000003</c:v>
                </c:pt>
                <c:pt idx="1918" formatCode="General">
                  <c:v>38.36</c:v>
                </c:pt>
                <c:pt idx="1919" formatCode="General">
                  <c:v>38.380000000000003</c:v>
                </c:pt>
                <c:pt idx="1920" formatCode="General">
                  <c:v>38.4</c:v>
                </c:pt>
                <c:pt idx="1921" formatCode="General">
                  <c:v>38.42</c:v>
                </c:pt>
                <c:pt idx="1922" formatCode="General">
                  <c:v>38.44</c:v>
                </c:pt>
                <c:pt idx="1923" formatCode="General">
                  <c:v>38.46</c:v>
                </c:pt>
                <c:pt idx="1924" formatCode="General">
                  <c:v>38.479999999999997</c:v>
                </c:pt>
                <c:pt idx="1925" formatCode="General">
                  <c:v>38.5</c:v>
                </c:pt>
                <c:pt idx="1926" formatCode="General">
                  <c:v>38.520000000000003</c:v>
                </c:pt>
                <c:pt idx="1927" formatCode="General">
                  <c:v>38.54</c:v>
                </c:pt>
                <c:pt idx="1928" formatCode="General">
                  <c:v>38.56</c:v>
                </c:pt>
                <c:pt idx="1929" formatCode="General">
                  <c:v>38.58</c:v>
                </c:pt>
                <c:pt idx="1930" formatCode="General">
                  <c:v>38.6</c:v>
                </c:pt>
                <c:pt idx="1931" formatCode="General">
                  <c:v>38.619999999999997</c:v>
                </c:pt>
                <c:pt idx="1932" formatCode="General">
                  <c:v>38.64</c:v>
                </c:pt>
                <c:pt idx="1933" formatCode="General">
                  <c:v>38.659999999999997</c:v>
                </c:pt>
                <c:pt idx="1934" formatCode="General">
                  <c:v>38.68</c:v>
                </c:pt>
                <c:pt idx="1935" formatCode="General">
                  <c:v>38.700000000000003</c:v>
                </c:pt>
                <c:pt idx="1936" formatCode="General">
                  <c:v>38.72</c:v>
                </c:pt>
                <c:pt idx="1937" formatCode="General">
                  <c:v>38.74</c:v>
                </c:pt>
                <c:pt idx="1938" formatCode="General">
                  <c:v>38.76</c:v>
                </c:pt>
                <c:pt idx="1939" formatCode="General">
                  <c:v>38.78</c:v>
                </c:pt>
                <c:pt idx="1940" formatCode="General">
                  <c:v>38.799999999999997</c:v>
                </c:pt>
                <c:pt idx="1941" formatCode="General">
                  <c:v>38.82</c:v>
                </c:pt>
                <c:pt idx="1942" formatCode="General">
                  <c:v>38.840000000000003</c:v>
                </c:pt>
                <c:pt idx="1943" formatCode="General">
                  <c:v>38.86</c:v>
                </c:pt>
                <c:pt idx="1944" formatCode="General">
                  <c:v>38.880000000000003</c:v>
                </c:pt>
                <c:pt idx="1945" formatCode="General">
                  <c:v>38.9</c:v>
                </c:pt>
                <c:pt idx="1946" formatCode="General">
                  <c:v>38.92</c:v>
                </c:pt>
                <c:pt idx="1947" formatCode="General">
                  <c:v>38.94</c:v>
                </c:pt>
                <c:pt idx="1948" formatCode="General">
                  <c:v>38.96</c:v>
                </c:pt>
                <c:pt idx="1949" formatCode="General">
                  <c:v>38.979999999999997</c:v>
                </c:pt>
                <c:pt idx="1950" formatCode="General">
                  <c:v>39</c:v>
                </c:pt>
                <c:pt idx="1951" formatCode="General">
                  <c:v>39.020000000000003</c:v>
                </c:pt>
                <c:pt idx="1952" formatCode="General">
                  <c:v>39.04</c:v>
                </c:pt>
                <c:pt idx="1953" formatCode="General">
                  <c:v>39.06</c:v>
                </c:pt>
                <c:pt idx="1954" formatCode="General">
                  <c:v>39.08</c:v>
                </c:pt>
                <c:pt idx="1955" formatCode="General">
                  <c:v>39.1</c:v>
                </c:pt>
                <c:pt idx="1956" formatCode="General">
                  <c:v>39.119999999999997</c:v>
                </c:pt>
                <c:pt idx="1957" formatCode="General">
                  <c:v>39.14</c:v>
                </c:pt>
                <c:pt idx="1958" formatCode="General">
                  <c:v>39.159999999999997</c:v>
                </c:pt>
                <c:pt idx="1959" formatCode="General">
                  <c:v>39.18</c:v>
                </c:pt>
                <c:pt idx="1960" formatCode="General">
                  <c:v>39.200000000000003</c:v>
                </c:pt>
                <c:pt idx="1961" formatCode="General">
                  <c:v>39.22</c:v>
                </c:pt>
                <c:pt idx="1962" formatCode="General">
                  <c:v>39.24</c:v>
                </c:pt>
                <c:pt idx="1963" formatCode="General">
                  <c:v>39.26</c:v>
                </c:pt>
                <c:pt idx="1964" formatCode="General">
                  <c:v>39.28</c:v>
                </c:pt>
                <c:pt idx="1965" formatCode="General">
                  <c:v>39.299999999999997</c:v>
                </c:pt>
                <c:pt idx="1966" formatCode="General">
                  <c:v>39.32</c:v>
                </c:pt>
                <c:pt idx="1967" formatCode="General">
                  <c:v>39.340000000000003</c:v>
                </c:pt>
                <c:pt idx="1968" formatCode="General">
                  <c:v>39.36</c:v>
                </c:pt>
                <c:pt idx="1969" formatCode="General">
                  <c:v>39.380000000000003</c:v>
                </c:pt>
                <c:pt idx="1970" formatCode="General">
                  <c:v>39.4</c:v>
                </c:pt>
                <c:pt idx="1971" formatCode="General">
                  <c:v>39.42</c:v>
                </c:pt>
                <c:pt idx="1972" formatCode="General">
                  <c:v>39.44</c:v>
                </c:pt>
                <c:pt idx="1973" formatCode="General">
                  <c:v>39.46</c:v>
                </c:pt>
                <c:pt idx="1974" formatCode="General">
                  <c:v>39.479999999999997</c:v>
                </c:pt>
                <c:pt idx="1975" formatCode="General">
                  <c:v>39.5</c:v>
                </c:pt>
                <c:pt idx="1976" formatCode="General">
                  <c:v>39.520000000000003</c:v>
                </c:pt>
                <c:pt idx="1977" formatCode="General">
                  <c:v>39.54</c:v>
                </c:pt>
                <c:pt idx="1978" formatCode="General">
                  <c:v>39.56</c:v>
                </c:pt>
                <c:pt idx="1979" formatCode="General">
                  <c:v>39.58</c:v>
                </c:pt>
                <c:pt idx="1980" formatCode="General">
                  <c:v>39.6</c:v>
                </c:pt>
                <c:pt idx="1981" formatCode="General">
                  <c:v>39.619999999999997</c:v>
                </c:pt>
                <c:pt idx="1982" formatCode="General">
                  <c:v>39.64</c:v>
                </c:pt>
                <c:pt idx="1983" formatCode="General">
                  <c:v>39.659999999999997</c:v>
                </c:pt>
                <c:pt idx="1984" formatCode="General">
                  <c:v>39.68</c:v>
                </c:pt>
                <c:pt idx="1985" formatCode="General">
                  <c:v>39.700000000000003</c:v>
                </c:pt>
                <c:pt idx="1986" formatCode="General">
                  <c:v>39.72</c:v>
                </c:pt>
                <c:pt idx="1987" formatCode="General">
                  <c:v>39.74</c:v>
                </c:pt>
                <c:pt idx="1988" formatCode="General">
                  <c:v>39.76</c:v>
                </c:pt>
                <c:pt idx="1989" formatCode="General">
                  <c:v>39.78</c:v>
                </c:pt>
                <c:pt idx="1990" formatCode="General">
                  <c:v>39.799999999999997</c:v>
                </c:pt>
                <c:pt idx="1991" formatCode="General">
                  <c:v>39.82</c:v>
                </c:pt>
                <c:pt idx="1992" formatCode="General">
                  <c:v>39.840000000000003</c:v>
                </c:pt>
                <c:pt idx="1993" formatCode="General">
                  <c:v>39.86</c:v>
                </c:pt>
                <c:pt idx="1994" formatCode="General">
                  <c:v>39.880000000000003</c:v>
                </c:pt>
                <c:pt idx="1995" formatCode="General">
                  <c:v>39.9</c:v>
                </c:pt>
                <c:pt idx="1996" formatCode="General">
                  <c:v>39.92</c:v>
                </c:pt>
                <c:pt idx="1997" formatCode="General">
                  <c:v>39.94</c:v>
                </c:pt>
                <c:pt idx="1998" formatCode="General">
                  <c:v>39.96</c:v>
                </c:pt>
                <c:pt idx="1999" formatCode="General">
                  <c:v>39.979999999999997</c:v>
                </c:pt>
                <c:pt idx="2000" formatCode="General">
                  <c:v>40</c:v>
                </c:pt>
                <c:pt idx="2001" formatCode="General">
                  <c:v>40.020000000000003</c:v>
                </c:pt>
                <c:pt idx="2002" formatCode="General">
                  <c:v>40.04</c:v>
                </c:pt>
                <c:pt idx="2003" formatCode="General">
                  <c:v>40.06</c:v>
                </c:pt>
                <c:pt idx="2004" formatCode="General">
                  <c:v>40.08</c:v>
                </c:pt>
                <c:pt idx="2005" formatCode="General">
                  <c:v>40.1</c:v>
                </c:pt>
                <c:pt idx="2006" formatCode="General">
                  <c:v>40.119999999999997</c:v>
                </c:pt>
                <c:pt idx="2007" formatCode="General">
                  <c:v>40.14</c:v>
                </c:pt>
                <c:pt idx="2008" formatCode="General">
                  <c:v>40.159999999999997</c:v>
                </c:pt>
                <c:pt idx="2009" formatCode="General">
                  <c:v>40.18</c:v>
                </c:pt>
                <c:pt idx="2010" formatCode="General">
                  <c:v>40.200000000000003</c:v>
                </c:pt>
                <c:pt idx="2011" formatCode="General">
                  <c:v>40.22</c:v>
                </c:pt>
                <c:pt idx="2012" formatCode="General">
                  <c:v>40.24</c:v>
                </c:pt>
                <c:pt idx="2013" formatCode="General">
                  <c:v>40.26</c:v>
                </c:pt>
                <c:pt idx="2014" formatCode="General">
                  <c:v>40.28</c:v>
                </c:pt>
                <c:pt idx="2015" formatCode="General">
                  <c:v>40.299999999999997</c:v>
                </c:pt>
                <c:pt idx="2016" formatCode="General">
                  <c:v>40.32</c:v>
                </c:pt>
                <c:pt idx="2017" formatCode="General">
                  <c:v>40.340000000000003</c:v>
                </c:pt>
                <c:pt idx="2018" formatCode="General">
                  <c:v>40.36</c:v>
                </c:pt>
                <c:pt idx="2019" formatCode="General">
                  <c:v>40.380000000000003</c:v>
                </c:pt>
                <c:pt idx="2020" formatCode="General">
                  <c:v>40.4</c:v>
                </c:pt>
                <c:pt idx="2021" formatCode="General">
                  <c:v>40.42</c:v>
                </c:pt>
                <c:pt idx="2022" formatCode="General">
                  <c:v>40.44</c:v>
                </c:pt>
                <c:pt idx="2023" formatCode="General">
                  <c:v>40.46</c:v>
                </c:pt>
                <c:pt idx="2024" formatCode="General">
                  <c:v>40.479999999999997</c:v>
                </c:pt>
                <c:pt idx="2025" formatCode="General">
                  <c:v>40.5</c:v>
                </c:pt>
                <c:pt idx="2026" formatCode="General">
                  <c:v>40.520000000000003</c:v>
                </c:pt>
                <c:pt idx="2027" formatCode="General">
                  <c:v>40.54</c:v>
                </c:pt>
                <c:pt idx="2028" formatCode="General">
                  <c:v>40.56</c:v>
                </c:pt>
                <c:pt idx="2029" formatCode="General">
                  <c:v>40.58</c:v>
                </c:pt>
                <c:pt idx="2030" formatCode="General">
                  <c:v>40.6</c:v>
                </c:pt>
                <c:pt idx="2031" formatCode="General">
                  <c:v>40.619999999999997</c:v>
                </c:pt>
                <c:pt idx="2032" formatCode="General">
                  <c:v>40.64</c:v>
                </c:pt>
                <c:pt idx="2033" formatCode="General">
                  <c:v>40.659999999999997</c:v>
                </c:pt>
                <c:pt idx="2034" formatCode="General">
                  <c:v>40.68</c:v>
                </c:pt>
                <c:pt idx="2035" formatCode="General">
                  <c:v>40.700000000000003</c:v>
                </c:pt>
                <c:pt idx="2036" formatCode="General">
                  <c:v>40.72</c:v>
                </c:pt>
                <c:pt idx="2037" formatCode="General">
                  <c:v>40.74</c:v>
                </c:pt>
                <c:pt idx="2038" formatCode="General">
                  <c:v>40.76</c:v>
                </c:pt>
                <c:pt idx="2039" formatCode="General">
                  <c:v>40.78</c:v>
                </c:pt>
                <c:pt idx="2040" formatCode="General">
                  <c:v>40.799999999999997</c:v>
                </c:pt>
                <c:pt idx="2041" formatCode="General">
                  <c:v>40.82</c:v>
                </c:pt>
                <c:pt idx="2042" formatCode="General">
                  <c:v>40.840000000000003</c:v>
                </c:pt>
                <c:pt idx="2043" formatCode="General">
                  <c:v>40.86</c:v>
                </c:pt>
                <c:pt idx="2044" formatCode="General">
                  <c:v>40.880000000000003</c:v>
                </c:pt>
                <c:pt idx="2045" formatCode="General">
                  <c:v>40.9</c:v>
                </c:pt>
                <c:pt idx="2046" formatCode="General">
                  <c:v>40.92</c:v>
                </c:pt>
                <c:pt idx="2047" formatCode="General">
                  <c:v>40.94</c:v>
                </c:pt>
                <c:pt idx="2048" formatCode="General">
                  <c:v>40.96</c:v>
                </c:pt>
                <c:pt idx="2049" formatCode="General">
                  <c:v>40.98</c:v>
                </c:pt>
                <c:pt idx="2050" formatCode="General">
                  <c:v>41</c:v>
                </c:pt>
                <c:pt idx="2051" formatCode="General">
                  <c:v>41.02</c:v>
                </c:pt>
                <c:pt idx="2052" formatCode="General">
                  <c:v>41.04</c:v>
                </c:pt>
                <c:pt idx="2053" formatCode="General">
                  <c:v>41.06</c:v>
                </c:pt>
                <c:pt idx="2054" formatCode="General">
                  <c:v>41.08</c:v>
                </c:pt>
                <c:pt idx="2055" formatCode="General">
                  <c:v>41.1</c:v>
                </c:pt>
                <c:pt idx="2056" formatCode="General">
                  <c:v>41.12</c:v>
                </c:pt>
                <c:pt idx="2057" formatCode="General">
                  <c:v>41.14</c:v>
                </c:pt>
                <c:pt idx="2058" formatCode="General">
                  <c:v>41.16</c:v>
                </c:pt>
                <c:pt idx="2059" formatCode="General">
                  <c:v>41.18</c:v>
                </c:pt>
                <c:pt idx="2060" formatCode="General">
                  <c:v>41.2</c:v>
                </c:pt>
                <c:pt idx="2061" formatCode="General">
                  <c:v>41.22</c:v>
                </c:pt>
                <c:pt idx="2062" formatCode="General">
                  <c:v>41.24</c:v>
                </c:pt>
                <c:pt idx="2063" formatCode="General">
                  <c:v>41.26</c:v>
                </c:pt>
                <c:pt idx="2064" formatCode="General">
                  <c:v>41.28</c:v>
                </c:pt>
                <c:pt idx="2065" formatCode="General">
                  <c:v>41.3</c:v>
                </c:pt>
                <c:pt idx="2066" formatCode="General">
                  <c:v>41.32</c:v>
                </c:pt>
                <c:pt idx="2067" formatCode="General">
                  <c:v>41.34</c:v>
                </c:pt>
                <c:pt idx="2068" formatCode="General">
                  <c:v>41.36</c:v>
                </c:pt>
                <c:pt idx="2069" formatCode="General">
                  <c:v>41.38</c:v>
                </c:pt>
                <c:pt idx="2070" formatCode="General">
                  <c:v>41.4</c:v>
                </c:pt>
                <c:pt idx="2071" formatCode="General">
                  <c:v>41.42</c:v>
                </c:pt>
                <c:pt idx="2072" formatCode="General">
                  <c:v>41.44</c:v>
                </c:pt>
                <c:pt idx="2073" formatCode="General">
                  <c:v>41.46</c:v>
                </c:pt>
                <c:pt idx="2074" formatCode="General">
                  <c:v>41.48</c:v>
                </c:pt>
                <c:pt idx="2075" formatCode="General">
                  <c:v>41.5</c:v>
                </c:pt>
                <c:pt idx="2076" formatCode="General">
                  <c:v>41.52</c:v>
                </c:pt>
                <c:pt idx="2077" formatCode="General">
                  <c:v>41.54</c:v>
                </c:pt>
                <c:pt idx="2078" formatCode="General">
                  <c:v>41.56</c:v>
                </c:pt>
                <c:pt idx="2079" formatCode="General">
                  <c:v>41.58</c:v>
                </c:pt>
                <c:pt idx="2080" formatCode="General">
                  <c:v>41.6</c:v>
                </c:pt>
                <c:pt idx="2081" formatCode="General">
                  <c:v>41.62</c:v>
                </c:pt>
                <c:pt idx="2082" formatCode="General">
                  <c:v>41.64</c:v>
                </c:pt>
                <c:pt idx="2083" formatCode="General">
                  <c:v>41.66</c:v>
                </c:pt>
                <c:pt idx="2084" formatCode="General">
                  <c:v>41.68</c:v>
                </c:pt>
                <c:pt idx="2085" formatCode="General">
                  <c:v>41.7</c:v>
                </c:pt>
                <c:pt idx="2086" formatCode="General">
                  <c:v>41.72</c:v>
                </c:pt>
                <c:pt idx="2087" formatCode="General">
                  <c:v>41.74</c:v>
                </c:pt>
                <c:pt idx="2088" formatCode="General">
                  <c:v>41.76</c:v>
                </c:pt>
                <c:pt idx="2089" formatCode="General">
                  <c:v>41.78</c:v>
                </c:pt>
                <c:pt idx="2090" formatCode="General">
                  <c:v>41.8</c:v>
                </c:pt>
                <c:pt idx="2091" formatCode="General">
                  <c:v>41.82</c:v>
                </c:pt>
                <c:pt idx="2092" formatCode="General">
                  <c:v>41.84</c:v>
                </c:pt>
                <c:pt idx="2093" formatCode="General">
                  <c:v>41.86</c:v>
                </c:pt>
                <c:pt idx="2094" formatCode="General">
                  <c:v>41.88</c:v>
                </c:pt>
                <c:pt idx="2095" formatCode="General">
                  <c:v>41.9</c:v>
                </c:pt>
                <c:pt idx="2096" formatCode="General">
                  <c:v>41.92</c:v>
                </c:pt>
                <c:pt idx="2097" formatCode="General">
                  <c:v>41.94</c:v>
                </c:pt>
                <c:pt idx="2098" formatCode="General">
                  <c:v>41.96</c:v>
                </c:pt>
                <c:pt idx="2099" formatCode="General">
                  <c:v>41.98</c:v>
                </c:pt>
                <c:pt idx="2100" formatCode="General">
                  <c:v>42</c:v>
                </c:pt>
                <c:pt idx="2101" formatCode="General">
                  <c:v>42.02</c:v>
                </c:pt>
                <c:pt idx="2102" formatCode="General">
                  <c:v>42.04</c:v>
                </c:pt>
                <c:pt idx="2103" formatCode="General">
                  <c:v>42.06</c:v>
                </c:pt>
                <c:pt idx="2104" formatCode="General">
                  <c:v>42.08</c:v>
                </c:pt>
                <c:pt idx="2105" formatCode="General">
                  <c:v>42.1</c:v>
                </c:pt>
                <c:pt idx="2106" formatCode="General">
                  <c:v>42.12</c:v>
                </c:pt>
                <c:pt idx="2107" formatCode="General">
                  <c:v>42.14</c:v>
                </c:pt>
                <c:pt idx="2108" formatCode="General">
                  <c:v>42.16</c:v>
                </c:pt>
                <c:pt idx="2109" formatCode="General">
                  <c:v>42.18</c:v>
                </c:pt>
                <c:pt idx="2110" formatCode="General">
                  <c:v>42.2</c:v>
                </c:pt>
                <c:pt idx="2111" formatCode="General">
                  <c:v>42.22</c:v>
                </c:pt>
                <c:pt idx="2112" formatCode="General">
                  <c:v>42.24</c:v>
                </c:pt>
                <c:pt idx="2113" formatCode="General">
                  <c:v>42.26</c:v>
                </c:pt>
                <c:pt idx="2114" formatCode="General">
                  <c:v>42.28</c:v>
                </c:pt>
                <c:pt idx="2115" formatCode="General">
                  <c:v>42.3</c:v>
                </c:pt>
                <c:pt idx="2116" formatCode="General">
                  <c:v>42.32</c:v>
                </c:pt>
                <c:pt idx="2117" formatCode="General">
                  <c:v>42.34</c:v>
                </c:pt>
                <c:pt idx="2118" formatCode="General">
                  <c:v>42.36</c:v>
                </c:pt>
                <c:pt idx="2119" formatCode="General">
                  <c:v>42.38</c:v>
                </c:pt>
                <c:pt idx="2120" formatCode="General">
                  <c:v>42.4</c:v>
                </c:pt>
                <c:pt idx="2121" formatCode="General">
                  <c:v>42.42</c:v>
                </c:pt>
                <c:pt idx="2122" formatCode="General">
                  <c:v>42.44</c:v>
                </c:pt>
                <c:pt idx="2123" formatCode="General">
                  <c:v>42.46</c:v>
                </c:pt>
                <c:pt idx="2124" formatCode="General">
                  <c:v>42.48</c:v>
                </c:pt>
                <c:pt idx="2125" formatCode="General">
                  <c:v>42.5</c:v>
                </c:pt>
                <c:pt idx="2126" formatCode="General">
                  <c:v>42.52</c:v>
                </c:pt>
                <c:pt idx="2127" formatCode="General">
                  <c:v>42.54</c:v>
                </c:pt>
                <c:pt idx="2128" formatCode="General">
                  <c:v>42.56</c:v>
                </c:pt>
                <c:pt idx="2129" formatCode="General">
                  <c:v>42.58</c:v>
                </c:pt>
                <c:pt idx="2130" formatCode="General">
                  <c:v>42.6</c:v>
                </c:pt>
                <c:pt idx="2131" formatCode="General">
                  <c:v>42.62</c:v>
                </c:pt>
                <c:pt idx="2132" formatCode="General">
                  <c:v>42.64</c:v>
                </c:pt>
                <c:pt idx="2133" formatCode="General">
                  <c:v>42.66</c:v>
                </c:pt>
                <c:pt idx="2134" formatCode="General">
                  <c:v>42.68</c:v>
                </c:pt>
                <c:pt idx="2135" formatCode="General">
                  <c:v>42.7</c:v>
                </c:pt>
                <c:pt idx="2136" formatCode="General">
                  <c:v>42.72</c:v>
                </c:pt>
                <c:pt idx="2137" formatCode="General">
                  <c:v>42.74</c:v>
                </c:pt>
                <c:pt idx="2138" formatCode="General">
                  <c:v>42.76</c:v>
                </c:pt>
                <c:pt idx="2139" formatCode="General">
                  <c:v>42.78</c:v>
                </c:pt>
                <c:pt idx="2140" formatCode="General">
                  <c:v>42.8</c:v>
                </c:pt>
                <c:pt idx="2141" formatCode="General">
                  <c:v>42.82</c:v>
                </c:pt>
                <c:pt idx="2142" formatCode="General">
                  <c:v>42.84</c:v>
                </c:pt>
                <c:pt idx="2143" formatCode="General">
                  <c:v>42.86</c:v>
                </c:pt>
                <c:pt idx="2144" formatCode="General">
                  <c:v>42.88</c:v>
                </c:pt>
                <c:pt idx="2145" formatCode="General">
                  <c:v>42.9</c:v>
                </c:pt>
                <c:pt idx="2146" formatCode="General">
                  <c:v>42.92</c:v>
                </c:pt>
                <c:pt idx="2147" formatCode="General">
                  <c:v>42.94</c:v>
                </c:pt>
                <c:pt idx="2148" formatCode="General">
                  <c:v>42.96</c:v>
                </c:pt>
                <c:pt idx="2149" formatCode="General">
                  <c:v>42.98</c:v>
                </c:pt>
                <c:pt idx="2150" formatCode="General">
                  <c:v>43</c:v>
                </c:pt>
                <c:pt idx="2151" formatCode="General">
                  <c:v>43.02</c:v>
                </c:pt>
                <c:pt idx="2152" formatCode="General">
                  <c:v>43.04</c:v>
                </c:pt>
                <c:pt idx="2153" formatCode="General">
                  <c:v>43.06</c:v>
                </c:pt>
                <c:pt idx="2154" formatCode="General">
                  <c:v>43.08</c:v>
                </c:pt>
                <c:pt idx="2155" formatCode="General">
                  <c:v>43.1</c:v>
                </c:pt>
                <c:pt idx="2156" formatCode="General">
                  <c:v>43.12</c:v>
                </c:pt>
                <c:pt idx="2157" formatCode="General">
                  <c:v>43.14</c:v>
                </c:pt>
                <c:pt idx="2158" formatCode="General">
                  <c:v>43.16</c:v>
                </c:pt>
                <c:pt idx="2159" formatCode="General">
                  <c:v>43.18</c:v>
                </c:pt>
                <c:pt idx="2160" formatCode="General">
                  <c:v>43.2</c:v>
                </c:pt>
                <c:pt idx="2161" formatCode="General">
                  <c:v>43.22</c:v>
                </c:pt>
                <c:pt idx="2162" formatCode="General">
                  <c:v>43.24</c:v>
                </c:pt>
                <c:pt idx="2163" formatCode="General">
                  <c:v>43.26</c:v>
                </c:pt>
                <c:pt idx="2164" formatCode="General">
                  <c:v>43.28</c:v>
                </c:pt>
                <c:pt idx="2165" formatCode="General">
                  <c:v>43.3</c:v>
                </c:pt>
                <c:pt idx="2166" formatCode="General">
                  <c:v>43.32</c:v>
                </c:pt>
                <c:pt idx="2167" formatCode="General">
                  <c:v>43.34</c:v>
                </c:pt>
                <c:pt idx="2168" formatCode="General">
                  <c:v>43.36</c:v>
                </c:pt>
                <c:pt idx="2169" formatCode="General">
                  <c:v>43.38</c:v>
                </c:pt>
                <c:pt idx="2170" formatCode="General">
                  <c:v>43.4</c:v>
                </c:pt>
                <c:pt idx="2171" formatCode="General">
                  <c:v>43.42</c:v>
                </c:pt>
                <c:pt idx="2172" formatCode="General">
                  <c:v>43.44</c:v>
                </c:pt>
                <c:pt idx="2173" formatCode="General">
                  <c:v>43.46</c:v>
                </c:pt>
                <c:pt idx="2174" formatCode="General">
                  <c:v>43.48</c:v>
                </c:pt>
                <c:pt idx="2175" formatCode="General">
                  <c:v>43.5</c:v>
                </c:pt>
                <c:pt idx="2176" formatCode="General">
                  <c:v>43.52</c:v>
                </c:pt>
                <c:pt idx="2177" formatCode="General">
                  <c:v>43.54</c:v>
                </c:pt>
                <c:pt idx="2178" formatCode="General">
                  <c:v>43.56</c:v>
                </c:pt>
                <c:pt idx="2179" formatCode="General">
                  <c:v>43.58</c:v>
                </c:pt>
                <c:pt idx="2180" formatCode="General">
                  <c:v>43.6</c:v>
                </c:pt>
                <c:pt idx="2181" formatCode="General">
                  <c:v>43.62</c:v>
                </c:pt>
                <c:pt idx="2182" formatCode="General">
                  <c:v>43.64</c:v>
                </c:pt>
                <c:pt idx="2183" formatCode="General">
                  <c:v>43.66</c:v>
                </c:pt>
                <c:pt idx="2184" formatCode="General">
                  <c:v>43.68</c:v>
                </c:pt>
                <c:pt idx="2185" formatCode="General">
                  <c:v>43.7</c:v>
                </c:pt>
                <c:pt idx="2186" formatCode="General">
                  <c:v>43.72</c:v>
                </c:pt>
                <c:pt idx="2187" formatCode="General">
                  <c:v>43.74</c:v>
                </c:pt>
                <c:pt idx="2188" formatCode="General">
                  <c:v>43.76</c:v>
                </c:pt>
                <c:pt idx="2189" formatCode="General">
                  <c:v>43.78</c:v>
                </c:pt>
                <c:pt idx="2190" formatCode="General">
                  <c:v>43.8</c:v>
                </c:pt>
                <c:pt idx="2191" formatCode="General">
                  <c:v>43.82</c:v>
                </c:pt>
                <c:pt idx="2192" formatCode="General">
                  <c:v>43.84</c:v>
                </c:pt>
                <c:pt idx="2193" formatCode="General">
                  <c:v>43.86</c:v>
                </c:pt>
                <c:pt idx="2194" formatCode="General">
                  <c:v>43.88</c:v>
                </c:pt>
                <c:pt idx="2195" formatCode="General">
                  <c:v>43.9</c:v>
                </c:pt>
                <c:pt idx="2196" formatCode="General">
                  <c:v>43.92</c:v>
                </c:pt>
                <c:pt idx="2197" formatCode="General">
                  <c:v>43.94</c:v>
                </c:pt>
                <c:pt idx="2198" formatCode="General">
                  <c:v>43.96</c:v>
                </c:pt>
                <c:pt idx="2199" formatCode="General">
                  <c:v>43.98</c:v>
                </c:pt>
                <c:pt idx="2200" formatCode="General">
                  <c:v>44</c:v>
                </c:pt>
                <c:pt idx="2201" formatCode="General">
                  <c:v>44.02</c:v>
                </c:pt>
                <c:pt idx="2202" formatCode="General">
                  <c:v>44.04</c:v>
                </c:pt>
                <c:pt idx="2203" formatCode="General">
                  <c:v>44.06</c:v>
                </c:pt>
                <c:pt idx="2204" formatCode="General">
                  <c:v>44.08</c:v>
                </c:pt>
                <c:pt idx="2205" formatCode="General">
                  <c:v>44.1</c:v>
                </c:pt>
                <c:pt idx="2206" formatCode="General">
                  <c:v>44.12</c:v>
                </c:pt>
                <c:pt idx="2207" formatCode="General">
                  <c:v>44.14</c:v>
                </c:pt>
                <c:pt idx="2208" formatCode="General">
                  <c:v>44.16</c:v>
                </c:pt>
                <c:pt idx="2209" formatCode="General">
                  <c:v>44.18</c:v>
                </c:pt>
                <c:pt idx="2210" formatCode="General">
                  <c:v>44.2</c:v>
                </c:pt>
                <c:pt idx="2211" formatCode="General">
                  <c:v>44.22</c:v>
                </c:pt>
                <c:pt idx="2212" formatCode="General">
                  <c:v>44.24</c:v>
                </c:pt>
                <c:pt idx="2213" formatCode="General">
                  <c:v>44.26</c:v>
                </c:pt>
                <c:pt idx="2214" formatCode="General">
                  <c:v>44.28</c:v>
                </c:pt>
                <c:pt idx="2215" formatCode="General">
                  <c:v>44.3</c:v>
                </c:pt>
                <c:pt idx="2216" formatCode="General">
                  <c:v>44.32</c:v>
                </c:pt>
                <c:pt idx="2217" formatCode="General">
                  <c:v>44.34</c:v>
                </c:pt>
                <c:pt idx="2218" formatCode="General">
                  <c:v>44.36</c:v>
                </c:pt>
                <c:pt idx="2219" formatCode="General">
                  <c:v>44.38</c:v>
                </c:pt>
                <c:pt idx="2220" formatCode="General">
                  <c:v>44.4</c:v>
                </c:pt>
                <c:pt idx="2221" formatCode="General">
                  <c:v>44.42</c:v>
                </c:pt>
                <c:pt idx="2222" formatCode="General">
                  <c:v>44.44</c:v>
                </c:pt>
                <c:pt idx="2223" formatCode="General">
                  <c:v>44.46</c:v>
                </c:pt>
                <c:pt idx="2224" formatCode="General">
                  <c:v>44.48</c:v>
                </c:pt>
                <c:pt idx="2225" formatCode="General">
                  <c:v>44.5</c:v>
                </c:pt>
                <c:pt idx="2226" formatCode="General">
                  <c:v>44.52</c:v>
                </c:pt>
                <c:pt idx="2227" formatCode="General">
                  <c:v>44.54</c:v>
                </c:pt>
                <c:pt idx="2228" formatCode="General">
                  <c:v>44.56</c:v>
                </c:pt>
                <c:pt idx="2229" formatCode="General">
                  <c:v>44.58</c:v>
                </c:pt>
                <c:pt idx="2230" formatCode="General">
                  <c:v>44.6</c:v>
                </c:pt>
                <c:pt idx="2231" formatCode="General">
                  <c:v>44.62</c:v>
                </c:pt>
                <c:pt idx="2232" formatCode="General">
                  <c:v>44.64</c:v>
                </c:pt>
                <c:pt idx="2233" formatCode="General">
                  <c:v>44.66</c:v>
                </c:pt>
                <c:pt idx="2234" formatCode="General">
                  <c:v>44.68</c:v>
                </c:pt>
                <c:pt idx="2235" formatCode="General">
                  <c:v>44.7</c:v>
                </c:pt>
                <c:pt idx="2236" formatCode="General">
                  <c:v>44.72</c:v>
                </c:pt>
                <c:pt idx="2237" formatCode="General">
                  <c:v>44.74</c:v>
                </c:pt>
                <c:pt idx="2238" formatCode="General">
                  <c:v>44.76</c:v>
                </c:pt>
                <c:pt idx="2239" formatCode="General">
                  <c:v>44.78</c:v>
                </c:pt>
                <c:pt idx="2240" formatCode="General">
                  <c:v>44.8</c:v>
                </c:pt>
                <c:pt idx="2241" formatCode="General">
                  <c:v>44.82</c:v>
                </c:pt>
                <c:pt idx="2242" formatCode="General">
                  <c:v>44.84</c:v>
                </c:pt>
                <c:pt idx="2243" formatCode="General">
                  <c:v>44.86</c:v>
                </c:pt>
                <c:pt idx="2244" formatCode="General">
                  <c:v>44.88</c:v>
                </c:pt>
                <c:pt idx="2245" formatCode="General">
                  <c:v>44.9</c:v>
                </c:pt>
                <c:pt idx="2246" formatCode="General">
                  <c:v>44.92</c:v>
                </c:pt>
                <c:pt idx="2247" formatCode="General">
                  <c:v>44.94</c:v>
                </c:pt>
                <c:pt idx="2248" formatCode="General">
                  <c:v>44.96</c:v>
                </c:pt>
                <c:pt idx="2249" formatCode="General">
                  <c:v>44.98</c:v>
                </c:pt>
                <c:pt idx="2250" formatCode="General">
                  <c:v>45</c:v>
                </c:pt>
                <c:pt idx="2251" formatCode="General">
                  <c:v>45.02</c:v>
                </c:pt>
                <c:pt idx="2252" formatCode="General">
                  <c:v>45.04</c:v>
                </c:pt>
                <c:pt idx="2253" formatCode="General">
                  <c:v>45.06</c:v>
                </c:pt>
                <c:pt idx="2254" formatCode="General">
                  <c:v>45.08</c:v>
                </c:pt>
                <c:pt idx="2255" formatCode="General">
                  <c:v>45.1</c:v>
                </c:pt>
                <c:pt idx="2256" formatCode="General">
                  <c:v>45.12</c:v>
                </c:pt>
                <c:pt idx="2257" formatCode="General">
                  <c:v>45.14</c:v>
                </c:pt>
                <c:pt idx="2258" formatCode="General">
                  <c:v>45.16</c:v>
                </c:pt>
                <c:pt idx="2259" formatCode="General">
                  <c:v>45.18</c:v>
                </c:pt>
                <c:pt idx="2260" formatCode="General">
                  <c:v>45.2</c:v>
                </c:pt>
                <c:pt idx="2261" formatCode="General">
                  <c:v>45.22</c:v>
                </c:pt>
                <c:pt idx="2262" formatCode="General">
                  <c:v>45.24</c:v>
                </c:pt>
                <c:pt idx="2263" formatCode="General">
                  <c:v>45.26</c:v>
                </c:pt>
                <c:pt idx="2264" formatCode="General">
                  <c:v>45.28</c:v>
                </c:pt>
                <c:pt idx="2265" formatCode="General">
                  <c:v>45.3</c:v>
                </c:pt>
                <c:pt idx="2266" formatCode="General">
                  <c:v>45.32</c:v>
                </c:pt>
                <c:pt idx="2267" formatCode="General">
                  <c:v>45.34</c:v>
                </c:pt>
                <c:pt idx="2268" formatCode="General">
                  <c:v>45.36</c:v>
                </c:pt>
                <c:pt idx="2269" formatCode="General">
                  <c:v>45.38</c:v>
                </c:pt>
                <c:pt idx="2270" formatCode="General">
                  <c:v>45.4</c:v>
                </c:pt>
                <c:pt idx="2271" formatCode="General">
                  <c:v>45.42</c:v>
                </c:pt>
                <c:pt idx="2272" formatCode="General">
                  <c:v>45.44</c:v>
                </c:pt>
                <c:pt idx="2273" formatCode="General">
                  <c:v>45.46</c:v>
                </c:pt>
                <c:pt idx="2274" formatCode="General">
                  <c:v>45.48</c:v>
                </c:pt>
                <c:pt idx="2275" formatCode="General">
                  <c:v>45.5</c:v>
                </c:pt>
                <c:pt idx="2276" formatCode="General">
                  <c:v>45.52</c:v>
                </c:pt>
                <c:pt idx="2277" formatCode="General">
                  <c:v>45.54</c:v>
                </c:pt>
                <c:pt idx="2278" formatCode="General">
                  <c:v>45.56</c:v>
                </c:pt>
                <c:pt idx="2279" formatCode="General">
                  <c:v>45.58</c:v>
                </c:pt>
                <c:pt idx="2280" formatCode="General">
                  <c:v>45.6</c:v>
                </c:pt>
                <c:pt idx="2281" formatCode="General">
                  <c:v>45.62</c:v>
                </c:pt>
                <c:pt idx="2282" formatCode="General">
                  <c:v>45.64</c:v>
                </c:pt>
                <c:pt idx="2283" formatCode="General">
                  <c:v>45.66</c:v>
                </c:pt>
                <c:pt idx="2284" formatCode="General">
                  <c:v>45.68</c:v>
                </c:pt>
                <c:pt idx="2285" formatCode="General">
                  <c:v>45.7</c:v>
                </c:pt>
                <c:pt idx="2286" formatCode="General">
                  <c:v>45.72</c:v>
                </c:pt>
                <c:pt idx="2287" formatCode="General">
                  <c:v>45.74</c:v>
                </c:pt>
                <c:pt idx="2288" formatCode="General">
                  <c:v>45.76</c:v>
                </c:pt>
                <c:pt idx="2289" formatCode="General">
                  <c:v>45.78</c:v>
                </c:pt>
                <c:pt idx="2290" formatCode="General">
                  <c:v>45.8</c:v>
                </c:pt>
                <c:pt idx="2291" formatCode="General">
                  <c:v>45.82</c:v>
                </c:pt>
                <c:pt idx="2292" formatCode="General">
                  <c:v>45.84</c:v>
                </c:pt>
                <c:pt idx="2293" formatCode="General">
                  <c:v>45.86</c:v>
                </c:pt>
                <c:pt idx="2294" formatCode="General">
                  <c:v>45.88</c:v>
                </c:pt>
                <c:pt idx="2295" formatCode="General">
                  <c:v>45.9</c:v>
                </c:pt>
                <c:pt idx="2296" formatCode="General">
                  <c:v>45.92</c:v>
                </c:pt>
                <c:pt idx="2297" formatCode="General">
                  <c:v>45.94</c:v>
                </c:pt>
                <c:pt idx="2298" formatCode="General">
                  <c:v>45.96</c:v>
                </c:pt>
                <c:pt idx="2299" formatCode="General">
                  <c:v>45.98</c:v>
                </c:pt>
                <c:pt idx="2300" formatCode="General">
                  <c:v>46</c:v>
                </c:pt>
                <c:pt idx="2301" formatCode="General">
                  <c:v>46.02</c:v>
                </c:pt>
                <c:pt idx="2302" formatCode="General">
                  <c:v>46.04</c:v>
                </c:pt>
                <c:pt idx="2303" formatCode="General">
                  <c:v>46.06</c:v>
                </c:pt>
                <c:pt idx="2304" formatCode="General">
                  <c:v>46.08</c:v>
                </c:pt>
                <c:pt idx="2305" formatCode="General">
                  <c:v>46.1</c:v>
                </c:pt>
                <c:pt idx="2306" formatCode="General">
                  <c:v>46.12</c:v>
                </c:pt>
                <c:pt idx="2307" formatCode="General">
                  <c:v>46.14</c:v>
                </c:pt>
                <c:pt idx="2308" formatCode="General">
                  <c:v>46.16</c:v>
                </c:pt>
                <c:pt idx="2309" formatCode="General">
                  <c:v>46.18</c:v>
                </c:pt>
                <c:pt idx="2310" formatCode="General">
                  <c:v>46.2</c:v>
                </c:pt>
                <c:pt idx="2311" formatCode="General">
                  <c:v>46.22</c:v>
                </c:pt>
                <c:pt idx="2312" formatCode="General">
                  <c:v>46.24</c:v>
                </c:pt>
                <c:pt idx="2313" formatCode="General">
                  <c:v>46.26</c:v>
                </c:pt>
                <c:pt idx="2314" formatCode="General">
                  <c:v>46.28</c:v>
                </c:pt>
                <c:pt idx="2315" formatCode="General">
                  <c:v>46.3</c:v>
                </c:pt>
                <c:pt idx="2316" formatCode="General">
                  <c:v>46.32</c:v>
                </c:pt>
                <c:pt idx="2317" formatCode="General">
                  <c:v>46.34</c:v>
                </c:pt>
                <c:pt idx="2318" formatCode="General">
                  <c:v>46.36</c:v>
                </c:pt>
                <c:pt idx="2319" formatCode="General">
                  <c:v>46.38</c:v>
                </c:pt>
                <c:pt idx="2320" formatCode="General">
                  <c:v>46.4</c:v>
                </c:pt>
                <c:pt idx="2321" formatCode="General">
                  <c:v>46.42</c:v>
                </c:pt>
                <c:pt idx="2322" formatCode="General">
                  <c:v>46.44</c:v>
                </c:pt>
                <c:pt idx="2323" formatCode="General">
                  <c:v>46.46</c:v>
                </c:pt>
                <c:pt idx="2324" formatCode="General">
                  <c:v>46.48</c:v>
                </c:pt>
                <c:pt idx="2325" formatCode="General">
                  <c:v>46.5</c:v>
                </c:pt>
                <c:pt idx="2326" formatCode="General">
                  <c:v>46.52</c:v>
                </c:pt>
                <c:pt idx="2327" formatCode="General">
                  <c:v>46.54</c:v>
                </c:pt>
                <c:pt idx="2328" formatCode="General">
                  <c:v>46.56</c:v>
                </c:pt>
                <c:pt idx="2329" formatCode="General">
                  <c:v>46.58</c:v>
                </c:pt>
                <c:pt idx="2330" formatCode="General">
                  <c:v>46.6</c:v>
                </c:pt>
                <c:pt idx="2331" formatCode="General">
                  <c:v>46.62</c:v>
                </c:pt>
                <c:pt idx="2332" formatCode="General">
                  <c:v>46.64</c:v>
                </c:pt>
                <c:pt idx="2333" formatCode="General">
                  <c:v>46.66</c:v>
                </c:pt>
                <c:pt idx="2334" formatCode="General">
                  <c:v>46.68</c:v>
                </c:pt>
                <c:pt idx="2335" formatCode="General">
                  <c:v>46.7</c:v>
                </c:pt>
                <c:pt idx="2336" formatCode="General">
                  <c:v>46.72</c:v>
                </c:pt>
                <c:pt idx="2337" formatCode="General">
                  <c:v>46.74</c:v>
                </c:pt>
                <c:pt idx="2338" formatCode="General">
                  <c:v>46.76</c:v>
                </c:pt>
                <c:pt idx="2339" formatCode="General">
                  <c:v>46.78</c:v>
                </c:pt>
                <c:pt idx="2340" formatCode="General">
                  <c:v>46.8</c:v>
                </c:pt>
                <c:pt idx="2341" formatCode="General">
                  <c:v>46.82</c:v>
                </c:pt>
                <c:pt idx="2342" formatCode="General">
                  <c:v>46.84</c:v>
                </c:pt>
                <c:pt idx="2343" formatCode="General">
                  <c:v>46.86</c:v>
                </c:pt>
                <c:pt idx="2344" formatCode="General">
                  <c:v>46.88</c:v>
                </c:pt>
                <c:pt idx="2345" formatCode="General">
                  <c:v>46.9</c:v>
                </c:pt>
                <c:pt idx="2346" formatCode="General">
                  <c:v>46.92</c:v>
                </c:pt>
                <c:pt idx="2347" formatCode="General">
                  <c:v>46.94</c:v>
                </c:pt>
                <c:pt idx="2348" formatCode="General">
                  <c:v>46.96</c:v>
                </c:pt>
                <c:pt idx="2349" formatCode="General">
                  <c:v>46.98</c:v>
                </c:pt>
                <c:pt idx="2350" formatCode="General">
                  <c:v>47</c:v>
                </c:pt>
                <c:pt idx="2351" formatCode="General">
                  <c:v>47.02</c:v>
                </c:pt>
                <c:pt idx="2352" formatCode="General">
                  <c:v>47.04</c:v>
                </c:pt>
                <c:pt idx="2353" formatCode="General">
                  <c:v>47.06</c:v>
                </c:pt>
                <c:pt idx="2354" formatCode="General">
                  <c:v>47.08</c:v>
                </c:pt>
                <c:pt idx="2355" formatCode="General">
                  <c:v>47.1</c:v>
                </c:pt>
                <c:pt idx="2356" formatCode="General">
                  <c:v>47.12</c:v>
                </c:pt>
                <c:pt idx="2357" formatCode="General">
                  <c:v>47.14</c:v>
                </c:pt>
                <c:pt idx="2358" formatCode="General">
                  <c:v>47.16</c:v>
                </c:pt>
                <c:pt idx="2359" formatCode="General">
                  <c:v>47.18</c:v>
                </c:pt>
                <c:pt idx="2360" formatCode="General">
                  <c:v>47.2</c:v>
                </c:pt>
                <c:pt idx="2361" formatCode="General">
                  <c:v>47.22</c:v>
                </c:pt>
                <c:pt idx="2362" formatCode="General">
                  <c:v>47.24</c:v>
                </c:pt>
                <c:pt idx="2363" formatCode="General">
                  <c:v>47.26</c:v>
                </c:pt>
                <c:pt idx="2364" formatCode="General">
                  <c:v>47.28</c:v>
                </c:pt>
                <c:pt idx="2365" formatCode="General">
                  <c:v>47.3</c:v>
                </c:pt>
                <c:pt idx="2366" formatCode="General">
                  <c:v>47.32</c:v>
                </c:pt>
                <c:pt idx="2367" formatCode="General">
                  <c:v>47.34</c:v>
                </c:pt>
                <c:pt idx="2368" formatCode="General">
                  <c:v>47.36</c:v>
                </c:pt>
                <c:pt idx="2369" formatCode="General">
                  <c:v>47.38</c:v>
                </c:pt>
                <c:pt idx="2370" formatCode="General">
                  <c:v>47.4</c:v>
                </c:pt>
                <c:pt idx="2371" formatCode="General">
                  <c:v>47.42</c:v>
                </c:pt>
                <c:pt idx="2372" formatCode="General">
                  <c:v>47.44</c:v>
                </c:pt>
                <c:pt idx="2373" formatCode="General">
                  <c:v>47.46</c:v>
                </c:pt>
                <c:pt idx="2374" formatCode="General">
                  <c:v>47.48</c:v>
                </c:pt>
                <c:pt idx="2375" formatCode="General">
                  <c:v>47.5</c:v>
                </c:pt>
                <c:pt idx="2376" formatCode="General">
                  <c:v>47.52</c:v>
                </c:pt>
                <c:pt idx="2377" formatCode="General">
                  <c:v>47.54</c:v>
                </c:pt>
                <c:pt idx="2378" formatCode="General">
                  <c:v>47.56</c:v>
                </c:pt>
                <c:pt idx="2379" formatCode="General">
                  <c:v>47.58</c:v>
                </c:pt>
                <c:pt idx="2380" formatCode="General">
                  <c:v>47.6</c:v>
                </c:pt>
                <c:pt idx="2381" formatCode="General">
                  <c:v>47.62</c:v>
                </c:pt>
                <c:pt idx="2382" formatCode="General">
                  <c:v>47.64</c:v>
                </c:pt>
                <c:pt idx="2383" formatCode="General">
                  <c:v>47.66</c:v>
                </c:pt>
                <c:pt idx="2384" formatCode="General">
                  <c:v>47.68</c:v>
                </c:pt>
                <c:pt idx="2385" formatCode="General">
                  <c:v>47.7</c:v>
                </c:pt>
                <c:pt idx="2386" formatCode="General">
                  <c:v>47.72</c:v>
                </c:pt>
                <c:pt idx="2387" formatCode="General">
                  <c:v>47.74</c:v>
                </c:pt>
                <c:pt idx="2388" formatCode="General">
                  <c:v>47.76</c:v>
                </c:pt>
                <c:pt idx="2389" formatCode="General">
                  <c:v>47.78</c:v>
                </c:pt>
                <c:pt idx="2390" formatCode="General">
                  <c:v>47.8</c:v>
                </c:pt>
                <c:pt idx="2391" formatCode="General">
                  <c:v>47.82</c:v>
                </c:pt>
                <c:pt idx="2392" formatCode="General">
                  <c:v>47.84</c:v>
                </c:pt>
                <c:pt idx="2393" formatCode="General">
                  <c:v>47.86</c:v>
                </c:pt>
                <c:pt idx="2394" formatCode="General">
                  <c:v>47.88</c:v>
                </c:pt>
                <c:pt idx="2395" formatCode="General">
                  <c:v>47.9</c:v>
                </c:pt>
                <c:pt idx="2396" formatCode="General">
                  <c:v>47.92</c:v>
                </c:pt>
                <c:pt idx="2397" formatCode="General">
                  <c:v>47.94</c:v>
                </c:pt>
                <c:pt idx="2398" formatCode="General">
                  <c:v>47.96</c:v>
                </c:pt>
                <c:pt idx="2399" formatCode="General">
                  <c:v>47.98</c:v>
                </c:pt>
                <c:pt idx="2400" formatCode="General">
                  <c:v>48</c:v>
                </c:pt>
                <c:pt idx="2401" formatCode="General">
                  <c:v>48.02</c:v>
                </c:pt>
                <c:pt idx="2402" formatCode="General">
                  <c:v>48.04</c:v>
                </c:pt>
                <c:pt idx="2403" formatCode="General">
                  <c:v>48.06</c:v>
                </c:pt>
                <c:pt idx="2404" formatCode="General">
                  <c:v>48.08</c:v>
                </c:pt>
                <c:pt idx="2405" formatCode="General">
                  <c:v>48.1</c:v>
                </c:pt>
                <c:pt idx="2406" formatCode="General">
                  <c:v>48.12</c:v>
                </c:pt>
                <c:pt idx="2407" formatCode="General">
                  <c:v>48.14</c:v>
                </c:pt>
                <c:pt idx="2408" formatCode="General">
                  <c:v>48.16</c:v>
                </c:pt>
                <c:pt idx="2409" formatCode="General">
                  <c:v>48.18</c:v>
                </c:pt>
                <c:pt idx="2410" formatCode="General">
                  <c:v>48.2</c:v>
                </c:pt>
                <c:pt idx="2411" formatCode="General">
                  <c:v>48.22</c:v>
                </c:pt>
                <c:pt idx="2412" formatCode="General">
                  <c:v>48.24</c:v>
                </c:pt>
                <c:pt idx="2413" formatCode="General">
                  <c:v>48.26</c:v>
                </c:pt>
                <c:pt idx="2414" formatCode="General">
                  <c:v>48.28</c:v>
                </c:pt>
                <c:pt idx="2415" formatCode="General">
                  <c:v>48.3</c:v>
                </c:pt>
                <c:pt idx="2416" formatCode="General">
                  <c:v>48.32</c:v>
                </c:pt>
                <c:pt idx="2417" formatCode="General">
                  <c:v>48.34</c:v>
                </c:pt>
                <c:pt idx="2418" formatCode="General">
                  <c:v>48.36</c:v>
                </c:pt>
                <c:pt idx="2419" formatCode="General">
                  <c:v>48.38</c:v>
                </c:pt>
                <c:pt idx="2420" formatCode="General">
                  <c:v>48.4</c:v>
                </c:pt>
                <c:pt idx="2421" formatCode="General">
                  <c:v>48.42</c:v>
                </c:pt>
                <c:pt idx="2422" formatCode="General">
                  <c:v>48.44</c:v>
                </c:pt>
                <c:pt idx="2423" formatCode="General">
                  <c:v>48.46</c:v>
                </c:pt>
                <c:pt idx="2424" formatCode="General">
                  <c:v>48.48</c:v>
                </c:pt>
                <c:pt idx="2425" formatCode="General">
                  <c:v>48.5</c:v>
                </c:pt>
                <c:pt idx="2426" formatCode="General">
                  <c:v>48.52</c:v>
                </c:pt>
                <c:pt idx="2427" formatCode="General">
                  <c:v>48.54</c:v>
                </c:pt>
                <c:pt idx="2428" formatCode="General">
                  <c:v>48.56</c:v>
                </c:pt>
                <c:pt idx="2429" formatCode="General">
                  <c:v>48.58</c:v>
                </c:pt>
                <c:pt idx="2430" formatCode="General">
                  <c:v>48.6</c:v>
                </c:pt>
                <c:pt idx="2431" formatCode="General">
                  <c:v>48.62</c:v>
                </c:pt>
                <c:pt idx="2432" formatCode="General">
                  <c:v>48.64</c:v>
                </c:pt>
                <c:pt idx="2433" formatCode="General">
                  <c:v>48.66</c:v>
                </c:pt>
                <c:pt idx="2434" formatCode="General">
                  <c:v>48.68</c:v>
                </c:pt>
                <c:pt idx="2435" formatCode="General">
                  <c:v>48.7</c:v>
                </c:pt>
                <c:pt idx="2436" formatCode="General">
                  <c:v>48.72</c:v>
                </c:pt>
                <c:pt idx="2437" formatCode="General">
                  <c:v>48.74</c:v>
                </c:pt>
                <c:pt idx="2438" formatCode="General">
                  <c:v>48.76</c:v>
                </c:pt>
                <c:pt idx="2439" formatCode="General">
                  <c:v>48.78</c:v>
                </c:pt>
                <c:pt idx="2440" formatCode="General">
                  <c:v>48.8</c:v>
                </c:pt>
                <c:pt idx="2441" formatCode="General">
                  <c:v>48.82</c:v>
                </c:pt>
                <c:pt idx="2442" formatCode="General">
                  <c:v>48.84</c:v>
                </c:pt>
                <c:pt idx="2443" formatCode="General">
                  <c:v>48.86</c:v>
                </c:pt>
                <c:pt idx="2444" formatCode="General">
                  <c:v>48.88</c:v>
                </c:pt>
                <c:pt idx="2445" formatCode="General">
                  <c:v>48.9</c:v>
                </c:pt>
                <c:pt idx="2446" formatCode="General">
                  <c:v>48.92</c:v>
                </c:pt>
                <c:pt idx="2447" formatCode="General">
                  <c:v>48.94</c:v>
                </c:pt>
                <c:pt idx="2448" formatCode="General">
                  <c:v>48.96</c:v>
                </c:pt>
                <c:pt idx="2449" formatCode="General">
                  <c:v>48.98</c:v>
                </c:pt>
                <c:pt idx="2450" formatCode="General">
                  <c:v>49</c:v>
                </c:pt>
                <c:pt idx="2451" formatCode="General">
                  <c:v>49.02</c:v>
                </c:pt>
                <c:pt idx="2452" formatCode="General">
                  <c:v>49.04</c:v>
                </c:pt>
                <c:pt idx="2453" formatCode="General">
                  <c:v>49.06</c:v>
                </c:pt>
                <c:pt idx="2454" formatCode="General">
                  <c:v>49.08</c:v>
                </c:pt>
                <c:pt idx="2455" formatCode="General">
                  <c:v>49.1</c:v>
                </c:pt>
                <c:pt idx="2456" formatCode="General">
                  <c:v>49.12</c:v>
                </c:pt>
                <c:pt idx="2457" formatCode="General">
                  <c:v>49.14</c:v>
                </c:pt>
                <c:pt idx="2458" formatCode="General">
                  <c:v>49.16</c:v>
                </c:pt>
                <c:pt idx="2459" formatCode="General">
                  <c:v>49.18</c:v>
                </c:pt>
                <c:pt idx="2460" formatCode="General">
                  <c:v>49.2</c:v>
                </c:pt>
                <c:pt idx="2461" formatCode="General">
                  <c:v>49.22</c:v>
                </c:pt>
                <c:pt idx="2462" formatCode="General">
                  <c:v>49.24</c:v>
                </c:pt>
                <c:pt idx="2463" formatCode="General">
                  <c:v>49.26</c:v>
                </c:pt>
                <c:pt idx="2464" formatCode="General">
                  <c:v>49.28</c:v>
                </c:pt>
                <c:pt idx="2465" formatCode="General">
                  <c:v>49.3</c:v>
                </c:pt>
                <c:pt idx="2466" formatCode="General">
                  <c:v>49.32</c:v>
                </c:pt>
                <c:pt idx="2467" formatCode="General">
                  <c:v>49.34</c:v>
                </c:pt>
                <c:pt idx="2468" formatCode="General">
                  <c:v>49.36</c:v>
                </c:pt>
                <c:pt idx="2469" formatCode="General">
                  <c:v>49.38</c:v>
                </c:pt>
                <c:pt idx="2470" formatCode="General">
                  <c:v>49.4</c:v>
                </c:pt>
                <c:pt idx="2471" formatCode="General">
                  <c:v>49.42</c:v>
                </c:pt>
                <c:pt idx="2472" formatCode="General">
                  <c:v>49.44</c:v>
                </c:pt>
                <c:pt idx="2473" formatCode="General">
                  <c:v>49.46</c:v>
                </c:pt>
                <c:pt idx="2474" formatCode="General">
                  <c:v>49.48</c:v>
                </c:pt>
                <c:pt idx="2475" formatCode="General">
                  <c:v>49.5</c:v>
                </c:pt>
                <c:pt idx="2476" formatCode="General">
                  <c:v>49.52</c:v>
                </c:pt>
                <c:pt idx="2477" formatCode="General">
                  <c:v>49.54</c:v>
                </c:pt>
                <c:pt idx="2478" formatCode="General">
                  <c:v>49.56</c:v>
                </c:pt>
                <c:pt idx="2479" formatCode="General">
                  <c:v>49.58</c:v>
                </c:pt>
                <c:pt idx="2480" formatCode="General">
                  <c:v>49.6</c:v>
                </c:pt>
                <c:pt idx="2481" formatCode="General">
                  <c:v>49.62</c:v>
                </c:pt>
                <c:pt idx="2482" formatCode="General">
                  <c:v>49.64</c:v>
                </c:pt>
                <c:pt idx="2483" formatCode="General">
                  <c:v>49.66</c:v>
                </c:pt>
                <c:pt idx="2484" formatCode="General">
                  <c:v>49.68</c:v>
                </c:pt>
                <c:pt idx="2485" formatCode="General">
                  <c:v>49.7</c:v>
                </c:pt>
                <c:pt idx="2486" formatCode="General">
                  <c:v>49.72</c:v>
                </c:pt>
                <c:pt idx="2487" formatCode="General">
                  <c:v>49.74</c:v>
                </c:pt>
                <c:pt idx="2488" formatCode="General">
                  <c:v>49.76</c:v>
                </c:pt>
                <c:pt idx="2489" formatCode="General">
                  <c:v>49.78</c:v>
                </c:pt>
                <c:pt idx="2490" formatCode="General">
                  <c:v>49.8</c:v>
                </c:pt>
                <c:pt idx="2491" formatCode="General">
                  <c:v>49.82</c:v>
                </c:pt>
                <c:pt idx="2492" formatCode="General">
                  <c:v>49.84</c:v>
                </c:pt>
                <c:pt idx="2493" formatCode="General">
                  <c:v>49.86</c:v>
                </c:pt>
                <c:pt idx="2494" formatCode="General">
                  <c:v>49.88</c:v>
                </c:pt>
                <c:pt idx="2495" formatCode="General">
                  <c:v>49.9</c:v>
                </c:pt>
                <c:pt idx="2496" formatCode="General">
                  <c:v>49.92</c:v>
                </c:pt>
                <c:pt idx="2497" formatCode="General">
                  <c:v>49.94</c:v>
                </c:pt>
                <c:pt idx="2498" formatCode="General">
                  <c:v>49.96</c:v>
                </c:pt>
                <c:pt idx="2499" formatCode="General">
                  <c:v>49.98</c:v>
                </c:pt>
                <c:pt idx="2500" formatCode="General">
                  <c:v>50</c:v>
                </c:pt>
              </c:numCache>
            </c:numRef>
          </c:xVal>
          <c:yVal>
            <c:numRef>
              <c:f>Лист1!$C$2:$C$2502</c:f>
              <c:numCache>
                <c:formatCode>General</c:formatCode>
                <c:ptCount val="2501"/>
                <c:pt idx="0">
                  <c:v>-1.37093E-7</c:v>
                </c:pt>
                <c:pt idx="1">
                  <c:v>6.8787300000000003E-6</c:v>
                </c:pt>
                <c:pt idx="2">
                  <c:v>-1.1134900000000001E-5</c:v>
                </c:pt>
                <c:pt idx="3">
                  <c:v>-2.13311E-5</c:v>
                </c:pt>
                <c:pt idx="4">
                  <c:v>-2.6978099999999998E-5</c:v>
                </c:pt>
                <c:pt idx="5">
                  <c:v>-3.0834199999999997E-5</c:v>
                </c:pt>
                <c:pt idx="6">
                  <c:v>-2.50197E-5</c:v>
                </c:pt>
                <c:pt idx="7">
                  <c:v>-1.92051E-5</c:v>
                </c:pt>
                <c:pt idx="8">
                  <c:v>-1.33906E-5</c:v>
                </c:pt>
                <c:pt idx="9">
                  <c:v>-7.5760799999999996E-6</c:v>
                </c:pt>
                <c:pt idx="10">
                  <c:v>-1.7136500000000001E-6</c:v>
                </c:pt>
                <c:pt idx="11">
                  <c:v>4.4074600000000003E-6</c:v>
                </c:pt>
                <c:pt idx="12">
                  <c:v>1.0528599999999999E-5</c:v>
                </c:pt>
                <c:pt idx="13">
                  <c:v>1.6649700000000001E-5</c:v>
                </c:pt>
                <c:pt idx="14">
                  <c:v>2.2770799999999999E-5</c:v>
                </c:pt>
                <c:pt idx="15">
                  <c:v>2.88919E-5</c:v>
                </c:pt>
                <c:pt idx="16">
                  <c:v>3.5012999999999998E-5</c:v>
                </c:pt>
                <c:pt idx="17">
                  <c:v>4.1134100000000003E-5</c:v>
                </c:pt>
                <c:pt idx="18">
                  <c:v>4.7255200000000001E-5</c:v>
                </c:pt>
                <c:pt idx="19">
                  <c:v>5.3376299999999999E-5</c:v>
                </c:pt>
                <c:pt idx="20">
                  <c:v>5.9025599999999999E-5</c:v>
                </c:pt>
                <c:pt idx="21">
                  <c:v>6.2126999999999997E-5</c:v>
                </c:pt>
                <c:pt idx="22">
                  <c:v>6.5228500000000001E-5</c:v>
                </c:pt>
                <c:pt idx="23">
                  <c:v>6.8329899999999998E-5</c:v>
                </c:pt>
                <c:pt idx="24">
                  <c:v>7.1431400000000002E-5</c:v>
                </c:pt>
                <c:pt idx="25">
                  <c:v>7.4532799999999999E-5</c:v>
                </c:pt>
                <c:pt idx="26">
                  <c:v>7.7634199999999996E-5</c:v>
                </c:pt>
                <c:pt idx="27">
                  <c:v>8.07357E-5</c:v>
                </c:pt>
                <c:pt idx="28">
                  <c:v>8.3837099999999997E-5</c:v>
                </c:pt>
                <c:pt idx="29">
                  <c:v>8.6938600000000001E-5</c:v>
                </c:pt>
                <c:pt idx="30">
                  <c:v>9.0039999999999999E-5</c:v>
                </c:pt>
                <c:pt idx="31">
                  <c:v>9.3141399999999996E-5</c:v>
                </c:pt>
                <c:pt idx="32">
                  <c:v>9.62429E-5</c:v>
                </c:pt>
                <c:pt idx="33">
                  <c:v>9.9344299999999997E-5</c:v>
                </c:pt>
                <c:pt idx="34">
                  <c:v>1.02446E-4</c:v>
                </c:pt>
                <c:pt idx="35">
                  <c:v>1.0535999999999999E-4</c:v>
                </c:pt>
                <c:pt idx="36">
                  <c:v>1.0607099999999999E-4</c:v>
                </c:pt>
                <c:pt idx="37">
                  <c:v>1.06782E-4</c:v>
                </c:pt>
                <c:pt idx="38">
                  <c:v>1.07493E-4</c:v>
                </c:pt>
                <c:pt idx="39">
                  <c:v>1.08204E-4</c:v>
                </c:pt>
                <c:pt idx="40">
                  <c:v>1.0891399999999999E-4</c:v>
                </c:pt>
                <c:pt idx="41">
                  <c:v>1.0962499999999999E-4</c:v>
                </c:pt>
                <c:pt idx="42">
                  <c:v>1.10336E-4</c:v>
                </c:pt>
                <c:pt idx="43">
                  <c:v>1.11047E-4</c:v>
                </c:pt>
                <c:pt idx="44">
                  <c:v>1.11758E-4</c:v>
                </c:pt>
                <c:pt idx="45">
                  <c:v>1.12469E-4</c:v>
                </c:pt>
                <c:pt idx="46">
                  <c:v>1.1317899999999999E-4</c:v>
                </c:pt>
                <c:pt idx="47">
                  <c:v>1.1389E-4</c:v>
                </c:pt>
                <c:pt idx="48">
                  <c:v>1.14601E-4</c:v>
                </c:pt>
                <c:pt idx="49">
                  <c:v>1.15312E-4</c:v>
                </c:pt>
                <c:pt idx="50">
                  <c:v>1.16023E-4</c:v>
                </c:pt>
                <c:pt idx="51">
                  <c:v>2.2977899999999999E-2</c:v>
                </c:pt>
                <c:pt idx="52">
                  <c:v>4.5839699999999997E-2</c:v>
                </c:pt>
                <c:pt idx="53">
                  <c:v>6.8701499999999999E-2</c:v>
                </c:pt>
                <c:pt idx="54">
                  <c:v>9.1563400000000003E-2</c:v>
                </c:pt>
                <c:pt idx="55">
                  <c:v>0.114425</c:v>
                </c:pt>
                <c:pt idx="56">
                  <c:v>0.13728699999999999</c:v>
                </c:pt>
                <c:pt idx="57">
                  <c:v>0.16014900000000001</c:v>
                </c:pt>
                <c:pt idx="58">
                  <c:v>0.18301100000000001</c:v>
                </c:pt>
                <c:pt idx="59">
                  <c:v>0.205873</c:v>
                </c:pt>
                <c:pt idx="60">
                  <c:v>0.22873399999999999</c:v>
                </c:pt>
                <c:pt idx="61">
                  <c:v>0.25159599999999999</c:v>
                </c:pt>
                <c:pt idx="62">
                  <c:v>0.27445799999999998</c:v>
                </c:pt>
                <c:pt idx="63">
                  <c:v>0.29731999999999997</c:v>
                </c:pt>
                <c:pt idx="64">
                  <c:v>0.32018200000000002</c:v>
                </c:pt>
                <c:pt idx="65">
                  <c:v>0.34184399999999998</c:v>
                </c:pt>
                <c:pt idx="66">
                  <c:v>0.35933599999999999</c:v>
                </c:pt>
                <c:pt idx="67">
                  <c:v>0.376828</c:v>
                </c:pt>
                <c:pt idx="68">
                  <c:v>0.39432</c:v>
                </c:pt>
                <c:pt idx="69">
                  <c:v>0.41181200000000001</c:v>
                </c:pt>
                <c:pt idx="70">
                  <c:v>0.42930400000000002</c:v>
                </c:pt>
                <c:pt idx="71">
                  <c:v>0.44679600000000003</c:v>
                </c:pt>
                <c:pt idx="72">
                  <c:v>0.46428799999999998</c:v>
                </c:pt>
                <c:pt idx="73">
                  <c:v>0.48177999999999999</c:v>
                </c:pt>
                <c:pt idx="74">
                  <c:v>0.49927199999999999</c:v>
                </c:pt>
                <c:pt idx="75">
                  <c:v>0.516764</c:v>
                </c:pt>
                <c:pt idx="76">
                  <c:v>0.53425599999999995</c:v>
                </c:pt>
                <c:pt idx="77">
                  <c:v>0.55174800000000002</c:v>
                </c:pt>
                <c:pt idx="78">
                  <c:v>0.56923999999999997</c:v>
                </c:pt>
                <c:pt idx="79">
                  <c:v>0.58673200000000003</c:v>
                </c:pt>
                <c:pt idx="80">
                  <c:v>0.60563199999999995</c:v>
                </c:pt>
                <c:pt idx="81">
                  <c:v>0.62627600000000005</c:v>
                </c:pt>
                <c:pt idx="82">
                  <c:v>0.64691900000000002</c:v>
                </c:pt>
                <c:pt idx="83">
                  <c:v>0.66756300000000002</c:v>
                </c:pt>
                <c:pt idx="84">
                  <c:v>0.68820599999999998</c:v>
                </c:pt>
                <c:pt idx="85">
                  <c:v>0.70884999999999998</c:v>
                </c:pt>
                <c:pt idx="86">
                  <c:v>0.72949299999999995</c:v>
                </c:pt>
                <c:pt idx="87">
                  <c:v>0.75013700000000005</c:v>
                </c:pt>
                <c:pt idx="88">
                  <c:v>0.77078000000000002</c:v>
                </c:pt>
                <c:pt idx="89">
                  <c:v>0.79142400000000002</c:v>
                </c:pt>
                <c:pt idx="90">
                  <c:v>0.81206699999999998</c:v>
                </c:pt>
                <c:pt idx="91">
                  <c:v>0.83271099999999998</c:v>
                </c:pt>
                <c:pt idx="92">
                  <c:v>0.85335499999999997</c:v>
                </c:pt>
                <c:pt idx="93">
                  <c:v>0.87399800000000005</c:v>
                </c:pt>
                <c:pt idx="94">
                  <c:v>0.89464200000000005</c:v>
                </c:pt>
                <c:pt idx="95">
                  <c:v>0.91496100000000002</c:v>
                </c:pt>
                <c:pt idx="96">
                  <c:v>0.93512200000000001</c:v>
                </c:pt>
                <c:pt idx="97">
                  <c:v>0.95528199999999996</c:v>
                </c:pt>
                <c:pt idx="98">
                  <c:v>0.97544299999999995</c:v>
                </c:pt>
                <c:pt idx="99">
                  <c:v>0.99560300000000002</c:v>
                </c:pt>
                <c:pt idx="100">
                  <c:v>1.01576</c:v>
                </c:pt>
                <c:pt idx="101">
                  <c:v>1.03592</c:v>
                </c:pt>
                <c:pt idx="102">
                  <c:v>1.0560799999999999</c:v>
                </c:pt>
                <c:pt idx="103">
                  <c:v>1.0762499999999999</c:v>
                </c:pt>
                <c:pt idx="104">
                  <c:v>1.0964100000000001</c:v>
                </c:pt>
                <c:pt idx="105">
                  <c:v>1.1165700000000001</c:v>
                </c:pt>
                <c:pt idx="106">
                  <c:v>1.13673</c:v>
                </c:pt>
                <c:pt idx="107">
                  <c:v>1.15689</c:v>
                </c:pt>
                <c:pt idx="108">
                  <c:v>1.1770499999999999</c:v>
                </c:pt>
                <c:pt idx="109">
                  <c:v>1.1972100000000001</c:v>
                </c:pt>
                <c:pt idx="110">
                  <c:v>1.2173400000000001</c:v>
                </c:pt>
                <c:pt idx="111">
                  <c:v>1.2374799999999999</c:v>
                </c:pt>
                <c:pt idx="112">
                  <c:v>1.2576099999999999</c:v>
                </c:pt>
                <c:pt idx="113">
                  <c:v>1.2777400000000001</c:v>
                </c:pt>
                <c:pt idx="114">
                  <c:v>1.2978799999999999</c:v>
                </c:pt>
                <c:pt idx="115">
                  <c:v>1.3180099999999999</c:v>
                </c:pt>
                <c:pt idx="116">
                  <c:v>1.3381400000000001</c:v>
                </c:pt>
                <c:pt idx="117">
                  <c:v>1.3582700000000001</c:v>
                </c:pt>
                <c:pt idx="118">
                  <c:v>1.3784099999999999</c:v>
                </c:pt>
                <c:pt idx="119">
                  <c:v>1.3985399999999999</c:v>
                </c:pt>
                <c:pt idx="120">
                  <c:v>1.4186700000000001</c:v>
                </c:pt>
                <c:pt idx="121">
                  <c:v>1.4388099999999999</c:v>
                </c:pt>
                <c:pt idx="122">
                  <c:v>1.4589399999999999</c:v>
                </c:pt>
                <c:pt idx="123">
                  <c:v>1.4790700000000001</c:v>
                </c:pt>
                <c:pt idx="124">
                  <c:v>1.4992099999999999</c:v>
                </c:pt>
                <c:pt idx="125">
                  <c:v>1.5193399999999999</c:v>
                </c:pt>
                <c:pt idx="126">
                  <c:v>1.5394699999999999</c:v>
                </c:pt>
                <c:pt idx="127">
                  <c:v>1.5596000000000001</c:v>
                </c:pt>
                <c:pt idx="128">
                  <c:v>1.57988</c:v>
                </c:pt>
                <c:pt idx="129">
                  <c:v>1.60036</c:v>
                </c:pt>
                <c:pt idx="130">
                  <c:v>1.6208400000000001</c:v>
                </c:pt>
                <c:pt idx="131">
                  <c:v>1.64131</c:v>
                </c:pt>
                <c:pt idx="132">
                  <c:v>1.6617900000000001</c:v>
                </c:pt>
                <c:pt idx="133">
                  <c:v>1.6822699999999999</c:v>
                </c:pt>
                <c:pt idx="134">
                  <c:v>1.7027399999999999</c:v>
                </c:pt>
                <c:pt idx="135">
                  <c:v>1.72322</c:v>
                </c:pt>
                <c:pt idx="136">
                  <c:v>1.7437</c:v>
                </c:pt>
                <c:pt idx="137">
                  <c:v>1.7641800000000001</c:v>
                </c:pt>
                <c:pt idx="138">
                  <c:v>1.7846500000000001</c:v>
                </c:pt>
                <c:pt idx="139">
                  <c:v>1.8051299999999999</c:v>
                </c:pt>
                <c:pt idx="140">
                  <c:v>1.82561</c:v>
                </c:pt>
                <c:pt idx="141">
                  <c:v>1.8460799999999999</c:v>
                </c:pt>
                <c:pt idx="142">
                  <c:v>1.86656</c:v>
                </c:pt>
                <c:pt idx="143">
                  <c:v>1.8870400000000001</c:v>
                </c:pt>
                <c:pt idx="144">
                  <c:v>1.9075200000000001</c:v>
                </c:pt>
                <c:pt idx="145">
                  <c:v>1.9279900000000001</c:v>
                </c:pt>
                <c:pt idx="146">
                  <c:v>1.9484699999999999</c:v>
                </c:pt>
                <c:pt idx="147">
                  <c:v>1.96895</c:v>
                </c:pt>
                <c:pt idx="148">
                  <c:v>1.98942</c:v>
                </c:pt>
                <c:pt idx="149">
                  <c:v>2.0099</c:v>
                </c:pt>
                <c:pt idx="150">
                  <c:v>2.0303800000000001</c:v>
                </c:pt>
                <c:pt idx="151">
                  <c:v>2.0543999999999998</c:v>
                </c:pt>
                <c:pt idx="152">
                  <c:v>2.0854699999999999</c:v>
                </c:pt>
                <c:pt idx="153">
                  <c:v>2.1165400000000001</c:v>
                </c:pt>
                <c:pt idx="154">
                  <c:v>2.1476099999999998</c:v>
                </c:pt>
                <c:pt idx="155">
                  <c:v>2.1786799999999999</c:v>
                </c:pt>
                <c:pt idx="156">
                  <c:v>2.2097500000000001</c:v>
                </c:pt>
                <c:pt idx="157">
                  <c:v>2.2408199999999998</c:v>
                </c:pt>
                <c:pt idx="158">
                  <c:v>2.27189</c:v>
                </c:pt>
                <c:pt idx="159">
                  <c:v>2.3029600000000001</c:v>
                </c:pt>
                <c:pt idx="160">
                  <c:v>2.3340299999999998</c:v>
                </c:pt>
                <c:pt idx="161">
                  <c:v>2.3651</c:v>
                </c:pt>
                <c:pt idx="162">
                  <c:v>2.3961700000000001</c:v>
                </c:pt>
                <c:pt idx="163">
                  <c:v>2.4272399999999998</c:v>
                </c:pt>
                <c:pt idx="164">
                  <c:v>2.45831</c:v>
                </c:pt>
                <c:pt idx="165">
                  <c:v>2.4893800000000001</c:v>
                </c:pt>
                <c:pt idx="166">
                  <c:v>2.5204499999999999</c:v>
                </c:pt>
                <c:pt idx="167">
                  <c:v>2.55152</c:v>
                </c:pt>
                <c:pt idx="168">
                  <c:v>2.5825900000000002</c:v>
                </c:pt>
                <c:pt idx="169">
                  <c:v>2.6136599999999999</c:v>
                </c:pt>
                <c:pt idx="170">
                  <c:v>2.64473</c:v>
                </c:pt>
                <c:pt idx="171">
                  <c:v>2.6758000000000002</c:v>
                </c:pt>
                <c:pt idx="172">
                  <c:v>2.7068699999999999</c:v>
                </c:pt>
                <c:pt idx="173">
                  <c:v>2.73794</c:v>
                </c:pt>
                <c:pt idx="174">
                  <c:v>2.7712300000000001</c:v>
                </c:pt>
                <c:pt idx="175">
                  <c:v>2.8113000000000001</c:v>
                </c:pt>
                <c:pt idx="176">
                  <c:v>2.8513700000000002</c:v>
                </c:pt>
                <c:pt idx="177">
                  <c:v>2.8914399999999998</c:v>
                </c:pt>
                <c:pt idx="178">
                  <c:v>2.9315199999999999</c:v>
                </c:pt>
                <c:pt idx="179">
                  <c:v>2.97159</c:v>
                </c:pt>
                <c:pt idx="180">
                  <c:v>3.01166</c:v>
                </c:pt>
                <c:pt idx="181">
                  <c:v>3.0517300000000001</c:v>
                </c:pt>
                <c:pt idx="182">
                  <c:v>3.0918100000000002</c:v>
                </c:pt>
                <c:pt idx="183">
                  <c:v>3.1318800000000002</c:v>
                </c:pt>
                <c:pt idx="184">
                  <c:v>3.1719499999999998</c:v>
                </c:pt>
                <c:pt idx="185">
                  <c:v>3.2120199999999999</c:v>
                </c:pt>
                <c:pt idx="186">
                  <c:v>3.2521</c:v>
                </c:pt>
                <c:pt idx="187">
                  <c:v>3.29217</c:v>
                </c:pt>
                <c:pt idx="188">
                  <c:v>3.3322400000000001</c:v>
                </c:pt>
                <c:pt idx="189">
                  <c:v>3.3723100000000001</c:v>
                </c:pt>
                <c:pt idx="190">
                  <c:v>3.4123899999999998</c:v>
                </c:pt>
                <c:pt idx="191">
                  <c:v>3.4524599999999999</c:v>
                </c:pt>
                <c:pt idx="192">
                  <c:v>3.4925299999999999</c:v>
                </c:pt>
                <c:pt idx="193">
                  <c:v>3.5308999999999999</c:v>
                </c:pt>
                <c:pt idx="194">
                  <c:v>3.5690200000000001</c:v>
                </c:pt>
                <c:pt idx="195">
                  <c:v>3.6071399999999998</c:v>
                </c:pt>
                <c:pt idx="196">
                  <c:v>3.6452599999999999</c:v>
                </c:pt>
                <c:pt idx="197">
                  <c:v>3.6833800000000001</c:v>
                </c:pt>
                <c:pt idx="198">
                  <c:v>3.7214999999999998</c:v>
                </c:pt>
                <c:pt idx="199">
                  <c:v>3.75962</c:v>
                </c:pt>
                <c:pt idx="200">
                  <c:v>3.7977400000000001</c:v>
                </c:pt>
                <c:pt idx="201">
                  <c:v>3.8069500000000001</c:v>
                </c:pt>
                <c:pt idx="202">
                  <c:v>3.81616</c:v>
                </c:pt>
                <c:pt idx="203">
                  <c:v>3.8253699999999999</c:v>
                </c:pt>
                <c:pt idx="204">
                  <c:v>3.8345799999999999</c:v>
                </c:pt>
                <c:pt idx="205">
                  <c:v>3.8437899999999998</c:v>
                </c:pt>
                <c:pt idx="206">
                  <c:v>3.8530000000000002</c:v>
                </c:pt>
                <c:pt idx="207">
                  <c:v>3.8622100000000001</c:v>
                </c:pt>
                <c:pt idx="208">
                  <c:v>3.8714200000000001</c:v>
                </c:pt>
                <c:pt idx="209">
                  <c:v>3.88063</c:v>
                </c:pt>
                <c:pt idx="210">
                  <c:v>3.88984</c:v>
                </c:pt>
                <c:pt idx="211">
                  <c:v>3.8990499999999999</c:v>
                </c:pt>
                <c:pt idx="212">
                  <c:v>3.9024000000000001</c:v>
                </c:pt>
                <c:pt idx="213">
                  <c:v>3.9056199999999999</c:v>
                </c:pt>
                <c:pt idx="214">
                  <c:v>3.90883</c:v>
                </c:pt>
                <c:pt idx="215">
                  <c:v>3.9120400000000002</c:v>
                </c:pt>
                <c:pt idx="216">
                  <c:v>3.91526</c:v>
                </c:pt>
                <c:pt idx="217">
                  <c:v>3.9184700000000001</c:v>
                </c:pt>
                <c:pt idx="218">
                  <c:v>3.9216799999999998</c:v>
                </c:pt>
                <c:pt idx="219">
                  <c:v>3.9249000000000001</c:v>
                </c:pt>
                <c:pt idx="220">
                  <c:v>3.9281100000000002</c:v>
                </c:pt>
                <c:pt idx="221">
                  <c:v>3.9313199999999999</c:v>
                </c:pt>
                <c:pt idx="222">
                  <c:v>3.9345300000000001</c:v>
                </c:pt>
                <c:pt idx="223">
                  <c:v>3.9349400000000001</c:v>
                </c:pt>
                <c:pt idx="224">
                  <c:v>3.9352100000000001</c:v>
                </c:pt>
                <c:pt idx="225">
                  <c:v>3.93547</c:v>
                </c:pt>
                <c:pt idx="226">
                  <c:v>3.93574</c:v>
                </c:pt>
                <c:pt idx="227">
                  <c:v>3.9359999999999999</c:v>
                </c:pt>
                <c:pt idx="228">
                  <c:v>3.9362699999999999</c:v>
                </c:pt>
                <c:pt idx="229">
                  <c:v>3.9365399999999999</c:v>
                </c:pt>
                <c:pt idx="230">
                  <c:v>3.9367999999999999</c:v>
                </c:pt>
                <c:pt idx="231">
                  <c:v>3.9370699999999998</c:v>
                </c:pt>
                <c:pt idx="232">
                  <c:v>3.9373399999999998</c:v>
                </c:pt>
                <c:pt idx="233">
                  <c:v>3.9376000000000002</c:v>
                </c:pt>
                <c:pt idx="234">
                  <c:v>3.9377200000000001</c:v>
                </c:pt>
                <c:pt idx="235">
                  <c:v>3.93784</c:v>
                </c:pt>
                <c:pt idx="236">
                  <c:v>3.9379499999999998</c:v>
                </c:pt>
                <c:pt idx="237">
                  <c:v>3.9380600000000001</c:v>
                </c:pt>
                <c:pt idx="238">
                  <c:v>3.9381699999999999</c:v>
                </c:pt>
                <c:pt idx="239">
                  <c:v>3.9382799999999998</c:v>
                </c:pt>
                <c:pt idx="240">
                  <c:v>3.9383900000000001</c:v>
                </c:pt>
                <c:pt idx="241">
                  <c:v>3.9384999999999999</c:v>
                </c:pt>
                <c:pt idx="242">
                  <c:v>3.9386100000000002</c:v>
                </c:pt>
                <c:pt idx="243">
                  <c:v>3.93872</c:v>
                </c:pt>
                <c:pt idx="244">
                  <c:v>3.9388299999999998</c:v>
                </c:pt>
                <c:pt idx="245">
                  <c:v>3.9389400000000001</c:v>
                </c:pt>
                <c:pt idx="246">
                  <c:v>3.9390499999999999</c:v>
                </c:pt>
                <c:pt idx="247">
                  <c:v>3.9391400000000001</c:v>
                </c:pt>
                <c:pt idx="248">
                  <c:v>3.9391099999999999</c:v>
                </c:pt>
                <c:pt idx="249">
                  <c:v>3.9390800000000001</c:v>
                </c:pt>
                <c:pt idx="250">
                  <c:v>3.9390499999999999</c:v>
                </c:pt>
                <c:pt idx="251">
                  <c:v>3.9390100000000001</c:v>
                </c:pt>
                <c:pt idx="252">
                  <c:v>3.9389799999999999</c:v>
                </c:pt>
                <c:pt idx="253">
                  <c:v>3.9389500000000002</c:v>
                </c:pt>
                <c:pt idx="254">
                  <c:v>3.93892</c:v>
                </c:pt>
                <c:pt idx="255">
                  <c:v>3.9388899999999998</c:v>
                </c:pt>
                <c:pt idx="256">
                  <c:v>3.93885</c:v>
                </c:pt>
                <c:pt idx="257">
                  <c:v>3.9388200000000002</c:v>
                </c:pt>
                <c:pt idx="258">
                  <c:v>3.93879</c:v>
                </c:pt>
                <c:pt idx="259">
                  <c:v>3.9387599999999998</c:v>
                </c:pt>
                <c:pt idx="260">
                  <c:v>3.9387300000000001</c:v>
                </c:pt>
                <c:pt idx="261">
                  <c:v>3.9386899999999998</c:v>
                </c:pt>
                <c:pt idx="262">
                  <c:v>3.93866</c:v>
                </c:pt>
                <c:pt idx="263">
                  <c:v>3.9386299999999999</c:v>
                </c:pt>
                <c:pt idx="264">
                  <c:v>3.9386000000000001</c:v>
                </c:pt>
                <c:pt idx="265">
                  <c:v>3.93852</c:v>
                </c:pt>
                <c:pt idx="266">
                  <c:v>3.9384299999999999</c:v>
                </c:pt>
                <c:pt idx="267">
                  <c:v>3.9383499999999998</c:v>
                </c:pt>
                <c:pt idx="268">
                  <c:v>3.9382600000000001</c:v>
                </c:pt>
                <c:pt idx="269">
                  <c:v>3.93818</c:v>
                </c:pt>
                <c:pt idx="270">
                  <c:v>3.9380899999999999</c:v>
                </c:pt>
                <c:pt idx="271">
                  <c:v>3.9380099999999998</c:v>
                </c:pt>
                <c:pt idx="272">
                  <c:v>3.9379300000000002</c:v>
                </c:pt>
                <c:pt idx="273">
                  <c:v>3.93784</c:v>
                </c:pt>
                <c:pt idx="274">
                  <c:v>3.9377599999999999</c:v>
                </c:pt>
                <c:pt idx="275">
                  <c:v>3.9376699999999998</c:v>
                </c:pt>
                <c:pt idx="276">
                  <c:v>3.9375900000000001</c:v>
                </c:pt>
                <c:pt idx="277">
                  <c:v>3.9375</c:v>
                </c:pt>
                <c:pt idx="278">
                  <c:v>3.9374199999999999</c:v>
                </c:pt>
                <c:pt idx="279">
                  <c:v>3.9373399999999998</c:v>
                </c:pt>
                <c:pt idx="280">
                  <c:v>3.9372500000000001</c:v>
                </c:pt>
                <c:pt idx="281">
                  <c:v>3.9371700000000001</c:v>
                </c:pt>
                <c:pt idx="282">
                  <c:v>3.9370799999999999</c:v>
                </c:pt>
                <c:pt idx="283">
                  <c:v>3.9369999999999998</c:v>
                </c:pt>
                <c:pt idx="284">
                  <c:v>3.9369100000000001</c:v>
                </c:pt>
                <c:pt idx="285">
                  <c:v>3.9368300000000001</c:v>
                </c:pt>
                <c:pt idx="286">
                  <c:v>3.93675</c:v>
                </c:pt>
                <c:pt idx="287">
                  <c:v>3.9366599999999998</c:v>
                </c:pt>
                <c:pt idx="288">
                  <c:v>3.9365800000000002</c:v>
                </c:pt>
                <c:pt idx="289">
                  <c:v>3.93649</c:v>
                </c:pt>
                <c:pt idx="290">
                  <c:v>3.93641</c:v>
                </c:pt>
                <c:pt idx="291">
                  <c:v>3.9363199999999998</c:v>
                </c:pt>
                <c:pt idx="292">
                  <c:v>3.9362400000000002</c:v>
                </c:pt>
                <c:pt idx="293">
                  <c:v>3.93615</c:v>
                </c:pt>
                <c:pt idx="294">
                  <c:v>3.93607</c:v>
                </c:pt>
                <c:pt idx="295">
                  <c:v>3.9359899999999999</c:v>
                </c:pt>
                <c:pt idx="296">
                  <c:v>3.9359000000000002</c:v>
                </c:pt>
                <c:pt idx="297">
                  <c:v>3.9358200000000001</c:v>
                </c:pt>
                <c:pt idx="298">
                  <c:v>3.93573</c:v>
                </c:pt>
                <c:pt idx="299">
                  <c:v>3.9356499999999999</c:v>
                </c:pt>
                <c:pt idx="300">
                  <c:v>3.9355699999999998</c:v>
                </c:pt>
                <c:pt idx="301">
                  <c:v>3.9354800000000001</c:v>
                </c:pt>
                <c:pt idx="302">
                  <c:v>3.9354</c:v>
                </c:pt>
                <c:pt idx="303">
                  <c:v>3.9353199999999999</c:v>
                </c:pt>
                <c:pt idx="304">
                  <c:v>3.9352299999999998</c:v>
                </c:pt>
                <c:pt idx="305">
                  <c:v>3.9351500000000001</c:v>
                </c:pt>
                <c:pt idx="306">
                  <c:v>3.9350700000000001</c:v>
                </c:pt>
                <c:pt idx="307">
                  <c:v>3.9349799999999999</c:v>
                </c:pt>
                <c:pt idx="308">
                  <c:v>3.9348999999999998</c:v>
                </c:pt>
                <c:pt idx="309">
                  <c:v>3.9348100000000001</c:v>
                </c:pt>
                <c:pt idx="310">
                  <c:v>3.9347300000000001</c:v>
                </c:pt>
                <c:pt idx="311">
                  <c:v>3.93465</c:v>
                </c:pt>
                <c:pt idx="312">
                  <c:v>3.9345599999999998</c:v>
                </c:pt>
                <c:pt idx="313">
                  <c:v>3.9344800000000002</c:v>
                </c:pt>
                <c:pt idx="314">
                  <c:v>3.9344000000000001</c:v>
                </c:pt>
                <c:pt idx="315">
                  <c:v>3.93431</c:v>
                </c:pt>
                <c:pt idx="316">
                  <c:v>3.9342299999999999</c:v>
                </c:pt>
                <c:pt idx="317">
                  <c:v>3.9341499999999998</c:v>
                </c:pt>
                <c:pt idx="318">
                  <c:v>3.9340600000000001</c:v>
                </c:pt>
                <c:pt idx="319">
                  <c:v>3.93398</c:v>
                </c:pt>
                <c:pt idx="320">
                  <c:v>3.9339</c:v>
                </c:pt>
                <c:pt idx="321">
                  <c:v>3.9338099999999998</c:v>
                </c:pt>
                <c:pt idx="322">
                  <c:v>3.9337300000000002</c:v>
                </c:pt>
                <c:pt idx="323">
                  <c:v>3.9336500000000001</c:v>
                </c:pt>
                <c:pt idx="324">
                  <c:v>3.9335599999999999</c:v>
                </c:pt>
                <c:pt idx="325">
                  <c:v>3.9334799999999999</c:v>
                </c:pt>
                <c:pt idx="326">
                  <c:v>3.9333999999999998</c:v>
                </c:pt>
                <c:pt idx="327">
                  <c:v>3.9333100000000001</c:v>
                </c:pt>
                <c:pt idx="328">
                  <c:v>3.93323</c:v>
                </c:pt>
                <c:pt idx="329">
                  <c:v>3.9331499999999999</c:v>
                </c:pt>
                <c:pt idx="330">
                  <c:v>3.9330599999999998</c:v>
                </c:pt>
                <c:pt idx="331">
                  <c:v>3.9329800000000001</c:v>
                </c:pt>
                <c:pt idx="332">
                  <c:v>3.93289</c:v>
                </c:pt>
                <c:pt idx="333">
                  <c:v>3.9328099999999999</c:v>
                </c:pt>
                <c:pt idx="334">
                  <c:v>3.9327299999999998</c:v>
                </c:pt>
                <c:pt idx="335">
                  <c:v>3.9326400000000001</c:v>
                </c:pt>
                <c:pt idx="336">
                  <c:v>3.9325600000000001</c:v>
                </c:pt>
                <c:pt idx="337">
                  <c:v>3.93248</c:v>
                </c:pt>
                <c:pt idx="338">
                  <c:v>3.9323899999999998</c:v>
                </c:pt>
                <c:pt idx="339">
                  <c:v>3.9323100000000002</c:v>
                </c:pt>
                <c:pt idx="340">
                  <c:v>3.9322300000000001</c:v>
                </c:pt>
                <c:pt idx="341">
                  <c:v>3.93214</c:v>
                </c:pt>
                <c:pt idx="342">
                  <c:v>3.9320599999999999</c:v>
                </c:pt>
                <c:pt idx="343">
                  <c:v>3.9319799999999998</c:v>
                </c:pt>
                <c:pt idx="344">
                  <c:v>3.9318900000000001</c:v>
                </c:pt>
                <c:pt idx="345">
                  <c:v>3.93181</c:v>
                </c:pt>
                <c:pt idx="346">
                  <c:v>3.9317299999999999</c:v>
                </c:pt>
                <c:pt idx="347">
                  <c:v>3.9316399999999998</c:v>
                </c:pt>
                <c:pt idx="348">
                  <c:v>3.9315600000000002</c:v>
                </c:pt>
                <c:pt idx="349">
                  <c:v>3.9314800000000001</c:v>
                </c:pt>
                <c:pt idx="350">
                  <c:v>3.9313899999999999</c:v>
                </c:pt>
                <c:pt idx="351">
                  <c:v>3.9313099999999999</c:v>
                </c:pt>
                <c:pt idx="352">
                  <c:v>3.9312299999999998</c:v>
                </c:pt>
                <c:pt idx="353">
                  <c:v>3.9311400000000001</c:v>
                </c:pt>
                <c:pt idx="354">
                  <c:v>3.93106</c:v>
                </c:pt>
                <c:pt idx="355">
                  <c:v>3.9309699999999999</c:v>
                </c:pt>
                <c:pt idx="356">
                  <c:v>3.9308900000000002</c:v>
                </c:pt>
                <c:pt idx="357">
                  <c:v>3.9308100000000001</c:v>
                </c:pt>
                <c:pt idx="358">
                  <c:v>3.93072</c:v>
                </c:pt>
                <c:pt idx="359">
                  <c:v>3.9306399999999999</c:v>
                </c:pt>
                <c:pt idx="360">
                  <c:v>3.9305599999999998</c:v>
                </c:pt>
                <c:pt idx="361">
                  <c:v>3.9304700000000001</c:v>
                </c:pt>
                <c:pt idx="362">
                  <c:v>3.9303900000000001</c:v>
                </c:pt>
                <c:pt idx="363">
                  <c:v>3.93031</c:v>
                </c:pt>
                <c:pt idx="364">
                  <c:v>3.9302199999999998</c:v>
                </c:pt>
                <c:pt idx="365">
                  <c:v>3.9301400000000002</c:v>
                </c:pt>
                <c:pt idx="366">
                  <c:v>3.9300600000000001</c:v>
                </c:pt>
                <c:pt idx="367">
                  <c:v>3.92997</c:v>
                </c:pt>
                <c:pt idx="368">
                  <c:v>3.9298899999999999</c:v>
                </c:pt>
                <c:pt idx="369">
                  <c:v>3.9298099999999998</c:v>
                </c:pt>
                <c:pt idx="370">
                  <c:v>3.9297399999999998</c:v>
                </c:pt>
                <c:pt idx="371">
                  <c:v>3.9296600000000002</c:v>
                </c:pt>
                <c:pt idx="372">
                  <c:v>3.9295800000000001</c:v>
                </c:pt>
                <c:pt idx="373">
                  <c:v>3.9295</c:v>
                </c:pt>
                <c:pt idx="374">
                  <c:v>3.9294199999999999</c:v>
                </c:pt>
                <c:pt idx="375">
                  <c:v>3.9293399999999998</c:v>
                </c:pt>
                <c:pt idx="376">
                  <c:v>3.9292699999999998</c:v>
                </c:pt>
                <c:pt idx="377">
                  <c:v>3.9291900000000002</c:v>
                </c:pt>
                <c:pt idx="378">
                  <c:v>3.9291100000000001</c:v>
                </c:pt>
                <c:pt idx="379">
                  <c:v>3.92903</c:v>
                </c:pt>
                <c:pt idx="380">
                  <c:v>3.9289499999999999</c:v>
                </c:pt>
                <c:pt idx="381">
                  <c:v>3.9288699999999999</c:v>
                </c:pt>
                <c:pt idx="382">
                  <c:v>3.9287999999999998</c:v>
                </c:pt>
                <c:pt idx="383">
                  <c:v>3.9287200000000002</c:v>
                </c:pt>
                <c:pt idx="384">
                  <c:v>3.9286400000000001</c:v>
                </c:pt>
                <c:pt idx="385">
                  <c:v>3.9285600000000001</c:v>
                </c:pt>
                <c:pt idx="386">
                  <c:v>3.92848</c:v>
                </c:pt>
                <c:pt idx="387">
                  <c:v>3.92841</c:v>
                </c:pt>
                <c:pt idx="388">
                  <c:v>3.9283299999999999</c:v>
                </c:pt>
                <c:pt idx="389">
                  <c:v>3.9282499999999998</c:v>
                </c:pt>
                <c:pt idx="390">
                  <c:v>3.9281700000000002</c:v>
                </c:pt>
                <c:pt idx="391">
                  <c:v>3.9280900000000001</c:v>
                </c:pt>
                <c:pt idx="392">
                  <c:v>3.92801</c:v>
                </c:pt>
                <c:pt idx="393">
                  <c:v>3.92794</c:v>
                </c:pt>
                <c:pt idx="394">
                  <c:v>3.9278599999999999</c:v>
                </c:pt>
                <c:pt idx="395">
                  <c:v>3.9277799999999998</c:v>
                </c:pt>
                <c:pt idx="396">
                  <c:v>3.9277000000000002</c:v>
                </c:pt>
                <c:pt idx="397">
                  <c:v>3.9276200000000001</c:v>
                </c:pt>
                <c:pt idx="398">
                  <c:v>3.92754</c:v>
                </c:pt>
                <c:pt idx="399">
                  <c:v>3.92747</c:v>
                </c:pt>
                <c:pt idx="400">
                  <c:v>3.9273899999999999</c:v>
                </c:pt>
                <c:pt idx="401">
                  <c:v>3.9273099999999999</c:v>
                </c:pt>
                <c:pt idx="402">
                  <c:v>3.9272300000000002</c:v>
                </c:pt>
                <c:pt idx="403">
                  <c:v>3.9271500000000001</c:v>
                </c:pt>
                <c:pt idx="404">
                  <c:v>3.9270700000000001</c:v>
                </c:pt>
                <c:pt idx="405">
                  <c:v>3.927</c:v>
                </c:pt>
                <c:pt idx="406">
                  <c:v>3.92692</c:v>
                </c:pt>
                <c:pt idx="407">
                  <c:v>3.9268399999999999</c:v>
                </c:pt>
                <c:pt idx="408">
                  <c:v>3.9267599999999998</c:v>
                </c:pt>
                <c:pt idx="409">
                  <c:v>3.9266800000000002</c:v>
                </c:pt>
                <c:pt idx="410">
                  <c:v>3.9266000000000001</c:v>
                </c:pt>
                <c:pt idx="411">
                  <c:v>3.9265300000000001</c:v>
                </c:pt>
                <c:pt idx="412">
                  <c:v>3.92645</c:v>
                </c:pt>
                <c:pt idx="413">
                  <c:v>3.9263699999999999</c:v>
                </c:pt>
                <c:pt idx="414">
                  <c:v>3.9262899999999998</c:v>
                </c:pt>
                <c:pt idx="415">
                  <c:v>3.9262100000000002</c:v>
                </c:pt>
                <c:pt idx="416">
                  <c:v>3.9261300000000001</c:v>
                </c:pt>
                <c:pt idx="417">
                  <c:v>3.9260600000000001</c:v>
                </c:pt>
                <c:pt idx="418">
                  <c:v>3.92598</c:v>
                </c:pt>
                <c:pt idx="419">
                  <c:v>3.9258999999999999</c:v>
                </c:pt>
                <c:pt idx="420">
                  <c:v>3.9258199999999999</c:v>
                </c:pt>
                <c:pt idx="421">
                  <c:v>3.9257399999999998</c:v>
                </c:pt>
                <c:pt idx="422">
                  <c:v>3.9256600000000001</c:v>
                </c:pt>
                <c:pt idx="423">
                  <c:v>3.9255900000000001</c:v>
                </c:pt>
                <c:pt idx="424">
                  <c:v>3.9255100000000001</c:v>
                </c:pt>
                <c:pt idx="425">
                  <c:v>3.92543</c:v>
                </c:pt>
                <c:pt idx="426">
                  <c:v>3.9253499999999999</c:v>
                </c:pt>
                <c:pt idx="427">
                  <c:v>3.9252699999999998</c:v>
                </c:pt>
                <c:pt idx="428">
                  <c:v>3.9251900000000002</c:v>
                </c:pt>
                <c:pt idx="429">
                  <c:v>3.9251200000000002</c:v>
                </c:pt>
                <c:pt idx="430">
                  <c:v>3.9250400000000001</c:v>
                </c:pt>
                <c:pt idx="431">
                  <c:v>3.92496</c:v>
                </c:pt>
                <c:pt idx="432">
                  <c:v>3.9248799999999999</c:v>
                </c:pt>
                <c:pt idx="433">
                  <c:v>3.9247999999999998</c:v>
                </c:pt>
                <c:pt idx="434">
                  <c:v>3.9247200000000002</c:v>
                </c:pt>
                <c:pt idx="435">
                  <c:v>3.9246500000000002</c:v>
                </c:pt>
                <c:pt idx="436">
                  <c:v>3.9245700000000001</c:v>
                </c:pt>
                <c:pt idx="437">
                  <c:v>3.92449</c:v>
                </c:pt>
                <c:pt idx="438">
                  <c:v>3.92441</c:v>
                </c:pt>
                <c:pt idx="439">
                  <c:v>3.9243299999999999</c:v>
                </c:pt>
                <c:pt idx="440">
                  <c:v>3.9242499999999998</c:v>
                </c:pt>
                <c:pt idx="441">
                  <c:v>3.9241799999999998</c:v>
                </c:pt>
                <c:pt idx="442">
                  <c:v>3.9241000000000001</c:v>
                </c:pt>
                <c:pt idx="443">
                  <c:v>3.9240200000000001</c:v>
                </c:pt>
                <c:pt idx="444">
                  <c:v>3.92394</c:v>
                </c:pt>
                <c:pt idx="445">
                  <c:v>3.9238599999999999</c:v>
                </c:pt>
                <c:pt idx="446">
                  <c:v>3.9237899999999999</c:v>
                </c:pt>
                <c:pt idx="447">
                  <c:v>3.9237099999999998</c:v>
                </c:pt>
                <c:pt idx="448">
                  <c:v>3.9236300000000002</c:v>
                </c:pt>
                <c:pt idx="449">
                  <c:v>3.9235500000000001</c:v>
                </c:pt>
                <c:pt idx="450">
                  <c:v>3.92347</c:v>
                </c:pt>
                <c:pt idx="451">
                  <c:v>3.9233899999999999</c:v>
                </c:pt>
                <c:pt idx="452">
                  <c:v>3.9233199999999999</c:v>
                </c:pt>
                <c:pt idx="453">
                  <c:v>3.9232399999999998</c:v>
                </c:pt>
                <c:pt idx="454">
                  <c:v>3.9231600000000002</c:v>
                </c:pt>
                <c:pt idx="455">
                  <c:v>3.9230800000000001</c:v>
                </c:pt>
                <c:pt idx="456">
                  <c:v>3.923</c:v>
                </c:pt>
                <c:pt idx="457">
                  <c:v>3.92292</c:v>
                </c:pt>
                <c:pt idx="458">
                  <c:v>3.9228499999999999</c:v>
                </c:pt>
                <c:pt idx="459">
                  <c:v>3.9227699999999999</c:v>
                </c:pt>
                <c:pt idx="460">
                  <c:v>3.9226899999999998</c:v>
                </c:pt>
                <c:pt idx="461">
                  <c:v>3.9226100000000002</c:v>
                </c:pt>
                <c:pt idx="462">
                  <c:v>3.9225300000000001</c:v>
                </c:pt>
                <c:pt idx="463">
                  <c:v>3.92245</c:v>
                </c:pt>
                <c:pt idx="464">
                  <c:v>3.92238</c:v>
                </c:pt>
                <c:pt idx="465">
                  <c:v>3.9222999999999999</c:v>
                </c:pt>
                <c:pt idx="466">
                  <c:v>3.9222199999999998</c:v>
                </c:pt>
                <c:pt idx="467">
                  <c:v>3.9221400000000002</c:v>
                </c:pt>
                <c:pt idx="468">
                  <c:v>3.9220600000000001</c:v>
                </c:pt>
                <c:pt idx="469">
                  <c:v>3.92198</c:v>
                </c:pt>
                <c:pt idx="470">
                  <c:v>3.92191</c:v>
                </c:pt>
                <c:pt idx="471">
                  <c:v>3.9218299999999999</c:v>
                </c:pt>
                <c:pt idx="472">
                  <c:v>3.9217499999999998</c:v>
                </c:pt>
                <c:pt idx="473">
                  <c:v>3.9216700000000002</c:v>
                </c:pt>
                <c:pt idx="474">
                  <c:v>3.9215900000000001</c:v>
                </c:pt>
                <c:pt idx="475">
                  <c:v>3.9215100000000001</c:v>
                </c:pt>
                <c:pt idx="476">
                  <c:v>3.92144</c:v>
                </c:pt>
                <c:pt idx="477">
                  <c:v>3.92136</c:v>
                </c:pt>
                <c:pt idx="478">
                  <c:v>3.9212799999999999</c:v>
                </c:pt>
                <c:pt idx="479">
                  <c:v>3.9211999999999998</c:v>
                </c:pt>
                <c:pt idx="480">
                  <c:v>3.9211200000000002</c:v>
                </c:pt>
                <c:pt idx="481">
                  <c:v>3.9210400000000001</c:v>
                </c:pt>
                <c:pt idx="482">
                  <c:v>3.9209700000000001</c:v>
                </c:pt>
                <c:pt idx="483">
                  <c:v>3.92089</c:v>
                </c:pt>
                <c:pt idx="484">
                  <c:v>3.9208099999999999</c:v>
                </c:pt>
                <c:pt idx="485">
                  <c:v>3.9207299999999998</c:v>
                </c:pt>
                <c:pt idx="486">
                  <c:v>3.9206500000000002</c:v>
                </c:pt>
                <c:pt idx="487">
                  <c:v>3.9205700000000001</c:v>
                </c:pt>
                <c:pt idx="488">
                  <c:v>3.9205000000000001</c:v>
                </c:pt>
                <c:pt idx="489">
                  <c:v>3.92042</c:v>
                </c:pt>
                <c:pt idx="490">
                  <c:v>3.9203399999999999</c:v>
                </c:pt>
                <c:pt idx="491">
                  <c:v>3.9202599999999999</c:v>
                </c:pt>
                <c:pt idx="492">
                  <c:v>3.9201800000000002</c:v>
                </c:pt>
                <c:pt idx="493">
                  <c:v>3.9201000000000001</c:v>
                </c:pt>
                <c:pt idx="494">
                  <c:v>3.9200300000000001</c:v>
                </c:pt>
                <c:pt idx="495">
                  <c:v>3.91995</c:v>
                </c:pt>
                <c:pt idx="496">
                  <c:v>3.91987</c:v>
                </c:pt>
                <c:pt idx="497">
                  <c:v>3.9197899999999999</c:v>
                </c:pt>
                <c:pt idx="498">
                  <c:v>3.9197099999999998</c:v>
                </c:pt>
                <c:pt idx="499">
                  <c:v>3.9196399999999998</c:v>
                </c:pt>
                <c:pt idx="500">
                  <c:v>3.9195600000000002</c:v>
                </c:pt>
                <c:pt idx="501">
                  <c:v>3.9194800000000001</c:v>
                </c:pt>
                <c:pt idx="502">
                  <c:v>3.9194</c:v>
                </c:pt>
                <c:pt idx="503">
                  <c:v>3.9193199999999999</c:v>
                </c:pt>
                <c:pt idx="504">
                  <c:v>3.9192399999999998</c:v>
                </c:pt>
                <c:pt idx="505">
                  <c:v>3.9191699999999998</c:v>
                </c:pt>
                <c:pt idx="506">
                  <c:v>3.9190900000000002</c:v>
                </c:pt>
                <c:pt idx="507">
                  <c:v>3.9190100000000001</c:v>
                </c:pt>
                <c:pt idx="508">
                  <c:v>3.91893</c:v>
                </c:pt>
                <c:pt idx="509">
                  <c:v>3.91886</c:v>
                </c:pt>
                <c:pt idx="510">
                  <c:v>3.9187799999999999</c:v>
                </c:pt>
                <c:pt idx="511">
                  <c:v>3.9186999999999999</c:v>
                </c:pt>
                <c:pt idx="512">
                  <c:v>3.9186299999999998</c:v>
                </c:pt>
                <c:pt idx="513">
                  <c:v>3.9185500000000002</c:v>
                </c:pt>
                <c:pt idx="514">
                  <c:v>3.9184700000000001</c:v>
                </c:pt>
                <c:pt idx="515">
                  <c:v>3.91839</c:v>
                </c:pt>
                <c:pt idx="516">
                  <c:v>3.91832</c:v>
                </c:pt>
                <c:pt idx="517">
                  <c:v>3.9182399999999999</c:v>
                </c:pt>
                <c:pt idx="518">
                  <c:v>3.9181599999999999</c:v>
                </c:pt>
                <c:pt idx="519">
                  <c:v>3.9180899999999999</c:v>
                </c:pt>
                <c:pt idx="520">
                  <c:v>3.9180100000000002</c:v>
                </c:pt>
                <c:pt idx="521">
                  <c:v>3.9179300000000001</c:v>
                </c:pt>
                <c:pt idx="522">
                  <c:v>3.9178500000000001</c:v>
                </c:pt>
                <c:pt idx="523">
                  <c:v>3.91778</c:v>
                </c:pt>
                <c:pt idx="524">
                  <c:v>3.9177</c:v>
                </c:pt>
                <c:pt idx="525">
                  <c:v>3.9176199999999999</c:v>
                </c:pt>
                <c:pt idx="526">
                  <c:v>3.9175499999999999</c:v>
                </c:pt>
                <c:pt idx="527">
                  <c:v>3.9174699999999998</c:v>
                </c:pt>
                <c:pt idx="528">
                  <c:v>3.9173900000000001</c:v>
                </c:pt>
                <c:pt idx="529">
                  <c:v>3.9173100000000001</c:v>
                </c:pt>
                <c:pt idx="530">
                  <c:v>3.9172400000000001</c:v>
                </c:pt>
                <c:pt idx="531">
                  <c:v>3.91716</c:v>
                </c:pt>
                <c:pt idx="532">
                  <c:v>3.9170799999999999</c:v>
                </c:pt>
                <c:pt idx="533">
                  <c:v>3.9170099999999999</c:v>
                </c:pt>
                <c:pt idx="534">
                  <c:v>3.9169299999999998</c:v>
                </c:pt>
                <c:pt idx="535">
                  <c:v>3.9168500000000002</c:v>
                </c:pt>
                <c:pt idx="536">
                  <c:v>3.9167800000000002</c:v>
                </c:pt>
                <c:pt idx="537">
                  <c:v>3.9167000000000001</c:v>
                </c:pt>
                <c:pt idx="538">
                  <c:v>3.91662</c:v>
                </c:pt>
                <c:pt idx="539">
                  <c:v>3.9165399999999999</c:v>
                </c:pt>
                <c:pt idx="540">
                  <c:v>3.9164699999999999</c:v>
                </c:pt>
                <c:pt idx="541">
                  <c:v>3.9163899999999998</c:v>
                </c:pt>
                <c:pt idx="542">
                  <c:v>3.9163100000000002</c:v>
                </c:pt>
                <c:pt idx="543">
                  <c:v>3.9162400000000002</c:v>
                </c:pt>
                <c:pt idx="544">
                  <c:v>3.9161600000000001</c:v>
                </c:pt>
                <c:pt idx="545">
                  <c:v>3.91608</c:v>
                </c:pt>
                <c:pt idx="546">
                  <c:v>3.9159999999999999</c:v>
                </c:pt>
                <c:pt idx="547">
                  <c:v>3.9159299999999999</c:v>
                </c:pt>
                <c:pt idx="548">
                  <c:v>3.9158499999999998</c:v>
                </c:pt>
                <c:pt idx="549">
                  <c:v>3.9157700000000002</c:v>
                </c:pt>
                <c:pt idx="550">
                  <c:v>3.9157000000000002</c:v>
                </c:pt>
                <c:pt idx="551">
                  <c:v>3.9156200000000001</c:v>
                </c:pt>
                <c:pt idx="552">
                  <c:v>3.91554</c:v>
                </c:pt>
                <c:pt idx="553">
                  <c:v>3.9154599999999999</c:v>
                </c:pt>
                <c:pt idx="554">
                  <c:v>3.9153899999999999</c:v>
                </c:pt>
                <c:pt idx="555">
                  <c:v>3.9153099999999998</c:v>
                </c:pt>
                <c:pt idx="556">
                  <c:v>3.9152300000000002</c:v>
                </c:pt>
                <c:pt idx="557">
                  <c:v>3.9151600000000002</c:v>
                </c:pt>
                <c:pt idx="558">
                  <c:v>3.9150800000000001</c:v>
                </c:pt>
                <c:pt idx="559">
                  <c:v>3.915</c:v>
                </c:pt>
                <c:pt idx="560">
                  <c:v>3.91492</c:v>
                </c:pt>
                <c:pt idx="561">
                  <c:v>3.9148499999999999</c:v>
                </c:pt>
                <c:pt idx="562">
                  <c:v>3.9147699999999999</c:v>
                </c:pt>
                <c:pt idx="563">
                  <c:v>3.9146899999999998</c:v>
                </c:pt>
                <c:pt idx="564">
                  <c:v>3.9146200000000002</c:v>
                </c:pt>
                <c:pt idx="565">
                  <c:v>3.9145400000000001</c:v>
                </c:pt>
                <c:pt idx="566">
                  <c:v>3.9144600000000001</c:v>
                </c:pt>
                <c:pt idx="567">
                  <c:v>3.91439</c:v>
                </c:pt>
                <c:pt idx="568">
                  <c:v>3.91431</c:v>
                </c:pt>
                <c:pt idx="569">
                  <c:v>3.9142299999999999</c:v>
                </c:pt>
                <c:pt idx="570">
                  <c:v>3.9141499999999998</c:v>
                </c:pt>
                <c:pt idx="571">
                  <c:v>3.9140799999999998</c:v>
                </c:pt>
                <c:pt idx="572">
                  <c:v>3.9140000000000001</c:v>
                </c:pt>
                <c:pt idx="573">
                  <c:v>3.9139200000000001</c:v>
                </c:pt>
                <c:pt idx="574">
                  <c:v>3.9138500000000001</c:v>
                </c:pt>
                <c:pt idx="575">
                  <c:v>3.91377</c:v>
                </c:pt>
                <c:pt idx="576">
                  <c:v>3.9136899999999999</c:v>
                </c:pt>
                <c:pt idx="577">
                  <c:v>3.9136099999999998</c:v>
                </c:pt>
                <c:pt idx="578">
                  <c:v>3.9135399999999998</c:v>
                </c:pt>
                <c:pt idx="579">
                  <c:v>3.9134600000000002</c:v>
                </c:pt>
                <c:pt idx="580">
                  <c:v>3.9133800000000001</c:v>
                </c:pt>
                <c:pt idx="581">
                  <c:v>3.9133100000000001</c:v>
                </c:pt>
                <c:pt idx="582">
                  <c:v>3.91323</c:v>
                </c:pt>
                <c:pt idx="583">
                  <c:v>3.9131499999999999</c:v>
                </c:pt>
                <c:pt idx="584">
                  <c:v>3.9130699999999998</c:v>
                </c:pt>
                <c:pt idx="585">
                  <c:v>3.9129999999999998</c:v>
                </c:pt>
                <c:pt idx="586">
                  <c:v>3.9129200000000002</c:v>
                </c:pt>
                <c:pt idx="587">
                  <c:v>3.9128400000000001</c:v>
                </c:pt>
                <c:pt idx="588">
                  <c:v>3.9127700000000001</c:v>
                </c:pt>
                <c:pt idx="589">
                  <c:v>3.91269</c:v>
                </c:pt>
                <c:pt idx="590">
                  <c:v>3.9126099999999999</c:v>
                </c:pt>
                <c:pt idx="591">
                  <c:v>3.9125299999999998</c:v>
                </c:pt>
                <c:pt idx="592">
                  <c:v>3.9124599999999998</c:v>
                </c:pt>
                <c:pt idx="593">
                  <c:v>3.9123800000000002</c:v>
                </c:pt>
                <c:pt idx="594">
                  <c:v>3.9123000000000001</c:v>
                </c:pt>
                <c:pt idx="595">
                  <c:v>3.9122300000000001</c:v>
                </c:pt>
                <c:pt idx="596">
                  <c:v>3.91215</c:v>
                </c:pt>
                <c:pt idx="597">
                  <c:v>3.9120699999999999</c:v>
                </c:pt>
                <c:pt idx="598">
                  <c:v>3.9119999999999999</c:v>
                </c:pt>
                <c:pt idx="599">
                  <c:v>3.9119199999999998</c:v>
                </c:pt>
                <c:pt idx="600">
                  <c:v>3.9118400000000002</c:v>
                </c:pt>
                <c:pt idx="601">
                  <c:v>3.9117600000000001</c:v>
                </c:pt>
                <c:pt idx="602">
                  <c:v>3.9116900000000001</c:v>
                </c:pt>
                <c:pt idx="603">
                  <c:v>3.91161</c:v>
                </c:pt>
                <c:pt idx="604">
                  <c:v>3.91153</c:v>
                </c:pt>
                <c:pt idx="605">
                  <c:v>3.9114599999999999</c:v>
                </c:pt>
                <c:pt idx="606">
                  <c:v>3.9113799999999999</c:v>
                </c:pt>
                <c:pt idx="607">
                  <c:v>3.9113000000000002</c:v>
                </c:pt>
                <c:pt idx="608">
                  <c:v>3.9112200000000001</c:v>
                </c:pt>
                <c:pt idx="609">
                  <c:v>3.9111500000000001</c:v>
                </c:pt>
                <c:pt idx="610">
                  <c:v>3.91107</c:v>
                </c:pt>
                <c:pt idx="611">
                  <c:v>3.91099</c:v>
                </c:pt>
                <c:pt idx="612">
                  <c:v>3.91092</c:v>
                </c:pt>
                <c:pt idx="613">
                  <c:v>3.9108399999999999</c:v>
                </c:pt>
                <c:pt idx="614">
                  <c:v>3.9107599999999998</c:v>
                </c:pt>
                <c:pt idx="615">
                  <c:v>3.9106800000000002</c:v>
                </c:pt>
                <c:pt idx="616">
                  <c:v>3.9106100000000001</c:v>
                </c:pt>
                <c:pt idx="617">
                  <c:v>3.9105300000000001</c:v>
                </c:pt>
                <c:pt idx="618">
                  <c:v>3.91045</c:v>
                </c:pt>
                <c:pt idx="619">
                  <c:v>3.91038</c:v>
                </c:pt>
                <c:pt idx="620">
                  <c:v>3.9102999999999999</c:v>
                </c:pt>
                <c:pt idx="621">
                  <c:v>3.9102199999999998</c:v>
                </c:pt>
                <c:pt idx="622">
                  <c:v>3.9101499999999998</c:v>
                </c:pt>
                <c:pt idx="623">
                  <c:v>3.9100700000000002</c:v>
                </c:pt>
                <c:pt idx="624">
                  <c:v>3.9099900000000001</c:v>
                </c:pt>
                <c:pt idx="625">
                  <c:v>3.90991</c:v>
                </c:pt>
                <c:pt idx="626">
                  <c:v>3.90984</c:v>
                </c:pt>
                <c:pt idx="627">
                  <c:v>3.9097599999999999</c:v>
                </c:pt>
                <c:pt idx="628">
                  <c:v>3.9096799999999998</c:v>
                </c:pt>
                <c:pt idx="629">
                  <c:v>3.9096099999999998</c:v>
                </c:pt>
                <c:pt idx="630">
                  <c:v>3.9095300000000002</c:v>
                </c:pt>
                <c:pt idx="631">
                  <c:v>3.9094500000000001</c:v>
                </c:pt>
                <c:pt idx="632">
                  <c:v>3.90937</c:v>
                </c:pt>
                <c:pt idx="633">
                  <c:v>3.9093</c:v>
                </c:pt>
                <c:pt idx="634">
                  <c:v>3.9092199999999999</c:v>
                </c:pt>
                <c:pt idx="635">
                  <c:v>3.9091399999999998</c:v>
                </c:pt>
                <c:pt idx="636">
                  <c:v>3.9090699999999998</c:v>
                </c:pt>
                <c:pt idx="637">
                  <c:v>3.9089900000000002</c:v>
                </c:pt>
                <c:pt idx="638">
                  <c:v>3.9089100000000001</c:v>
                </c:pt>
                <c:pt idx="639">
                  <c:v>3.90883</c:v>
                </c:pt>
                <c:pt idx="640">
                  <c:v>3.90876</c:v>
                </c:pt>
                <c:pt idx="641">
                  <c:v>3.9086799999999999</c:v>
                </c:pt>
                <c:pt idx="642">
                  <c:v>3.9085999999999999</c:v>
                </c:pt>
                <c:pt idx="643">
                  <c:v>3.9085299999999998</c:v>
                </c:pt>
                <c:pt idx="644">
                  <c:v>3.9084500000000002</c:v>
                </c:pt>
                <c:pt idx="645">
                  <c:v>3.9083700000000001</c:v>
                </c:pt>
                <c:pt idx="646">
                  <c:v>3.90829</c:v>
                </c:pt>
                <c:pt idx="647">
                  <c:v>3.90822</c:v>
                </c:pt>
                <c:pt idx="648">
                  <c:v>3.9081399999999999</c:v>
                </c:pt>
                <c:pt idx="649">
                  <c:v>3.9080599999999999</c:v>
                </c:pt>
                <c:pt idx="650">
                  <c:v>3.9079899999999999</c:v>
                </c:pt>
                <c:pt idx="651">
                  <c:v>3.9079100000000002</c:v>
                </c:pt>
                <c:pt idx="652">
                  <c:v>3.9078300000000001</c:v>
                </c:pt>
                <c:pt idx="653">
                  <c:v>3.9077600000000001</c:v>
                </c:pt>
                <c:pt idx="654">
                  <c:v>3.90768</c:v>
                </c:pt>
                <c:pt idx="655">
                  <c:v>3.9076</c:v>
                </c:pt>
                <c:pt idx="656">
                  <c:v>3.9075199999999999</c:v>
                </c:pt>
                <c:pt idx="657">
                  <c:v>3.9074499999999999</c:v>
                </c:pt>
                <c:pt idx="658">
                  <c:v>3.9073699999999998</c:v>
                </c:pt>
                <c:pt idx="659">
                  <c:v>3.9072900000000002</c:v>
                </c:pt>
                <c:pt idx="660">
                  <c:v>3.9072200000000001</c:v>
                </c:pt>
                <c:pt idx="661">
                  <c:v>3.9071400000000001</c:v>
                </c:pt>
                <c:pt idx="662">
                  <c:v>3.90706</c:v>
                </c:pt>
                <c:pt idx="663">
                  <c:v>3.9069799999999999</c:v>
                </c:pt>
                <c:pt idx="664">
                  <c:v>3.9068999999999998</c:v>
                </c:pt>
                <c:pt idx="665">
                  <c:v>3.9068200000000002</c:v>
                </c:pt>
                <c:pt idx="666">
                  <c:v>3.9067400000000001</c:v>
                </c:pt>
                <c:pt idx="667">
                  <c:v>3.9066700000000001</c:v>
                </c:pt>
                <c:pt idx="668">
                  <c:v>3.90659</c:v>
                </c:pt>
                <c:pt idx="669">
                  <c:v>3.9065099999999999</c:v>
                </c:pt>
                <c:pt idx="670">
                  <c:v>3.9064299999999998</c:v>
                </c:pt>
                <c:pt idx="671">
                  <c:v>3.9063500000000002</c:v>
                </c:pt>
                <c:pt idx="672">
                  <c:v>3.9062700000000001</c:v>
                </c:pt>
                <c:pt idx="673">
                  <c:v>3.9061900000000001</c:v>
                </c:pt>
                <c:pt idx="674">
                  <c:v>3.90611</c:v>
                </c:pt>
                <c:pt idx="675">
                  <c:v>3.9060299999999999</c:v>
                </c:pt>
                <c:pt idx="676">
                  <c:v>3.9059599999999999</c:v>
                </c:pt>
                <c:pt idx="677">
                  <c:v>3.9058799999999998</c:v>
                </c:pt>
                <c:pt idx="678">
                  <c:v>3.9058000000000002</c:v>
                </c:pt>
                <c:pt idx="679">
                  <c:v>3.9057200000000001</c:v>
                </c:pt>
                <c:pt idx="680">
                  <c:v>3.90564</c:v>
                </c:pt>
                <c:pt idx="681">
                  <c:v>3.9055599999999999</c:v>
                </c:pt>
                <c:pt idx="682">
                  <c:v>3.9054799999999998</c:v>
                </c:pt>
                <c:pt idx="683">
                  <c:v>3.9054000000000002</c:v>
                </c:pt>
                <c:pt idx="684">
                  <c:v>3.9053200000000001</c:v>
                </c:pt>
                <c:pt idx="685">
                  <c:v>3.9052500000000001</c:v>
                </c:pt>
                <c:pt idx="686">
                  <c:v>3.90517</c:v>
                </c:pt>
                <c:pt idx="687">
                  <c:v>3.90509</c:v>
                </c:pt>
                <c:pt idx="688">
                  <c:v>3.9050099999999999</c:v>
                </c:pt>
                <c:pt idx="689">
                  <c:v>3.9049299999999998</c:v>
                </c:pt>
                <c:pt idx="690">
                  <c:v>3.9048500000000002</c:v>
                </c:pt>
                <c:pt idx="691">
                  <c:v>3.9047700000000001</c:v>
                </c:pt>
                <c:pt idx="692">
                  <c:v>3.90469</c:v>
                </c:pt>
                <c:pt idx="693">
                  <c:v>3.9046099999999999</c:v>
                </c:pt>
                <c:pt idx="694">
                  <c:v>3.9045399999999999</c:v>
                </c:pt>
                <c:pt idx="695">
                  <c:v>3.9044599999999998</c:v>
                </c:pt>
                <c:pt idx="696">
                  <c:v>3.9043800000000002</c:v>
                </c:pt>
                <c:pt idx="697">
                  <c:v>3.9043000000000001</c:v>
                </c:pt>
                <c:pt idx="698">
                  <c:v>3.90422</c:v>
                </c:pt>
                <c:pt idx="699">
                  <c:v>3.9041399999999999</c:v>
                </c:pt>
                <c:pt idx="700">
                  <c:v>3.9040599999999999</c:v>
                </c:pt>
                <c:pt idx="701">
                  <c:v>3.9039799999999998</c:v>
                </c:pt>
                <c:pt idx="702">
                  <c:v>3.9039100000000002</c:v>
                </c:pt>
                <c:pt idx="703">
                  <c:v>3.9038300000000001</c:v>
                </c:pt>
                <c:pt idx="704">
                  <c:v>3.9037500000000001</c:v>
                </c:pt>
                <c:pt idx="705">
                  <c:v>3.90367</c:v>
                </c:pt>
                <c:pt idx="706">
                  <c:v>3.9035899999999999</c:v>
                </c:pt>
                <c:pt idx="707">
                  <c:v>3.9035099999999998</c:v>
                </c:pt>
                <c:pt idx="708">
                  <c:v>3.9034300000000002</c:v>
                </c:pt>
                <c:pt idx="709">
                  <c:v>3.9033500000000001</c:v>
                </c:pt>
                <c:pt idx="710">
                  <c:v>3.90327</c:v>
                </c:pt>
                <c:pt idx="711">
                  <c:v>3.9032</c:v>
                </c:pt>
                <c:pt idx="712">
                  <c:v>3.9031199999999999</c:v>
                </c:pt>
                <c:pt idx="713">
                  <c:v>3.9030399999999998</c:v>
                </c:pt>
                <c:pt idx="714">
                  <c:v>3.9029600000000002</c:v>
                </c:pt>
                <c:pt idx="715">
                  <c:v>3.9028800000000001</c:v>
                </c:pt>
                <c:pt idx="716">
                  <c:v>3.9028</c:v>
                </c:pt>
                <c:pt idx="717">
                  <c:v>3.90272</c:v>
                </c:pt>
                <c:pt idx="718">
                  <c:v>3.9026399999999999</c:v>
                </c:pt>
                <c:pt idx="719">
                  <c:v>3.9025599999999998</c:v>
                </c:pt>
                <c:pt idx="720">
                  <c:v>3.9024899999999998</c:v>
                </c:pt>
                <c:pt idx="721">
                  <c:v>3.9024100000000002</c:v>
                </c:pt>
                <c:pt idx="722">
                  <c:v>3.9023300000000001</c:v>
                </c:pt>
                <c:pt idx="723">
                  <c:v>3.90225</c:v>
                </c:pt>
                <c:pt idx="724">
                  <c:v>3.9021699999999999</c:v>
                </c:pt>
                <c:pt idx="725">
                  <c:v>3.9020899999999998</c:v>
                </c:pt>
                <c:pt idx="726">
                  <c:v>3.9020100000000002</c:v>
                </c:pt>
                <c:pt idx="727">
                  <c:v>3.9019300000000001</c:v>
                </c:pt>
                <c:pt idx="728">
                  <c:v>3.90185</c:v>
                </c:pt>
                <c:pt idx="729">
                  <c:v>3.90178</c:v>
                </c:pt>
                <c:pt idx="730">
                  <c:v>3.9016999999999999</c:v>
                </c:pt>
                <c:pt idx="731">
                  <c:v>3.9016199999999999</c:v>
                </c:pt>
                <c:pt idx="732">
                  <c:v>3.9015399999999998</c:v>
                </c:pt>
                <c:pt idx="733">
                  <c:v>3.9014600000000002</c:v>
                </c:pt>
                <c:pt idx="734">
                  <c:v>3.9013800000000001</c:v>
                </c:pt>
                <c:pt idx="735">
                  <c:v>3.9013</c:v>
                </c:pt>
                <c:pt idx="736">
                  <c:v>3.9012199999999999</c:v>
                </c:pt>
                <c:pt idx="737">
                  <c:v>3.9011399999999998</c:v>
                </c:pt>
                <c:pt idx="738">
                  <c:v>3.9010699999999998</c:v>
                </c:pt>
                <c:pt idx="739">
                  <c:v>3.9009900000000002</c:v>
                </c:pt>
                <c:pt idx="740">
                  <c:v>3.9009100000000001</c:v>
                </c:pt>
                <c:pt idx="741">
                  <c:v>3.90083</c:v>
                </c:pt>
                <c:pt idx="742">
                  <c:v>3.9007499999999999</c:v>
                </c:pt>
                <c:pt idx="743">
                  <c:v>3.9006699999999999</c:v>
                </c:pt>
                <c:pt idx="744">
                  <c:v>3.9005899999999998</c:v>
                </c:pt>
                <c:pt idx="745">
                  <c:v>3.9005100000000001</c:v>
                </c:pt>
                <c:pt idx="746">
                  <c:v>3.9004300000000001</c:v>
                </c:pt>
                <c:pt idx="747">
                  <c:v>3.90036</c:v>
                </c:pt>
                <c:pt idx="748">
                  <c:v>3.90028</c:v>
                </c:pt>
                <c:pt idx="749">
                  <c:v>3.9001999999999999</c:v>
                </c:pt>
                <c:pt idx="750">
                  <c:v>3.9001199999999998</c:v>
                </c:pt>
                <c:pt idx="751">
                  <c:v>3.9000400000000002</c:v>
                </c:pt>
                <c:pt idx="752">
                  <c:v>3.8999600000000001</c:v>
                </c:pt>
                <c:pt idx="753">
                  <c:v>3.89988</c:v>
                </c:pt>
                <c:pt idx="754">
                  <c:v>3.8997999999999999</c:v>
                </c:pt>
                <c:pt idx="755">
                  <c:v>3.8997199999999999</c:v>
                </c:pt>
                <c:pt idx="756">
                  <c:v>3.8996499999999998</c:v>
                </c:pt>
                <c:pt idx="757">
                  <c:v>3.8995700000000002</c:v>
                </c:pt>
                <c:pt idx="758">
                  <c:v>3.8994900000000001</c:v>
                </c:pt>
                <c:pt idx="759">
                  <c:v>3.89941</c:v>
                </c:pt>
                <c:pt idx="760">
                  <c:v>3.89933</c:v>
                </c:pt>
                <c:pt idx="761">
                  <c:v>3.8992499999999999</c:v>
                </c:pt>
                <c:pt idx="762">
                  <c:v>3.8991699999999998</c:v>
                </c:pt>
                <c:pt idx="763">
                  <c:v>3.8990900000000002</c:v>
                </c:pt>
                <c:pt idx="764">
                  <c:v>3.8990100000000001</c:v>
                </c:pt>
                <c:pt idx="765">
                  <c:v>3.8989400000000001</c:v>
                </c:pt>
                <c:pt idx="766">
                  <c:v>3.89886</c:v>
                </c:pt>
                <c:pt idx="767">
                  <c:v>3.8987799999999999</c:v>
                </c:pt>
                <c:pt idx="768">
                  <c:v>3.8986999999999998</c:v>
                </c:pt>
                <c:pt idx="769">
                  <c:v>3.8986200000000002</c:v>
                </c:pt>
                <c:pt idx="770">
                  <c:v>3.8985400000000001</c:v>
                </c:pt>
                <c:pt idx="771">
                  <c:v>3.89846</c:v>
                </c:pt>
                <c:pt idx="772">
                  <c:v>3.89838</c:v>
                </c:pt>
                <c:pt idx="773">
                  <c:v>3.8982999999999999</c:v>
                </c:pt>
                <c:pt idx="774">
                  <c:v>3.8982299999999999</c:v>
                </c:pt>
                <c:pt idx="775">
                  <c:v>3.8981499999999998</c:v>
                </c:pt>
                <c:pt idx="776">
                  <c:v>3.8980700000000001</c:v>
                </c:pt>
                <c:pt idx="777">
                  <c:v>3.8979900000000001</c:v>
                </c:pt>
                <c:pt idx="778">
                  <c:v>3.89791</c:v>
                </c:pt>
                <c:pt idx="779">
                  <c:v>3.8978299999999999</c:v>
                </c:pt>
                <c:pt idx="780">
                  <c:v>3.8977499999999998</c:v>
                </c:pt>
                <c:pt idx="781">
                  <c:v>3.8976700000000002</c:v>
                </c:pt>
                <c:pt idx="782">
                  <c:v>3.8975900000000001</c:v>
                </c:pt>
                <c:pt idx="783">
                  <c:v>3.8975200000000001</c:v>
                </c:pt>
                <c:pt idx="784">
                  <c:v>3.89744</c:v>
                </c:pt>
                <c:pt idx="785">
                  <c:v>3.8973599999999999</c:v>
                </c:pt>
                <c:pt idx="786">
                  <c:v>3.8972799999999999</c:v>
                </c:pt>
                <c:pt idx="787">
                  <c:v>3.8972000000000002</c:v>
                </c:pt>
                <c:pt idx="788">
                  <c:v>3.8971200000000001</c:v>
                </c:pt>
                <c:pt idx="789">
                  <c:v>3.8970400000000001</c:v>
                </c:pt>
                <c:pt idx="790">
                  <c:v>3.89696</c:v>
                </c:pt>
                <c:pt idx="791">
                  <c:v>3.8968799999999999</c:v>
                </c:pt>
                <c:pt idx="792">
                  <c:v>3.8968099999999999</c:v>
                </c:pt>
                <c:pt idx="793">
                  <c:v>3.8967299999999998</c:v>
                </c:pt>
                <c:pt idx="794">
                  <c:v>3.8966500000000002</c:v>
                </c:pt>
                <c:pt idx="795">
                  <c:v>3.8965700000000001</c:v>
                </c:pt>
                <c:pt idx="796">
                  <c:v>3.89649</c:v>
                </c:pt>
                <c:pt idx="797">
                  <c:v>3.8964099999999999</c:v>
                </c:pt>
                <c:pt idx="798">
                  <c:v>3.8963299999999998</c:v>
                </c:pt>
                <c:pt idx="799">
                  <c:v>3.8962500000000002</c:v>
                </c:pt>
                <c:pt idx="800">
                  <c:v>3.8961700000000001</c:v>
                </c:pt>
                <c:pt idx="801">
                  <c:v>3.8961000000000001</c:v>
                </c:pt>
                <c:pt idx="802">
                  <c:v>3.89602</c:v>
                </c:pt>
                <c:pt idx="803">
                  <c:v>3.89594</c:v>
                </c:pt>
                <c:pt idx="804">
                  <c:v>3.8958599999999999</c:v>
                </c:pt>
                <c:pt idx="805">
                  <c:v>3.8957799999999998</c:v>
                </c:pt>
                <c:pt idx="806">
                  <c:v>3.8957000000000002</c:v>
                </c:pt>
                <c:pt idx="807">
                  <c:v>3.8956200000000001</c:v>
                </c:pt>
                <c:pt idx="808">
                  <c:v>3.8955500000000001</c:v>
                </c:pt>
                <c:pt idx="809">
                  <c:v>3.89547</c:v>
                </c:pt>
                <c:pt idx="810">
                  <c:v>3.8953899999999999</c:v>
                </c:pt>
                <c:pt idx="811">
                  <c:v>3.8953099999999998</c:v>
                </c:pt>
                <c:pt idx="812">
                  <c:v>3.8952399999999998</c:v>
                </c:pt>
                <c:pt idx="813">
                  <c:v>3.8951600000000002</c:v>
                </c:pt>
                <c:pt idx="814">
                  <c:v>3.8950800000000001</c:v>
                </c:pt>
                <c:pt idx="815">
                  <c:v>3.895</c:v>
                </c:pt>
                <c:pt idx="816">
                  <c:v>3.89493</c:v>
                </c:pt>
                <c:pt idx="817">
                  <c:v>3.8948499999999999</c:v>
                </c:pt>
                <c:pt idx="818">
                  <c:v>3.8947699999999998</c:v>
                </c:pt>
                <c:pt idx="819">
                  <c:v>3.8946900000000002</c:v>
                </c:pt>
                <c:pt idx="820">
                  <c:v>3.8946200000000002</c:v>
                </c:pt>
                <c:pt idx="821">
                  <c:v>3.8945400000000001</c:v>
                </c:pt>
                <c:pt idx="822">
                  <c:v>3.89446</c:v>
                </c:pt>
                <c:pt idx="823">
                  <c:v>3.89438</c:v>
                </c:pt>
                <c:pt idx="824">
                  <c:v>3.8942999999999999</c:v>
                </c:pt>
                <c:pt idx="825">
                  <c:v>3.8942299999999999</c:v>
                </c:pt>
                <c:pt idx="826">
                  <c:v>3.8941499999999998</c:v>
                </c:pt>
                <c:pt idx="827">
                  <c:v>3.8940700000000001</c:v>
                </c:pt>
                <c:pt idx="828">
                  <c:v>3.8939900000000001</c:v>
                </c:pt>
                <c:pt idx="829">
                  <c:v>3.89392</c:v>
                </c:pt>
                <c:pt idx="830">
                  <c:v>3.89384</c:v>
                </c:pt>
                <c:pt idx="831">
                  <c:v>3.8937599999999999</c:v>
                </c:pt>
                <c:pt idx="832">
                  <c:v>3.8936799999999998</c:v>
                </c:pt>
                <c:pt idx="833">
                  <c:v>3.8936099999999998</c:v>
                </c:pt>
                <c:pt idx="834">
                  <c:v>3.8935300000000002</c:v>
                </c:pt>
                <c:pt idx="835">
                  <c:v>3.8934500000000001</c:v>
                </c:pt>
                <c:pt idx="836">
                  <c:v>3.89337</c:v>
                </c:pt>
                <c:pt idx="837">
                  <c:v>3.8933</c:v>
                </c:pt>
                <c:pt idx="838">
                  <c:v>3.8932199999999999</c:v>
                </c:pt>
                <c:pt idx="839">
                  <c:v>3.8931399999999998</c:v>
                </c:pt>
                <c:pt idx="840">
                  <c:v>3.8930600000000002</c:v>
                </c:pt>
                <c:pt idx="841">
                  <c:v>3.8929900000000002</c:v>
                </c:pt>
                <c:pt idx="842">
                  <c:v>3.8929100000000001</c:v>
                </c:pt>
                <c:pt idx="843">
                  <c:v>3.89283</c:v>
                </c:pt>
                <c:pt idx="844">
                  <c:v>3.8927499999999999</c:v>
                </c:pt>
                <c:pt idx="845">
                  <c:v>3.8926799999999999</c:v>
                </c:pt>
                <c:pt idx="846">
                  <c:v>3.8925999999999998</c:v>
                </c:pt>
                <c:pt idx="847">
                  <c:v>3.8925200000000002</c:v>
                </c:pt>
                <c:pt idx="848">
                  <c:v>3.8924400000000001</c:v>
                </c:pt>
                <c:pt idx="849">
                  <c:v>3.89236</c:v>
                </c:pt>
                <c:pt idx="850">
                  <c:v>3.89229</c:v>
                </c:pt>
                <c:pt idx="851">
                  <c:v>3.8922099999999999</c:v>
                </c:pt>
                <c:pt idx="852">
                  <c:v>3.8921299999999999</c:v>
                </c:pt>
                <c:pt idx="853">
                  <c:v>3.8920499999999998</c:v>
                </c:pt>
                <c:pt idx="854">
                  <c:v>3.8919800000000002</c:v>
                </c:pt>
                <c:pt idx="855">
                  <c:v>3.8919000000000001</c:v>
                </c:pt>
                <c:pt idx="856">
                  <c:v>3.8918200000000001</c:v>
                </c:pt>
                <c:pt idx="857">
                  <c:v>3.89174</c:v>
                </c:pt>
                <c:pt idx="858">
                  <c:v>3.89167</c:v>
                </c:pt>
                <c:pt idx="859">
                  <c:v>3.8915899999999999</c:v>
                </c:pt>
                <c:pt idx="860">
                  <c:v>3.8915099999999998</c:v>
                </c:pt>
                <c:pt idx="861">
                  <c:v>3.8914300000000002</c:v>
                </c:pt>
                <c:pt idx="862">
                  <c:v>3.8913600000000002</c:v>
                </c:pt>
                <c:pt idx="863">
                  <c:v>3.8912800000000001</c:v>
                </c:pt>
                <c:pt idx="864">
                  <c:v>3.8912</c:v>
                </c:pt>
                <c:pt idx="865">
                  <c:v>3.8911199999999999</c:v>
                </c:pt>
                <c:pt idx="866">
                  <c:v>3.8910499999999999</c:v>
                </c:pt>
                <c:pt idx="867">
                  <c:v>3.8909699999999998</c:v>
                </c:pt>
                <c:pt idx="868">
                  <c:v>3.8908900000000002</c:v>
                </c:pt>
                <c:pt idx="869">
                  <c:v>3.8908100000000001</c:v>
                </c:pt>
                <c:pt idx="870">
                  <c:v>3.8907400000000001</c:v>
                </c:pt>
                <c:pt idx="871">
                  <c:v>3.89066</c:v>
                </c:pt>
                <c:pt idx="872">
                  <c:v>3.8905799999999999</c:v>
                </c:pt>
                <c:pt idx="873">
                  <c:v>3.8904999999999998</c:v>
                </c:pt>
                <c:pt idx="874">
                  <c:v>3.8904299999999998</c:v>
                </c:pt>
                <c:pt idx="875">
                  <c:v>3.8903500000000002</c:v>
                </c:pt>
                <c:pt idx="876">
                  <c:v>3.8902700000000001</c:v>
                </c:pt>
                <c:pt idx="877">
                  <c:v>3.89019</c:v>
                </c:pt>
                <c:pt idx="878">
                  <c:v>3.89011</c:v>
                </c:pt>
                <c:pt idx="879">
                  <c:v>3.8900399999999999</c:v>
                </c:pt>
                <c:pt idx="880">
                  <c:v>3.8899599999999999</c:v>
                </c:pt>
                <c:pt idx="881">
                  <c:v>3.8898799999999998</c:v>
                </c:pt>
                <c:pt idx="882">
                  <c:v>3.8898000000000001</c:v>
                </c:pt>
                <c:pt idx="883">
                  <c:v>3.8897300000000001</c:v>
                </c:pt>
                <c:pt idx="884">
                  <c:v>3.8896500000000001</c:v>
                </c:pt>
                <c:pt idx="885">
                  <c:v>3.88957</c:v>
                </c:pt>
                <c:pt idx="886">
                  <c:v>3.8894899999999999</c:v>
                </c:pt>
                <c:pt idx="887">
                  <c:v>3.8894199999999999</c:v>
                </c:pt>
                <c:pt idx="888">
                  <c:v>3.8893399999999998</c:v>
                </c:pt>
                <c:pt idx="889">
                  <c:v>3.8892600000000002</c:v>
                </c:pt>
                <c:pt idx="890">
                  <c:v>3.8891800000000001</c:v>
                </c:pt>
                <c:pt idx="891">
                  <c:v>3.8891100000000001</c:v>
                </c:pt>
                <c:pt idx="892">
                  <c:v>3.88903</c:v>
                </c:pt>
                <c:pt idx="893">
                  <c:v>3.8889499999999999</c:v>
                </c:pt>
                <c:pt idx="894">
                  <c:v>3.8888699999999998</c:v>
                </c:pt>
                <c:pt idx="895">
                  <c:v>3.8887999999999998</c:v>
                </c:pt>
                <c:pt idx="896">
                  <c:v>3.8887200000000002</c:v>
                </c:pt>
                <c:pt idx="897">
                  <c:v>3.8886400000000001</c:v>
                </c:pt>
                <c:pt idx="898">
                  <c:v>3.88856</c:v>
                </c:pt>
                <c:pt idx="899">
                  <c:v>3.88849</c:v>
                </c:pt>
                <c:pt idx="900">
                  <c:v>3.8884099999999999</c:v>
                </c:pt>
                <c:pt idx="901">
                  <c:v>3.8883299999999998</c:v>
                </c:pt>
                <c:pt idx="902">
                  <c:v>3.8882500000000002</c:v>
                </c:pt>
                <c:pt idx="903">
                  <c:v>3.8881700000000001</c:v>
                </c:pt>
                <c:pt idx="904">
                  <c:v>3.8881000000000001</c:v>
                </c:pt>
                <c:pt idx="905">
                  <c:v>3.88802</c:v>
                </c:pt>
                <c:pt idx="906">
                  <c:v>3.88794</c:v>
                </c:pt>
                <c:pt idx="907">
                  <c:v>3.8878599999999999</c:v>
                </c:pt>
                <c:pt idx="908">
                  <c:v>3.8877899999999999</c:v>
                </c:pt>
                <c:pt idx="909">
                  <c:v>3.8877100000000002</c:v>
                </c:pt>
                <c:pt idx="910">
                  <c:v>3.8876300000000001</c:v>
                </c:pt>
                <c:pt idx="911">
                  <c:v>3.8875500000000001</c:v>
                </c:pt>
                <c:pt idx="912">
                  <c:v>3.88748</c:v>
                </c:pt>
                <c:pt idx="913">
                  <c:v>3.8874</c:v>
                </c:pt>
                <c:pt idx="914">
                  <c:v>3.8873199999999999</c:v>
                </c:pt>
                <c:pt idx="915">
                  <c:v>3.8872399999999998</c:v>
                </c:pt>
                <c:pt idx="916">
                  <c:v>3.8871699999999998</c:v>
                </c:pt>
                <c:pt idx="917">
                  <c:v>3.8870900000000002</c:v>
                </c:pt>
                <c:pt idx="918">
                  <c:v>3.8870100000000001</c:v>
                </c:pt>
                <c:pt idx="919">
                  <c:v>3.88693</c:v>
                </c:pt>
                <c:pt idx="920">
                  <c:v>3.88686</c:v>
                </c:pt>
                <c:pt idx="921">
                  <c:v>3.8867799999999999</c:v>
                </c:pt>
                <c:pt idx="922">
                  <c:v>3.8866999999999998</c:v>
                </c:pt>
                <c:pt idx="923">
                  <c:v>3.8866200000000002</c:v>
                </c:pt>
                <c:pt idx="924">
                  <c:v>3.8865500000000002</c:v>
                </c:pt>
                <c:pt idx="925">
                  <c:v>3.8864700000000001</c:v>
                </c:pt>
                <c:pt idx="926">
                  <c:v>3.88639</c:v>
                </c:pt>
                <c:pt idx="927">
                  <c:v>3.8863099999999999</c:v>
                </c:pt>
                <c:pt idx="928">
                  <c:v>3.8862399999999999</c:v>
                </c:pt>
                <c:pt idx="929">
                  <c:v>3.8861599999999998</c:v>
                </c:pt>
                <c:pt idx="930">
                  <c:v>3.8860800000000002</c:v>
                </c:pt>
                <c:pt idx="931">
                  <c:v>3.8860000000000001</c:v>
                </c:pt>
                <c:pt idx="932">
                  <c:v>3.88592</c:v>
                </c:pt>
                <c:pt idx="933">
                  <c:v>3.88585</c:v>
                </c:pt>
                <c:pt idx="934">
                  <c:v>3.8857699999999999</c:v>
                </c:pt>
                <c:pt idx="935">
                  <c:v>3.8856899999999999</c:v>
                </c:pt>
                <c:pt idx="936">
                  <c:v>3.8856099999999998</c:v>
                </c:pt>
                <c:pt idx="937">
                  <c:v>3.8855400000000002</c:v>
                </c:pt>
                <c:pt idx="938">
                  <c:v>3.8854600000000001</c:v>
                </c:pt>
                <c:pt idx="939">
                  <c:v>3.8853800000000001</c:v>
                </c:pt>
                <c:pt idx="940">
                  <c:v>3.8853</c:v>
                </c:pt>
                <c:pt idx="941">
                  <c:v>3.88523</c:v>
                </c:pt>
                <c:pt idx="942">
                  <c:v>3.8851499999999999</c:v>
                </c:pt>
                <c:pt idx="943">
                  <c:v>3.8850699999999998</c:v>
                </c:pt>
                <c:pt idx="944">
                  <c:v>3.8849900000000002</c:v>
                </c:pt>
                <c:pt idx="945">
                  <c:v>3.8849200000000002</c:v>
                </c:pt>
                <c:pt idx="946">
                  <c:v>3.8848400000000001</c:v>
                </c:pt>
                <c:pt idx="947">
                  <c:v>3.88476</c:v>
                </c:pt>
                <c:pt idx="948">
                  <c:v>3.8846799999999999</c:v>
                </c:pt>
                <c:pt idx="949">
                  <c:v>3.8846099999999999</c:v>
                </c:pt>
                <c:pt idx="950">
                  <c:v>3.8845299999999998</c:v>
                </c:pt>
                <c:pt idx="951">
                  <c:v>3.8655499999999998</c:v>
                </c:pt>
                <c:pt idx="952">
                  <c:v>3.8465699999999998</c:v>
                </c:pt>
                <c:pt idx="953">
                  <c:v>3.8275800000000002</c:v>
                </c:pt>
                <c:pt idx="954">
                  <c:v>3.8086000000000002</c:v>
                </c:pt>
                <c:pt idx="955">
                  <c:v>3.7896200000000002</c:v>
                </c:pt>
                <c:pt idx="956">
                  <c:v>3.7706400000000002</c:v>
                </c:pt>
                <c:pt idx="957">
                  <c:v>3.7516600000000002</c:v>
                </c:pt>
                <c:pt idx="958">
                  <c:v>3.7326800000000002</c:v>
                </c:pt>
                <c:pt idx="959">
                  <c:v>3.7136999999999998</c:v>
                </c:pt>
                <c:pt idx="960">
                  <c:v>3.6947199999999998</c:v>
                </c:pt>
                <c:pt idx="961">
                  <c:v>3.6757399999999998</c:v>
                </c:pt>
                <c:pt idx="962">
                  <c:v>3.6567500000000002</c:v>
                </c:pt>
                <c:pt idx="963">
                  <c:v>3.6377700000000002</c:v>
                </c:pt>
                <c:pt idx="964">
                  <c:v>3.6187900000000002</c:v>
                </c:pt>
                <c:pt idx="965">
                  <c:v>3.5998100000000002</c:v>
                </c:pt>
                <c:pt idx="966">
                  <c:v>3.5808300000000002</c:v>
                </c:pt>
                <c:pt idx="967">
                  <c:v>3.5618500000000002</c:v>
                </c:pt>
                <c:pt idx="968">
                  <c:v>3.5428700000000002</c:v>
                </c:pt>
                <c:pt idx="969">
                  <c:v>3.5238900000000002</c:v>
                </c:pt>
                <c:pt idx="970">
                  <c:v>3.5049000000000001</c:v>
                </c:pt>
                <c:pt idx="971">
                  <c:v>3.4859200000000001</c:v>
                </c:pt>
                <c:pt idx="972">
                  <c:v>3.4669400000000001</c:v>
                </c:pt>
                <c:pt idx="973">
                  <c:v>3.4479600000000001</c:v>
                </c:pt>
                <c:pt idx="974">
                  <c:v>3.4289800000000001</c:v>
                </c:pt>
                <c:pt idx="975">
                  <c:v>3.41</c:v>
                </c:pt>
                <c:pt idx="976">
                  <c:v>3.3910200000000001</c:v>
                </c:pt>
                <c:pt idx="977">
                  <c:v>3.3720400000000001</c:v>
                </c:pt>
                <c:pt idx="978">
                  <c:v>3.3530600000000002</c:v>
                </c:pt>
                <c:pt idx="979">
                  <c:v>3.3340700000000001</c:v>
                </c:pt>
                <c:pt idx="980">
                  <c:v>3.3150900000000001</c:v>
                </c:pt>
                <c:pt idx="981">
                  <c:v>3.2961100000000001</c:v>
                </c:pt>
                <c:pt idx="982">
                  <c:v>3.2771300000000001</c:v>
                </c:pt>
                <c:pt idx="983">
                  <c:v>3.2581500000000001</c:v>
                </c:pt>
                <c:pt idx="984">
                  <c:v>3.2391700000000001</c:v>
                </c:pt>
                <c:pt idx="985">
                  <c:v>3.2201900000000001</c:v>
                </c:pt>
                <c:pt idx="986">
                  <c:v>3.2012100000000001</c:v>
                </c:pt>
                <c:pt idx="987">
                  <c:v>3.1822300000000001</c:v>
                </c:pt>
                <c:pt idx="988">
                  <c:v>3.1632400000000001</c:v>
                </c:pt>
                <c:pt idx="989">
                  <c:v>3.1442600000000001</c:v>
                </c:pt>
                <c:pt idx="990">
                  <c:v>3.1252800000000001</c:v>
                </c:pt>
                <c:pt idx="991">
                  <c:v>3.1063000000000001</c:v>
                </c:pt>
                <c:pt idx="992">
                  <c:v>3.0873200000000001</c:v>
                </c:pt>
                <c:pt idx="993">
                  <c:v>3.0683400000000001</c:v>
                </c:pt>
                <c:pt idx="994">
                  <c:v>3.0493600000000001</c:v>
                </c:pt>
                <c:pt idx="995">
                  <c:v>3.0303800000000001</c:v>
                </c:pt>
                <c:pt idx="996">
                  <c:v>3.01139</c:v>
                </c:pt>
                <c:pt idx="997">
                  <c:v>2.99241</c:v>
                </c:pt>
                <c:pt idx="998">
                  <c:v>2.97343</c:v>
                </c:pt>
                <c:pt idx="999">
                  <c:v>2.95445</c:v>
                </c:pt>
                <c:pt idx="1000">
                  <c:v>2.93547</c:v>
                </c:pt>
                <c:pt idx="1001">
                  <c:v>2.9102999999999999</c:v>
                </c:pt>
                <c:pt idx="1002">
                  <c:v>2.8851300000000002</c:v>
                </c:pt>
                <c:pt idx="1003">
                  <c:v>2.85995</c:v>
                </c:pt>
                <c:pt idx="1004">
                  <c:v>2.8347799999999999</c:v>
                </c:pt>
                <c:pt idx="1005">
                  <c:v>2.8096100000000002</c:v>
                </c:pt>
                <c:pt idx="1006">
                  <c:v>2.78444</c:v>
                </c:pt>
                <c:pt idx="1007">
                  <c:v>2.7592599999999998</c:v>
                </c:pt>
                <c:pt idx="1008">
                  <c:v>2.7340900000000001</c:v>
                </c:pt>
                <c:pt idx="1009">
                  <c:v>2.70892</c:v>
                </c:pt>
                <c:pt idx="1010">
                  <c:v>2.6837499999999999</c:v>
                </c:pt>
                <c:pt idx="1011">
                  <c:v>2.6585700000000001</c:v>
                </c:pt>
                <c:pt idx="1012">
                  <c:v>2.6334</c:v>
                </c:pt>
                <c:pt idx="1013">
                  <c:v>2.6082299999999998</c:v>
                </c:pt>
                <c:pt idx="1014">
                  <c:v>2.5830600000000001</c:v>
                </c:pt>
                <c:pt idx="1015">
                  <c:v>2.5578799999999999</c:v>
                </c:pt>
                <c:pt idx="1016">
                  <c:v>2.5327099999999998</c:v>
                </c:pt>
                <c:pt idx="1017">
                  <c:v>2.5075400000000001</c:v>
                </c:pt>
                <c:pt idx="1018">
                  <c:v>2.48237</c:v>
                </c:pt>
                <c:pt idx="1019">
                  <c:v>2.4571900000000002</c:v>
                </c:pt>
                <c:pt idx="1020">
                  <c:v>2.4320200000000001</c:v>
                </c:pt>
                <c:pt idx="1021">
                  <c:v>2.4068499999999999</c:v>
                </c:pt>
                <c:pt idx="1022">
                  <c:v>2.3816799999999998</c:v>
                </c:pt>
                <c:pt idx="1023">
                  <c:v>2.3565</c:v>
                </c:pt>
                <c:pt idx="1024">
                  <c:v>2.3313299999999999</c:v>
                </c:pt>
                <c:pt idx="1025">
                  <c:v>2.3061600000000002</c:v>
                </c:pt>
                <c:pt idx="1026">
                  <c:v>2.2809900000000001</c:v>
                </c:pt>
                <c:pt idx="1027">
                  <c:v>2.2558099999999999</c:v>
                </c:pt>
                <c:pt idx="1028">
                  <c:v>2.2306400000000002</c:v>
                </c:pt>
                <c:pt idx="1029">
                  <c:v>2.20547</c:v>
                </c:pt>
                <c:pt idx="1030">
                  <c:v>2.1802999999999999</c:v>
                </c:pt>
                <c:pt idx="1031">
                  <c:v>2.1551200000000001</c:v>
                </c:pt>
                <c:pt idx="1032">
                  <c:v>2.12995</c:v>
                </c:pt>
                <c:pt idx="1033">
                  <c:v>2.1047799999999999</c:v>
                </c:pt>
                <c:pt idx="1034">
                  <c:v>2.0796100000000002</c:v>
                </c:pt>
                <c:pt idx="1035">
                  <c:v>2.05444</c:v>
                </c:pt>
                <c:pt idx="1036">
                  <c:v>2.0341300000000002</c:v>
                </c:pt>
                <c:pt idx="1037">
                  <c:v>2.0138199999999999</c:v>
                </c:pt>
                <c:pt idx="1038">
                  <c:v>1.9935099999999999</c:v>
                </c:pt>
                <c:pt idx="1039">
                  <c:v>1.9732000000000001</c:v>
                </c:pt>
                <c:pt idx="1040">
                  <c:v>1.95289</c:v>
                </c:pt>
                <c:pt idx="1041">
                  <c:v>1.93258</c:v>
                </c:pt>
                <c:pt idx="1042">
                  <c:v>1.9122699999999999</c:v>
                </c:pt>
                <c:pt idx="1043">
                  <c:v>1.8919600000000001</c:v>
                </c:pt>
                <c:pt idx="1044">
                  <c:v>1.8607499999999999</c:v>
                </c:pt>
                <c:pt idx="1045">
                  <c:v>1.82799</c:v>
                </c:pt>
                <c:pt idx="1046">
                  <c:v>1.79522</c:v>
                </c:pt>
                <c:pt idx="1047">
                  <c:v>1.7624599999999999</c:v>
                </c:pt>
                <c:pt idx="1048">
                  <c:v>1.7296899999999999</c:v>
                </c:pt>
                <c:pt idx="1049">
                  <c:v>1.69693</c:v>
                </c:pt>
                <c:pt idx="1050">
                  <c:v>1.6641699999999999</c:v>
                </c:pt>
                <c:pt idx="1051">
                  <c:v>1.6314</c:v>
                </c:pt>
                <c:pt idx="1052">
                  <c:v>1.5986400000000001</c:v>
                </c:pt>
                <c:pt idx="1053">
                  <c:v>1.5658799999999999</c:v>
                </c:pt>
                <c:pt idx="1054">
                  <c:v>1.53311</c:v>
                </c:pt>
                <c:pt idx="1055">
                  <c:v>1.47472</c:v>
                </c:pt>
                <c:pt idx="1056">
                  <c:v>1.3907</c:v>
                </c:pt>
                <c:pt idx="1057">
                  <c:v>1.3066899999999999</c:v>
                </c:pt>
                <c:pt idx="1058">
                  <c:v>1.2226699999999999</c:v>
                </c:pt>
                <c:pt idx="1059">
                  <c:v>1.1386499999999999</c:v>
                </c:pt>
                <c:pt idx="1060">
                  <c:v>1.05464</c:v>
                </c:pt>
                <c:pt idx="1061">
                  <c:v>0.87120500000000001</c:v>
                </c:pt>
                <c:pt idx="1062">
                  <c:v>0.66483300000000001</c:v>
                </c:pt>
                <c:pt idx="1063">
                  <c:v>0.45846199999999998</c:v>
                </c:pt>
                <c:pt idx="1064">
                  <c:v>0.25208999999999998</c:v>
                </c:pt>
                <c:pt idx="1065">
                  <c:v>4.5718000000000002E-2</c:v>
                </c:pt>
                <c:pt idx="1066">
                  <c:v>-0.17386099999999999</c:v>
                </c:pt>
                <c:pt idx="1067">
                  <c:v>-0.48589100000000002</c:v>
                </c:pt>
                <c:pt idx="1068">
                  <c:v>-0.79792200000000002</c:v>
                </c:pt>
                <c:pt idx="1069">
                  <c:v>-1.10995</c:v>
                </c:pt>
                <c:pt idx="1070">
                  <c:v>-1.3908400000000001</c:v>
                </c:pt>
                <c:pt idx="1071">
                  <c:v>-1.61347</c:v>
                </c:pt>
                <c:pt idx="1072">
                  <c:v>-1.74902</c:v>
                </c:pt>
                <c:pt idx="1073">
                  <c:v>-1.8319300000000001</c:v>
                </c:pt>
                <c:pt idx="1074">
                  <c:v>-1.89333</c:v>
                </c:pt>
                <c:pt idx="1075">
                  <c:v>-1.9628099999999999</c:v>
                </c:pt>
                <c:pt idx="1076">
                  <c:v>-2.0381100000000001</c:v>
                </c:pt>
                <c:pt idx="1077">
                  <c:v>-2.1177600000000001</c:v>
                </c:pt>
                <c:pt idx="1078">
                  <c:v>-2.1970800000000001</c:v>
                </c:pt>
                <c:pt idx="1079">
                  <c:v>-2.2763499999999999</c:v>
                </c:pt>
                <c:pt idx="1080">
                  <c:v>-2.3538899999999998</c:v>
                </c:pt>
                <c:pt idx="1081">
                  <c:v>-2.4315799999999999</c:v>
                </c:pt>
                <c:pt idx="1082">
                  <c:v>-2.5093899999999998</c:v>
                </c:pt>
                <c:pt idx="1083">
                  <c:v>-2.5869</c:v>
                </c:pt>
                <c:pt idx="1084">
                  <c:v>-2.6645099999999999</c:v>
                </c:pt>
                <c:pt idx="1085">
                  <c:v>-2.7425700000000002</c:v>
                </c:pt>
                <c:pt idx="1086">
                  <c:v>-2.82063</c:v>
                </c:pt>
                <c:pt idx="1087">
                  <c:v>-2.89845</c:v>
                </c:pt>
                <c:pt idx="1088">
                  <c:v>-2.9762300000000002</c:v>
                </c:pt>
                <c:pt idx="1089">
                  <c:v>-3.0538400000000001</c:v>
                </c:pt>
                <c:pt idx="1090">
                  <c:v>-3.1313</c:v>
                </c:pt>
                <c:pt idx="1091">
                  <c:v>-3.2087500000000002</c:v>
                </c:pt>
                <c:pt idx="1092">
                  <c:v>-3.2864800000000001</c:v>
                </c:pt>
                <c:pt idx="1093">
                  <c:v>-3.3643900000000002</c:v>
                </c:pt>
                <c:pt idx="1094">
                  <c:v>-3.4422899999999998</c:v>
                </c:pt>
                <c:pt idx="1095">
                  <c:v>-3.5202</c:v>
                </c:pt>
                <c:pt idx="1096">
                  <c:v>-3.5975999999999999</c:v>
                </c:pt>
                <c:pt idx="1097">
                  <c:v>-3.6749800000000001</c:v>
                </c:pt>
                <c:pt idx="1098">
                  <c:v>-3.75237</c:v>
                </c:pt>
                <c:pt idx="1099">
                  <c:v>-3.8297599999999998</c:v>
                </c:pt>
                <c:pt idx="1100">
                  <c:v>-3.9071500000000001</c:v>
                </c:pt>
                <c:pt idx="1101">
                  <c:v>-3.9506399999999999</c:v>
                </c:pt>
                <c:pt idx="1102">
                  <c:v>-3.9941300000000002</c:v>
                </c:pt>
                <c:pt idx="1103">
                  <c:v>-4.0376300000000001</c:v>
                </c:pt>
                <c:pt idx="1104">
                  <c:v>-4.0811200000000003</c:v>
                </c:pt>
                <c:pt idx="1105">
                  <c:v>-4.1246099999999997</c:v>
                </c:pt>
                <c:pt idx="1106">
                  <c:v>-4.1680999999999999</c:v>
                </c:pt>
                <c:pt idx="1107">
                  <c:v>-4.2013499999999997</c:v>
                </c:pt>
                <c:pt idx="1108">
                  <c:v>-4.2315699999999996</c:v>
                </c:pt>
                <c:pt idx="1109">
                  <c:v>-4.2617900000000004</c:v>
                </c:pt>
                <c:pt idx="1110">
                  <c:v>-4.2919999999999998</c:v>
                </c:pt>
                <c:pt idx="1111">
                  <c:v>-4.3222199999999997</c:v>
                </c:pt>
                <c:pt idx="1112">
                  <c:v>-4.3531899999999997</c:v>
                </c:pt>
                <c:pt idx="1113">
                  <c:v>-4.3857400000000002</c:v>
                </c:pt>
                <c:pt idx="1114">
                  <c:v>-4.4182899999999998</c:v>
                </c:pt>
                <c:pt idx="1115">
                  <c:v>-4.4508400000000004</c:v>
                </c:pt>
                <c:pt idx="1116">
                  <c:v>-4.48339</c:v>
                </c:pt>
                <c:pt idx="1117">
                  <c:v>-4.5159399999999996</c:v>
                </c:pt>
                <c:pt idx="1118">
                  <c:v>-4.5484999999999998</c:v>
                </c:pt>
                <c:pt idx="1119">
                  <c:v>-4.5736299999999996</c:v>
                </c:pt>
                <c:pt idx="1120">
                  <c:v>-4.5915999999999997</c:v>
                </c:pt>
                <c:pt idx="1121">
                  <c:v>-4.6095699999999997</c:v>
                </c:pt>
                <c:pt idx="1122">
                  <c:v>-4.6275399999999998</c:v>
                </c:pt>
                <c:pt idx="1123">
                  <c:v>-4.6455099999999998</c:v>
                </c:pt>
                <c:pt idx="1124">
                  <c:v>-4.6634900000000004</c:v>
                </c:pt>
                <c:pt idx="1125">
                  <c:v>-4.6814600000000004</c:v>
                </c:pt>
                <c:pt idx="1126">
                  <c:v>-4.6994300000000004</c:v>
                </c:pt>
                <c:pt idx="1127">
                  <c:v>-4.7173999999999996</c:v>
                </c:pt>
                <c:pt idx="1128">
                  <c:v>-4.7317900000000002</c:v>
                </c:pt>
                <c:pt idx="1129">
                  <c:v>-4.7461500000000001</c:v>
                </c:pt>
                <c:pt idx="1130">
                  <c:v>-4.76051</c:v>
                </c:pt>
                <c:pt idx="1131">
                  <c:v>-4.7748799999999996</c:v>
                </c:pt>
                <c:pt idx="1132">
                  <c:v>-4.7892400000000004</c:v>
                </c:pt>
                <c:pt idx="1133">
                  <c:v>-4.8036099999999999</c:v>
                </c:pt>
                <c:pt idx="1134">
                  <c:v>-4.8179699999999999</c:v>
                </c:pt>
                <c:pt idx="1135">
                  <c:v>-4.8323299999999998</c:v>
                </c:pt>
                <c:pt idx="1136">
                  <c:v>-4.8417500000000002</c:v>
                </c:pt>
                <c:pt idx="1137">
                  <c:v>-4.8457299999999996</c:v>
                </c:pt>
                <c:pt idx="1138">
                  <c:v>-4.84971</c:v>
                </c:pt>
                <c:pt idx="1139">
                  <c:v>-4.8536999999999999</c:v>
                </c:pt>
                <c:pt idx="1140">
                  <c:v>-4.8576800000000002</c:v>
                </c:pt>
                <c:pt idx="1141">
                  <c:v>-4.8616700000000002</c:v>
                </c:pt>
                <c:pt idx="1142">
                  <c:v>-4.8656499999999996</c:v>
                </c:pt>
                <c:pt idx="1143">
                  <c:v>-4.8703500000000002</c:v>
                </c:pt>
                <c:pt idx="1144">
                  <c:v>-4.8773400000000002</c:v>
                </c:pt>
                <c:pt idx="1145">
                  <c:v>-4.8843300000000003</c:v>
                </c:pt>
                <c:pt idx="1146">
                  <c:v>-4.8913200000000003</c:v>
                </c:pt>
                <c:pt idx="1147">
                  <c:v>-4.8983100000000004</c:v>
                </c:pt>
                <c:pt idx="1148">
                  <c:v>-4.9053000000000004</c:v>
                </c:pt>
                <c:pt idx="1149">
                  <c:v>-4.91228</c:v>
                </c:pt>
                <c:pt idx="1150">
                  <c:v>-4.91927</c:v>
                </c:pt>
                <c:pt idx="1151">
                  <c:v>-4.9218599999999997</c:v>
                </c:pt>
                <c:pt idx="1152">
                  <c:v>-4.9244500000000002</c:v>
                </c:pt>
                <c:pt idx="1153">
                  <c:v>-4.9270399999999999</c:v>
                </c:pt>
                <c:pt idx="1154">
                  <c:v>-4.9296300000000004</c:v>
                </c:pt>
                <c:pt idx="1155">
                  <c:v>-4.93222</c:v>
                </c:pt>
                <c:pt idx="1156">
                  <c:v>-4.9348099999999997</c:v>
                </c:pt>
                <c:pt idx="1157">
                  <c:v>-4.9374000000000002</c:v>
                </c:pt>
                <c:pt idx="1158">
                  <c:v>-4.9399899999999999</c:v>
                </c:pt>
                <c:pt idx="1159">
                  <c:v>-4.9425800000000004</c:v>
                </c:pt>
                <c:pt idx="1160">
                  <c:v>-4.9419300000000002</c:v>
                </c:pt>
                <c:pt idx="1161">
                  <c:v>-4.9411100000000001</c:v>
                </c:pt>
                <c:pt idx="1162">
                  <c:v>-4.9402900000000001</c:v>
                </c:pt>
                <c:pt idx="1163">
                  <c:v>-4.9394799999999996</c:v>
                </c:pt>
                <c:pt idx="1164">
                  <c:v>-4.9386599999999996</c:v>
                </c:pt>
                <c:pt idx="1165">
                  <c:v>-4.9378500000000001</c:v>
                </c:pt>
                <c:pt idx="1166">
                  <c:v>-4.93703</c:v>
                </c:pt>
                <c:pt idx="1167">
                  <c:v>-4.93621</c:v>
                </c:pt>
                <c:pt idx="1168">
                  <c:v>-4.9353999999999996</c:v>
                </c:pt>
                <c:pt idx="1169">
                  <c:v>-4.9345800000000004</c:v>
                </c:pt>
                <c:pt idx="1170">
                  <c:v>-4.93377</c:v>
                </c:pt>
                <c:pt idx="1171">
                  <c:v>-4.9334899999999999</c:v>
                </c:pt>
                <c:pt idx="1172">
                  <c:v>-4.9335300000000002</c:v>
                </c:pt>
                <c:pt idx="1173">
                  <c:v>-4.9335599999999999</c:v>
                </c:pt>
                <c:pt idx="1174">
                  <c:v>-4.9335899999999997</c:v>
                </c:pt>
                <c:pt idx="1175">
                  <c:v>-4.9336200000000003</c:v>
                </c:pt>
                <c:pt idx="1176">
                  <c:v>-4.9336500000000001</c:v>
                </c:pt>
                <c:pt idx="1177">
                  <c:v>-4.9336900000000004</c:v>
                </c:pt>
                <c:pt idx="1178">
                  <c:v>-4.9337200000000001</c:v>
                </c:pt>
                <c:pt idx="1179">
                  <c:v>-4.9337499999999999</c:v>
                </c:pt>
                <c:pt idx="1180">
                  <c:v>-4.9337799999999996</c:v>
                </c:pt>
                <c:pt idx="1181">
                  <c:v>-4.9338199999999999</c:v>
                </c:pt>
                <c:pt idx="1182">
                  <c:v>-4.9338499999999996</c:v>
                </c:pt>
                <c:pt idx="1183">
                  <c:v>-4.9338800000000003</c:v>
                </c:pt>
                <c:pt idx="1184">
                  <c:v>-4.93391</c:v>
                </c:pt>
                <c:pt idx="1185">
                  <c:v>-4.9340200000000003</c:v>
                </c:pt>
                <c:pt idx="1186">
                  <c:v>-4.9342100000000002</c:v>
                </c:pt>
                <c:pt idx="1187">
                  <c:v>-4.9343899999999996</c:v>
                </c:pt>
                <c:pt idx="1188">
                  <c:v>-4.9345699999999999</c:v>
                </c:pt>
                <c:pt idx="1189">
                  <c:v>-4.9347599999999998</c:v>
                </c:pt>
                <c:pt idx="1190">
                  <c:v>-4.9349400000000001</c:v>
                </c:pt>
                <c:pt idx="1191">
                  <c:v>-4.93513</c:v>
                </c:pt>
                <c:pt idx="1192">
                  <c:v>-4.9353100000000003</c:v>
                </c:pt>
                <c:pt idx="1193">
                  <c:v>-4.9355000000000002</c:v>
                </c:pt>
                <c:pt idx="1194">
                  <c:v>-4.9356799999999996</c:v>
                </c:pt>
                <c:pt idx="1195">
                  <c:v>-4.9358700000000004</c:v>
                </c:pt>
                <c:pt idx="1196">
                  <c:v>-4.9360499999999998</c:v>
                </c:pt>
                <c:pt idx="1197">
                  <c:v>-4.9362300000000001</c:v>
                </c:pt>
                <c:pt idx="1198">
                  <c:v>-4.93642</c:v>
                </c:pt>
                <c:pt idx="1199">
                  <c:v>-4.9366000000000003</c:v>
                </c:pt>
                <c:pt idx="1200">
                  <c:v>-4.9367900000000002</c:v>
                </c:pt>
                <c:pt idx="1201">
                  <c:v>-4.9369699999999996</c:v>
                </c:pt>
                <c:pt idx="1202">
                  <c:v>-4.9371600000000004</c:v>
                </c:pt>
                <c:pt idx="1203">
                  <c:v>-4.93729</c:v>
                </c:pt>
                <c:pt idx="1204">
                  <c:v>-4.9374099999999999</c:v>
                </c:pt>
                <c:pt idx="1205">
                  <c:v>-4.9375299999999998</c:v>
                </c:pt>
                <c:pt idx="1206">
                  <c:v>-4.9376499999999997</c:v>
                </c:pt>
                <c:pt idx="1207">
                  <c:v>-4.9377700000000004</c:v>
                </c:pt>
                <c:pt idx="1208">
                  <c:v>-4.9378900000000003</c:v>
                </c:pt>
                <c:pt idx="1209">
                  <c:v>-4.9380100000000002</c:v>
                </c:pt>
                <c:pt idx="1210">
                  <c:v>-4.9381300000000001</c:v>
                </c:pt>
                <c:pt idx="1211">
                  <c:v>-4.9382599999999996</c:v>
                </c:pt>
                <c:pt idx="1212">
                  <c:v>-4.9383800000000004</c:v>
                </c:pt>
                <c:pt idx="1213">
                  <c:v>-4.9385000000000003</c:v>
                </c:pt>
                <c:pt idx="1214">
                  <c:v>-4.9386200000000002</c:v>
                </c:pt>
                <c:pt idx="1215">
                  <c:v>-4.9387400000000001</c:v>
                </c:pt>
                <c:pt idx="1216">
                  <c:v>-4.93886</c:v>
                </c:pt>
                <c:pt idx="1217">
                  <c:v>-4.9389799999999999</c:v>
                </c:pt>
                <c:pt idx="1218">
                  <c:v>-4.9390999999999998</c:v>
                </c:pt>
                <c:pt idx="1219">
                  <c:v>-4.9392199999999997</c:v>
                </c:pt>
                <c:pt idx="1220">
                  <c:v>-4.9393399999999996</c:v>
                </c:pt>
                <c:pt idx="1221">
                  <c:v>-4.93947</c:v>
                </c:pt>
                <c:pt idx="1222">
                  <c:v>-4.9395899999999999</c:v>
                </c:pt>
                <c:pt idx="1223">
                  <c:v>-4.9397099999999998</c:v>
                </c:pt>
                <c:pt idx="1224">
                  <c:v>-4.9398299999999997</c:v>
                </c:pt>
                <c:pt idx="1225">
                  <c:v>-4.9399499999999996</c:v>
                </c:pt>
                <c:pt idx="1226">
                  <c:v>-4.9400700000000004</c:v>
                </c:pt>
                <c:pt idx="1227">
                  <c:v>-4.9401900000000003</c:v>
                </c:pt>
                <c:pt idx="1228">
                  <c:v>-4.9403100000000002</c:v>
                </c:pt>
                <c:pt idx="1229">
                  <c:v>-4.9404300000000001</c:v>
                </c:pt>
                <c:pt idx="1230">
                  <c:v>-4.94055</c:v>
                </c:pt>
                <c:pt idx="1231">
                  <c:v>-4.9406699999999999</c:v>
                </c:pt>
                <c:pt idx="1232">
                  <c:v>-4.9408000000000003</c:v>
                </c:pt>
                <c:pt idx="1233">
                  <c:v>-4.9409200000000002</c:v>
                </c:pt>
                <c:pt idx="1234">
                  <c:v>-4.9410400000000001</c:v>
                </c:pt>
                <c:pt idx="1235">
                  <c:v>-4.94116</c:v>
                </c:pt>
                <c:pt idx="1236">
                  <c:v>-4.9412799999999999</c:v>
                </c:pt>
                <c:pt idx="1237">
                  <c:v>-4.9413999999999998</c:v>
                </c:pt>
                <c:pt idx="1238">
                  <c:v>-4.9415300000000002</c:v>
                </c:pt>
                <c:pt idx="1239">
                  <c:v>-4.9416599999999997</c:v>
                </c:pt>
                <c:pt idx="1240">
                  <c:v>-4.9417900000000001</c:v>
                </c:pt>
                <c:pt idx="1241">
                  <c:v>-4.9419300000000002</c:v>
                </c:pt>
                <c:pt idx="1242">
                  <c:v>-4.9420599999999997</c:v>
                </c:pt>
                <c:pt idx="1243">
                  <c:v>-4.9421999999999997</c:v>
                </c:pt>
                <c:pt idx="1244">
                  <c:v>-4.9423300000000001</c:v>
                </c:pt>
                <c:pt idx="1245">
                  <c:v>-4.9424599999999996</c:v>
                </c:pt>
                <c:pt idx="1246">
                  <c:v>-4.9425999999999997</c:v>
                </c:pt>
                <c:pt idx="1247">
                  <c:v>-4.9427300000000001</c:v>
                </c:pt>
                <c:pt idx="1248">
                  <c:v>-4.9428599999999996</c:v>
                </c:pt>
                <c:pt idx="1249">
                  <c:v>-4.9429999999999996</c:v>
                </c:pt>
                <c:pt idx="1250">
                  <c:v>-4.94313</c:v>
                </c:pt>
                <c:pt idx="1251">
                  <c:v>-4.9432600000000004</c:v>
                </c:pt>
                <c:pt idx="1252">
                  <c:v>-4.9433999999999996</c:v>
                </c:pt>
                <c:pt idx="1253">
                  <c:v>-4.94353</c:v>
                </c:pt>
                <c:pt idx="1254">
                  <c:v>-4.94367</c:v>
                </c:pt>
                <c:pt idx="1255">
                  <c:v>-4.9438000000000004</c:v>
                </c:pt>
                <c:pt idx="1256">
                  <c:v>-4.9439299999999999</c:v>
                </c:pt>
                <c:pt idx="1257">
                  <c:v>-4.94407</c:v>
                </c:pt>
                <c:pt idx="1258">
                  <c:v>-4.9442000000000004</c:v>
                </c:pt>
                <c:pt idx="1259">
                  <c:v>-4.9443299999999999</c:v>
                </c:pt>
                <c:pt idx="1260">
                  <c:v>-4.9444699999999999</c:v>
                </c:pt>
                <c:pt idx="1261">
                  <c:v>-4.9446000000000003</c:v>
                </c:pt>
                <c:pt idx="1262">
                  <c:v>-4.9447299999999998</c:v>
                </c:pt>
                <c:pt idx="1263">
                  <c:v>-4.9448699999999999</c:v>
                </c:pt>
                <c:pt idx="1264">
                  <c:v>-4.9450000000000003</c:v>
                </c:pt>
                <c:pt idx="1265">
                  <c:v>-4.9451400000000003</c:v>
                </c:pt>
                <c:pt idx="1266">
                  <c:v>-4.9452699999999998</c:v>
                </c:pt>
                <c:pt idx="1267">
                  <c:v>-4.9454000000000002</c:v>
                </c:pt>
                <c:pt idx="1268">
                  <c:v>-4.9455400000000003</c:v>
                </c:pt>
                <c:pt idx="1269">
                  <c:v>-4.9456699999999998</c:v>
                </c:pt>
                <c:pt idx="1270">
                  <c:v>-4.9458000000000002</c:v>
                </c:pt>
                <c:pt idx="1271">
                  <c:v>-4.9459400000000002</c:v>
                </c:pt>
                <c:pt idx="1272">
                  <c:v>-4.9460699999999997</c:v>
                </c:pt>
                <c:pt idx="1273">
                  <c:v>-4.9462000000000002</c:v>
                </c:pt>
                <c:pt idx="1274">
                  <c:v>-4.9463400000000002</c:v>
                </c:pt>
                <c:pt idx="1275">
                  <c:v>-4.9464699999999997</c:v>
                </c:pt>
                <c:pt idx="1276">
                  <c:v>-4.9466099999999997</c:v>
                </c:pt>
                <c:pt idx="1277">
                  <c:v>-4.9467400000000001</c:v>
                </c:pt>
                <c:pt idx="1278">
                  <c:v>-4.9468699999999997</c:v>
                </c:pt>
                <c:pt idx="1279">
                  <c:v>-4.9470099999999997</c:v>
                </c:pt>
                <c:pt idx="1280">
                  <c:v>-4.9471400000000001</c:v>
                </c:pt>
                <c:pt idx="1281">
                  <c:v>-4.9472699999999996</c:v>
                </c:pt>
                <c:pt idx="1282">
                  <c:v>-4.9474099999999996</c:v>
                </c:pt>
                <c:pt idx="1283">
                  <c:v>-4.94754</c:v>
                </c:pt>
                <c:pt idx="1284">
                  <c:v>-4.9476699999999996</c:v>
                </c:pt>
                <c:pt idx="1285">
                  <c:v>-4.9478099999999996</c:v>
                </c:pt>
                <c:pt idx="1286">
                  <c:v>-4.94794</c:v>
                </c:pt>
                <c:pt idx="1287">
                  <c:v>-4.94808</c:v>
                </c:pt>
                <c:pt idx="1288">
                  <c:v>-4.9482100000000004</c:v>
                </c:pt>
                <c:pt idx="1289">
                  <c:v>-4.94834</c:v>
                </c:pt>
                <c:pt idx="1290">
                  <c:v>-4.94848</c:v>
                </c:pt>
                <c:pt idx="1291">
                  <c:v>-4.9486100000000004</c:v>
                </c:pt>
                <c:pt idx="1292">
                  <c:v>-4.9487399999999999</c:v>
                </c:pt>
                <c:pt idx="1293">
                  <c:v>-4.9488799999999999</c:v>
                </c:pt>
                <c:pt idx="1294">
                  <c:v>-4.9490100000000004</c:v>
                </c:pt>
                <c:pt idx="1295">
                  <c:v>-4.9491500000000004</c:v>
                </c:pt>
                <c:pt idx="1296">
                  <c:v>-4.9492799999999999</c:v>
                </c:pt>
                <c:pt idx="1297">
                  <c:v>-4.9494100000000003</c:v>
                </c:pt>
                <c:pt idx="1298">
                  <c:v>-4.9495500000000003</c:v>
                </c:pt>
                <c:pt idx="1299">
                  <c:v>-4.9496799999999999</c:v>
                </c:pt>
                <c:pt idx="1300">
                  <c:v>-4.9498100000000003</c:v>
                </c:pt>
                <c:pt idx="1301">
                  <c:v>-4.9499500000000003</c:v>
                </c:pt>
                <c:pt idx="1302">
                  <c:v>-4.9500799999999998</c:v>
                </c:pt>
                <c:pt idx="1303">
                  <c:v>-4.9502199999999998</c:v>
                </c:pt>
                <c:pt idx="1304">
                  <c:v>-4.9503500000000003</c:v>
                </c:pt>
                <c:pt idx="1305">
                  <c:v>-4.9504799999999998</c:v>
                </c:pt>
                <c:pt idx="1306">
                  <c:v>-4.9506199999999998</c:v>
                </c:pt>
                <c:pt idx="1307">
                  <c:v>-4.9507500000000002</c:v>
                </c:pt>
                <c:pt idx="1308">
                  <c:v>-4.9508799999999997</c:v>
                </c:pt>
                <c:pt idx="1309">
                  <c:v>-4.9510199999999998</c:v>
                </c:pt>
                <c:pt idx="1310">
                  <c:v>-4.9511500000000002</c:v>
                </c:pt>
                <c:pt idx="1311">
                  <c:v>-4.9512900000000002</c:v>
                </c:pt>
                <c:pt idx="1312">
                  <c:v>-4.9514199999999997</c:v>
                </c:pt>
                <c:pt idx="1313">
                  <c:v>-4.9515500000000001</c:v>
                </c:pt>
                <c:pt idx="1314">
                  <c:v>-4.9516900000000001</c:v>
                </c:pt>
                <c:pt idx="1315">
                  <c:v>-4.9518199999999997</c:v>
                </c:pt>
                <c:pt idx="1316">
                  <c:v>-4.9519500000000001</c:v>
                </c:pt>
                <c:pt idx="1317">
                  <c:v>-4.9520900000000001</c:v>
                </c:pt>
                <c:pt idx="1318">
                  <c:v>-4.9522199999999996</c:v>
                </c:pt>
                <c:pt idx="1319">
                  <c:v>-4.9523599999999997</c:v>
                </c:pt>
                <c:pt idx="1320">
                  <c:v>-4.9524900000000001</c:v>
                </c:pt>
                <c:pt idx="1321">
                  <c:v>-4.9526199999999996</c:v>
                </c:pt>
                <c:pt idx="1322">
                  <c:v>-4.9527599999999996</c:v>
                </c:pt>
                <c:pt idx="1323">
                  <c:v>-4.95289</c:v>
                </c:pt>
                <c:pt idx="1324">
                  <c:v>-4.9530200000000004</c:v>
                </c:pt>
                <c:pt idx="1325">
                  <c:v>-4.9531599999999996</c:v>
                </c:pt>
                <c:pt idx="1326">
                  <c:v>-4.95329</c:v>
                </c:pt>
                <c:pt idx="1327">
                  <c:v>-4.95343</c:v>
                </c:pt>
                <c:pt idx="1328">
                  <c:v>-4.9535600000000004</c:v>
                </c:pt>
                <c:pt idx="1329">
                  <c:v>-4.9536899999999999</c:v>
                </c:pt>
                <c:pt idx="1330">
                  <c:v>-4.95383</c:v>
                </c:pt>
                <c:pt idx="1331">
                  <c:v>-4.9539600000000004</c:v>
                </c:pt>
                <c:pt idx="1332">
                  <c:v>-4.9540899999999999</c:v>
                </c:pt>
                <c:pt idx="1333">
                  <c:v>-4.9542299999999999</c:v>
                </c:pt>
                <c:pt idx="1334">
                  <c:v>-4.9543600000000003</c:v>
                </c:pt>
                <c:pt idx="1335">
                  <c:v>-4.9544899999999998</c:v>
                </c:pt>
                <c:pt idx="1336">
                  <c:v>-4.9546299999999999</c:v>
                </c:pt>
                <c:pt idx="1337">
                  <c:v>-4.9547600000000003</c:v>
                </c:pt>
                <c:pt idx="1338">
                  <c:v>-4.9549000000000003</c:v>
                </c:pt>
                <c:pt idx="1339">
                  <c:v>-4.9550299999999998</c:v>
                </c:pt>
                <c:pt idx="1340">
                  <c:v>-4.9551600000000002</c:v>
                </c:pt>
                <c:pt idx="1341">
                  <c:v>-4.9553000000000003</c:v>
                </c:pt>
                <c:pt idx="1342">
                  <c:v>-4.9554299999999998</c:v>
                </c:pt>
                <c:pt idx="1343">
                  <c:v>-4.9555600000000002</c:v>
                </c:pt>
                <c:pt idx="1344">
                  <c:v>-4.9557000000000002</c:v>
                </c:pt>
                <c:pt idx="1345">
                  <c:v>-4.9558299999999997</c:v>
                </c:pt>
                <c:pt idx="1346">
                  <c:v>-4.9559699999999998</c:v>
                </c:pt>
                <c:pt idx="1347">
                  <c:v>-4.9561000000000002</c:v>
                </c:pt>
                <c:pt idx="1348">
                  <c:v>-4.9562299999999997</c:v>
                </c:pt>
                <c:pt idx="1349">
                  <c:v>-4.9563699999999997</c:v>
                </c:pt>
                <c:pt idx="1350">
                  <c:v>-4.9565000000000001</c:v>
                </c:pt>
                <c:pt idx="1351">
                  <c:v>-4.9566299999999996</c:v>
                </c:pt>
                <c:pt idx="1352">
                  <c:v>-4.9567699999999997</c:v>
                </c:pt>
                <c:pt idx="1353">
                  <c:v>-4.9569000000000001</c:v>
                </c:pt>
                <c:pt idx="1354">
                  <c:v>-4.9570400000000001</c:v>
                </c:pt>
                <c:pt idx="1355">
                  <c:v>-4.9571699999999996</c:v>
                </c:pt>
                <c:pt idx="1356">
                  <c:v>-4.9573</c:v>
                </c:pt>
                <c:pt idx="1357">
                  <c:v>-4.9574400000000001</c:v>
                </c:pt>
                <c:pt idx="1358">
                  <c:v>-4.9575699999999996</c:v>
                </c:pt>
                <c:pt idx="1359">
                  <c:v>-4.9577</c:v>
                </c:pt>
                <c:pt idx="1360">
                  <c:v>-4.95784</c:v>
                </c:pt>
                <c:pt idx="1361">
                  <c:v>-4.9579700000000004</c:v>
                </c:pt>
                <c:pt idx="1362">
                  <c:v>-4.9581099999999996</c:v>
                </c:pt>
                <c:pt idx="1363">
                  <c:v>-4.95824</c:v>
                </c:pt>
                <c:pt idx="1364">
                  <c:v>-4.9583700000000004</c:v>
                </c:pt>
                <c:pt idx="1365">
                  <c:v>-4.9585100000000004</c:v>
                </c:pt>
                <c:pt idx="1366">
                  <c:v>-4.9586399999999999</c:v>
                </c:pt>
                <c:pt idx="1367">
                  <c:v>-4.9587700000000003</c:v>
                </c:pt>
                <c:pt idx="1368">
                  <c:v>-4.9589100000000004</c:v>
                </c:pt>
                <c:pt idx="1369">
                  <c:v>-4.9590399999999999</c:v>
                </c:pt>
                <c:pt idx="1370">
                  <c:v>-4.9591700000000003</c:v>
                </c:pt>
                <c:pt idx="1371">
                  <c:v>-4.9593100000000003</c:v>
                </c:pt>
                <c:pt idx="1372">
                  <c:v>-4.9594399999999998</c:v>
                </c:pt>
                <c:pt idx="1373">
                  <c:v>-4.9595700000000003</c:v>
                </c:pt>
                <c:pt idx="1374">
                  <c:v>-4.9597100000000003</c:v>
                </c:pt>
                <c:pt idx="1375">
                  <c:v>-4.9598399999999998</c:v>
                </c:pt>
                <c:pt idx="1376">
                  <c:v>-4.9599700000000002</c:v>
                </c:pt>
                <c:pt idx="1377">
                  <c:v>-4.9601100000000002</c:v>
                </c:pt>
                <c:pt idx="1378">
                  <c:v>-4.9602399999999998</c:v>
                </c:pt>
                <c:pt idx="1379">
                  <c:v>-4.9603700000000002</c:v>
                </c:pt>
                <c:pt idx="1380">
                  <c:v>-4.9605100000000002</c:v>
                </c:pt>
                <c:pt idx="1381">
                  <c:v>-4.9606399999999997</c:v>
                </c:pt>
                <c:pt idx="1382">
                  <c:v>-4.9607700000000001</c:v>
                </c:pt>
                <c:pt idx="1383">
                  <c:v>-4.9609100000000002</c:v>
                </c:pt>
                <c:pt idx="1384">
                  <c:v>-4.9610399999999997</c:v>
                </c:pt>
                <c:pt idx="1385">
                  <c:v>-4.9611700000000001</c:v>
                </c:pt>
                <c:pt idx="1386">
                  <c:v>-4.9613100000000001</c:v>
                </c:pt>
                <c:pt idx="1387">
                  <c:v>-4.9614399999999996</c:v>
                </c:pt>
                <c:pt idx="1388">
                  <c:v>-4.96157</c:v>
                </c:pt>
                <c:pt idx="1389">
                  <c:v>-4.9617100000000001</c:v>
                </c:pt>
                <c:pt idx="1390">
                  <c:v>-4.9618399999999996</c:v>
                </c:pt>
                <c:pt idx="1391">
                  <c:v>-4.9619799999999996</c:v>
                </c:pt>
                <c:pt idx="1392">
                  <c:v>-4.96211</c:v>
                </c:pt>
                <c:pt idx="1393">
                  <c:v>-4.9622400000000004</c:v>
                </c:pt>
                <c:pt idx="1394">
                  <c:v>-4.9623799999999996</c:v>
                </c:pt>
                <c:pt idx="1395">
                  <c:v>-4.96251</c:v>
                </c:pt>
                <c:pt idx="1396">
                  <c:v>-4.9626400000000004</c:v>
                </c:pt>
                <c:pt idx="1397">
                  <c:v>-4.9627800000000004</c:v>
                </c:pt>
                <c:pt idx="1398">
                  <c:v>-4.9629099999999999</c:v>
                </c:pt>
                <c:pt idx="1399">
                  <c:v>-4.9630400000000003</c:v>
                </c:pt>
                <c:pt idx="1400">
                  <c:v>-4.9631800000000004</c:v>
                </c:pt>
                <c:pt idx="1401">
                  <c:v>-4.9633099999999999</c:v>
                </c:pt>
                <c:pt idx="1402">
                  <c:v>-4.9634400000000003</c:v>
                </c:pt>
                <c:pt idx="1403">
                  <c:v>-4.9635800000000003</c:v>
                </c:pt>
                <c:pt idx="1404">
                  <c:v>-4.9637099999999998</c:v>
                </c:pt>
                <c:pt idx="1405">
                  <c:v>-4.9638400000000003</c:v>
                </c:pt>
                <c:pt idx="1406">
                  <c:v>-4.9639800000000003</c:v>
                </c:pt>
                <c:pt idx="1407">
                  <c:v>-4.9641099999999998</c:v>
                </c:pt>
                <c:pt idx="1408">
                  <c:v>-4.9642400000000002</c:v>
                </c:pt>
                <c:pt idx="1409">
                  <c:v>-4.9643800000000002</c:v>
                </c:pt>
                <c:pt idx="1410">
                  <c:v>-4.9645099999999998</c:v>
                </c:pt>
                <c:pt idx="1411">
                  <c:v>-4.9646400000000002</c:v>
                </c:pt>
                <c:pt idx="1412">
                  <c:v>-4.9647800000000002</c:v>
                </c:pt>
                <c:pt idx="1413">
                  <c:v>-4.9649099999999997</c:v>
                </c:pt>
                <c:pt idx="1414">
                  <c:v>-4.9650400000000001</c:v>
                </c:pt>
                <c:pt idx="1415">
                  <c:v>-4.9651800000000001</c:v>
                </c:pt>
                <c:pt idx="1416">
                  <c:v>-4.9653099999999997</c:v>
                </c:pt>
                <c:pt idx="1417">
                  <c:v>-4.9654400000000001</c:v>
                </c:pt>
                <c:pt idx="1418">
                  <c:v>-4.9655800000000001</c:v>
                </c:pt>
                <c:pt idx="1419">
                  <c:v>-4.9657099999999996</c:v>
                </c:pt>
                <c:pt idx="1420">
                  <c:v>-4.96584</c:v>
                </c:pt>
                <c:pt idx="1421">
                  <c:v>-4.9659800000000001</c:v>
                </c:pt>
                <c:pt idx="1422">
                  <c:v>-4.9661099999999996</c:v>
                </c:pt>
                <c:pt idx="1423">
                  <c:v>-4.96624</c:v>
                </c:pt>
                <c:pt idx="1424">
                  <c:v>-4.96638</c:v>
                </c:pt>
                <c:pt idx="1425">
                  <c:v>-4.9665100000000004</c:v>
                </c:pt>
                <c:pt idx="1426">
                  <c:v>-4.9666399999999999</c:v>
                </c:pt>
                <c:pt idx="1427">
                  <c:v>-4.96678</c:v>
                </c:pt>
                <c:pt idx="1428">
                  <c:v>-4.9669100000000004</c:v>
                </c:pt>
                <c:pt idx="1429">
                  <c:v>-4.9670399999999999</c:v>
                </c:pt>
                <c:pt idx="1430">
                  <c:v>-4.9671799999999999</c:v>
                </c:pt>
                <c:pt idx="1431">
                  <c:v>-4.9673100000000003</c:v>
                </c:pt>
                <c:pt idx="1432">
                  <c:v>-4.9674399999999999</c:v>
                </c:pt>
                <c:pt idx="1433">
                  <c:v>-4.9675799999999999</c:v>
                </c:pt>
                <c:pt idx="1434">
                  <c:v>-4.9677100000000003</c:v>
                </c:pt>
                <c:pt idx="1435">
                  <c:v>-4.9678399999999998</c:v>
                </c:pt>
                <c:pt idx="1436">
                  <c:v>-4.9679799999999998</c:v>
                </c:pt>
                <c:pt idx="1437">
                  <c:v>-4.9681100000000002</c:v>
                </c:pt>
                <c:pt idx="1438">
                  <c:v>-4.9682399999999998</c:v>
                </c:pt>
                <c:pt idx="1439">
                  <c:v>-4.9683799999999998</c:v>
                </c:pt>
                <c:pt idx="1440">
                  <c:v>-4.9685100000000002</c:v>
                </c:pt>
                <c:pt idx="1441">
                  <c:v>-4.9686399999999997</c:v>
                </c:pt>
                <c:pt idx="1442">
                  <c:v>-4.9687799999999998</c:v>
                </c:pt>
                <c:pt idx="1443">
                  <c:v>-4.9689100000000002</c:v>
                </c:pt>
                <c:pt idx="1444">
                  <c:v>-4.9690399999999997</c:v>
                </c:pt>
                <c:pt idx="1445">
                  <c:v>-4.9691799999999997</c:v>
                </c:pt>
                <c:pt idx="1446">
                  <c:v>-4.9693100000000001</c:v>
                </c:pt>
                <c:pt idx="1447">
                  <c:v>-4.9694399999999996</c:v>
                </c:pt>
                <c:pt idx="1448">
                  <c:v>-4.9695799999999997</c:v>
                </c:pt>
                <c:pt idx="1449">
                  <c:v>-4.9697100000000001</c:v>
                </c:pt>
                <c:pt idx="1450">
                  <c:v>-4.9698399999999996</c:v>
                </c:pt>
                <c:pt idx="1451">
                  <c:v>-4.9569099999999997</c:v>
                </c:pt>
                <c:pt idx="1452">
                  <c:v>-4.9439700000000002</c:v>
                </c:pt>
                <c:pt idx="1453">
                  <c:v>-4.9310299999999998</c:v>
                </c:pt>
                <c:pt idx="1454">
                  <c:v>-4.9180900000000003</c:v>
                </c:pt>
                <c:pt idx="1455">
                  <c:v>-4.9051499999999999</c:v>
                </c:pt>
                <c:pt idx="1456">
                  <c:v>-4.8922100000000004</c:v>
                </c:pt>
                <c:pt idx="1457">
                  <c:v>-4.87927</c:v>
                </c:pt>
                <c:pt idx="1458">
                  <c:v>-4.8663299999999996</c:v>
                </c:pt>
                <c:pt idx="1459">
                  <c:v>-4.8533900000000001</c:v>
                </c:pt>
                <c:pt idx="1460">
                  <c:v>-4.8404499999999997</c:v>
                </c:pt>
                <c:pt idx="1461">
                  <c:v>-4.8275100000000002</c:v>
                </c:pt>
                <c:pt idx="1462">
                  <c:v>-4.8145699999999998</c:v>
                </c:pt>
                <c:pt idx="1463">
                  <c:v>-4.8016399999999999</c:v>
                </c:pt>
                <c:pt idx="1464">
                  <c:v>-4.7887000000000004</c:v>
                </c:pt>
                <c:pt idx="1465">
                  <c:v>-4.77576</c:v>
                </c:pt>
                <c:pt idx="1466">
                  <c:v>-4.7628199999999996</c:v>
                </c:pt>
                <c:pt idx="1467">
                  <c:v>-4.7498800000000001</c:v>
                </c:pt>
                <c:pt idx="1468">
                  <c:v>-4.7369399999999997</c:v>
                </c:pt>
                <c:pt idx="1469">
                  <c:v>-4.7240000000000002</c:v>
                </c:pt>
                <c:pt idx="1470">
                  <c:v>-4.7110599999999998</c:v>
                </c:pt>
                <c:pt idx="1471">
                  <c:v>-4.6981200000000003</c:v>
                </c:pt>
                <c:pt idx="1472">
                  <c:v>-4.6851799999999999</c:v>
                </c:pt>
                <c:pt idx="1473">
                  <c:v>-4.6722400000000004</c:v>
                </c:pt>
                <c:pt idx="1474">
                  <c:v>-4.6593</c:v>
                </c:pt>
                <c:pt idx="1475">
                  <c:v>-4.6463700000000001</c:v>
                </c:pt>
                <c:pt idx="1476">
                  <c:v>-4.6334299999999997</c:v>
                </c:pt>
                <c:pt idx="1477">
                  <c:v>-4.6204900000000002</c:v>
                </c:pt>
                <c:pt idx="1478">
                  <c:v>-4.6075499999999998</c:v>
                </c:pt>
                <c:pt idx="1479">
                  <c:v>-4.5946100000000003</c:v>
                </c:pt>
                <c:pt idx="1480">
                  <c:v>-4.5816699999999999</c:v>
                </c:pt>
                <c:pt idx="1481">
                  <c:v>-4.5687300000000004</c:v>
                </c:pt>
                <c:pt idx="1482">
                  <c:v>-4.55579</c:v>
                </c:pt>
                <c:pt idx="1483">
                  <c:v>-4.5428499999999996</c:v>
                </c:pt>
                <c:pt idx="1484">
                  <c:v>-4.5299100000000001</c:v>
                </c:pt>
                <c:pt idx="1485">
                  <c:v>-4.5169699999999997</c:v>
                </c:pt>
                <c:pt idx="1486">
                  <c:v>-4.5040300000000002</c:v>
                </c:pt>
                <c:pt idx="1487">
                  <c:v>-4.4910899999999998</c:v>
                </c:pt>
                <c:pt idx="1488">
                  <c:v>-4.4653299999999998</c:v>
                </c:pt>
                <c:pt idx="1489">
                  <c:v>-4.4267300000000001</c:v>
                </c:pt>
                <c:pt idx="1490">
                  <c:v>-4.3881300000000003</c:v>
                </c:pt>
                <c:pt idx="1491">
                  <c:v>-4.3495299999999997</c:v>
                </c:pt>
                <c:pt idx="1492">
                  <c:v>-4.3109299999999999</c:v>
                </c:pt>
                <c:pt idx="1493">
                  <c:v>-4.2723300000000002</c:v>
                </c:pt>
                <c:pt idx="1494">
                  <c:v>-4.2337400000000001</c:v>
                </c:pt>
                <c:pt idx="1495">
                  <c:v>-4.1951400000000003</c:v>
                </c:pt>
                <c:pt idx="1496">
                  <c:v>-4.1565399999999997</c:v>
                </c:pt>
                <c:pt idx="1497">
                  <c:v>-4.1179399999999999</c:v>
                </c:pt>
                <c:pt idx="1498">
                  <c:v>-4.0793400000000002</c:v>
                </c:pt>
                <c:pt idx="1499">
                  <c:v>-4.0407400000000004</c:v>
                </c:pt>
                <c:pt idx="1500">
                  <c:v>-4.0021500000000003</c:v>
                </c:pt>
                <c:pt idx="1501">
                  <c:v>-3.9635500000000001</c:v>
                </c:pt>
                <c:pt idx="1502">
                  <c:v>-3.9249499999999999</c:v>
                </c:pt>
                <c:pt idx="1503">
                  <c:v>-3.8863500000000002</c:v>
                </c:pt>
                <c:pt idx="1504">
                  <c:v>-3.84775</c:v>
                </c:pt>
                <c:pt idx="1505">
                  <c:v>-3.8091499999999998</c:v>
                </c:pt>
                <c:pt idx="1506">
                  <c:v>-3.7706499999999998</c:v>
                </c:pt>
                <c:pt idx="1507">
                  <c:v>-3.7328000000000001</c:v>
                </c:pt>
                <c:pt idx="1508">
                  <c:v>-3.69496</c:v>
                </c:pt>
                <c:pt idx="1509">
                  <c:v>-3.6571199999999999</c:v>
                </c:pt>
                <c:pt idx="1510">
                  <c:v>-3.6192700000000002</c:v>
                </c:pt>
                <c:pt idx="1511">
                  <c:v>-3.5814300000000001</c:v>
                </c:pt>
                <c:pt idx="1512">
                  <c:v>-3.54358</c:v>
                </c:pt>
                <c:pt idx="1513">
                  <c:v>-3.5057399999999999</c:v>
                </c:pt>
                <c:pt idx="1514">
                  <c:v>-3.4678900000000001</c:v>
                </c:pt>
                <c:pt idx="1515">
                  <c:v>-3.43005</c:v>
                </c:pt>
                <c:pt idx="1516">
                  <c:v>-3.3921999999999999</c:v>
                </c:pt>
                <c:pt idx="1517">
                  <c:v>-3.3543599999999998</c:v>
                </c:pt>
                <c:pt idx="1518">
                  <c:v>-3.3165100000000001</c:v>
                </c:pt>
                <c:pt idx="1519">
                  <c:v>-3.27867</c:v>
                </c:pt>
                <c:pt idx="1520">
                  <c:v>-3.2408299999999999</c:v>
                </c:pt>
                <c:pt idx="1521">
                  <c:v>-3.2029800000000002</c:v>
                </c:pt>
                <c:pt idx="1522">
                  <c:v>-3.1652</c:v>
                </c:pt>
                <c:pt idx="1523">
                  <c:v>-3.1287400000000001</c:v>
                </c:pt>
                <c:pt idx="1524">
                  <c:v>-3.0922800000000001</c:v>
                </c:pt>
                <c:pt idx="1525">
                  <c:v>-3.0558100000000001</c:v>
                </c:pt>
                <c:pt idx="1526">
                  <c:v>-3.0193500000000002</c:v>
                </c:pt>
                <c:pt idx="1527">
                  <c:v>-2.9828899999999998</c:v>
                </c:pt>
                <c:pt idx="1528">
                  <c:v>-2.9464299999999999</c:v>
                </c:pt>
                <c:pt idx="1529">
                  <c:v>-2.9099699999999999</c:v>
                </c:pt>
                <c:pt idx="1530">
                  <c:v>-2.8734999999999999</c:v>
                </c:pt>
                <c:pt idx="1531">
                  <c:v>-2.83704</c:v>
                </c:pt>
                <c:pt idx="1532">
                  <c:v>-2.8005800000000001</c:v>
                </c:pt>
                <c:pt idx="1533">
                  <c:v>-2.7641200000000001</c:v>
                </c:pt>
                <c:pt idx="1534">
                  <c:v>-2.7276500000000001</c:v>
                </c:pt>
                <c:pt idx="1535">
                  <c:v>-2.6911900000000002</c:v>
                </c:pt>
                <c:pt idx="1536">
                  <c:v>-2.6547299999999998</c:v>
                </c:pt>
                <c:pt idx="1537">
                  <c:v>-2.6182699999999999</c:v>
                </c:pt>
                <c:pt idx="1538">
                  <c:v>-2.5818099999999999</c:v>
                </c:pt>
                <c:pt idx="1539">
                  <c:v>-2.5531100000000002</c:v>
                </c:pt>
                <c:pt idx="1540">
                  <c:v>-2.52467</c:v>
                </c:pt>
                <c:pt idx="1541">
                  <c:v>-2.4962300000000002</c:v>
                </c:pt>
                <c:pt idx="1542">
                  <c:v>-2.4677799999999999</c:v>
                </c:pt>
                <c:pt idx="1543">
                  <c:v>-2.4393400000000001</c:v>
                </c:pt>
                <c:pt idx="1544">
                  <c:v>-2.4108999999999998</c:v>
                </c:pt>
                <c:pt idx="1545">
                  <c:v>-2.38246</c:v>
                </c:pt>
                <c:pt idx="1546">
                  <c:v>-2.3540100000000002</c:v>
                </c:pt>
                <c:pt idx="1547">
                  <c:v>-2.3255699999999999</c:v>
                </c:pt>
                <c:pt idx="1548">
                  <c:v>-2.2971300000000001</c:v>
                </c:pt>
                <c:pt idx="1549">
                  <c:v>-2.2686799999999998</c:v>
                </c:pt>
                <c:pt idx="1550">
                  <c:v>-2.2521</c:v>
                </c:pt>
                <c:pt idx="1551">
                  <c:v>-2.2402600000000001</c:v>
                </c:pt>
                <c:pt idx="1552">
                  <c:v>-2.2284299999999999</c:v>
                </c:pt>
                <c:pt idx="1553">
                  <c:v>-2.2165900000000001</c:v>
                </c:pt>
                <c:pt idx="1554">
                  <c:v>-2.2047599999999998</c:v>
                </c:pt>
                <c:pt idx="1555">
                  <c:v>-2.19293</c:v>
                </c:pt>
                <c:pt idx="1556">
                  <c:v>-2.1810900000000002</c:v>
                </c:pt>
                <c:pt idx="1557">
                  <c:v>-2.16926</c:v>
                </c:pt>
                <c:pt idx="1558">
                  <c:v>-2.1574200000000001</c:v>
                </c:pt>
                <c:pt idx="1559">
                  <c:v>-2.1455899999999999</c:v>
                </c:pt>
                <c:pt idx="1560">
                  <c:v>-2.13375</c:v>
                </c:pt>
                <c:pt idx="1561">
                  <c:v>-2.1231599999999999</c:v>
                </c:pt>
                <c:pt idx="1562">
                  <c:v>-2.1140400000000001</c:v>
                </c:pt>
                <c:pt idx="1563">
                  <c:v>-2.10493</c:v>
                </c:pt>
                <c:pt idx="1564">
                  <c:v>-2.0958100000000002</c:v>
                </c:pt>
                <c:pt idx="1565">
                  <c:v>-2.0866899999999999</c:v>
                </c:pt>
                <c:pt idx="1566">
                  <c:v>-2.0775700000000001</c:v>
                </c:pt>
                <c:pt idx="1567">
                  <c:v>-2.0684499999999999</c:v>
                </c:pt>
                <c:pt idx="1568">
                  <c:v>-2.0593300000000001</c:v>
                </c:pt>
                <c:pt idx="1569">
                  <c:v>-2.0502099999999999</c:v>
                </c:pt>
                <c:pt idx="1570">
                  <c:v>-2.0410900000000001</c:v>
                </c:pt>
                <c:pt idx="1571">
                  <c:v>-2.0319699999999998</c:v>
                </c:pt>
                <c:pt idx="1572">
                  <c:v>-2.02285</c:v>
                </c:pt>
                <c:pt idx="1573">
                  <c:v>-2.0137299999999998</c:v>
                </c:pt>
                <c:pt idx="1574">
                  <c:v>-2.0046200000000001</c:v>
                </c:pt>
                <c:pt idx="1575">
                  <c:v>-1.99665</c:v>
                </c:pt>
                <c:pt idx="1576">
                  <c:v>-1.99048</c:v>
                </c:pt>
                <c:pt idx="1577">
                  <c:v>-1.98431</c:v>
                </c:pt>
                <c:pt idx="1578">
                  <c:v>-1.9781500000000001</c:v>
                </c:pt>
                <c:pt idx="1579">
                  <c:v>-1.9719800000000001</c:v>
                </c:pt>
                <c:pt idx="1580">
                  <c:v>-1.9658100000000001</c:v>
                </c:pt>
                <c:pt idx="1581">
                  <c:v>-1.95964</c:v>
                </c:pt>
                <c:pt idx="1582">
                  <c:v>-1.95347</c:v>
                </c:pt>
                <c:pt idx="1583">
                  <c:v>-1.9473100000000001</c:v>
                </c:pt>
                <c:pt idx="1584">
                  <c:v>-1.9411400000000001</c:v>
                </c:pt>
                <c:pt idx="1585">
                  <c:v>-1.9349700000000001</c:v>
                </c:pt>
                <c:pt idx="1586">
                  <c:v>-1.9288000000000001</c:v>
                </c:pt>
                <c:pt idx="1587">
                  <c:v>-1.9226300000000001</c:v>
                </c:pt>
                <c:pt idx="1588">
                  <c:v>-1.91662</c:v>
                </c:pt>
                <c:pt idx="1589">
                  <c:v>-1.9106700000000001</c:v>
                </c:pt>
                <c:pt idx="1590">
                  <c:v>-1.90472</c:v>
                </c:pt>
                <c:pt idx="1591">
                  <c:v>-1.8987700000000001</c:v>
                </c:pt>
                <c:pt idx="1592">
                  <c:v>-1.8928199999999999</c:v>
                </c:pt>
                <c:pt idx="1593">
                  <c:v>-1.8868799999999999</c:v>
                </c:pt>
                <c:pt idx="1594">
                  <c:v>-1.88093</c:v>
                </c:pt>
                <c:pt idx="1595">
                  <c:v>-1.8749800000000001</c:v>
                </c:pt>
                <c:pt idx="1596">
                  <c:v>-1.86903</c:v>
                </c:pt>
                <c:pt idx="1597">
                  <c:v>-1.8630800000000001</c:v>
                </c:pt>
                <c:pt idx="1598">
                  <c:v>-1.8571299999999999</c:v>
                </c:pt>
                <c:pt idx="1599">
                  <c:v>-1.8511899999999999</c:v>
                </c:pt>
                <c:pt idx="1600">
                  <c:v>-1.84524</c:v>
                </c:pt>
                <c:pt idx="1601">
                  <c:v>-1.8379099999999999</c:v>
                </c:pt>
                <c:pt idx="1602">
                  <c:v>-1.8305899999999999</c:v>
                </c:pt>
                <c:pt idx="1603">
                  <c:v>-1.8232600000000001</c:v>
                </c:pt>
                <c:pt idx="1604">
                  <c:v>-1.81593</c:v>
                </c:pt>
                <c:pt idx="1605">
                  <c:v>-1.8086100000000001</c:v>
                </c:pt>
                <c:pt idx="1606">
                  <c:v>-1.80128</c:v>
                </c:pt>
                <c:pt idx="1607">
                  <c:v>-1.7939499999999999</c:v>
                </c:pt>
                <c:pt idx="1608">
                  <c:v>-1.7866299999999999</c:v>
                </c:pt>
                <c:pt idx="1609">
                  <c:v>-1.7793000000000001</c:v>
                </c:pt>
                <c:pt idx="1610">
                  <c:v>-1.77197</c:v>
                </c:pt>
                <c:pt idx="1611">
                  <c:v>-1.7646500000000001</c:v>
                </c:pt>
                <c:pt idx="1612">
                  <c:v>-1.75732</c:v>
                </c:pt>
                <c:pt idx="1613">
                  <c:v>-1.75</c:v>
                </c:pt>
                <c:pt idx="1614">
                  <c:v>-1.7426699999999999</c:v>
                </c:pt>
                <c:pt idx="1615">
                  <c:v>-1.7353400000000001</c:v>
                </c:pt>
                <c:pt idx="1616">
                  <c:v>-1.72787</c:v>
                </c:pt>
                <c:pt idx="1617">
                  <c:v>-1.71939</c:v>
                </c:pt>
                <c:pt idx="1618">
                  <c:v>-1.71092</c:v>
                </c:pt>
                <c:pt idx="1619">
                  <c:v>-1.70244</c:v>
                </c:pt>
                <c:pt idx="1620">
                  <c:v>-1.69397</c:v>
                </c:pt>
                <c:pt idx="1621">
                  <c:v>-1.6854899999999999</c:v>
                </c:pt>
                <c:pt idx="1622">
                  <c:v>-1.6770099999999999</c:v>
                </c:pt>
                <c:pt idx="1623">
                  <c:v>-1.6685399999999999</c:v>
                </c:pt>
                <c:pt idx="1624">
                  <c:v>-1.6600600000000001</c:v>
                </c:pt>
                <c:pt idx="1625">
                  <c:v>-1.6515899999999999</c:v>
                </c:pt>
                <c:pt idx="1626">
                  <c:v>-1.6431100000000001</c:v>
                </c:pt>
                <c:pt idx="1627">
                  <c:v>-1.6346400000000001</c:v>
                </c:pt>
                <c:pt idx="1628">
                  <c:v>-1.62616</c:v>
                </c:pt>
                <c:pt idx="1629">
                  <c:v>-1.6176900000000001</c:v>
                </c:pt>
                <c:pt idx="1630">
                  <c:v>-1.60921</c:v>
                </c:pt>
                <c:pt idx="1631">
                  <c:v>-1.60073</c:v>
                </c:pt>
                <c:pt idx="1632">
                  <c:v>-1.5928899999999999</c:v>
                </c:pt>
                <c:pt idx="1633">
                  <c:v>-1.5868500000000001</c:v>
                </c:pt>
                <c:pt idx="1634">
                  <c:v>-1.58081</c:v>
                </c:pt>
                <c:pt idx="1635">
                  <c:v>-1.5747599999999999</c:v>
                </c:pt>
                <c:pt idx="1636">
                  <c:v>-1.5687199999999999</c:v>
                </c:pt>
                <c:pt idx="1637">
                  <c:v>-1.56267</c:v>
                </c:pt>
                <c:pt idx="1638">
                  <c:v>-1.55663</c:v>
                </c:pt>
                <c:pt idx="1639">
                  <c:v>-1.5505800000000001</c:v>
                </c:pt>
                <c:pt idx="1640">
                  <c:v>-1.54454</c:v>
                </c:pt>
                <c:pt idx="1641">
                  <c:v>-1.5384899999999999</c:v>
                </c:pt>
                <c:pt idx="1642">
                  <c:v>-1.5324500000000001</c:v>
                </c:pt>
                <c:pt idx="1643">
                  <c:v>-1.52641</c:v>
                </c:pt>
                <c:pt idx="1644">
                  <c:v>-1.5203599999999999</c:v>
                </c:pt>
                <c:pt idx="1645">
                  <c:v>-1.5143200000000001</c:v>
                </c:pt>
                <c:pt idx="1646">
                  <c:v>-1.50827</c:v>
                </c:pt>
                <c:pt idx="1647">
                  <c:v>-1.50223</c:v>
                </c:pt>
                <c:pt idx="1648">
                  <c:v>-1.49621</c:v>
                </c:pt>
                <c:pt idx="1649">
                  <c:v>-1.4902299999999999</c:v>
                </c:pt>
                <c:pt idx="1650">
                  <c:v>-1.4842500000000001</c:v>
                </c:pt>
                <c:pt idx="1651">
                  <c:v>-1.47827</c:v>
                </c:pt>
                <c:pt idx="1652">
                  <c:v>-1.4722900000000001</c:v>
                </c:pt>
                <c:pt idx="1653">
                  <c:v>-1.46631</c:v>
                </c:pt>
                <c:pt idx="1654">
                  <c:v>-1.4603299999999999</c:v>
                </c:pt>
                <c:pt idx="1655">
                  <c:v>-1.45435</c:v>
                </c:pt>
                <c:pt idx="1656">
                  <c:v>-1.4483699999999999</c:v>
                </c:pt>
                <c:pt idx="1657">
                  <c:v>-1.4423900000000001</c:v>
                </c:pt>
                <c:pt idx="1658">
                  <c:v>-1.43641</c:v>
                </c:pt>
                <c:pt idx="1659">
                  <c:v>-1.4304300000000001</c:v>
                </c:pt>
                <c:pt idx="1660">
                  <c:v>-1.42445</c:v>
                </c:pt>
                <c:pt idx="1661">
                  <c:v>-1.4184699999999999</c:v>
                </c:pt>
                <c:pt idx="1662">
                  <c:v>-1.41249</c:v>
                </c:pt>
                <c:pt idx="1663">
                  <c:v>-1.4065099999999999</c:v>
                </c:pt>
                <c:pt idx="1664">
                  <c:v>-1.4005300000000001</c:v>
                </c:pt>
                <c:pt idx="1665">
                  <c:v>-1.39455</c:v>
                </c:pt>
                <c:pt idx="1666">
                  <c:v>-1.3885700000000001</c:v>
                </c:pt>
                <c:pt idx="1667">
                  <c:v>-1.38259</c:v>
                </c:pt>
                <c:pt idx="1668">
                  <c:v>-1.37703</c:v>
                </c:pt>
                <c:pt idx="1669">
                  <c:v>-1.3717999999999999</c:v>
                </c:pt>
                <c:pt idx="1670">
                  <c:v>-1.3665799999999999</c:v>
                </c:pt>
                <c:pt idx="1671">
                  <c:v>-1.3613599999999999</c:v>
                </c:pt>
                <c:pt idx="1672">
                  <c:v>-1.3561300000000001</c:v>
                </c:pt>
                <c:pt idx="1673">
                  <c:v>-1.3509100000000001</c:v>
                </c:pt>
                <c:pt idx="1674">
                  <c:v>-1.3456900000000001</c:v>
                </c:pt>
                <c:pt idx="1675">
                  <c:v>-1.3404700000000001</c:v>
                </c:pt>
                <c:pt idx="1676">
                  <c:v>-1.33524</c:v>
                </c:pt>
                <c:pt idx="1677">
                  <c:v>-1.33002</c:v>
                </c:pt>
                <c:pt idx="1678">
                  <c:v>-1.3248</c:v>
                </c:pt>
                <c:pt idx="1679">
                  <c:v>-1.3195699999999999</c:v>
                </c:pt>
                <c:pt idx="1680">
                  <c:v>-1.3143499999999999</c:v>
                </c:pt>
                <c:pt idx="1681">
                  <c:v>-1.3091299999999999</c:v>
                </c:pt>
                <c:pt idx="1682">
                  <c:v>-1.3039099999999999</c:v>
                </c:pt>
                <c:pt idx="1683">
                  <c:v>-1.2986800000000001</c:v>
                </c:pt>
                <c:pt idx="1684">
                  <c:v>-1.2934600000000001</c:v>
                </c:pt>
                <c:pt idx="1685">
                  <c:v>-1.2882400000000001</c:v>
                </c:pt>
                <c:pt idx="1686">
                  <c:v>-1.28301</c:v>
                </c:pt>
                <c:pt idx="1687">
                  <c:v>-1.27779</c:v>
                </c:pt>
                <c:pt idx="1688">
                  <c:v>-1.27257</c:v>
                </c:pt>
                <c:pt idx="1689">
                  <c:v>-1.26735</c:v>
                </c:pt>
                <c:pt idx="1690">
                  <c:v>-1.2621199999999999</c:v>
                </c:pt>
                <c:pt idx="1691">
                  <c:v>-1.2568999999999999</c:v>
                </c:pt>
                <c:pt idx="1692">
                  <c:v>-1.2516799999999999</c:v>
                </c:pt>
                <c:pt idx="1693">
                  <c:v>-1.24699</c:v>
                </c:pt>
                <c:pt idx="1694">
                  <c:v>-1.2424599999999999</c:v>
                </c:pt>
                <c:pt idx="1695">
                  <c:v>-1.23794</c:v>
                </c:pt>
                <c:pt idx="1696">
                  <c:v>-1.23342</c:v>
                </c:pt>
                <c:pt idx="1697">
                  <c:v>-1.22889</c:v>
                </c:pt>
                <c:pt idx="1698">
                  <c:v>-1.22437</c:v>
                </c:pt>
                <c:pt idx="1699">
                  <c:v>-1.2198500000000001</c:v>
                </c:pt>
                <c:pt idx="1700">
                  <c:v>-1.21532</c:v>
                </c:pt>
                <c:pt idx="1701">
                  <c:v>-1.2108000000000001</c:v>
                </c:pt>
                <c:pt idx="1702">
                  <c:v>-1.20628</c:v>
                </c:pt>
                <c:pt idx="1703">
                  <c:v>-1.2017500000000001</c:v>
                </c:pt>
                <c:pt idx="1704">
                  <c:v>-1.19723</c:v>
                </c:pt>
                <c:pt idx="1705">
                  <c:v>-1.1927099999999999</c:v>
                </c:pt>
                <c:pt idx="1706">
                  <c:v>-1.18818</c:v>
                </c:pt>
                <c:pt idx="1707">
                  <c:v>-1.1836599999999999</c:v>
                </c:pt>
                <c:pt idx="1708">
                  <c:v>-1.1791400000000001</c:v>
                </c:pt>
                <c:pt idx="1709">
                  <c:v>-1.1746099999999999</c:v>
                </c:pt>
                <c:pt idx="1710">
                  <c:v>-1.1700900000000001</c:v>
                </c:pt>
                <c:pt idx="1711">
                  <c:v>-1.16557</c:v>
                </c:pt>
                <c:pt idx="1712">
                  <c:v>-1.1610400000000001</c:v>
                </c:pt>
                <c:pt idx="1713">
                  <c:v>-1.15652</c:v>
                </c:pt>
                <c:pt idx="1714">
                  <c:v>-1.1519999999999999</c:v>
                </c:pt>
                <c:pt idx="1715">
                  <c:v>-1.14747</c:v>
                </c:pt>
                <c:pt idx="1716">
                  <c:v>-1.1429499999999999</c:v>
                </c:pt>
                <c:pt idx="1717">
                  <c:v>-1.1384300000000001</c:v>
                </c:pt>
                <c:pt idx="1718">
                  <c:v>-1.1338999999999999</c:v>
                </c:pt>
                <c:pt idx="1719">
                  <c:v>-1.1293800000000001</c:v>
                </c:pt>
                <c:pt idx="1720">
                  <c:v>-1.12486</c:v>
                </c:pt>
                <c:pt idx="1721">
                  <c:v>-1.12033</c:v>
                </c:pt>
                <c:pt idx="1722">
                  <c:v>-1.11581</c:v>
                </c:pt>
                <c:pt idx="1723">
                  <c:v>-1.1112899999999999</c:v>
                </c:pt>
                <c:pt idx="1724">
                  <c:v>-1.10676</c:v>
                </c:pt>
                <c:pt idx="1725">
                  <c:v>-1.1022400000000001</c:v>
                </c:pt>
                <c:pt idx="1726">
                  <c:v>-1.09772</c:v>
                </c:pt>
                <c:pt idx="1727">
                  <c:v>-1.0931900000000001</c:v>
                </c:pt>
                <c:pt idx="1728">
                  <c:v>-1.08867</c:v>
                </c:pt>
                <c:pt idx="1729">
                  <c:v>-1.0841499999999999</c:v>
                </c:pt>
                <c:pt idx="1730">
                  <c:v>-1.07962</c:v>
                </c:pt>
                <c:pt idx="1731">
                  <c:v>-1.0750999999999999</c:v>
                </c:pt>
                <c:pt idx="1732">
                  <c:v>-1.0705800000000001</c:v>
                </c:pt>
                <c:pt idx="1733">
                  <c:v>-1.0660499999999999</c:v>
                </c:pt>
                <c:pt idx="1734">
                  <c:v>-1.0615300000000001</c:v>
                </c:pt>
                <c:pt idx="1735">
                  <c:v>-1.05701</c:v>
                </c:pt>
                <c:pt idx="1736">
                  <c:v>-1.0524800000000001</c:v>
                </c:pt>
                <c:pt idx="1737">
                  <c:v>-1.04796</c:v>
                </c:pt>
                <c:pt idx="1738">
                  <c:v>-1.0434399999999999</c:v>
                </c:pt>
                <c:pt idx="1739">
                  <c:v>-1.03891</c:v>
                </c:pt>
                <c:pt idx="1740">
                  <c:v>-1.0343899999999999</c:v>
                </c:pt>
                <c:pt idx="1741">
                  <c:v>-1.02986</c:v>
                </c:pt>
                <c:pt idx="1742">
                  <c:v>-1.02555</c:v>
                </c:pt>
                <c:pt idx="1743">
                  <c:v>-1.02224</c:v>
                </c:pt>
                <c:pt idx="1744">
                  <c:v>-1.01894</c:v>
                </c:pt>
                <c:pt idx="1745">
                  <c:v>-1.01563</c:v>
                </c:pt>
                <c:pt idx="1746">
                  <c:v>-1.01233</c:v>
                </c:pt>
                <c:pt idx="1747">
                  <c:v>-1.00902</c:v>
                </c:pt>
                <c:pt idx="1748">
                  <c:v>-1.0057199999999999</c:v>
                </c:pt>
                <c:pt idx="1749">
                  <c:v>-1.00241</c:v>
                </c:pt>
                <c:pt idx="1750">
                  <c:v>-0.99910900000000002</c:v>
                </c:pt>
                <c:pt idx="1751">
                  <c:v>-0.99580400000000002</c:v>
                </c:pt>
                <c:pt idx="1752">
                  <c:v>-0.99249900000000002</c:v>
                </c:pt>
                <c:pt idx="1753">
                  <c:v>-0.98919500000000005</c:v>
                </c:pt>
                <c:pt idx="1754">
                  <c:v>-0.98589000000000004</c:v>
                </c:pt>
                <c:pt idx="1755">
                  <c:v>-0.98258500000000004</c:v>
                </c:pt>
                <c:pt idx="1756">
                  <c:v>-0.97928099999999996</c:v>
                </c:pt>
                <c:pt idx="1757">
                  <c:v>-0.97597599999999995</c:v>
                </c:pt>
                <c:pt idx="1758">
                  <c:v>-0.97267099999999995</c:v>
                </c:pt>
                <c:pt idx="1759">
                  <c:v>-0.96936699999999998</c:v>
                </c:pt>
                <c:pt idx="1760">
                  <c:v>-0.96606199999999998</c:v>
                </c:pt>
                <c:pt idx="1761">
                  <c:v>-0.962758</c:v>
                </c:pt>
                <c:pt idx="1762">
                  <c:v>-0.959453</c:v>
                </c:pt>
                <c:pt idx="1763">
                  <c:v>-0.956148</c:v>
                </c:pt>
                <c:pt idx="1764">
                  <c:v>-0.95284400000000002</c:v>
                </c:pt>
                <c:pt idx="1765">
                  <c:v>-0.94953900000000002</c:v>
                </c:pt>
                <c:pt idx="1766">
                  <c:v>-0.94623400000000002</c:v>
                </c:pt>
                <c:pt idx="1767">
                  <c:v>-0.94293000000000005</c:v>
                </c:pt>
                <c:pt idx="1768">
                  <c:v>-0.93962500000000004</c:v>
                </c:pt>
                <c:pt idx="1769">
                  <c:v>-0.93632099999999996</c:v>
                </c:pt>
                <c:pt idx="1770">
                  <c:v>-0.93301599999999996</c:v>
                </c:pt>
                <c:pt idx="1771">
                  <c:v>-0.92971099999999995</c:v>
                </c:pt>
                <c:pt idx="1772">
                  <c:v>-0.92640699999999998</c:v>
                </c:pt>
                <c:pt idx="1773">
                  <c:v>-0.92310199999999998</c:v>
                </c:pt>
                <c:pt idx="1774">
                  <c:v>-0.91979699999999998</c:v>
                </c:pt>
                <c:pt idx="1775">
                  <c:v>-0.916493</c:v>
                </c:pt>
                <c:pt idx="1776">
                  <c:v>-0.913188</c:v>
                </c:pt>
                <c:pt idx="1777">
                  <c:v>-0.909883</c:v>
                </c:pt>
                <c:pt idx="1778">
                  <c:v>-0.90657900000000002</c:v>
                </c:pt>
                <c:pt idx="1779">
                  <c:v>-0.90327400000000002</c:v>
                </c:pt>
                <c:pt idx="1780">
                  <c:v>-0.89997000000000005</c:v>
                </c:pt>
                <c:pt idx="1781">
                  <c:v>-0.89666500000000005</c:v>
                </c:pt>
                <c:pt idx="1782">
                  <c:v>-0.89336000000000004</c:v>
                </c:pt>
                <c:pt idx="1783">
                  <c:v>-0.89005599999999996</c:v>
                </c:pt>
                <c:pt idx="1784">
                  <c:v>-0.88675099999999996</c:v>
                </c:pt>
                <c:pt idx="1785">
                  <c:v>-0.88344599999999995</c:v>
                </c:pt>
                <c:pt idx="1786">
                  <c:v>-0.88014199999999998</c:v>
                </c:pt>
                <c:pt idx="1787">
                  <c:v>-0.87683699999999998</c:v>
                </c:pt>
                <c:pt idx="1788">
                  <c:v>-0.873533</c:v>
                </c:pt>
                <c:pt idx="1789">
                  <c:v>-0.870228</c:v>
                </c:pt>
                <c:pt idx="1790">
                  <c:v>-0.866923</c:v>
                </c:pt>
                <c:pt idx="1791">
                  <c:v>-0.86361900000000003</c:v>
                </c:pt>
                <c:pt idx="1792">
                  <c:v>-0.86031400000000002</c:v>
                </c:pt>
                <c:pt idx="1793">
                  <c:v>-0.85700900000000002</c:v>
                </c:pt>
                <c:pt idx="1794">
                  <c:v>-0.85370500000000005</c:v>
                </c:pt>
                <c:pt idx="1795">
                  <c:v>-0.85040000000000004</c:v>
                </c:pt>
                <c:pt idx="1796">
                  <c:v>-0.84709500000000004</c:v>
                </c:pt>
                <c:pt idx="1797">
                  <c:v>-0.84379099999999996</c:v>
                </c:pt>
                <c:pt idx="1798">
                  <c:v>-0.84048599999999996</c:v>
                </c:pt>
                <c:pt idx="1799">
                  <c:v>-0.83718199999999998</c:v>
                </c:pt>
                <c:pt idx="1800">
                  <c:v>-0.83387699999999998</c:v>
                </c:pt>
                <c:pt idx="1801">
                  <c:v>-0.83057199999999998</c:v>
                </c:pt>
                <c:pt idx="1802">
                  <c:v>-0.827268</c:v>
                </c:pt>
                <c:pt idx="1803">
                  <c:v>-0.823963</c:v>
                </c:pt>
                <c:pt idx="1804">
                  <c:v>-0.820658</c:v>
                </c:pt>
                <c:pt idx="1805">
                  <c:v>-0.81735400000000002</c:v>
                </c:pt>
                <c:pt idx="1806">
                  <c:v>-0.81404900000000002</c:v>
                </c:pt>
                <c:pt idx="1807">
                  <c:v>-0.81074500000000005</c:v>
                </c:pt>
                <c:pt idx="1808">
                  <c:v>-0.80744000000000005</c:v>
                </c:pt>
                <c:pt idx="1809">
                  <c:v>-0.80413500000000004</c:v>
                </c:pt>
                <c:pt idx="1810">
                  <c:v>-0.80083099999999996</c:v>
                </c:pt>
                <c:pt idx="1811">
                  <c:v>-0.79752599999999996</c:v>
                </c:pt>
                <c:pt idx="1812">
                  <c:v>-0.79422099999999995</c:v>
                </c:pt>
                <c:pt idx="1813">
                  <c:v>-0.79091699999999998</c:v>
                </c:pt>
                <c:pt idx="1814">
                  <c:v>-0.78761199999999998</c:v>
                </c:pt>
                <c:pt idx="1815">
                  <c:v>-0.78430699999999998</c:v>
                </c:pt>
                <c:pt idx="1816">
                  <c:v>-0.781003</c:v>
                </c:pt>
                <c:pt idx="1817">
                  <c:v>-0.777698</c:v>
                </c:pt>
                <c:pt idx="1818">
                  <c:v>-0.77439400000000003</c:v>
                </c:pt>
                <c:pt idx="1819">
                  <c:v>-0.77108900000000002</c:v>
                </c:pt>
                <c:pt idx="1820">
                  <c:v>-0.76778400000000002</c:v>
                </c:pt>
                <c:pt idx="1821">
                  <c:v>-0.76448000000000005</c:v>
                </c:pt>
                <c:pt idx="1822">
                  <c:v>-0.76117500000000005</c:v>
                </c:pt>
                <c:pt idx="1823">
                  <c:v>-0.75787000000000004</c:v>
                </c:pt>
                <c:pt idx="1824">
                  <c:v>-0.75456599999999996</c:v>
                </c:pt>
                <c:pt idx="1825">
                  <c:v>-0.75126099999999996</c:v>
                </c:pt>
                <c:pt idx="1826">
                  <c:v>-0.74795699999999998</c:v>
                </c:pt>
                <c:pt idx="1827">
                  <c:v>-0.74465199999999998</c:v>
                </c:pt>
                <c:pt idx="1828">
                  <c:v>-0.74134699999999998</c:v>
                </c:pt>
                <c:pt idx="1829">
                  <c:v>-0.738043</c:v>
                </c:pt>
                <c:pt idx="1830">
                  <c:v>-0.734738</c:v>
                </c:pt>
                <c:pt idx="1831">
                  <c:v>-0.731433</c:v>
                </c:pt>
                <c:pt idx="1832">
                  <c:v>-0.72812900000000003</c:v>
                </c:pt>
                <c:pt idx="1833">
                  <c:v>-0.72482400000000002</c:v>
                </c:pt>
                <c:pt idx="1834">
                  <c:v>-0.72151900000000002</c:v>
                </c:pt>
                <c:pt idx="1835">
                  <c:v>-0.71821500000000005</c:v>
                </c:pt>
                <c:pt idx="1836">
                  <c:v>-0.71491000000000005</c:v>
                </c:pt>
                <c:pt idx="1837">
                  <c:v>-0.71160599999999996</c:v>
                </c:pt>
                <c:pt idx="1838">
                  <c:v>-0.70830099999999996</c:v>
                </c:pt>
                <c:pt idx="1839">
                  <c:v>-0.70499599999999996</c:v>
                </c:pt>
                <c:pt idx="1840">
                  <c:v>-0.70169199999999998</c:v>
                </c:pt>
                <c:pt idx="1841">
                  <c:v>-0.69838699999999998</c:v>
                </c:pt>
                <c:pt idx="1842">
                  <c:v>-0.696245</c:v>
                </c:pt>
                <c:pt idx="1843">
                  <c:v>-0.69412200000000002</c:v>
                </c:pt>
                <c:pt idx="1844">
                  <c:v>-0.69199900000000003</c:v>
                </c:pt>
                <c:pt idx="1845">
                  <c:v>-0.68987600000000004</c:v>
                </c:pt>
                <c:pt idx="1846">
                  <c:v>-0.68775299999999995</c:v>
                </c:pt>
                <c:pt idx="1847">
                  <c:v>-0.68562999999999996</c:v>
                </c:pt>
                <c:pt idx="1848">
                  <c:v>-0.68350699999999998</c:v>
                </c:pt>
                <c:pt idx="1849">
                  <c:v>-0.68138399999999999</c:v>
                </c:pt>
                <c:pt idx="1850">
                  <c:v>-0.679261</c:v>
                </c:pt>
                <c:pt idx="1851">
                  <c:v>-0.67713800000000002</c:v>
                </c:pt>
                <c:pt idx="1852">
                  <c:v>-0.67501500000000003</c:v>
                </c:pt>
                <c:pt idx="1853">
                  <c:v>-0.67289200000000005</c:v>
                </c:pt>
                <c:pt idx="1854">
                  <c:v>-0.67076899999999995</c:v>
                </c:pt>
                <c:pt idx="1855">
                  <c:v>-0.66864599999999996</c:v>
                </c:pt>
                <c:pt idx="1856">
                  <c:v>-0.66652199999999995</c:v>
                </c:pt>
                <c:pt idx="1857">
                  <c:v>-0.66439899999999996</c:v>
                </c:pt>
                <c:pt idx="1858">
                  <c:v>-0.66227599999999998</c:v>
                </c:pt>
                <c:pt idx="1859">
                  <c:v>-0.66015299999999999</c:v>
                </c:pt>
                <c:pt idx="1860">
                  <c:v>-0.65803</c:v>
                </c:pt>
                <c:pt idx="1861">
                  <c:v>-0.65590700000000002</c:v>
                </c:pt>
                <c:pt idx="1862">
                  <c:v>-0.65378400000000003</c:v>
                </c:pt>
                <c:pt idx="1863">
                  <c:v>-0.65166100000000005</c:v>
                </c:pt>
                <c:pt idx="1864">
                  <c:v>-0.64953799999999995</c:v>
                </c:pt>
                <c:pt idx="1865">
                  <c:v>-0.64741499999999996</c:v>
                </c:pt>
                <c:pt idx="1866">
                  <c:v>-0.64529199999999998</c:v>
                </c:pt>
                <c:pt idx="1867">
                  <c:v>-0.64316899999999999</c:v>
                </c:pt>
                <c:pt idx="1868">
                  <c:v>-0.641046</c:v>
                </c:pt>
                <c:pt idx="1869">
                  <c:v>-0.63892300000000002</c:v>
                </c:pt>
                <c:pt idx="1870">
                  <c:v>-0.63680000000000003</c:v>
                </c:pt>
                <c:pt idx="1871">
                  <c:v>-0.63467700000000005</c:v>
                </c:pt>
                <c:pt idx="1872">
                  <c:v>-0.63255399999999995</c:v>
                </c:pt>
                <c:pt idx="1873">
                  <c:v>-0.63043099999999996</c:v>
                </c:pt>
                <c:pt idx="1874">
                  <c:v>-0.62830799999999998</c:v>
                </c:pt>
                <c:pt idx="1875">
                  <c:v>-0.62618499999999999</c:v>
                </c:pt>
                <c:pt idx="1876">
                  <c:v>-0.62406200000000001</c:v>
                </c:pt>
                <c:pt idx="1877">
                  <c:v>-0.62193900000000002</c:v>
                </c:pt>
                <c:pt idx="1878">
                  <c:v>-0.61981600000000003</c:v>
                </c:pt>
                <c:pt idx="1879">
                  <c:v>-0.61769300000000005</c:v>
                </c:pt>
                <c:pt idx="1880">
                  <c:v>-0.61556999999999995</c:v>
                </c:pt>
                <c:pt idx="1881">
                  <c:v>-0.61344699999999996</c:v>
                </c:pt>
                <c:pt idx="1882">
                  <c:v>-0.61132399999999998</c:v>
                </c:pt>
                <c:pt idx="1883">
                  <c:v>-0.60920099999999999</c:v>
                </c:pt>
                <c:pt idx="1884">
                  <c:v>-0.60707800000000001</c:v>
                </c:pt>
                <c:pt idx="1885">
                  <c:v>-0.60495500000000002</c:v>
                </c:pt>
                <c:pt idx="1886">
                  <c:v>-0.60283200000000003</c:v>
                </c:pt>
                <c:pt idx="1887">
                  <c:v>-0.60070900000000005</c:v>
                </c:pt>
                <c:pt idx="1888">
                  <c:v>-0.59858599999999995</c:v>
                </c:pt>
                <c:pt idx="1889">
                  <c:v>-0.59646299999999997</c:v>
                </c:pt>
                <c:pt idx="1890">
                  <c:v>-0.59433999999999998</c:v>
                </c:pt>
                <c:pt idx="1891">
                  <c:v>-0.59221699999999999</c:v>
                </c:pt>
                <c:pt idx="1892">
                  <c:v>-0.59009400000000001</c:v>
                </c:pt>
                <c:pt idx="1893">
                  <c:v>-0.58797100000000002</c:v>
                </c:pt>
                <c:pt idx="1894">
                  <c:v>-0.58584800000000004</c:v>
                </c:pt>
                <c:pt idx="1895">
                  <c:v>-0.58372500000000005</c:v>
                </c:pt>
                <c:pt idx="1896">
                  <c:v>-0.58160199999999995</c:v>
                </c:pt>
                <c:pt idx="1897">
                  <c:v>-0.57947899999999997</c:v>
                </c:pt>
                <c:pt idx="1898">
                  <c:v>-0.57735599999999998</c:v>
                </c:pt>
                <c:pt idx="1899">
                  <c:v>-0.57523299999999999</c:v>
                </c:pt>
                <c:pt idx="1900">
                  <c:v>-0.57311000000000001</c:v>
                </c:pt>
                <c:pt idx="1901">
                  <c:v>-0.57098700000000002</c:v>
                </c:pt>
                <c:pt idx="1902">
                  <c:v>-0.56886400000000004</c:v>
                </c:pt>
                <c:pt idx="1903">
                  <c:v>-0.56674000000000002</c:v>
                </c:pt>
                <c:pt idx="1904">
                  <c:v>-0.56461700000000004</c:v>
                </c:pt>
                <c:pt idx="1905">
                  <c:v>-0.56249400000000005</c:v>
                </c:pt>
                <c:pt idx="1906">
                  <c:v>-0.56037099999999995</c:v>
                </c:pt>
                <c:pt idx="1907">
                  <c:v>-0.55824799999999997</c:v>
                </c:pt>
                <c:pt idx="1908">
                  <c:v>-0.55612499999999998</c:v>
                </c:pt>
                <c:pt idx="1909">
                  <c:v>-0.55400199999999999</c:v>
                </c:pt>
                <c:pt idx="1910">
                  <c:v>-0.55187900000000001</c:v>
                </c:pt>
                <c:pt idx="1911">
                  <c:v>-0.54975600000000002</c:v>
                </c:pt>
                <c:pt idx="1912">
                  <c:v>-0.54763300000000004</c:v>
                </c:pt>
                <c:pt idx="1913">
                  <c:v>-0.54551000000000005</c:v>
                </c:pt>
                <c:pt idx="1914">
                  <c:v>-0.54338699999999995</c:v>
                </c:pt>
                <c:pt idx="1915">
                  <c:v>-0.54126399999999997</c:v>
                </c:pt>
                <c:pt idx="1916">
                  <c:v>-0.53914099999999998</c:v>
                </c:pt>
                <c:pt idx="1917">
                  <c:v>-0.537018</c:v>
                </c:pt>
                <c:pt idx="1918">
                  <c:v>-0.53489500000000001</c:v>
                </c:pt>
                <c:pt idx="1919">
                  <c:v>-0.53277200000000002</c:v>
                </c:pt>
                <c:pt idx="1920">
                  <c:v>-0.53064900000000004</c:v>
                </c:pt>
                <c:pt idx="1921">
                  <c:v>-0.52852600000000005</c:v>
                </c:pt>
                <c:pt idx="1922">
                  <c:v>-0.52640299999999995</c:v>
                </c:pt>
                <c:pt idx="1923">
                  <c:v>-0.52427999999999997</c:v>
                </c:pt>
                <c:pt idx="1924">
                  <c:v>-0.52215699999999998</c:v>
                </c:pt>
                <c:pt idx="1925">
                  <c:v>-0.520034</c:v>
                </c:pt>
                <c:pt idx="1926">
                  <c:v>-0.51791100000000001</c:v>
                </c:pt>
                <c:pt idx="1927">
                  <c:v>-0.51578800000000002</c:v>
                </c:pt>
                <c:pt idx="1928">
                  <c:v>-0.51366500000000004</c:v>
                </c:pt>
                <c:pt idx="1929">
                  <c:v>-0.51154200000000005</c:v>
                </c:pt>
                <c:pt idx="1930">
                  <c:v>-0.50941899999999996</c:v>
                </c:pt>
                <c:pt idx="1931">
                  <c:v>-0.50729599999999997</c:v>
                </c:pt>
                <c:pt idx="1932">
                  <c:v>-0.50517299999999998</c:v>
                </c:pt>
                <c:pt idx="1933">
                  <c:v>-0.50305</c:v>
                </c:pt>
                <c:pt idx="1934">
                  <c:v>-0.50092700000000001</c:v>
                </c:pt>
                <c:pt idx="1935">
                  <c:v>-0.49880400000000003</c:v>
                </c:pt>
                <c:pt idx="1936">
                  <c:v>-0.49668099999999998</c:v>
                </c:pt>
                <c:pt idx="1937">
                  <c:v>-0.494558</c:v>
                </c:pt>
                <c:pt idx="1938">
                  <c:v>-0.49243500000000001</c:v>
                </c:pt>
                <c:pt idx="1939">
                  <c:v>-0.49031200000000003</c:v>
                </c:pt>
                <c:pt idx="1940">
                  <c:v>-0.48818899999999998</c:v>
                </c:pt>
                <c:pt idx="1941">
                  <c:v>-0.486066</c:v>
                </c:pt>
                <c:pt idx="1942">
                  <c:v>-0.48394300000000001</c:v>
                </c:pt>
                <c:pt idx="1943">
                  <c:v>-0.48182000000000003</c:v>
                </c:pt>
                <c:pt idx="1944">
                  <c:v>-0.47969699999999998</c:v>
                </c:pt>
                <c:pt idx="1945">
                  <c:v>-0.477574</c:v>
                </c:pt>
                <c:pt idx="1946">
                  <c:v>-0.47545100000000001</c:v>
                </c:pt>
                <c:pt idx="1947">
                  <c:v>-0.47332800000000003</c:v>
                </c:pt>
                <c:pt idx="1948">
                  <c:v>-0.47120499999999998</c:v>
                </c:pt>
                <c:pt idx="1949">
                  <c:v>-0.469082</c:v>
                </c:pt>
                <c:pt idx="1950">
                  <c:v>-0.46695900000000001</c:v>
                </c:pt>
                <c:pt idx="1951">
                  <c:v>-0.464835</c:v>
                </c:pt>
                <c:pt idx="1952">
                  <c:v>-0.46271200000000001</c:v>
                </c:pt>
                <c:pt idx="1953">
                  <c:v>-0.46058900000000003</c:v>
                </c:pt>
                <c:pt idx="1954">
                  <c:v>-0.45846599999999998</c:v>
                </c:pt>
                <c:pt idx="1955">
                  <c:v>-0.456343</c:v>
                </c:pt>
                <c:pt idx="1956">
                  <c:v>-0.45422000000000001</c:v>
                </c:pt>
                <c:pt idx="1957">
                  <c:v>-0.45209700000000003</c:v>
                </c:pt>
                <c:pt idx="1958">
                  <c:v>-0.44997399999999999</c:v>
                </c:pt>
                <c:pt idx="1959">
                  <c:v>-0.447851</c:v>
                </c:pt>
                <c:pt idx="1960">
                  <c:v>-0.44572800000000001</c:v>
                </c:pt>
                <c:pt idx="1961">
                  <c:v>-0.44360500000000003</c:v>
                </c:pt>
                <c:pt idx="1962">
                  <c:v>-0.44148199999999999</c:v>
                </c:pt>
                <c:pt idx="1963">
                  <c:v>-0.439359</c:v>
                </c:pt>
                <c:pt idx="1964">
                  <c:v>-0.43723600000000001</c:v>
                </c:pt>
                <c:pt idx="1965">
                  <c:v>-0.43511300000000003</c:v>
                </c:pt>
                <c:pt idx="1966">
                  <c:v>-0.43298999999999999</c:v>
                </c:pt>
                <c:pt idx="1967">
                  <c:v>-0.430867</c:v>
                </c:pt>
                <c:pt idx="1968">
                  <c:v>-0.42874400000000001</c:v>
                </c:pt>
                <c:pt idx="1969">
                  <c:v>-0.42662099999999997</c:v>
                </c:pt>
                <c:pt idx="1970">
                  <c:v>-0.42449799999999999</c:v>
                </c:pt>
                <c:pt idx="1971">
                  <c:v>-0.422375</c:v>
                </c:pt>
                <c:pt idx="1972">
                  <c:v>-0.42025200000000001</c:v>
                </c:pt>
                <c:pt idx="1973">
                  <c:v>-0.41812899999999997</c:v>
                </c:pt>
                <c:pt idx="1974">
                  <c:v>-0.41600599999999999</c:v>
                </c:pt>
                <c:pt idx="1975">
                  <c:v>-0.413883</c:v>
                </c:pt>
                <c:pt idx="1976">
                  <c:v>-0.41176000000000001</c:v>
                </c:pt>
                <c:pt idx="1977">
                  <c:v>-0.40963699999999997</c:v>
                </c:pt>
                <c:pt idx="1978">
                  <c:v>-0.40751399999999999</c:v>
                </c:pt>
                <c:pt idx="1979">
                  <c:v>-0.405391</c:v>
                </c:pt>
                <c:pt idx="1980">
                  <c:v>-0.40326800000000002</c:v>
                </c:pt>
                <c:pt idx="1981">
                  <c:v>-0.40114499999999997</c:v>
                </c:pt>
                <c:pt idx="1982">
                  <c:v>-0.39902199999999999</c:v>
                </c:pt>
                <c:pt idx="1983">
                  <c:v>-0.396899</c:v>
                </c:pt>
                <c:pt idx="1984">
                  <c:v>-0.39477600000000002</c:v>
                </c:pt>
                <c:pt idx="1985">
                  <c:v>-0.39265299999999997</c:v>
                </c:pt>
                <c:pt idx="1986">
                  <c:v>-0.39052999999999999</c:v>
                </c:pt>
                <c:pt idx="1987">
                  <c:v>-0.388407</c:v>
                </c:pt>
                <c:pt idx="1988">
                  <c:v>-0.38628400000000002</c:v>
                </c:pt>
                <c:pt idx="1989">
                  <c:v>-0.38416099999999997</c:v>
                </c:pt>
                <c:pt idx="1990">
                  <c:v>-0.38203799999999999</c:v>
                </c:pt>
                <c:pt idx="1991">
                  <c:v>-0.379915</c:v>
                </c:pt>
                <c:pt idx="1992">
                  <c:v>-0.37779200000000002</c:v>
                </c:pt>
                <c:pt idx="1993">
                  <c:v>-0.37566899999999998</c:v>
                </c:pt>
                <c:pt idx="1994">
                  <c:v>-0.37354599999999999</c:v>
                </c:pt>
                <c:pt idx="1995">
                  <c:v>-0.371423</c:v>
                </c:pt>
                <c:pt idx="1996">
                  <c:v>-0.36930000000000002</c:v>
                </c:pt>
                <c:pt idx="1997">
                  <c:v>-0.36717699999999998</c:v>
                </c:pt>
                <c:pt idx="1998">
                  <c:v>-0.365954</c:v>
                </c:pt>
                <c:pt idx="1999">
                  <c:v>-0.36505900000000002</c:v>
                </c:pt>
                <c:pt idx="2000">
                  <c:v>-0.36416300000000001</c:v>
                </c:pt>
                <c:pt idx="2001">
                  <c:v>-0.36326799999999998</c:v>
                </c:pt>
                <c:pt idx="2002">
                  <c:v>-0.362373</c:v>
                </c:pt>
                <c:pt idx="2003">
                  <c:v>-0.36147699999999999</c:v>
                </c:pt>
                <c:pt idx="2004">
                  <c:v>-0.36058200000000001</c:v>
                </c:pt>
                <c:pt idx="2005">
                  <c:v>-0.35968600000000001</c:v>
                </c:pt>
                <c:pt idx="2006">
                  <c:v>-0.35879100000000003</c:v>
                </c:pt>
                <c:pt idx="2007">
                  <c:v>-0.35789599999999999</c:v>
                </c:pt>
                <c:pt idx="2008">
                  <c:v>-0.35699999999999998</c:v>
                </c:pt>
                <c:pt idx="2009">
                  <c:v>-0.356105</c:v>
                </c:pt>
                <c:pt idx="2010">
                  <c:v>-0.355209</c:v>
                </c:pt>
                <c:pt idx="2011">
                  <c:v>-0.35431400000000002</c:v>
                </c:pt>
                <c:pt idx="2012">
                  <c:v>-0.35341899999999998</c:v>
                </c:pt>
                <c:pt idx="2013">
                  <c:v>-0.35252299999999998</c:v>
                </c:pt>
                <c:pt idx="2014">
                  <c:v>-0.351628</c:v>
                </c:pt>
                <c:pt idx="2015">
                  <c:v>-0.35073300000000002</c:v>
                </c:pt>
                <c:pt idx="2016">
                  <c:v>-0.34983700000000001</c:v>
                </c:pt>
                <c:pt idx="2017">
                  <c:v>-0.34894199999999997</c:v>
                </c:pt>
                <c:pt idx="2018">
                  <c:v>-0.34804600000000002</c:v>
                </c:pt>
                <c:pt idx="2019">
                  <c:v>-0.34715099999999999</c:v>
                </c:pt>
                <c:pt idx="2020">
                  <c:v>-0.34625600000000001</c:v>
                </c:pt>
                <c:pt idx="2021">
                  <c:v>-0.34536</c:v>
                </c:pt>
                <c:pt idx="2022">
                  <c:v>-0.34446500000000002</c:v>
                </c:pt>
                <c:pt idx="2023">
                  <c:v>-0.34356900000000001</c:v>
                </c:pt>
                <c:pt idx="2024">
                  <c:v>-0.34267399999999998</c:v>
                </c:pt>
                <c:pt idx="2025">
                  <c:v>-0.341779</c:v>
                </c:pt>
                <c:pt idx="2026">
                  <c:v>-0.34088299999999999</c:v>
                </c:pt>
                <c:pt idx="2027">
                  <c:v>-0.33998800000000001</c:v>
                </c:pt>
                <c:pt idx="2028">
                  <c:v>-0.339092</c:v>
                </c:pt>
                <c:pt idx="2029">
                  <c:v>-0.33819700000000003</c:v>
                </c:pt>
                <c:pt idx="2030">
                  <c:v>-0.33730199999999999</c:v>
                </c:pt>
                <c:pt idx="2031">
                  <c:v>-0.33640599999999998</c:v>
                </c:pt>
                <c:pt idx="2032">
                  <c:v>-0.335511</c:v>
                </c:pt>
                <c:pt idx="2033">
                  <c:v>-0.334615</c:v>
                </c:pt>
                <c:pt idx="2034">
                  <c:v>-0.33372000000000002</c:v>
                </c:pt>
                <c:pt idx="2035">
                  <c:v>-0.33282499999999998</c:v>
                </c:pt>
                <c:pt idx="2036">
                  <c:v>-0.33192899999999997</c:v>
                </c:pt>
                <c:pt idx="2037">
                  <c:v>-0.33103399999999999</c:v>
                </c:pt>
                <c:pt idx="2038">
                  <c:v>-0.33013799999999999</c:v>
                </c:pt>
                <c:pt idx="2039">
                  <c:v>-0.32924300000000001</c:v>
                </c:pt>
                <c:pt idx="2040">
                  <c:v>-0.32834799999999997</c:v>
                </c:pt>
                <c:pt idx="2041">
                  <c:v>-0.32745200000000002</c:v>
                </c:pt>
                <c:pt idx="2042">
                  <c:v>-0.32655699999999999</c:v>
                </c:pt>
                <c:pt idx="2043">
                  <c:v>-0.32566200000000001</c:v>
                </c:pt>
                <c:pt idx="2044">
                  <c:v>-0.324766</c:v>
                </c:pt>
                <c:pt idx="2045">
                  <c:v>-0.32387100000000002</c:v>
                </c:pt>
                <c:pt idx="2046">
                  <c:v>-0.32297500000000001</c:v>
                </c:pt>
                <c:pt idx="2047">
                  <c:v>-0.32207999999999998</c:v>
                </c:pt>
                <c:pt idx="2048">
                  <c:v>-0.321185</c:v>
                </c:pt>
                <c:pt idx="2049">
                  <c:v>-0.32028899999999999</c:v>
                </c:pt>
                <c:pt idx="2050">
                  <c:v>-0.31939400000000001</c:v>
                </c:pt>
                <c:pt idx="2051">
                  <c:v>-0.318498</c:v>
                </c:pt>
                <c:pt idx="2052">
                  <c:v>-0.31760300000000002</c:v>
                </c:pt>
                <c:pt idx="2053">
                  <c:v>-0.31670799999999999</c:v>
                </c:pt>
                <c:pt idx="2054">
                  <c:v>-0.31581199999999998</c:v>
                </c:pt>
                <c:pt idx="2055">
                  <c:v>-0.314917</c:v>
                </c:pt>
                <c:pt idx="2056">
                  <c:v>-0.31402099999999999</c:v>
                </c:pt>
                <c:pt idx="2057">
                  <c:v>-0.31312600000000002</c:v>
                </c:pt>
                <c:pt idx="2058">
                  <c:v>-0.31223099999999998</c:v>
                </c:pt>
                <c:pt idx="2059">
                  <c:v>-0.31133499999999997</c:v>
                </c:pt>
                <c:pt idx="2060">
                  <c:v>-0.31043999999999999</c:v>
                </c:pt>
                <c:pt idx="2061">
                  <c:v>-0.30954399999999999</c:v>
                </c:pt>
                <c:pt idx="2062">
                  <c:v>-0.30864900000000001</c:v>
                </c:pt>
                <c:pt idx="2063">
                  <c:v>-0.30775400000000003</c:v>
                </c:pt>
                <c:pt idx="2064">
                  <c:v>-0.30685800000000002</c:v>
                </c:pt>
                <c:pt idx="2065">
                  <c:v>-0.30596299999999998</c:v>
                </c:pt>
                <c:pt idx="2066">
                  <c:v>-0.30506699999999998</c:v>
                </c:pt>
                <c:pt idx="2067">
                  <c:v>-0.304172</c:v>
                </c:pt>
                <c:pt idx="2068">
                  <c:v>-0.30327700000000002</c:v>
                </c:pt>
                <c:pt idx="2069">
                  <c:v>-0.30238100000000001</c:v>
                </c:pt>
                <c:pt idx="2070">
                  <c:v>-0.30148599999999998</c:v>
                </c:pt>
                <c:pt idx="2071">
                  <c:v>-0.30059000000000002</c:v>
                </c:pt>
                <c:pt idx="2072">
                  <c:v>-0.29969499999999999</c:v>
                </c:pt>
                <c:pt idx="2073">
                  <c:v>-0.29880000000000001</c:v>
                </c:pt>
                <c:pt idx="2074">
                  <c:v>-0.297904</c:v>
                </c:pt>
                <c:pt idx="2075">
                  <c:v>-0.29700900000000002</c:v>
                </c:pt>
                <c:pt idx="2076">
                  <c:v>-0.29611399999999999</c:v>
                </c:pt>
                <c:pt idx="2077">
                  <c:v>-0.29521799999999998</c:v>
                </c:pt>
                <c:pt idx="2078">
                  <c:v>-0.294323</c:v>
                </c:pt>
                <c:pt idx="2079">
                  <c:v>-0.29342699999999999</c:v>
                </c:pt>
                <c:pt idx="2080">
                  <c:v>-0.29253200000000001</c:v>
                </c:pt>
                <c:pt idx="2081">
                  <c:v>-0.29163699999999998</c:v>
                </c:pt>
                <c:pt idx="2082">
                  <c:v>-0.29074100000000003</c:v>
                </c:pt>
                <c:pt idx="2083">
                  <c:v>-0.28984599999999999</c:v>
                </c:pt>
                <c:pt idx="2084">
                  <c:v>-0.28894999999999998</c:v>
                </c:pt>
                <c:pt idx="2085">
                  <c:v>-0.28805500000000001</c:v>
                </c:pt>
                <c:pt idx="2086">
                  <c:v>-0.28716000000000003</c:v>
                </c:pt>
                <c:pt idx="2087">
                  <c:v>-0.28626400000000002</c:v>
                </c:pt>
                <c:pt idx="2088">
                  <c:v>-0.28536899999999998</c:v>
                </c:pt>
                <c:pt idx="2089">
                  <c:v>-0.28447299999999998</c:v>
                </c:pt>
                <c:pt idx="2090">
                  <c:v>-0.283578</c:v>
                </c:pt>
                <c:pt idx="2091">
                  <c:v>-0.28268300000000002</c:v>
                </c:pt>
                <c:pt idx="2092">
                  <c:v>-0.28178700000000001</c:v>
                </c:pt>
                <c:pt idx="2093">
                  <c:v>-0.28089199999999998</c:v>
                </c:pt>
                <c:pt idx="2094">
                  <c:v>-0.27999600000000002</c:v>
                </c:pt>
                <c:pt idx="2095">
                  <c:v>-0.27910099999999999</c:v>
                </c:pt>
                <c:pt idx="2096">
                  <c:v>-0.27820600000000001</c:v>
                </c:pt>
                <c:pt idx="2097">
                  <c:v>-0.27731</c:v>
                </c:pt>
                <c:pt idx="2098">
                  <c:v>-0.27641500000000002</c:v>
                </c:pt>
                <c:pt idx="2099">
                  <c:v>-0.27551900000000001</c:v>
                </c:pt>
                <c:pt idx="2100">
                  <c:v>-0.27462399999999998</c:v>
                </c:pt>
                <c:pt idx="2101">
                  <c:v>-0.273729</c:v>
                </c:pt>
                <c:pt idx="2102">
                  <c:v>-0.27283299999999999</c:v>
                </c:pt>
                <c:pt idx="2103">
                  <c:v>-0.27193800000000001</c:v>
                </c:pt>
                <c:pt idx="2104">
                  <c:v>-0.27104200000000001</c:v>
                </c:pt>
                <c:pt idx="2105">
                  <c:v>-0.27014700000000003</c:v>
                </c:pt>
                <c:pt idx="2106">
                  <c:v>-0.26925199999999999</c:v>
                </c:pt>
                <c:pt idx="2107">
                  <c:v>-0.26835599999999998</c:v>
                </c:pt>
                <c:pt idx="2108">
                  <c:v>-0.267461</c:v>
                </c:pt>
                <c:pt idx="2109">
                  <c:v>-0.26656600000000003</c:v>
                </c:pt>
                <c:pt idx="2110">
                  <c:v>-0.26567000000000002</c:v>
                </c:pt>
                <c:pt idx="2111">
                  <c:v>-0.26477499999999998</c:v>
                </c:pt>
                <c:pt idx="2112">
                  <c:v>-0.26387899999999997</c:v>
                </c:pt>
                <c:pt idx="2113">
                  <c:v>-0.262984</c:v>
                </c:pt>
                <c:pt idx="2114">
                  <c:v>-0.26208900000000002</c:v>
                </c:pt>
                <c:pt idx="2115">
                  <c:v>-0.26119300000000001</c:v>
                </c:pt>
                <c:pt idx="2116">
                  <c:v>-0.26029799999999997</c:v>
                </c:pt>
                <c:pt idx="2117">
                  <c:v>-0.25940200000000002</c:v>
                </c:pt>
                <c:pt idx="2118">
                  <c:v>-0.25850699999999999</c:v>
                </c:pt>
                <c:pt idx="2119">
                  <c:v>-0.25761200000000001</c:v>
                </c:pt>
                <c:pt idx="2120">
                  <c:v>-0.256716</c:v>
                </c:pt>
                <c:pt idx="2121">
                  <c:v>-0.25582100000000002</c:v>
                </c:pt>
                <c:pt idx="2122">
                  <c:v>-0.25492500000000001</c:v>
                </c:pt>
                <c:pt idx="2123">
                  <c:v>-0.25402999999999998</c:v>
                </c:pt>
                <c:pt idx="2124">
                  <c:v>-0.253135</c:v>
                </c:pt>
                <c:pt idx="2125">
                  <c:v>-0.25223899999999999</c:v>
                </c:pt>
                <c:pt idx="2126">
                  <c:v>-0.25134400000000001</c:v>
                </c:pt>
                <c:pt idx="2127">
                  <c:v>-0.250448</c:v>
                </c:pt>
                <c:pt idx="2128">
                  <c:v>-0.249553</c:v>
                </c:pt>
                <c:pt idx="2129">
                  <c:v>-0.24865799999999999</c:v>
                </c:pt>
                <c:pt idx="2130">
                  <c:v>-0.24776200000000001</c:v>
                </c:pt>
                <c:pt idx="2131">
                  <c:v>-0.246867</c:v>
                </c:pt>
                <c:pt idx="2132">
                  <c:v>-0.245971</c:v>
                </c:pt>
                <c:pt idx="2133">
                  <c:v>-0.24507599999999999</c:v>
                </c:pt>
                <c:pt idx="2134">
                  <c:v>-0.24418100000000001</c:v>
                </c:pt>
                <c:pt idx="2135">
                  <c:v>-0.243285</c:v>
                </c:pt>
                <c:pt idx="2136">
                  <c:v>-0.24238999999999999</c:v>
                </c:pt>
                <c:pt idx="2137">
                  <c:v>-0.24149399999999999</c:v>
                </c:pt>
                <c:pt idx="2138">
                  <c:v>-0.24059900000000001</c:v>
                </c:pt>
                <c:pt idx="2139">
                  <c:v>-0.239704</c:v>
                </c:pt>
                <c:pt idx="2140">
                  <c:v>-0.23880799999999999</c:v>
                </c:pt>
                <c:pt idx="2141">
                  <c:v>-0.23791300000000001</c:v>
                </c:pt>
                <c:pt idx="2142">
                  <c:v>-0.23701800000000001</c:v>
                </c:pt>
                <c:pt idx="2143">
                  <c:v>-0.236122</c:v>
                </c:pt>
                <c:pt idx="2144">
                  <c:v>-0.23522699999999999</c:v>
                </c:pt>
                <c:pt idx="2145">
                  <c:v>-0.23433100000000001</c:v>
                </c:pt>
                <c:pt idx="2146">
                  <c:v>-0.233436</c:v>
                </c:pt>
                <c:pt idx="2147">
                  <c:v>-0.232541</c:v>
                </c:pt>
                <c:pt idx="2148">
                  <c:v>-0.23164499999999999</c:v>
                </c:pt>
                <c:pt idx="2149">
                  <c:v>-0.23075000000000001</c:v>
                </c:pt>
                <c:pt idx="2150">
                  <c:v>-0.229854</c:v>
                </c:pt>
                <c:pt idx="2151">
                  <c:v>-0.228959</c:v>
                </c:pt>
                <c:pt idx="2152">
                  <c:v>-0.22806399999999999</c:v>
                </c:pt>
                <c:pt idx="2153">
                  <c:v>-0.22716800000000001</c:v>
                </c:pt>
                <c:pt idx="2154">
                  <c:v>-0.226462</c:v>
                </c:pt>
                <c:pt idx="2155">
                  <c:v>-0.22595899999999999</c:v>
                </c:pt>
                <c:pt idx="2156">
                  <c:v>-0.22545499999999999</c:v>
                </c:pt>
                <c:pt idx="2157">
                  <c:v>-0.22495100000000001</c:v>
                </c:pt>
                <c:pt idx="2158">
                  <c:v>-0.22444700000000001</c:v>
                </c:pt>
                <c:pt idx="2159">
                  <c:v>-0.223944</c:v>
                </c:pt>
                <c:pt idx="2160">
                  <c:v>-0.22344</c:v>
                </c:pt>
                <c:pt idx="2161">
                  <c:v>-0.222936</c:v>
                </c:pt>
                <c:pt idx="2162">
                  <c:v>-0.22243199999999999</c:v>
                </c:pt>
                <c:pt idx="2163">
                  <c:v>-0.22192899999999999</c:v>
                </c:pt>
                <c:pt idx="2164">
                  <c:v>-0.22142500000000001</c:v>
                </c:pt>
                <c:pt idx="2165">
                  <c:v>-0.22092100000000001</c:v>
                </c:pt>
                <c:pt idx="2166">
                  <c:v>-0.220417</c:v>
                </c:pt>
                <c:pt idx="2167">
                  <c:v>-0.219914</c:v>
                </c:pt>
                <c:pt idx="2168">
                  <c:v>-0.21940999999999999</c:v>
                </c:pt>
                <c:pt idx="2169">
                  <c:v>-0.21890599999999999</c:v>
                </c:pt>
                <c:pt idx="2170">
                  <c:v>-0.21840200000000001</c:v>
                </c:pt>
                <c:pt idx="2171">
                  <c:v>-0.21789900000000001</c:v>
                </c:pt>
                <c:pt idx="2172">
                  <c:v>-0.217395</c:v>
                </c:pt>
                <c:pt idx="2173">
                  <c:v>-0.216891</c:v>
                </c:pt>
                <c:pt idx="2174">
                  <c:v>-0.216387</c:v>
                </c:pt>
                <c:pt idx="2175">
                  <c:v>-0.21588399999999999</c:v>
                </c:pt>
                <c:pt idx="2176">
                  <c:v>-0.21537999999999999</c:v>
                </c:pt>
                <c:pt idx="2177">
                  <c:v>-0.21487600000000001</c:v>
                </c:pt>
                <c:pt idx="2178">
                  <c:v>-0.21437200000000001</c:v>
                </c:pt>
                <c:pt idx="2179">
                  <c:v>-0.213869</c:v>
                </c:pt>
                <c:pt idx="2180">
                  <c:v>-0.213365</c:v>
                </c:pt>
                <c:pt idx="2181">
                  <c:v>-0.21286099999999999</c:v>
                </c:pt>
                <c:pt idx="2182">
                  <c:v>-0.21235799999999999</c:v>
                </c:pt>
                <c:pt idx="2183">
                  <c:v>-0.21185399999999999</c:v>
                </c:pt>
                <c:pt idx="2184">
                  <c:v>-0.21135000000000001</c:v>
                </c:pt>
                <c:pt idx="2185">
                  <c:v>-0.21084600000000001</c:v>
                </c:pt>
                <c:pt idx="2186">
                  <c:v>-0.210343</c:v>
                </c:pt>
                <c:pt idx="2187">
                  <c:v>-0.209839</c:v>
                </c:pt>
                <c:pt idx="2188">
                  <c:v>-0.20933499999999999</c:v>
                </c:pt>
                <c:pt idx="2189">
                  <c:v>-0.20883099999999999</c:v>
                </c:pt>
                <c:pt idx="2190">
                  <c:v>-0.20832800000000001</c:v>
                </c:pt>
                <c:pt idx="2191">
                  <c:v>-0.20782400000000001</c:v>
                </c:pt>
                <c:pt idx="2192">
                  <c:v>-0.20732</c:v>
                </c:pt>
                <c:pt idx="2193">
                  <c:v>-0.206816</c:v>
                </c:pt>
                <c:pt idx="2194">
                  <c:v>-0.206313</c:v>
                </c:pt>
                <c:pt idx="2195">
                  <c:v>-0.20580899999999999</c:v>
                </c:pt>
                <c:pt idx="2196">
                  <c:v>-0.20530499999999999</c:v>
                </c:pt>
                <c:pt idx="2197">
                  <c:v>-0.20480100000000001</c:v>
                </c:pt>
                <c:pt idx="2198">
                  <c:v>-0.20429800000000001</c:v>
                </c:pt>
                <c:pt idx="2199">
                  <c:v>-0.203794</c:v>
                </c:pt>
                <c:pt idx="2200">
                  <c:v>-0.20329</c:v>
                </c:pt>
                <c:pt idx="2201">
                  <c:v>-0.20278599999999999</c:v>
                </c:pt>
                <c:pt idx="2202">
                  <c:v>-0.20228299999999999</c:v>
                </c:pt>
                <c:pt idx="2203">
                  <c:v>-0.20177899999999999</c:v>
                </c:pt>
                <c:pt idx="2204">
                  <c:v>-0.20127500000000001</c:v>
                </c:pt>
                <c:pt idx="2205">
                  <c:v>-0.20077100000000001</c:v>
                </c:pt>
                <c:pt idx="2206">
                  <c:v>-0.200268</c:v>
                </c:pt>
                <c:pt idx="2207">
                  <c:v>-0.199764</c:v>
                </c:pt>
                <c:pt idx="2208">
                  <c:v>-0.19925999999999999</c:v>
                </c:pt>
                <c:pt idx="2209">
                  <c:v>-0.19875699999999999</c:v>
                </c:pt>
                <c:pt idx="2210">
                  <c:v>-0.19825300000000001</c:v>
                </c:pt>
                <c:pt idx="2211">
                  <c:v>-0.19774900000000001</c:v>
                </c:pt>
                <c:pt idx="2212">
                  <c:v>-0.197245</c:v>
                </c:pt>
                <c:pt idx="2213">
                  <c:v>-0.196742</c:v>
                </c:pt>
                <c:pt idx="2214">
                  <c:v>-0.196238</c:v>
                </c:pt>
                <c:pt idx="2215">
                  <c:v>-0.19573399999999999</c:v>
                </c:pt>
                <c:pt idx="2216">
                  <c:v>-0.19522999999999999</c:v>
                </c:pt>
                <c:pt idx="2217">
                  <c:v>-0.19472700000000001</c:v>
                </c:pt>
                <c:pt idx="2218">
                  <c:v>-0.19422300000000001</c:v>
                </c:pt>
                <c:pt idx="2219">
                  <c:v>-0.193719</c:v>
                </c:pt>
                <c:pt idx="2220">
                  <c:v>-0.193215</c:v>
                </c:pt>
                <c:pt idx="2221">
                  <c:v>-0.19271199999999999</c:v>
                </c:pt>
                <c:pt idx="2222">
                  <c:v>-0.19220799999999999</c:v>
                </c:pt>
                <c:pt idx="2223">
                  <c:v>-0.19170400000000001</c:v>
                </c:pt>
                <c:pt idx="2224">
                  <c:v>-0.19120000000000001</c:v>
                </c:pt>
                <c:pt idx="2225">
                  <c:v>-0.19069700000000001</c:v>
                </c:pt>
                <c:pt idx="2226">
                  <c:v>-0.190193</c:v>
                </c:pt>
                <c:pt idx="2227">
                  <c:v>-0.189689</c:v>
                </c:pt>
                <c:pt idx="2228">
                  <c:v>-0.18918499999999999</c:v>
                </c:pt>
                <c:pt idx="2229">
                  <c:v>-0.18868199999999999</c:v>
                </c:pt>
                <c:pt idx="2230">
                  <c:v>-0.18817800000000001</c:v>
                </c:pt>
                <c:pt idx="2231">
                  <c:v>-0.18767400000000001</c:v>
                </c:pt>
                <c:pt idx="2232">
                  <c:v>-0.18717</c:v>
                </c:pt>
                <c:pt idx="2233">
                  <c:v>-0.186667</c:v>
                </c:pt>
                <c:pt idx="2234">
                  <c:v>-0.186163</c:v>
                </c:pt>
                <c:pt idx="2235">
                  <c:v>-0.18565899999999999</c:v>
                </c:pt>
                <c:pt idx="2236">
                  <c:v>-0.18515599999999999</c:v>
                </c:pt>
                <c:pt idx="2237">
                  <c:v>-0.18465200000000001</c:v>
                </c:pt>
                <c:pt idx="2238">
                  <c:v>-0.18414800000000001</c:v>
                </c:pt>
                <c:pt idx="2239">
                  <c:v>-0.183644</c:v>
                </c:pt>
                <c:pt idx="2240">
                  <c:v>-0.183141</c:v>
                </c:pt>
                <c:pt idx="2241">
                  <c:v>-0.18263699999999999</c:v>
                </c:pt>
                <c:pt idx="2242">
                  <c:v>-0.18213299999999999</c:v>
                </c:pt>
                <c:pt idx="2243">
                  <c:v>-0.18162900000000001</c:v>
                </c:pt>
                <c:pt idx="2244">
                  <c:v>-0.18112600000000001</c:v>
                </c:pt>
                <c:pt idx="2245">
                  <c:v>-0.180622</c:v>
                </c:pt>
                <c:pt idx="2246">
                  <c:v>-0.180118</c:v>
                </c:pt>
                <c:pt idx="2247">
                  <c:v>-0.179614</c:v>
                </c:pt>
                <c:pt idx="2248">
                  <c:v>-0.17911099999999999</c:v>
                </c:pt>
                <c:pt idx="2249">
                  <c:v>-0.17860699999999999</c:v>
                </c:pt>
                <c:pt idx="2250">
                  <c:v>-0.17810300000000001</c:v>
                </c:pt>
                <c:pt idx="2251">
                  <c:v>-0.17759900000000001</c:v>
                </c:pt>
                <c:pt idx="2252">
                  <c:v>-0.177096</c:v>
                </c:pt>
                <c:pt idx="2253">
                  <c:v>-0.176592</c:v>
                </c:pt>
                <c:pt idx="2254">
                  <c:v>-0.17608799999999999</c:v>
                </c:pt>
                <c:pt idx="2255">
                  <c:v>-0.17558399999999999</c:v>
                </c:pt>
                <c:pt idx="2256">
                  <c:v>-0.17508099999999999</c:v>
                </c:pt>
                <c:pt idx="2257">
                  <c:v>-0.17457700000000001</c:v>
                </c:pt>
                <c:pt idx="2258">
                  <c:v>-0.17407300000000001</c:v>
                </c:pt>
                <c:pt idx="2259">
                  <c:v>-0.173569</c:v>
                </c:pt>
                <c:pt idx="2260">
                  <c:v>-0.173066</c:v>
                </c:pt>
                <c:pt idx="2261">
                  <c:v>-0.17256199999999999</c:v>
                </c:pt>
                <c:pt idx="2262">
                  <c:v>-0.17205799999999999</c:v>
                </c:pt>
                <c:pt idx="2263">
                  <c:v>-0.17155500000000001</c:v>
                </c:pt>
                <c:pt idx="2264">
                  <c:v>-0.17105100000000001</c:v>
                </c:pt>
                <c:pt idx="2265">
                  <c:v>-0.170547</c:v>
                </c:pt>
                <c:pt idx="2266">
                  <c:v>-0.170043</c:v>
                </c:pt>
                <c:pt idx="2267">
                  <c:v>-0.16954</c:v>
                </c:pt>
                <c:pt idx="2268">
                  <c:v>-0.16903599999999999</c:v>
                </c:pt>
                <c:pt idx="2269">
                  <c:v>-0.16853199999999999</c:v>
                </c:pt>
                <c:pt idx="2270">
                  <c:v>-0.16802800000000001</c:v>
                </c:pt>
                <c:pt idx="2271">
                  <c:v>-0.16752500000000001</c:v>
                </c:pt>
                <c:pt idx="2272">
                  <c:v>-0.167021</c:v>
                </c:pt>
                <c:pt idx="2273">
                  <c:v>-0.166517</c:v>
                </c:pt>
                <c:pt idx="2274">
                  <c:v>-0.16601299999999999</c:v>
                </c:pt>
                <c:pt idx="2275">
                  <c:v>-0.16550999999999999</c:v>
                </c:pt>
                <c:pt idx="2276">
                  <c:v>-0.16500600000000001</c:v>
                </c:pt>
                <c:pt idx="2277">
                  <c:v>-0.16450200000000001</c:v>
                </c:pt>
                <c:pt idx="2278">
                  <c:v>-0.163998</c:v>
                </c:pt>
                <c:pt idx="2279">
                  <c:v>-0.163495</c:v>
                </c:pt>
                <c:pt idx="2280">
                  <c:v>-0.162991</c:v>
                </c:pt>
                <c:pt idx="2281">
                  <c:v>-0.16248699999999999</c:v>
                </c:pt>
                <c:pt idx="2282">
                  <c:v>-0.16198299999999999</c:v>
                </c:pt>
                <c:pt idx="2283">
                  <c:v>-0.16148000000000001</c:v>
                </c:pt>
                <c:pt idx="2284">
                  <c:v>-0.16097600000000001</c:v>
                </c:pt>
                <c:pt idx="2285">
                  <c:v>-0.160472</c:v>
                </c:pt>
                <c:pt idx="2286">
                  <c:v>-0.159968</c:v>
                </c:pt>
                <c:pt idx="2287">
                  <c:v>-0.159465</c:v>
                </c:pt>
                <c:pt idx="2288">
                  <c:v>-0.15896099999999999</c:v>
                </c:pt>
                <c:pt idx="2289">
                  <c:v>-0.15845699999999999</c:v>
                </c:pt>
                <c:pt idx="2290">
                  <c:v>-0.15795300000000001</c:v>
                </c:pt>
                <c:pt idx="2291">
                  <c:v>-0.15745000000000001</c:v>
                </c:pt>
                <c:pt idx="2292">
                  <c:v>-0.156946</c:v>
                </c:pt>
                <c:pt idx="2293">
                  <c:v>-0.156442</c:v>
                </c:pt>
                <c:pt idx="2294">
                  <c:v>-0.15593899999999999</c:v>
                </c:pt>
                <c:pt idx="2295">
                  <c:v>-0.15543499999999999</c:v>
                </c:pt>
                <c:pt idx="2296">
                  <c:v>-0.15493100000000001</c:v>
                </c:pt>
                <c:pt idx="2297">
                  <c:v>-0.15442700000000001</c:v>
                </c:pt>
                <c:pt idx="2298">
                  <c:v>-0.15392400000000001</c:v>
                </c:pt>
                <c:pt idx="2299">
                  <c:v>-0.15342</c:v>
                </c:pt>
                <c:pt idx="2300">
                  <c:v>-0.152916</c:v>
                </c:pt>
                <c:pt idx="2301">
                  <c:v>-0.15241199999999999</c:v>
                </c:pt>
                <c:pt idx="2302">
                  <c:v>-0.15190899999999999</c:v>
                </c:pt>
                <c:pt idx="2303">
                  <c:v>-0.15140500000000001</c:v>
                </c:pt>
                <c:pt idx="2304">
                  <c:v>-0.15090100000000001</c:v>
                </c:pt>
                <c:pt idx="2305">
                  <c:v>-0.150397</c:v>
                </c:pt>
                <c:pt idx="2306">
                  <c:v>-0.149894</c:v>
                </c:pt>
                <c:pt idx="2307">
                  <c:v>-0.14939</c:v>
                </c:pt>
                <c:pt idx="2308">
                  <c:v>-0.14888599999999999</c:v>
                </c:pt>
                <c:pt idx="2309">
                  <c:v>-0.14838200000000001</c:v>
                </c:pt>
                <c:pt idx="2310">
                  <c:v>-0.147947</c:v>
                </c:pt>
                <c:pt idx="2311">
                  <c:v>-0.14773600000000001</c:v>
                </c:pt>
                <c:pt idx="2312">
                  <c:v>-0.14752599999999999</c:v>
                </c:pt>
                <c:pt idx="2313">
                  <c:v>-0.147315</c:v>
                </c:pt>
                <c:pt idx="2314">
                  <c:v>-0.14710400000000001</c:v>
                </c:pt>
                <c:pt idx="2315">
                  <c:v>-0.146894</c:v>
                </c:pt>
                <c:pt idx="2316">
                  <c:v>-0.14668300000000001</c:v>
                </c:pt>
                <c:pt idx="2317">
                  <c:v>-0.14647199999999999</c:v>
                </c:pt>
                <c:pt idx="2318">
                  <c:v>-0.146262</c:v>
                </c:pt>
                <c:pt idx="2319">
                  <c:v>-0.14605099999999999</c:v>
                </c:pt>
                <c:pt idx="2320">
                  <c:v>-0.14584</c:v>
                </c:pt>
                <c:pt idx="2321">
                  <c:v>-0.14562900000000001</c:v>
                </c:pt>
                <c:pt idx="2322">
                  <c:v>-0.14541899999999999</c:v>
                </c:pt>
                <c:pt idx="2323">
                  <c:v>-0.145208</c:v>
                </c:pt>
                <c:pt idx="2324">
                  <c:v>-0.14499699999999999</c:v>
                </c:pt>
                <c:pt idx="2325">
                  <c:v>-0.144787</c:v>
                </c:pt>
                <c:pt idx="2326">
                  <c:v>-0.14457600000000001</c:v>
                </c:pt>
                <c:pt idx="2327">
                  <c:v>-0.14436499999999999</c:v>
                </c:pt>
                <c:pt idx="2328">
                  <c:v>-0.144154</c:v>
                </c:pt>
                <c:pt idx="2329">
                  <c:v>-0.14394399999999999</c:v>
                </c:pt>
                <c:pt idx="2330">
                  <c:v>-0.143733</c:v>
                </c:pt>
                <c:pt idx="2331">
                  <c:v>-0.14352200000000001</c:v>
                </c:pt>
                <c:pt idx="2332">
                  <c:v>-0.14331199999999999</c:v>
                </c:pt>
                <c:pt idx="2333">
                  <c:v>-0.14310100000000001</c:v>
                </c:pt>
                <c:pt idx="2334">
                  <c:v>-0.14288999999999999</c:v>
                </c:pt>
                <c:pt idx="2335">
                  <c:v>-0.14268</c:v>
                </c:pt>
                <c:pt idx="2336">
                  <c:v>-0.14246900000000001</c:v>
                </c:pt>
                <c:pt idx="2337">
                  <c:v>-0.142258</c:v>
                </c:pt>
                <c:pt idx="2338">
                  <c:v>-0.14204700000000001</c:v>
                </c:pt>
                <c:pt idx="2339">
                  <c:v>-0.14183699999999999</c:v>
                </c:pt>
                <c:pt idx="2340">
                  <c:v>-0.141626</c:v>
                </c:pt>
                <c:pt idx="2341">
                  <c:v>-0.14141500000000001</c:v>
                </c:pt>
                <c:pt idx="2342">
                  <c:v>-0.141205</c:v>
                </c:pt>
                <c:pt idx="2343">
                  <c:v>-0.14099400000000001</c:v>
                </c:pt>
                <c:pt idx="2344">
                  <c:v>-0.14078299999999999</c:v>
                </c:pt>
                <c:pt idx="2345">
                  <c:v>-0.140572</c:v>
                </c:pt>
                <c:pt idx="2346">
                  <c:v>-0.14036199999999999</c:v>
                </c:pt>
                <c:pt idx="2347">
                  <c:v>-0.140151</c:v>
                </c:pt>
                <c:pt idx="2348">
                  <c:v>-0.13994000000000001</c:v>
                </c:pt>
                <c:pt idx="2349">
                  <c:v>-0.13972999999999999</c:v>
                </c:pt>
                <c:pt idx="2350">
                  <c:v>-0.139519</c:v>
                </c:pt>
                <c:pt idx="2351">
                  <c:v>-0.13930799999999999</c:v>
                </c:pt>
                <c:pt idx="2352">
                  <c:v>-0.139098</c:v>
                </c:pt>
                <c:pt idx="2353">
                  <c:v>-0.13888700000000001</c:v>
                </c:pt>
                <c:pt idx="2354">
                  <c:v>-0.13867599999999999</c:v>
                </c:pt>
                <c:pt idx="2355">
                  <c:v>-0.138465</c:v>
                </c:pt>
                <c:pt idx="2356">
                  <c:v>-0.13825499999999999</c:v>
                </c:pt>
                <c:pt idx="2357">
                  <c:v>-0.138044</c:v>
                </c:pt>
                <c:pt idx="2358">
                  <c:v>-0.13783300000000001</c:v>
                </c:pt>
                <c:pt idx="2359">
                  <c:v>-0.137623</c:v>
                </c:pt>
                <c:pt idx="2360">
                  <c:v>-0.13741200000000001</c:v>
                </c:pt>
                <c:pt idx="2361">
                  <c:v>-0.13720099999999999</c:v>
                </c:pt>
                <c:pt idx="2362">
                  <c:v>-0.13699</c:v>
                </c:pt>
                <c:pt idx="2363">
                  <c:v>-0.13678000000000001</c:v>
                </c:pt>
                <c:pt idx="2364">
                  <c:v>-0.136569</c:v>
                </c:pt>
                <c:pt idx="2365">
                  <c:v>-0.13635800000000001</c:v>
                </c:pt>
                <c:pt idx="2366">
                  <c:v>-0.13614799999999999</c:v>
                </c:pt>
                <c:pt idx="2367">
                  <c:v>-0.135937</c:v>
                </c:pt>
                <c:pt idx="2368">
                  <c:v>-0.13572600000000001</c:v>
                </c:pt>
                <c:pt idx="2369">
                  <c:v>-0.135516</c:v>
                </c:pt>
                <c:pt idx="2370">
                  <c:v>-0.13530500000000001</c:v>
                </c:pt>
                <c:pt idx="2371">
                  <c:v>-0.13509399999999999</c:v>
                </c:pt>
                <c:pt idx="2372">
                  <c:v>-0.134883</c:v>
                </c:pt>
                <c:pt idx="2373">
                  <c:v>-0.13467299999999999</c:v>
                </c:pt>
                <c:pt idx="2374">
                  <c:v>-0.134462</c:v>
                </c:pt>
                <c:pt idx="2375">
                  <c:v>-0.13425100000000001</c:v>
                </c:pt>
                <c:pt idx="2376">
                  <c:v>-0.13404099999999999</c:v>
                </c:pt>
                <c:pt idx="2377">
                  <c:v>-0.13383</c:v>
                </c:pt>
                <c:pt idx="2378">
                  <c:v>-0.13361899999999999</c:v>
                </c:pt>
                <c:pt idx="2379">
                  <c:v>-0.133408</c:v>
                </c:pt>
                <c:pt idx="2380">
                  <c:v>-0.13319800000000001</c:v>
                </c:pt>
                <c:pt idx="2381">
                  <c:v>-0.13298699999999999</c:v>
                </c:pt>
                <c:pt idx="2382">
                  <c:v>-0.13277600000000001</c:v>
                </c:pt>
                <c:pt idx="2383">
                  <c:v>-0.13256599999999999</c:v>
                </c:pt>
                <c:pt idx="2384">
                  <c:v>-0.132355</c:v>
                </c:pt>
                <c:pt idx="2385">
                  <c:v>-0.13214400000000001</c:v>
                </c:pt>
                <c:pt idx="2386">
                  <c:v>-0.131934</c:v>
                </c:pt>
                <c:pt idx="2387">
                  <c:v>-0.13172300000000001</c:v>
                </c:pt>
                <c:pt idx="2388">
                  <c:v>-0.13151199999999999</c:v>
                </c:pt>
                <c:pt idx="2389">
                  <c:v>-0.131301</c:v>
                </c:pt>
                <c:pt idx="2390">
                  <c:v>-0.13109100000000001</c:v>
                </c:pt>
                <c:pt idx="2391">
                  <c:v>-0.13088</c:v>
                </c:pt>
                <c:pt idx="2392">
                  <c:v>-0.13066900000000001</c:v>
                </c:pt>
                <c:pt idx="2393">
                  <c:v>-0.13045899999999999</c:v>
                </c:pt>
                <c:pt idx="2394">
                  <c:v>-0.130248</c:v>
                </c:pt>
                <c:pt idx="2395">
                  <c:v>-0.13003700000000001</c:v>
                </c:pt>
                <c:pt idx="2396">
                  <c:v>-0.129826</c:v>
                </c:pt>
                <c:pt idx="2397">
                  <c:v>-0.12961600000000001</c:v>
                </c:pt>
                <c:pt idx="2398">
                  <c:v>-0.12940499999999999</c:v>
                </c:pt>
                <c:pt idx="2399">
                  <c:v>-0.129194</c:v>
                </c:pt>
                <c:pt idx="2400">
                  <c:v>-0.12898399999999999</c:v>
                </c:pt>
                <c:pt idx="2401">
                  <c:v>-0.128773</c:v>
                </c:pt>
                <c:pt idx="2402">
                  <c:v>-0.12856200000000001</c:v>
                </c:pt>
                <c:pt idx="2403">
                  <c:v>-0.12835199999999999</c:v>
                </c:pt>
                <c:pt idx="2404">
                  <c:v>-0.128141</c:v>
                </c:pt>
                <c:pt idx="2405">
                  <c:v>-0.12793599999999999</c:v>
                </c:pt>
                <c:pt idx="2406">
                  <c:v>-0.127778</c:v>
                </c:pt>
                <c:pt idx="2407">
                  <c:v>-0.12762000000000001</c:v>
                </c:pt>
                <c:pt idx="2408">
                  <c:v>-0.12746099999999999</c:v>
                </c:pt>
                <c:pt idx="2409">
                  <c:v>-0.127303</c:v>
                </c:pt>
                <c:pt idx="2410">
                  <c:v>-0.12714500000000001</c:v>
                </c:pt>
                <c:pt idx="2411">
                  <c:v>-0.12698599999999999</c:v>
                </c:pt>
                <c:pt idx="2412">
                  <c:v>-0.126828</c:v>
                </c:pt>
                <c:pt idx="2413">
                  <c:v>-0.12667</c:v>
                </c:pt>
                <c:pt idx="2414">
                  <c:v>-0.12651100000000001</c:v>
                </c:pt>
                <c:pt idx="2415">
                  <c:v>-0.12635299999999999</c:v>
                </c:pt>
                <c:pt idx="2416">
                  <c:v>-0.126195</c:v>
                </c:pt>
                <c:pt idx="2417">
                  <c:v>-0.12603600000000001</c:v>
                </c:pt>
                <c:pt idx="2418">
                  <c:v>-0.12587799999999999</c:v>
                </c:pt>
                <c:pt idx="2419">
                  <c:v>-0.12572</c:v>
                </c:pt>
                <c:pt idx="2420">
                  <c:v>-0.12556100000000001</c:v>
                </c:pt>
                <c:pt idx="2421">
                  <c:v>-0.12540299999999999</c:v>
                </c:pt>
                <c:pt idx="2422">
                  <c:v>-0.125245</c:v>
                </c:pt>
                <c:pt idx="2423">
                  <c:v>-0.125086</c:v>
                </c:pt>
                <c:pt idx="2424">
                  <c:v>-0.124928</c:v>
                </c:pt>
                <c:pt idx="2425">
                  <c:v>-0.12477000000000001</c:v>
                </c:pt>
                <c:pt idx="2426">
                  <c:v>-0.124611</c:v>
                </c:pt>
                <c:pt idx="2427">
                  <c:v>-0.12445299999999999</c:v>
                </c:pt>
                <c:pt idx="2428">
                  <c:v>-0.124295</c:v>
                </c:pt>
                <c:pt idx="2429">
                  <c:v>-0.124136</c:v>
                </c:pt>
                <c:pt idx="2430">
                  <c:v>-0.123978</c:v>
                </c:pt>
                <c:pt idx="2431">
                  <c:v>-0.12382</c:v>
                </c:pt>
                <c:pt idx="2432">
                  <c:v>-0.12366099999999999</c:v>
                </c:pt>
                <c:pt idx="2433">
                  <c:v>-0.123503</c:v>
                </c:pt>
                <c:pt idx="2434">
                  <c:v>-0.123345</c:v>
                </c:pt>
                <c:pt idx="2435">
                  <c:v>-0.123186</c:v>
                </c:pt>
                <c:pt idx="2436">
                  <c:v>-0.123028</c:v>
                </c:pt>
                <c:pt idx="2437">
                  <c:v>-0.12286999999999999</c:v>
                </c:pt>
                <c:pt idx="2438">
                  <c:v>-0.122711</c:v>
                </c:pt>
                <c:pt idx="2439">
                  <c:v>-0.122553</c:v>
                </c:pt>
                <c:pt idx="2440">
                  <c:v>-0.122395</c:v>
                </c:pt>
                <c:pt idx="2441">
                  <c:v>-0.122236</c:v>
                </c:pt>
                <c:pt idx="2442">
                  <c:v>-0.12207800000000001</c:v>
                </c:pt>
                <c:pt idx="2443">
                  <c:v>-0.12192</c:v>
                </c:pt>
                <c:pt idx="2444">
                  <c:v>-0.12176099999999999</c:v>
                </c:pt>
                <c:pt idx="2445">
                  <c:v>-0.121603</c:v>
                </c:pt>
                <c:pt idx="2446">
                  <c:v>-0.121445</c:v>
                </c:pt>
                <c:pt idx="2447">
                  <c:v>-0.121286</c:v>
                </c:pt>
                <c:pt idx="2448">
                  <c:v>-0.121128</c:v>
                </c:pt>
                <c:pt idx="2449">
                  <c:v>-0.12096999999999999</c:v>
                </c:pt>
                <c:pt idx="2450">
                  <c:v>-0.120811</c:v>
                </c:pt>
                <c:pt idx="2451">
                  <c:v>-0.120653</c:v>
                </c:pt>
                <c:pt idx="2452">
                  <c:v>-0.120495</c:v>
                </c:pt>
                <c:pt idx="2453">
                  <c:v>-0.120336</c:v>
                </c:pt>
                <c:pt idx="2454">
                  <c:v>-0.12017799999999999</c:v>
                </c:pt>
                <c:pt idx="2455">
                  <c:v>-0.12002</c:v>
                </c:pt>
                <c:pt idx="2456">
                  <c:v>-0.119861</c:v>
                </c:pt>
                <c:pt idx="2457">
                  <c:v>-0.119703</c:v>
                </c:pt>
                <c:pt idx="2458">
                  <c:v>-0.119545</c:v>
                </c:pt>
                <c:pt idx="2459">
                  <c:v>-0.11938600000000001</c:v>
                </c:pt>
                <c:pt idx="2460">
                  <c:v>-0.119228</c:v>
                </c:pt>
                <c:pt idx="2461">
                  <c:v>-0.11907</c:v>
                </c:pt>
                <c:pt idx="2462">
                  <c:v>-0.118911</c:v>
                </c:pt>
                <c:pt idx="2463">
                  <c:v>-0.118753</c:v>
                </c:pt>
                <c:pt idx="2464">
                  <c:v>-0.11859500000000001</c:v>
                </c:pt>
                <c:pt idx="2465">
                  <c:v>-0.118436</c:v>
                </c:pt>
                <c:pt idx="2466">
                  <c:v>-0.11827799999999999</c:v>
                </c:pt>
                <c:pt idx="2467">
                  <c:v>-0.11812</c:v>
                </c:pt>
                <c:pt idx="2468">
                  <c:v>-0.117961</c:v>
                </c:pt>
                <c:pt idx="2469">
                  <c:v>-0.117803</c:v>
                </c:pt>
                <c:pt idx="2470">
                  <c:v>-0.117645</c:v>
                </c:pt>
                <c:pt idx="2471">
                  <c:v>-0.11748599999999999</c:v>
                </c:pt>
                <c:pt idx="2472">
                  <c:v>-0.117328</c:v>
                </c:pt>
                <c:pt idx="2473">
                  <c:v>-0.11717</c:v>
                </c:pt>
                <c:pt idx="2474">
                  <c:v>-0.117011</c:v>
                </c:pt>
                <c:pt idx="2475">
                  <c:v>-0.116853</c:v>
                </c:pt>
                <c:pt idx="2476">
                  <c:v>-0.11669499999999999</c:v>
                </c:pt>
                <c:pt idx="2477">
                  <c:v>-0.116536</c:v>
                </c:pt>
                <c:pt idx="2478">
                  <c:v>-0.116378</c:v>
                </c:pt>
                <c:pt idx="2479">
                  <c:v>-0.11622</c:v>
                </c:pt>
                <c:pt idx="2480">
                  <c:v>-0.116061</c:v>
                </c:pt>
                <c:pt idx="2481">
                  <c:v>-0.11590300000000001</c:v>
                </c:pt>
                <c:pt idx="2482">
                  <c:v>-0.115745</c:v>
                </c:pt>
                <c:pt idx="2483">
                  <c:v>-0.11558599999999999</c:v>
                </c:pt>
                <c:pt idx="2484">
                  <c:v>-0.115428</c:v>
                </c:pt>
                <c:pt idx="2485">
                  <c:v>-0.11527</c:v>
                </c:pt>
                <c:pt idx="2486">
                  <c:v>-0.115111</c:v>
                </c:pt>
                <c:pt idx="2487">
                  <c:v>-0.114953</c:v>
                </c:pt>
                <c:pt idx="2488">
                  <c:v>-0.11479499999999999</c:v>
                </c:pt>
                <c:pt idx="2489">
                  <c:v>-0.114636</c:v>
                </c:pt>
                <c:pt idx="2490">
                  <c:v>-0.114478</c:v>
                </c:pt>
                <c:pt idx="2491">
                  <c:v>-0.11432</c:v>
                </c:pt>
                <c:pt idx="2492">
                  <c:v>-0.114161</c:v>
                </c:pt>
                <c:pt idx="2493">
                  <c:v>-0.11400299999999999</c:v>
                </c:pt>
                <c:pt idx="2494">
                  <c:v>-0.113845</c:v>
                </c:pt>
                <c:pt idx="2495">
                  <c:v>-0.113686</c:v>
                </c:pt>
                <c:pt idx="2496">
                  <c:v>-0.113528</c:v>
                </c:pt>
                <c:pt idx="2497">
                  <c:v>-0.11337</c:v>
                </c:pt>
                <c:pt idx="2498">
                  <c:v>-0.11321100000000001</c:v>
                </c:pt>
                <c:pt idx="2499">
                  <c:v>-0.113053</c:v>
                </c:pt>
                <c:pt idx="2500">
                  <c:v>-0.112895</c:v>
                </c:pt>
              </c:numCache>
            </c:numRef>
          </c:yVal>
          <c:smooth val="1"/>
          <c:extLst>
            <c:ext xmlns:c16="http://schemas.microsoft.com/office/drawing/2014/chart" uri="{C3380CC4-5D6E-409C-BE32-E72D297353CC}">
              <c16:uniqueId val="{00000001-A250-414A-87FB-387B41B0CB8C}"/>
            </c:ext>
          </c:extLst>
        </c:ser>
        <c:ser>
          <c:idx val="2"/>
          <c:order val="2"/>
          <c:spPr>
            <a:ln w="25400" cap="rnd">
              <a:solidFill>
                <a:schemeClr val="tx1"/>
              </a:solidFill>
              <a:prstDash val="sysDot"/>
              <a:round/>
            </a:ln>
            <a:effectLst/>
          </c:spPr>
          <c:marker>
            <c:symbol val="none"/>
          </c:marker>
          <c:xVal>
            <c:numRef>
              <c:f>Лист1!$A$2:$A$2502</c:f>
              <c:numCache>
                <c:formatCode>0.00E+00</c:formatCode>
                <c:ptCount val="2501"/>
                <c:pt idx="0">
                  <c:v>0</c:v>
                </c:pt>
                <c:pt idx="1">
                  <c:v>0.02</c:v>
                </c:pt>
                <c:pt idx="2">
                  <c:v>0.04</c:v>
                </c:pt>
                <c:pt idx="3">
                  <c:v>0.06</c:v>
                </c:pt>
                <c:pt idx="4">
                  <c:v>0.08</c:v>
                </c:pt>
                <c:pt idx="5">
                  <c:v>0.1</c:v>
                </c:pt>
                <c:pt idx="6">
                  <c:v>0.12</c:v>
                </c:pt>
                <c:pt idx="7">
                  <c:v>0.14000000000000001</c:v>
                </c:pt>
                <c:pt idx="8">
                  <c:v>0.16</c:v>
                </c:pt>
                <c:pt idx="9">
                  <c:v>0.18</c:v>
                </c:pt>
                <c:pt idx="10">
                  <c:v>0.2</c:v>
                </c:pt>
                <c:pt idx="11">
                  <c:v>0.22</c:v>
                </c:pt>
                <c:pt idx="12">
                  <c:v>0.24</c:v>
                </c:pt>
                <c:pt idx="13">
                  <c:v>0.26</c:v>
                </c:pt>
                <c:pt idx="14">
                  <c:v>0.28000000000000003</c:v>
                </c:pt>
                <c:pt idx="15">
                  <c:v>0.3</c:v>
                </c:pt>
                <c:pt idx="16">
                  <c:v>0.32</c:v>
                </c:pt>
                <c:pt idx="17">
                  <c:v>0.34</c:v>
                </c:pt>
                <c:pt idx="18">
                  <c:v>0.36</c:v>
                </c:pt>
                <c:pt idx="19">
                  <c:v>0.38</c:v>
                </c:pt>
                <c:pt idx="20">
                  <c:v>0.4</c:v>
                </c:pt>
                <c:pt idx="21">
                  <c:v>0.42</c:v>
                </c:pt>
                <c:pt idx="22">
                  <c:v>0.44</c:v>
                </c:pt>
                <c:pt idx="23">
                  <c:v>0.46</c:v>
                </c:pt>
                <c:pt idx="24">
                  <c:v>0.48</c:v>
                </c:pt>
                <c:pt idx="25">
                  <c:v>0.5</c:v>
                </c:pt>
                <c:pt idx="26">
                  <c:v>0.52</c:v>
                </c:pt>
                <c:pt idx="27">
                  <c:v>0.54</c:v>
                </c:pt>
                <c:pt idx="28">
                  <c:v>0.56000000000000005</c:v>
                </c:pt>
                <c:pt idx="29">
                  <c:v>0.57999999999999996</c:v>
                </c:pt>
                <c:pt idx="30">
                  <c:v>0.6</c:v>
                </c:pt>
                <c:pt idx="31">
                  <c:v>0.62</c:v>
                </c:pt>
                <c:pt idx="32">
                  <c:v>0.64</c:v>
                </c:pt>
                <c:pt idx="33">
                  <c:v>0.66</c:v>
                </c:pt>
                <c:pt idx="34" formatCode="General">
                  <c:v>0.68</c:v>
                </c:pt>
                <c:pt idx="35" formatCode="General">
                  <c:v>0.7</c:v>
                </c:pt>
                <c:pt idx="36" formatCode="General">
                  <c:v>0.72</c:v>
                </c:pt>
                <c:pt idx="37" formatCode="General">
                  <c:v>0.74</c:v>
                </c:pt>
                <c:pt idx="38" formatCode="General">
                  <c:v>0.76</c:v>
                </c:pt>
                <c:pt idx="39" formatCode="General">
                  <c:v>0.78</c:v>
                </c:pt>
                <c:pt idx="40" formatCode="General">
                  <c:v>0.8</c:v>
                </c:pt>
                <c:pt idx="41" formatCode="General">
                  <c:v>0.82</c:v>
                </c:pt>
                <c:pt idx="42" formatCode="General">
                  <c:v>0.84</c:v>
                </c:pt>
                <c:pt idx="43" formatCode="General">
                  <c:v>0.86</c:v>
                </c:pt>
                <c:pt idx="44" formatCode="General">
                  <c:v>0.88</c:v>
                </c:pt>
                <c:pt idx="45" formatCode="General">
                  <c:v>0.9</c:v>
                </c:pt>
                <c:pt idx="46" formatCode="General">
                  <c:v>0.92</c:v>
                </c:pt>
                <c:pt idx="47" formatCode="General">
                  <c:v>0.94</c:v>
                </c:pt>
                <c:pt idx="48" formatCode="General">
                  <c:v>0.96</c:v>
                </c:pt>
                <c:pt idx="49" formatCode="General">
                  <c:v>0.98</c:v>
                </c:pt>
                <c:pt idx="50" formatCode="General">
                  <c:v>1</c:v>
                </c:pt>
                <c:pt idx="51" formatCode="General">
                  <c:v>1.02</c:v>
                </c:pt>
                <c:pt idx="52" formatCode="General">
                  <c:v>1.04</c:v>
                </c:pt>
                <c:pt idx="53" formatCode="General">
                  <c:v>1.06</c:v>
                </c:pt>
                <c:pt idx="54" formatCode="General">
                  <c:v>1.08</c:v>
                </c:pt>
                <c:pt idx="55" formatCode="General">
                  <c:v>1.1000000000000001</c:v>
                </c:pt>
                <c:pt idx="56" formatCode="General">
                  <c:v>1.1200000000000001</c:v>
                </c:pt>
                <c:pt idx="57" formatCode="General">
                  <c:v>1.1399999999999999</c:v>
                </c:pt>
                <c:pt idx="58" formatCode="General">
                  <c:v>1.1599999999999999</c:v>
                </c:pt>
                <c:pt idx="59" formatCode="General">
                  <c:v>1.18</c:v>
                </c:pt>
                <c:pt idx="60" formatCode="General">
                  <c:v>1.2</c:v>
                </c:pt>
                <c:pt idx="61" formatCode="General">
                  <c:v>1.22</c:v>
                </c:pt>
                <c:pt idx="62" formatCode="General">
                  <c:v>1.24</c:v>
                </c:pt>
                <c:pt idx="63" formatCode="General">
                  <c:v>1.26</c:v>
                </c:pt>
                <c:pt idx="64" formatCode="General">
                  <c:v>1.28</c:v>
                </c:pt>
                <c:pt idx="65" formatCode="General">
                  <c:v>1.3</c:v>
                </c:pt>
                <c:pt idx="66" formatCode="General">
                  <c:v>1.32</c:v>
                </c:pt>
                <c:pt idx="67" formatCode="General">
                  <c:v>1.34</c:v>
                </c:pt>
                <c:pt idx="68" formatCode="General">
                  <c:v>1.36</c:v>
                </c:pt>
                <c:pt idx="69" formatCode="General">
                  <c:v>1.38</c:v>
                </c:pt>
                <c:pt idx="70" formatCode="General">
                  <c:v>1.4</c:v>
                </c:pt>
                <c:pt idx="71" formatCode="General">
                  <c:v>1.42</c:v>
                </c:pt>
                <c:pt idx="72" formatCode="General">
                  <c:v>1.44</c:v>
                </c:pt>
                <c:pt idx="73" formatCode="General">
                  <c:v>1.46</c:v>
                </c:pt>
                <c:pt idx="74" formatCode="General">
                  <c:v>1.48</c:v>
                </c:pt>
                <c:pt idx="75" formatCode="General">
                  <c:v>1.5</c:v>
                </c:pt>
                <c:pt idx="76" formatCode="General">
                  <c:v>1.52</c:v>
                </c:pt>
                <c:pt idx="77" formatCode="General">
                  <c:v>1.54</c:v>
                </c:pt>
                <c:pt idx="78" formatCode="General">
                  <c:v>1.56</c:v>
                </c:pt>
                <c:pt idx="79" formatCode="General">
                  <c:v>1.58</c:v>
                </c:pt>
                <c:pt idx="80" formatCode="General">
                  <c:v>1.6</c:v>
                </c:pt>
                <c:pt idx="81" formatCode="General">
                  <c:v>1.62</c:v>
                </c:pt>
                <c:pt idx="82" formatCode="General">
                  <c:v>1.64</c:v>
                </c:pt>
                <c:pt idx="83" formatCode="General">
                  <c:v>1.66</c:v>
                </c:pt>
                <c:pt idx="84" formatCode="General">
                  <c:v>1.68</c:v>
                </c:pt>
                <c:pt idx="85" formatCode="General">
                  <c:v>1.7</c:v>
                </c:pt>
                <c:pt idx="86" formatCode="General">
                  <c:v>1.72</c:v>
                </c:pt>
                <c:pt idx="87" formatCode="General">
                  <c:v>1.74</c:v>
                </c:pt>
                <c:pt idx="88" formatCode="General">
                  <c:v>1.76</c:v>
                </c:pt>
                <c:pt idx="89" formatCode="General">
                  <c:v>1.78</c:v>
                </c:pt>
                <c:pt idx="90" formatCode="General">
                  <c:v>1.8</c:v>
                </c:pt>
                <c:pt idx="91" formatCode="General">
                  <c:v>1.82</c:v>
                </c:pt>
                <c:pt idx="92" formatCode="General">
                  <c:v>1.84</c:v>
                </c:pt>
                <c:pt idx="93" formatCode="General">
                  <c:v>1.86</c:v>
                </c:pt>
                <c:pt idx="94" formatCode="General">
                  <c:v>1.88</c:v>
                </c:pt>
                <c:pt idx="95" formatCode="General">
                  <c:v>1.9</c:v>
                </c:pt>
                <c:pt idx="96" formatCode="General">
                  <c:v>1.92</c:v>
                </c:pt>
                <c:pt idx="97" formatCode="General">
                  <c:v>1.94</c:v>
                </c:pt>
                <c:pt idx="98" formatCode="General">
                  <c:v>1.96</c:v>
                </c:pt>
                <c:pt idx="99" formatCode="General">
                  <c:v>1.98</c:v>
                </c:pt>
                <c:pt idx="100" formatCode="General">
                  <c:v>2</c:v>
                </c:pt>
                <c:pt idx="101" formatCode="General">
                  <c:v>2.02</c:v>
                </c:pt>
                <c:pt idx="102" formatCode="General">
                  <c:v>2.04</c:v>
                </c:pt>
                <c:pt idx="103" formatCode="General">
                  <c:v>2.06</c:v>
                </c:pt>
                <c:pt idx="104" formatCode="General">
                  <c:v>2.08</c:v>
                </c:pt>
                <c:pt idx="105" formatCode="General">
                  <c:v>2.1</c:v>
                </c:pt>
                <c:pt idx="106" formatCode="General">
                  <c:v>2.12</c:v>
                </c:pt>
                <c:pt idx="107" formatCode="General">
                  <c:v>2.14</c:v>
                </c:pt>
                <c:pt idx="108" formatCode="General">
                  <c:v>2.16</c:v>
                </c:pt>
                <c:pt idx="109" formatCode="General">
                  <c:v>2.1800000000000002</c:v>
                </c:pt>
                <c:pt idx="110" formatCode="General">
                  <c:v>2.2000000000000002</c:v>
                </c:pt>
                <c:pt idx="111" formatCode="General">
                  <c:v>2.2200000000000002</c:v>
                </c:pt>
                <c:pt idx="112" formatCode="General">
                  <c:v>2.2400000000000002</c:v>
                </c:pt>
                <c:pt idx="113" formatCode="General">
                  <c:v>2.2599999999999998</c:v>
                </c:pt>
                <c:pt idx="114" formatCode="General">
                  <c:v>2.2799999999999998</c:v>
                </c:pt>
                <c:pt idx="115" formatCode="General">
                  <c:v>2.2999999999999998</c:v>
                </c:pt>
                <c:pt idx="116" formatCode="General">
                  <c:v>2.3199999999999998</c:v>
                </c:pt>
                <c:pt idx="117" formatCode="General">
                  <c:v>2.34</c:v>
                </c:pt>
                <c:pt idx="118" formatCode="General">
                  <c:v>2.36</c:v>
                </c:pt>
                <c:pt idx="119" formatCode="General">
                  <c:v>2.38</c:v>
                </c:pt>
                <c:pt idx="120" formatCode="General">
                  <c:v>2.4</c:v>
                </c:pt>
                <c:pt idx="121" formatCode="General">
                  <c:v>2.42</c:v>
                </c:pt>
                <c:pt idx="122" formatCode="General">
                  <c:v>2.44</c:v>
                </c:pt>
                <c:pt idx="123" formatCode="General">
                  <c:v>2.46</c:v>
                </c:pt>
                <c:pt idx="124" formatCode="General">
                  <c:v>2.48</c:v>
                </c:pt>
                <c:pt idx="125" formatCode="General">
                  <c:v>2.5</c:v>
                </c:pt>
                <c:pt idx="126" formatCode="General">
                  <c:v>2.52</c:v>
                </c:pt>
                <c:pt idx="127" formatCode="General">
                  <c:v>2.54</c:v>
                </c:pt>
                <c:pt idx="128" formatCode="General">
                  <c:v>2.56</c:v>
                </c:pt>
                <c:pt idx="129" formatCode="General">
                  <c:v>2.58</c:v>
                </c:pt>
                <c:pt idx="130" formatCode="General">
                  <c:v>2.6</c:v>
                </c:pt>
                <c:pt idx="131" formatCode="General">
                  <c:v>2.62</c:v>
                </c:pt>
                <c:pt idx="132" formatCode="General">
                  <c:v>2.64</c:v>
                </c:pt>
                <c:pt idx="133" formatCode="General">
                  <c:v>2.66</c:v>
                </c:pt>
                <c:pt idx="134" formatCode="General">
                  <c:v>2.68</c:v>
                </c:pt>
                <c:pt idx="135" formatCode="General">
                  <c:v>2.7</c:v>
                </c:pt>
                <c:pt idx="136" formatCode="General">
                  <c:v>2.72</c:v>
                </c:pt>
                <c:pt idx="137" formatCode="General">
                  <c:v>2.74</c:v>
                </c:pt>
                <c:pt idx="138" formatCode="General">
                  <c:v>2.76</c:v>
                </c:pt>
                <c:pt idx="139" formatCode="General">
                  <c:v>2.78</c:v>
                </c:pt>
                <c:pt idx="140" formatCode="General">
                  <c:v>2.8</c:v>
                </c:pt>
                <c:pt idx="141" formatCode="General">
                  <c:v>2.82</c:v>
                </c:pt>
                <c:pt idx="142" formatCode="General">
                  <c:v>2.84</c:v>
                </c:pt>
                <c:pt idx="143" formatCode="General">
                  <c:v>2.86</c:v>
                </c:pt>
                <c:pt idx="144" formatCode="General">
                  <c:v>2.88</c:v>
                </c:pt>
                <c:pt idx="145" formatCode="General">
                  <c:v>2.9</c:v>
                </c:pt>
                <c:pt idx="146" formatCode="General">
                  <c:v>2.92</c:v>
                </c:pt>
                <c:pt idx="147" formatCode="General">
                  <c:v>2.94</c:v>
                </c:pt>
                <c:pt idx="148" formatCode="General">
                  <c:v>2.96</c:v>
                </c:pt>
                <c:pt idx="149" formatCode="General">
                  <c:v>2.98</c:v>
                </c:pt>
                <c:pt idx="150" formatCode="General">
                  <c:v>3</c:v>
                </c:pt>
                <c:pt idx="151" formatCode="General">
                  <c:v>3.02</c:v>
                </c:pt>
                <c:pt idx="152" formatCode="General">
                  <c:v>3.04</c:v>
                </c:pt>
                <c:pt idx="153" formatCode="General">
                  <c:v>3.06</c:v>
                </c:pt>
                <c:pt idx="154" formatCode="General">
                  <c:v>3.08</c:v>
                </c:pt>
                <c:pt idx="155" formatCode="General">
                  <c:v>3.1</c:v>
                </c:pt>
                <c:pt idx="156" formatCode="General">
                  <c:v>3.12</c:v>
                </c:pt>
                <c:pt idx="157" formatCode="General">
                  <c:v>3.14</c:v>
                </c:pt>
                <c:pt idx="158" formatCode="General">
                  <c:v>3.16</c:v>
                </c:pt>
                <c:pt idx="159" formatCode="General">
                  <c:v>3.18</c:v>
                </c:pt>
                <c:pt idx="160" formatCode="General">
                  <c:v>3.2</c:v>
                </c:pt>
                <c:pt idx="161" formatCode="General">
                  <c:v>3.22</c:v>
                </c:pt>
                <c:pt idx="162" formatCode="General">
                  <c:v>3.24</c:v>
                </c:pt>
                <c:pt idx="163" formatCode="General">
                  <c:v>3.26</c:v>
                </c:pt>
                <c:pt idx="164" formatCode="General">
                  <c:v>3.28</c:v>
                </c:pt>
                <c:pt idx="165" formatCode="General">
                  <c:v>3.3</c:v>
                </c:pt>
                <c:pt idx="166" formatCode="General">
                  <c:v>3.32</c:v>
                </c:pt>
                <c:pt idx="167" formatCode="General">
                  <c:v>3.34</c:v>
                </c:pt>
                <c:pt idx="168" formatCode="General">
                  <c:v>3.36</c:v>
                </c:pt>
                <c:pt idx="169" formatCode="General">
                  <c:v>3.38</c:v>
                </c:pt>
                <c:pt idx="170" formatCode="General">
                  <c:v>3.4</c:v>
                </c:pt>
                <c:pt idx="171" formatCode="General">
                  <c:v>3.42</c:v>
                </c:pt>
                <c:pt idx="172" formatCode="General">
                  <c:v>3.44</c:v>
                </c:pt>
                <c:pt idx="173" formatCode="General">
                  <c:v>3.46</c:v>
                </c:pt>
                <c:pt idx="174" formatCode="General">
                  <c:v>3.48</c:v>
                </c:pt>
                <c:pt idx="175" formatCode="General">
                  <c:v>3.5</c:v>
                </c:pt>
                <c:pt idx="176" formatCode="General">
                  <c:v>3.52</c:v>
                </c:pt>
                <c:pt idx="177" formatCode="General">
                  <c:v>3.54</c:v>
                </c:pt>
                <c:pt idx="178" formatCode="General">
                  <c:v>3.56</c:v>
                </c:pt>
                <c:pt idx="179" formatCode="General">
                  <c:v>3.58</c:v>
                </c:pt>
                <c:pt idx="180" formatCode="General">
                  <c:v>3.6</c:v>
                </c:pt>
                <c:pt idx="181" formatCode="General">
                  <c:v>3.62</c:v>
                </c:pt>
                <c:pt idx="182" formatCode="General">
                  <c:v>3.64</c:v>
                </c:pt>
                <c:pt idx="183" formatCode="General">
                  <c:v>3.66</c:v>
                </c:pt>
                <c:pt idx="184" formatCode="General">
                  <c:v>3.68</c:v>
                </c:pt>
                <c:pt idx="185" formatCode="General">
                  <c:v>3.7</c:v>
                </c:pt>
                <c:pt idx="186" formatCode="General">
                  <c:v>3.72</c:v>
                </c:pt>
                <c:pt idx="187" formatCode="General">
                  <c:v>3.74</c:v>
                </c:pt>
                <c:pt idx="188" formatCode="General">
                  <c:v>3.76</c:v>
                </c:pt>
                <c:pt idx="189" formatCode="General">
                  <c:v>3.78</c:v>
                </c:pt>
                <c:pt idx="190" formatCode="General">
                  <c:v>3.8</c:v>
                </c:pt>
                <c:pt idx="191" formatCode="General">
                  <c:v>3.82</c:v>
                </c:pt>
                <c:pt idx="192" formatCode="General">
                  <c:v>3.84</c:v>
                </c:pt>
                <c:pt idx="193" formatCode="General">
                  <c:v>3.86</c:v>
                </c:pt>
                <c:pt idx="194" formatCode="General">
                  <c:v>3.88</c:v>
                </c:pt>
                <c:pt idx="195" formatCode="General">
                  <c:v>3.9</c:v>
                </c:pt>
                <c:pt idx="196" formatCode="General">
                  <c:v>3.92</c:v>
                </c:pt>
                <c:pt idx="197" formatCode="General">
                  <c:v>3.94</c:v>
                </c:pt>
                <c:pt idx="198" formatCode="General">
                  <c:v>3.96</c:v>
                </c:pt>
                <c:pt idx="199" formatCode="General">
                  <c:v>3.98</c:v>
                </c:pt>
                <c:pt idx="200" formatCode="General">
                  <c:v>4</c:v>
                </c:pt>
                <c:pt idx="201" formatCode="General">
                  <c:v>4.0199999999999996</c:v>
                </c:pt>
                <c:pt idx="202" formatCode="General">
                  <c:v>4.04</c:v>
                </c:pt>
                <c:pt idx="203" formatCode="General">
                  <c:v>4.0599999999999996</c:v>
                </c:pt>
                <c:pt idx="204" formatCode="General">
                  <c:v>4.08</c:v>
                </c:pt>
                <c:pt idx="205" formatCode="General">
                  <c:v>4.0999999999999996</c:v>
                </c:pt>
                <c:pt idx="206" formatCode="General">
                  <c:v>4.12</c:v>
                </c:pt>
                <c:pt idx="207" formatCode="General">
                  <c:v>4.1399999999999997</c:v>
                </c:pt>
                <c:pt idx="208" formatCode="General">
                  <c:v>4.16</c:v>
                </c:pt>
                <c:pt idx="209" formatCode="General">
                  <c:v>4.18</c:v>
                </c:pt>
                <c:pt idx="210" formatCode="General">
                  <c:v>4.2</c:v>
                </c:pt>
                <c:pt idx="211" formatCode="General">
                  <c:v>4.22</c:v>
                </c:pt>
                <c:pt idx="212" formatCode="General">
                  <c:v>4.24</c:v>
                </c:pt>
                <c:pt idx="213" formatCode="General">
                  <c:v>4.26</c:v>
                </c:pt>
                <c:pt idx="214" formatCode="General">
                  <c:v>4.28</c:v>
                </c:pt>
                <c:pt idx="215" formatCode="General">
                  <c:v>4.3</c:v>
                </c:pt>
                <c:pt idx="216" formatCode="General">
                  <c:v>4.32</c:v>
                </c:pt>
                <c:pt idx="217" formatCode="General">
                  <c:v>4.34</c:v>
                </c:pt>
                <c:pt idx="218" formatCode="General">
                  <c:v>4.3600000000000003</c:v>
                </c:pt>
                <c:pt idx="219" formatCode="General">
                  <c:v>4.38</c:v>
                </c:pt>
                <c:pt idx="220" formatCode="General">
                  <c:v>4.4000000000000004</c:v>
                </c:pt>
                <c:pt idx="221" formatCode="General">
                  <c:v>4.42</c:v>
                </c:pt>
                <c:pt idx="222" formatCode="General">
                  <c:v>4.4400000000000004</c:v>
                </c:pt>
                <c:pt idx="223" formatCode="General">
                  <c:v>4.46</c:v>
                </c:pt>
                <c:pt idx="224" formatCode="General">
                  <c:v>4.4800000000000004</c:v>
                </c:pt>
                <c:pt idx="225" formatCode="General">
                  <c:v>4.5</c:v>
                </c:pt>
                <c:pt idx="226" formatCode="General">
                  <c:v>4.5199999999999996</c:v>
                </c:pt>
                <c:pt idx="227" formatCode="General">
                  <c:v>4.54</c:v>
                </c:pt>
                <c:pt idx="228" formatCode="General">
                  <c:v>4.5599999999999996</c:v>
                </c:pt>
                <c:pt idx="229" formatCode="General">
                  <c:v>4.58</c:v>
                </c:pt>
                <c:pt idx="230" formatCode="General">
                  <c:v>4.5999999999999996</c:v>
                </c:pt>
                <c:pt idx="231" formatCode="General">
                  <c:v>4.62</c:v>
                </c:pt>
                <c:pt idx="232" formatCode="General">
                  <c:v>4.6399999999999997</c:v>
                </c:pt>
                <c:pt idx="233" formatCode="General">
                  <c:v>4.66</c:v>
                </c:pt>
                <c:pt idx="234" formatCode="General">
                  <c:v>4.68</c:v>
                </c:pt>
                <c:pt idx="235" formatCode="General">
                  <c:v>4.7</c:v>
                </c:pt>
                <c:pt idx="236" formatCode="General">
                  <c:v>4.72</c:v>
                </c:pt>
                <c:pt idx="237" formatCode="General">
                  <c:v>4.74</c:v>
                </c:pt>
                <c:pt idx="238" formatCode="General">
                  <c:v>4.76</c:v>
                </c:pt>
                <c:pt idx="239" formatCode="General">
                  <c:v>4.78</c:v>
                </c:pt>
                <c:pt idx="240" formatCode="General">
                  <c:v>4.8</c:v>
                </c:pt>
                <c:pt idx="241" formatCode="General">
                  <c:v>4.82</c:v>
                </c:pt>
                <c:pt idx="242" formatCode="General">
                  <c:v>4.84</c:v>
                </c:pt>
                <c:pt idx="243" formatCode="General">
                  <c:v>4.8600000000000003</c:v>
                </c:pt>
                <c:pt idx="244" formatCode="General">
                  <c:v>4.88</c:v>
                </c:pt>
                <c:pt idx="245" formatCode="General">
                  <c:v>4.9000000000000004</c:v>
                </c:pt>
                <c:pt idx="246" formatCode="General">
                  <c:v>4.92</c:v>
                </c:pt>
                <c:pt idx="247" formatCode="General">
                  <c:v>4.9400000000000004</c:v>
                </c:pt>
                <c:pt idx="248" formatCode="General">
                  <c:v>4.96</c:v>
                </c:pt>
                <c:pt idx="249" formatCode="General">
                  <c:v>4.9800000000000004</c:v>
                </c:pt>
                <c:pt idx="250" formatCode="General">
                  <c:v>5</c:v>
                </c:pt>
                <c:pt idx="251" formatCode="General">
                  <c:v>5.0199999999999996</c:v>
                </c:pt>
                <c:pt idx="252" formatCode="General">
                  <c:v>5.04</c:v>
                </c:pt>
                <c:pt idx="253" formatCode="General">
                  <c:v>5.0599999999999996</c:v>
                </c:pt>
                <c:pt idx="254" formatCode="General">
                  <c:v>5.08</c:v>
                </c:pt>
                <c:pt idx="255" formatCode="General">
                  <c:v>5.0999999999999996</c:v>
                </c:pt>
                <c:pt idx="256" formatCode="General">
                  <c:v>5.12</c:v>
                </c:pt>
                <c:pt idx="257" formatCode="General">
                  <c:v>5.14</c:v>
                </c:pt>
                <c:pt idx="258" formatCode="General">
                  <c:v>5.16</c:v>
                </c:pt>
                <c:pt idx="259" formatCode="General">
                  <c:v>5.18</c:v>
                </c:pt>
                <c:pt idx="260" formatCode="General">
                  <c:v>5.2</c:v>
                </c:pt>
                <c:pt idx="261" formatCode="General">
                  <c:v>5.22</c:v>
                </c:pt>
                <c:pt idx="262" formatCode="General">
                  <c:v>5.24</c:v>
                </c:pt>
                <c:pt idx="263" formatCode="General">
                  <c:v>5.26</c:v>
                </c:pt>
                <c:pt idx="264" formatCode="General">
                  <c:v>5.28</c:v>
                </c:pt>
                <c:pt idx="265" formatCode="General">
                  <c:v>5.3</c:v>
                </c:pt>
                <c:pt idx="266" formatCode="General">
                  <c:v>5.32</c:v>
                </c:pt>
                <c:pt idx="267" formatCode="General">
                  <c:v>5.34</c:v>
                </c:pt>
                <c:pt idx="268" formatCode="General">
                  <c:v>5.36</c:v>
                </c:pt>
                <c:pt idx="269" formatCode="General">
                  <c:v>5.38</c:v>
                </c:pt>
                <c:pt idx="270" formatCode="General">
                  <c:v>5.4</c:v>
                </c:pt>
                <c:pt idx="271" formatCode="General">
                  <c:v>5.42</c:v>
                </c:pt>
                <c:pt idx="272" formatCode="General">
                  <c:v>5.44</c:v>
                </c:pt>
                <c:pt idx="273" formatCode="General">
                  <c:v>5.46</c:v>
                </c:pt>
                <c:pt idx="274" formatCode="General">
                  <c:v>5.48</c:v>
                </c:pt>
                <c:pt idx="275" formatCode="General">
                  <c:v>5.5</c:v>
                </c:pt>
                <c:pt idx="276" formatCode="General">
                  <c:v>5.52</c:v>
                </c:pt>
                <c:pt idx="277" formatCode="General">
                  <c:v>5.54</c:v>
                </c:pt>
                <c:pt idx="278" formatCode="General">
                  <c:v>5.56</c:v>
                </c:pt>
                <c:pt idx="279" formatCode="General">
                  <c:v>5.58</c:v>
                </c:pt>
                <c:pt idx="280" formatCode="General">
                  <c:v>5.6</c:v>
                </c:pt>
                <c:pt idx="281" formatCode="General">
                  <c:v>5.62</c:v>
                </c:pt>
                <c:pt idx="282" formatCode="General">
                  <c:v>5.64</c:v>
                </c:pt>
                <c:pt idx="283" formatCode="General">
                  <c:v>5.66</c:v>
                </c:pt>
                <c:pt idx="284" formatCode="General">
                  <c:v>5.68</c:v>
                </c:pt>
                <c:pt idx="285" formatCode="General">
                  <c:v>5.7</c:v>
                </c:pt>
                <c:pt idx="286" formatCode="General">
                  <c:v>5.72</c:v>
                </c:pt>
                <c:pt idx="287" formatCode="General">
                  <c:v>5.74</c:v>
                </c:pt>
                <c:pt idx="288" formatCode="General">
                  <c:v>5.76</c:v>
                </c:pt>
                <c:pt idx="289" formatCode="General">
                  <c:v>5.78</c:v>
                </c:pt>
                <c:pt idx="290" formatCode="General">
                  <c:v>5.8</c:v>
                </c:pt>
                <c:pt idx="291" formatCode="General">
                  <c:v>5.82</c:v>
                </c:pt>
                <c:pt idx="292" formatCode="General">
                  <c:v>5.84</c:v>
                </c:pt>
                <c:pt idx="293" formatCode="General">
                  <c:v>5.86</c:v>
                </c:pt>
                <c:pt idx="294" formatCode="General">
                  <c:v>5.88</c:v>
                </c:pt>
                <c:pt idx="295" formatCode="General">
                  <c:v>5.9</c:v>
                </c:pt>
                <c:pt idx="296" formatCode="General">
                  <c:v>5.92</c:v>
                </c:pt>
                <c:pt idx="297" formatCode="General">
                  <c:v>5.94</c:v>
                </c:pt>
                <c:pt idx="298" formatCode="General">
                  <c:v>5.96</c:v>
                </c:pt>
                <c:pt idx="299" formatCode="General">
                  <c:v>5.98</c:v>
                </c:pt>
                <c:pt idx="300" formatCode="General">
                  <c:v>6</c:v>
                </c:pt>
                <c:pt idx="301" formatCode="General">
                  <c:v>6.02</c:v>
                </c:pt>
                <c:pt idx="302" formatCode="General">
                  <c:v>6.04</c:v>
                </c:pt>
                <c:pt idx="303" formatCode="General">
                  <c:v>6.06</c:v>
                </c:pt>
                <c:pt idx="304" formatCode="General">
                  <c:v>6.08</c:v>
                </c:pt>
                <c:pt idx="305" formatCode="General">
                  <c:v>6.1</c:v>
                </c:pt>
                <c:pt idx="306" formatCode="General">
                  <c:v>6.12</c:v>
                </c:pt>
                <c:pt idx="307" formatCode="General">
                  <c:v>6.14</c:v>
                </c:pt>
                <c:pt idx="308" formatCode="General">
                  <c:v>6.16</c:v>
                </c:pt>
                <c:pt idx="309" formatCode="General">
                  <c:v>6.18</c:v>
                </c:pt>
                <c:pt idx="310" formatCode="General">
                  <c:v>6.2</c:v>
                </c:pt>
                <c:pt idx="311" formatCode="General">
                  <c:v>6.22</c:v>
                </c:pt>
                <c:pt idx="312" formatCode="General">
                  <c:v>6.24</c:v>
                </c:pt>
                <c:pt idx="313" formatCode="General">
                  <c:v>6.26</c:v>
                </c:pt>
                <c:pt idx="314" formatCode="General">
                  <c:v>6.28</c:v>
                </c:pt>
                <c:pt idx="315" formatCode="General">
                  <c:v>6.3</c:v>
                </c:pt>
                <c:pt idx="316" formatCode="General">
                  <c:v>6.32</c:v>
                </c:pt>
                <c:pt idx="317" formatCode="General">
                  <c:v>6.34</c:v>
                </c:pt>
                <c:pt idx="318" formatCode="General">
                  <c:v>6.36</c:v>
                </c:pt>
                <c:pt idx="319" formatCode="General">
                  <c:v>6.38</c:v>
                </c:pt>
                <c:pt idx="320" formatCode="General">
                  <c:v>6.4</c:v>
                </c:pt>
                <c:pt idx="321" formatCode="General">
                  <c:v>6.42</c:v>
                </c:pt>
                <c:pt idx="322" formatCode="General">
                  <c:v>6.44</c:v>
                </c:pt>
                <c:pt idx="323" formatCode="General">
                  <c:v>6.46</c:v>
                </c:pt>
                <c:pt idx="324" formatCode="General">
                  <c:v>6.48</c:v>
                </c:pt>
                <c:pt idx="325" formatCode="General">
                  <c:v>6.5</c:v>
                </c:pt>
                <c:pt idx="326" formatCode="General">
                  <c:v>6.52</c:v>
                </c:pt>
                <c:pt idx="327" formatCode="General">
                  <c:v>6.54</c:v>
                </c:pt>
                <c:pt idx="328" formatCode="General">
                  <c:v>6.56</c:v>
                </c:pt>
                <c:pt idx="329" formatCode="General">
                  <c:v>6.58</c:v>
                </c:pt>
                <c:pt idx="330" formatCode="General">
                  <c:v>6.6</c:v>
                </c:pt>
                <c:pt idx="331" formatCode="General">
                  <c:v>6.62</c:v>
                </c:pt>
                <c:pt idx="332" formatCode="General">
                  <c:v>6.64</c:v>
                </c:pt>
                <c:pt idx="333" formatCode="General">
                  <c:v>6.66</c:v>
                </c:pt>
                <c:pt idx="334" formatCode="General">
                  <c:v>6.68</c:v>
                </c:pt>
                <c:pt idx="335" formatCode="General">
                  <c:v>6.7</c:v>
                </c:pt>
                <c:pt idx="336" formatCode="General">
                  <c:v>6.72</c:v>
                </c:pt>
                <c:pt idx="337" formatCode="General">
                  <c:v>6.74</c:v>
                </c:pt>
                <c:pt idx="338" formatCode="General">
                  <c:v>6.76</c:v>
                </c:pt>
                <c:pt idx="339" formatCode="General">
                  <c:v>6.78</c:v>
                </c:pt>
                <c:pt idx="340" formatCode="General">
                  <c:v>6.8</c:v>
                </c:pt>
                <c:pt idx="341" formatCode="General">
                  <c:v>6.82</c:v>
                </c:pt>
                <c:pt idx="342" formatCode="General">
                  <c:v>6.84</c:v>
                </c:pt>
                <c:pt idx="343" formatCode="General">
                  <c:v>6.86</c:v>
                </c:pt>
                <c:pt idx="344" formatCode="General">
                  <c:v>6.88</c:v>
                </c:pt>
                <c:pt idx="345" formatCode="General">
                  <c:v>6.9</c:v>
                </c:pt>
                <c:pt idx="346" formatCode="General">
                  <c:v>6.92</c:v>
                </c:pt>
                <c:pt idx="347" formatCode="General">
                  <c:v>6.94</c:v>
                </c:pt>
                <c:pt idx="348" formatCode="General">
                  <c:v>6.96</c:v>
                </c:pt>
                <c:pt idx="349" formatCode="General">
                  <c:v>6.98</c:v>
                </c:pt>
                <c:pt idx="350" formatCode="General">
                  <c:v>7</c:v>
                </c:pt>
                <c:pt idx="351" formatCode="General">
                  <c:v>7.02</c:v>
                </c:pt>
                <c:pt idx="352" formatCode="General">
                  <c:v>7.04</c:v>
                </c:pt>
                <c:pt idx="353" formatCode="General">
                  <c:v>7.06</c:v>
                </c:pt>
                <c:pt idx="354" formatCode="General">
                  <c:v>7.08</c:v>
                </c:pt>
                <c:pt idx="355" formatCode="General">
                  <c:v>7.1</c:v>
                </c:pt>
                <c:pt idx="356" formatCode="General">
                  <c:v>7.12</c:v>
                </c:pt>
                <c:pt idx="357" formatCode="General">
                  <c:v>7.14</c:v>
                </c:pt>
                <c:pt idx="358" formatCode="General">
                  <c:v>7.16</c:v>
                </c:pt>
                <c:pt idx="359" formatCode="General">
                  <c:v>7.18</c:v>
                </c:pt>
                <c:pt idx="360" formatCode="General">
                  <c:v>7.2</c:v>
                </c:pt>
                <c:pt idx="361" formatCode="General">
                  <c:v>7.22</c:v>
                </c:pt>
                <c:pt idx="362" formatCode="General">
                  <c:v>7.24</c:v>
                </c:pt>
                <c:pt idx="363" formatCode="General">
                  <c:v>7.26</c:v>
                </c:pt>
                <c:pt idx="364" formatCode="General">
                  <c:v>7.28</c:v>
                </c:pt>
                <c:pt idx="365" formatCode="General">
                  <c:v>7.3</c:v>
                </c:pt>
                <c:pt idx="366" formatCode="General">
                  <c:v>7.32</c:v>
                </c:pt>
                <c:pt idx="367" formatCode="General">
                  <c:v>7.34</c:v>
                </c:pt>
                <c:pt idx="368" formatCode="General">
                  <c:v>7.36</c:v>
                </c:pt>
                <c:pt idx="369" formatCode="General">
                  <c:v>7.38</c:v>
                </c:pt>
                <c:pt idx="370" formatCode="General">
                  <c:v>7.4</c:v>
                </c:pt>
                <c:pt idx="371" formatCode="General">
                  <c:v>7.42</c:v>
                </c:pt>
                <c:pt idx="372" formatCode="General">
                  <c:v>7.44</c:v>
                </c:pt>
                <c:pt idx="373" formatCode="General">
                  <c:v>7.46</c:v>
                </c:pt>
                <c:pt idx="374" formatCode="General">
                  <c:v>7.48</c:v>
                </c:pt>
                <c:pt idx="375" formatCode="General">
                  <c:v>7.5</c:v>
                </c:pt>
                <c:pt idx="376" formatCode="General">
                  <c:v>7.52</c:v>
                </c:pt>
                <c:pt idx="377" formatCode="General">
                  <c:v>7.54</c:v>
                </c:pt>
                <c:pt idx="378" formatCode="General">
                  <c:v>7.56</c:v>
                </c:pt>
                <c:pt idx="379" formatCode="General">
                  <c:v>7.58</c:v>
                </c:pt>
                <c:pt idx="380" formatCode="General">
                  <c:v>7.6</c:v>
                </c:pt>
                <c:pt idx="381" formatCode="General">
                  <c:v>7.62</c:v>
                </c:pt>
                <c:pt idx="382" formatCode="General">
                  <c:v>7.64</c:v>
                </c:pt>
                <c:pt idx="383" formatCode="General">
                  <c:v>7.66</c:v>
                </c:pt>
                <c:pt idx="384" formatCode="General">
                  <c:v>7.68</c:v>
                </c:pt>
                <c:pt idx="385" formatCode="General">
                  <c:v>7.7</c:v>
                </c:pt>
                <c:pt idx="386" formatCode="General">
                  <c:v>7.72</c:v>
                </c:pt>
                <c:pt idx="387" formatCode="General">
                  <c:v>7.74</c:v>
                </c:pt>
                <c:pt idx="388" formatCode="General">
                  <c:v>7.76</c:v>
                </c:pt>
                <c:pt idx="389" formatCode="General">
                  <c:v>7.78</c:v>
                </c:pt>
                <c:pt idx="390" formatCode="General">
                  <c:v>7.8</c:v>
                </c:pt>
                <c:pt idx="391" formatCode="General">
                  <c:v>7.82</c:v>
                </c:pt>
                <c:pt idx="392" formatCode="General">
                  <c:v>7.84</c:v>
                </c:pt>
                <c:pt idx="393" formatCode="General">
                  <c:v>7.86</c:v>
                </c:pt>
                <c:pt idx="394" formatCode="General">
                  <c:v>7.88</c:v>
                </c:pt>
                <c:pt idx="395" formatCode="General">
                  <c:v>7.9</c:v>
                </c:pt>
                <c:pt idx="396" formatCode="General">
                  <c:v>7.92</c:v>
                </c:pt>
                <c:pt idx="397" formatCode="General">
                  <c:v>7.94</c:v>
                </c:pt>
                <c:pt idx="398" formatCode="General">
                  <c:v>7.96</c:v>
                </c:pt>
                <c:pt idx="399" formatCode="General">
                  <c:v>7.98</c:v>
                </c:pt>
                <c:pt idx="400" formatCode="General">
                  <c:v>8</c:v>
                </c:pt>
                <c:pt idx="401" formatCode="General">
                  <c:v>8.02</c:v>
                </c:pt>
                <c:pt idx="402" formatCode="General">
                  <c:v>8.0399999999999991</c:v>
                </c:pt>
                <c:pt idx="403" formatCode="General">
                  <c:v>8.06</c:v>
                </c:pt>
                <c:pt idx="404" formatCode="General">
                  <c:v>8.08</c:v>
                </c:pt>
                <c:pt idx="405" formatCode="General">
                  <c:v>8.1</c:v>
                </c:pt>
                <c:pt idx="406" formatCode="General">
                  <c:v>8.1199999999999992</c:v>
                </c:pt>
                <c:pt idx="407" formatCode="General">
                  <c:v>8.14</c:v>
                </c:pt>
                <c:pt idx="408" formatCode="General">
                  <c:v>8.16</c:v>
                </c:pt>
                <c:pt idx="409" formatCode="General">
                  <c:v>8.18</c:v>
                </c:pt>
                <c:pt idx="410" formatCode="General">
                  <c:v>8.1999999999999993</c:v>
                </c:pt>
                <c:pt idx="411" formatCode="General">
                  <c:v>8.2200000000000006</c:v>
                </c:pt>
                <c:pt idx="412" formatCode="General">
                  <c:v>8.24</c:v>
                </c:pt>
                <c:pt idx="413" formatCode="General">
                  <c:v>8.26</c:v>
                </c:pt>
                <c:pt idx="414" formatCode="General">
                  <c:v>8.2799999999999994</c:v>
                </c:pt>
                <c:pt idx="415" formatCode="General">
                  <c:v>8.3000000000000007</c:v>
                </c:pt>
                <c:pt idx="416" formatCode="General">
                  <c:v>8.32</c:v>
                </c:pt>
                <c:pt idx="417" formatCode="General">
                  <c:v>8.34</c:v>
                </c:pt>
                <c:pt idx="418" formatCode="General">
                  <c:v>8.36</c:v>
                </c:pt>
                <c:pt idx="419" formatCode="General">
                  <c:v>8.3800000000000008</c:v>
                </c:pt>
                <c:pt idx="420" formatCode="General">
                  <c:v>8.4</c:v>
                </c:pt>
                <c:pt idx="421" formatCode="General">
                  <c:v>8.42</c:v>
                </c:pt>
                <c:pt idx="422" formatCode="General">
                  <c:v>8.44</c:v>
                </c:pt>
                <c:pt idx="423" formatCode="General">
                  <c:v>8.4600000000000009</c:v>
                </c:pt>
                <c:pt idx="424" formatCode="General">
                  <c:v>8.48</c:v>
                </c:pt>
                <c:pt idx="425" formatCode="General">
                  <c:v>8.5</c:v>
                </c:pt>
                <c:pt idx="426" formatCode="General">
                  <c:v>8.52</c:v>
                </c:pt>
                <c:pt idx="427" formatCode="General">
                  <c:v>8.5399999999999991</c:v>
                </c:pt>
                <c:pt idx="428" formatCode="General">
                  <c:v>8.56</c:v>
                </c:pt>
                <c:pt idx="429" formatCode="General">
                  <c:v>8.58</c:v>
                </c:pt>
                <c:pt idx="430" formatCode="General">
                  <c:v>8.6</c:v>
                </c:pt>
                <c:pt idx="431" formatCode="General">
                  <c:v>8.6199999999999992</c:v>
                </c:pt>
                <c:pt idx="432" formatCode="General">
                  <c:v>8.64</c:v>
                </c:pt>
                <c:pt idx="433" formatCode="General">
                  <c:v>8.66</c:v>
                </c:pt>
                <c:pt idx="434" formatCode="General">
                  <c:v>8.68</c:v>
                </c:pt>
                <c:pt idx="435" formatCode="General">
                  <c:v>8.6999999999999993</c:v>
                </c:pt>
                <c:pt idx="436" formatCode="General">
                  <c:v>8.7200000000000006</c:v>
                </c:pt>
                <c:pt idx="437" formatCode="General">
                  <c:v>8.74</c:v>
                </c:pt>
                <c:pt idx="438" formatCode="General">
                  <c:v>8.76</c:v>
                </c:pt>
                <c:pt idx="439" formatCode="General">
                  <c:v>8.7799999999999994</c:v>
                </c:pt>
                <c:pt idx="440" formatCode="General">
                  <c:v>8.8000000000000007</c:v>
                </c:pt>
                <c:pt idx="441" formatCode="General">
                  <c:v>8.82</c:v>
                </c:pt>
                <c:pt idx="442" formatCode="General">
                  <c:v>8.84</c:v>
                </c:pt>
                <c:pt idx="443" formatCode="General">
                  <c:v>8.86</c:v>
                </c:pt>
                <c:pt idx="444" formatCode="General">
                  <c:v>8.8800000000000008</c:v>
                </c:pt>
                <c:pt idx="445" formatCode="General">
                  <c:v>8.9</c:v>
                </c:pt>
                <c:pt idx="446" formatCode="General">
                  <c:v>8.92</c:v>
                </c:pt>
                <c:pt idx="447" formatCode="General">
                  <c:v>8.94</c:v>
                </c:pt>
                <c:pt idx="448" formatCode="General">
                  <c:v>8.9600000000000009</c:v>
                </c:pt>
                <c:pt idx="449" formatCode="General">
                  <c:v>8.98</c:v>
                </c:pt>
                <c:pt idx="450" formatCode="General">
                  <c:v>9</c:v>
                </c:pt>
                <c:pt idx="451" formatCode="General">
                  <c:v>9.02</c:v>
                </c:pt>
                <c:pt idx="452" formatCode="General">
                  <c:v>9.0399999999999991</c:v>
                </c:pt>
                <c:pt idx="453" formatCode="General">
                  <c:v>9.06</c:v>
                </c:pt>
                <c:pt idx="454" formatCode="General">
                  <c:v>9.08</c:v>
                </c:pt>
                <c:pt idx="455" formatCode="General">
                  <c:v>9.1</c:v>
                </c:pt>
                <c:pt idx="456" formatCode="General">
                  <c:v>9.1199999999999992</c:v>
                </c:pt>
                <c:pt idx="457" formatCode="General">
                  <c:v>9.14</c:v>
                </c:pt>
                <c:pt idx="458" formatCode="General">
                  <c:v>9.16</c:v>
                </c:pt>
                <c:pt idx="459" formatCode="General">
                  <c:v>9.18</c:v>
                </c:pt>
                <c:pt idx="460" formatCode="General">
                  <c:v>9.1999999999999993</c:v>
                </c:pt>
                <c:pt idx="461" formatCode="General">
                  <c:v>9.2200000000000006</c:v>
                </c:pt>
                <c:pt idx="462" formatCode="General">
                  <c:v>9.24</c:v>
                </c:pt>
                <c:pt idx="463" formatCode="General">
                  <c:v>9.26</c:v>
                </c:pt>
                <c:pt idx="464" formatCode="General">
                  <c:v>9.2799999999999994</c:v>
                </c:pt>
                <c:pt idx="465" formatCode="General">
                  <c:v>9.3000000000000007</c:v>
                </c:pt>
                <c:pt idx="466" formatCode="General">
                  <c:v>9.32</c:v>
                </c:pt>
                <c:pt idx="467" formatCode="General">
                  <c:v>9.34</c:v>
                </c:pt>
                <c:pt idx="468" formatCode="General">
                  <c:v>9.36</c:v>
                </c:pt>
                <c:pt idx="469" formatCode="General">
                  <c:v>9.3800000000000008</c:v>
                </c:pt>
                <c:pt idx="470" formatCode="General">
                  <c:v>9.4</c:v>
                </c:pt>
                <c:pt idx="471" formatCode="General">
                  <c:v>9.42</c:v>
                </c:pt>
                <c:pt idx="472" formatCode="General">
                  <c:v>9.44</c:v>
                </c:pt>
                <c:pt idx="473" formatCode="General">
                  <c:v>9.4600000000000009</c:v>
                </c:pt>
                <c:pt idx="474" formatCode="General">
                  <c:v>9.48</c:v>
                </c:pt>
                <c:pt idx="475" formatCode="General">
                  <c:v>9.5</c:v>
                </c:pt>
                <c:pt idx="476" formatCode="General">
                  <c:v>9.52</c:v>
                </c:pt>
                <c:pt idx="477" formatCode="General">
                  <c:v>9.5399999999999991</c:v>
                </c:pt>
                <c:pt idx="478" formatCode="General">
                  <c:v>9.56</c:v>
                </c:pt>
                <c:pt idx="479" formatCode="General">
                  <c:v>9.58</c:v>
                </c:pt>
                <c:pt idx="480" formatCode="General">
                  <c:v>9.6</c:v>
                </c:pt>
                <c:pt idx="481" formatCode="General">
                  <c:v>9.6199999999999992</c:v>
                </c:pt>
                <c:pt idx="482" formatCode="General">
                  <c:v>9.64</c:v>
                </c:pt>
                <c:pt idx="483" formatCode="General">
                  <c:v>9.66</c:v>
                </c:pt>
                <c:pt idx="484" formatCode="General">
                  <c:v>9.68</c:v>
                </c:pt>
                <c:pt idx="485" formatCode="General">
                  <c:v>9.6999999999999993</c:v>
                </c:pt>
                <c:pt idx="486" formatCode="General">
                  <c:v>9.7200000000000006</c:v>
                </c:pt>
                <c:pt idx="487" formatCode="General">
                  <c:v>9.74</c:v>
                </c:pt>
                <c:pt idx="488" formatCode="General">
                  <c:v>9.76</c:v>
                </c:pt>
                <c:pt idx="489" formatCode="General">
                  <c:v>9.7799999999999994</c:v>
                </c:pt>
                <c:pt idx="490" formatCode="General">
                  <c:v>9.8000000000000007</c:v>
                </c:pt>
                <c:pt idx="491" formatCode="General">
                  <c:v>9.82</c:v>
                </c:pt>
                <c:pt idx="492" formatCode="General">
                  <c:v>9.84</c:v>
                </c:pt>
                <c:pt idx="493" formatCode="General">
                  <c:v>9.86</c:v>
                </c:pt>
                <c:pt idx="494" formatCode="General">
                  <c:v>9.8800000000000008</c:v>
                </c:pt>
                <c:pt idx="495" formatCode="General">
                  <c:v>9.9</c:v>
                </c:pt>
                <c:pt idx="496" formatCode="General">
                  <c:v>9.92</c:v>
                </c:pt>
                <c:pt idx="497" formatCode="General">
                  <c:v>9.94</c:v>
                </c:pt>
                <c:pt idx="498" formatCode="General">
                  <c:v>9.9600000000000009</c:v>
                </c:pt>
                <c:pt idx="499" formatCode="General">
                  <c:v>9.98</c:v>
                </c:pt>
                <c:pt idx="500" formatCode="General">
                  <c:v>10</c:v>
                </c:pt>
                <c:pt idx="501" formatCode="General">
                  <c:v>10.02</c:v>
                </c:pt>
                <c:pt idx="502" formatCode="General">
                  <c:v>10.039999999999999</c:v>
                </c:pt>
                <c:pt idx="503" formatCode="General">
                  <c:v>10.06</c:v>
                </c:pt>
                <c:pt idx="504" formatCode="General">
                  <c:v>10.08</c:v>
                </c:pt>
                <c:pt idx="505" formatCode="General">
                  <c:v>10.1</c:v>
                </c:pt>
                <c:pt idx="506" formatCode="General">
                  <c:v>10.119999999999999</c:v>
                </c:pt>
                <c:pt idx="507" formatCode="General">
                  <c:v>10.14</c:v>
                </c:pt>
                <c:pt idx="508" formatCode="General">
                  <c:v>10.16</c:v>
                </c:pt>
                <c:pt idx="509" formatCode="General">
                  <c:v>10.18</c:v>
                </c:pt>
                <c:pt idx="510" formatCode="General">
                  <c:v>10.199999999999999</c:v>
                </c:pt>
                <c:pt idx="511" formatCode="General">
                  <c:v>10.220000000000001</c:v>
                </c:pt>
                <c:pt idx="512" formatCode="General">
                  <c:v>10.24</c:v>
                </c:pt>
                <c:pt idx="513" formatCode="General">
                  <c:v>10.26</c:v>
                </c:pt>
                <c:pt idx="514" formatCode="General">
                  <c:v>10.28</c:v>
                </c:pt>
                <c:pt idx="515" formatCode="General">
                  <c:v>10.3</c:v>
                </c:pt>
                <c:pt idx="516" formatCode="General">
                  <c:v>10.32</c:v>
                </c:pt>
                <c:pt idx="517" formatCode="General">
                  <c:v>10.34</c:v>
                </c:pt>
                <c:pt idx="518" formatCode="General">
                  <c:v>10.36</c:v>
                </c:pt>
                <c:pt idx="519" formatCode="General">
                  <c:v>10.38</c:v>
                </c:pt>
                <c:pt idx="520" formatCode="General">
                  <c:v>10.4</c:v>
                </c:pt>
                <c:pt idx="521" formatCode="General">
                  <c:v>10.42</c:v>
                </c:pt>
                <c:pt idx="522" formatCode="General">
                  <c:v>10.44</c:v>
                </c:pt>
                <c:pt idx="523" formatCode="General">
                  <c:v>10.46</c:v>
                </c:pt>
                <c:pt idx="524" formatCode="General">
                  <c:v>10.48</c:v>
                </c:pt>
                <c:pt idx="525" formatCode="General">
                  <c:v>10.5</c:v>
                </c:pt>
                <c:pt idx="526" formatCode="General">
                  <c:v>10.52</c:v>
                </c:pt>
                <c:pt idx="527" formatCode="General">
                  <c:v>10.54</c:v>
                </c:pt>
                <c:pt idx="528" formatCode="General">
                  <c:v>10.56</c:v>
                </c:pt>
                <c:pt idx="529" formatCode="General">
                  <c:v>10.58</c:v>
                </c:pt>
                <c:pt idx="530" formatCode="General">
                  <c:v>10.6</c:v>
                </c:pt>
                <c:pt idx="531" formatCode="General">
                  <c:v>10.62</c:v>
                </c:pt>
                <c:pt idx="532" formatCode="General">
                  <c:v>10.64</c:v>
                </c:pt>
                <c:pt idx="533" formatCode="General">
                  <c:v>10.66</c:v>
                </c:pt>
                <c:pt idx="534" formatCode="General">
                  <c:v>10.68</c:v>
                </c:pt>
                <c:pt idx="535" formatCode="General">
                  <c:v>10.7</c:v>
                </c:pt>
                <c:pt idx="536" formatCode="General">
                  <c:v>10.72</c:v>
                </c:pt>
                <c:pt idx="537" formatCode="General">
                  <c:v>10.74</c:v>
                </c:pt>
                <c:pt idx="538" formatCode="General">
                  <c:v>10.76</c:v>
                </c:pt>
                <c:pt idx="539" formatCode="General">
                  <c:v>10.78</c:v>
                </c:pt>
                <c:pt idx="540" formatCode="General">
                  <c:v>10.8</c:v>
                </c:pt>
                <c:pt idx="541" formatCode="General">
                  <c:v>10.82</c:v>
                </c:pt>
                <c:pt idx="542" formatCode="General">
                  <c:v>10.84</c:v>
                </c:pt>
                <c:pt idx="543" formatCode="General">
                  <c:v>10.86</c:v>
                </c:pt>
                <c:pt idx="544" formatCode="General">
                  <c:v>10.88</c:v>
                </c:pt>
                <c:pt idx="545" formatCode="General">
                  <c:v>10.9</c:v>
                </c:pt>
                <c:pt idx="546" formatCode="General">
                  <c:v>10.92</c:v>
                </c:pt>
                <c:pt idx="547" formatCode="General">
                  <c:v>10.94</c:v>
                </c:pt>
                <c:pt idx="548" formatCode="General">
                  <c:v>10.96</c:v>
                </c:pt>
                <c:pt idx="549" formatCode="General">
                  <c:v>10.98</c:v>
                </c:pt>
                <c:pt idx="550" formatCode="General">
                  <c:v>11</c:v>
                </c:pt>
                <c:pt idx="551" formatCode="General">
                  <c:v>11.02</c:v>
                </c:pt>
                <c:pt idx="552" formatCode="General">
                  <c:v>11.04</c:v>
                </c:pt>
                <c:pt idx="553" formatCode="General">
                  <c:v>11.06</c:v>
                </c:pt>
                <c:pt idx="554" formatCode="General">
                  <c:v>11.08</c:v>
                </c:pt>
                <c:pt idx="555" formatCode="General">
                  <c:v>11.1</c:v>
                </c:pt>
                <c:pt idx="556" formatCode="General">
                  <c:v>11.12</c:v>
                </c:pt>
                <c:pt idx="557" formatCode="General">
                  <c:v>11.14</c:v>
                </c:pt>
                <c:pt idx="558" formatCode="General">
                  <c:v>11.16</c:v>
                </c:pt>
                <c:pt idx="559" formatCode="General">
                  <c:v>11.18</c:v>
                </c:pt>
                <c:pt idx="560" formatCode="General">
                  <c:v>11.2</c:v>
                </c:pt>
                <c:pt idx="561" formatCode="General">
                  <c:v>11.22</c:v>
                </c:pt>
                <c:pt idx="562" formatCode="General">
                  <c:v>11.24</c:v>
                </c:pt>
                <c:pt idx="563" formatCode="General">
                  <c:v>11.26</c:v>
                </c:pt>
                <c:pt idx="564" formatCode="General">
                  <c:v>11.28</c:v>
                </c:pt>
                <c:pt idx="565" formatCode="General">
                  <c:v>11.3</c:v>
                </c:pt>
                <c:pt idx="566" formatCode="General">
                  <c:v>11.32</c:v>
                </c:pt>
                <c:pt idx="567" formatCode="General">
                  <c:v>11.34</c:v>
                </c:pt>
                <c:pt idx="568" formatCode="General">
                  <c:v>11.36</c:v>
                </c:pt>
                <c:pt idx="569" formatCode="General">
                  <c:v>11.38</c:v>
                </c:pt>
                <c:pt idx="570" formatCode="General">
                  <c:v>11.4</c:v>
                </c:pt>
                <c:pt idx="571" formatCode="General">
                  <c:v>11.42</c:v>
                </c:pt>
                <c:pt idx="572" formatCode="General">
                  <c:v>11.44</c:v>
                </c:pt>
                <c:pt idx="573" formatCode="General">
                  <c:v>11.46</c:v>
                </c:pt>
                <c:pt idx="574" formatCode="General">
                  <c:v>11.48</c:v>
                </c:pt>
                <c:pt idx="575" formatCode="General">
                  <c:v>11.5</c:v>
                </c:pt>
                <c:pt idx="576" formatCode="General">
                  <c:v>11.52</c:v>
                </c:pt>
                <c:pt idx="577" formatCode="General">
                  <c:v>11.54</c:v>
                </c:pt>
                <c:pt idx="578" formatCode="General">
                  <c:v>11.56</c:v>
                </c:pt>
                <c:pt idx="579" formatCode="General">
                  <c:v>11.58</c:v>
                </c:pt>
                <c:pt idx="580" formatCode="General">
                  <c:v>11.6</c:v>
                </c:pt>
                <c:pt idx="581" formatCode="General">
                  <c:v>11.62</c:v>
                </c:pt>
                <c:pt idx="582" formatCode="General">
                  <c:v>11.64</c:v>
                </c:pt>
                <c:pt idx="583" formatCode="General">
                  <c:v>11.66</c:v>
                </c:pt>
                <c:pt idx="584" formatCode="General">
                  <c:v>11.68</c:v>
                </c:pt>
                <c:pt idx="585" formatCode="General">
                  <c:v>11.7</c:v>
                </c:pt>
                <c:pt idx="586" formatCode="General">
                  <c:v>11.72</c:v>
                </c:pt>
                <c:pt idx="587" formatCode="General">
                  <c:v>11.74</c:v>
                </c:pt>
                <c:pt idx="588" formatCode="General">
                  <c:v>11.76</c:v>
                </c:pt>
                <c:pt idx="589" formatCode="General">
                  <c:v>11.78</c:v>
                </c:pt>
                <c:pt idx="590" formatCode="General">
                  <c:v>11.8</c:v>
                </c:pt>
                <c:pt idx="591" formatCode="General">
                  <c:v>11.82</c:v>
                </c:pt>
                <c:pt idx="592" formatCode="General">
                  <c:v>11.84</c:v>
                </c:pt>
                <c:pt idx="593" formatCode="General">
                  <c:v>11.86</c:v>
                </c:pt>
                <c:pt idx="594" formatCode="General">
                  <c:v>11.88</c:v>
                </c:pt>
                <c:pt idx="595" formatCode="General">
                  <c:v>11.9</c:v>
                </c:pt>
                <c:pt idx="596" formatCode="General">
                  <c:v>11.92</c:v>
                </c:pt>
                <c:pt idx="597" formatCode="General">
                  <c:v>11.94</c:v>
                </c:pt>
                <c:pt idx="598" formatCode="General">
                  <c:v>11.96</c:v>
                </c:pt>
                <c:pt idx="599" formatCode="General">
                  <c:v>11.98</c:v>
                </c:pt>
                <c:pt idx="600" formatCode="General">
                  <c:v>12</c:v>
                </c:pt>
                <c:pt idx="601" formatCode="General">
                  <c:v>12.02</c:v>
                </c:pt>
                <c:pt idx="602" formatCode="General">
                  <c:v>12.04</c:v>
                </c:pt>
                <c:pt idx="603" formatCode="General">
                  <c:v>12.06</c:v>
                </c:pt>
                <c:pt idx="604" formatCode="General">
                  <c:v>12.08</c:v>
                </c:pt>
                <c:pt idx="605" formatCode="General">
                  <c:v>12.1</c:v>
                </c:pt>
                <c:pt idx="606" formatCode="General">
                  <c:v>12.12</c:v>
                </c:pt>
                <c:pt idx="607" formatCode="General">
                  <c:v>12.14</c:v>
                </c:pt>
                <c:pt idx="608" formatCode="General">
                  <c:v>12.16</c:v>
                </c:pt>
                <c:pt idx="609" formatCode="General">
                  <c:v>12.18</c:v>
                </c:pt>
                <c:pt idx="610" formatCode="General">
                  <c:v>12.2</c:v>
                </c:pt>
                <c:pt idx="611" formatCode="General">
                  <c:v>12.22</c:v>
                </c:pt>
                <c:pt idx="612" formatCode="General">
                  <c:v>12.24</c:v>
                </c:pt>
                <c:pt idx="613" formatCode="General">
                  <c:v>12.26</c:v>
                </c:pt>
                <c:pt idx="614" formatCode="General">
                  <c:v>12.28</c:v>
                </c:pt>
                <c:pt idx="615" formatCode="General">
                  <c:v>12.3</c:v>
                </c:pt>
                <c:pt idx="616" formatCode="General">
                  <c:v>12.32</c:v>
                </c:pt>
                <c:pt idx="617" formatCode="General">
                  <c:v>12.34</c:v>
                </c:pt>
                <c:pt idx="618" formatCode="General">
                  <c:v>12.36</c:v>
                </c:pt>
                <c:pt idx="619" formatCode="General">
                  <c:v>12.38</c:v>
                </c:pt>
                <c:pt idx="620" formatCode="General">
                  <c:v>12.4</c:v>
                </c:pt>
                <c:pt idx="621" formatCode="General">
                  <c:v>12.42</c:v>
                </c:pt>
                <c:pt idx="622" formatCode="General">
                  <c:v>12.44</c:v>
                </c:pt>
                <c:pt idx="623" formatCode="General">
                  <c:v>12.46</c:v>
                </c:pt>
                <c:pt idx="624" formatCode="General">
                  <c:v>12.48</c:v>
                </c:pt>
                <c:pt idx="625" formatCode="General">
                  <c:v>12.5</c:v>
                </c:pt>
                <c:pt idx="626" formatCode="General">
                  <c:v>12.52</c:v>
                </c:pt>
                <c:pt idx="627" formatCode="General">
                  <c:v>12.54</c:v>
                </c:pt>
                <c:pt idx="628" formatCode="General">
                  <c:v>12.56</c:v>
                </c:pt>
                <c:pt idx="629" formatCode="General">
                  <c:v>12.58</c:v>
                </c:pt>
                <c:pt idx="630" formatCode="General">
                  <c:v>12.6</c:v>
                </c:pt>
                <c:pt idx="631" formatCode="General">
                  <c:v>12.62</c:v>
                </c:pt>
                <c:pt idx="632" formatCode="General">
                  <c:v>12.64</c:v>
                </c:pt>
                <c:pt idx="633" formatCode="General">
                  <c:v>12.66</c:v>
                </c:pt>
                <c:pt idx="634" formatCode="General">
                  <c:v>12.68</c:v>
                </c:pt>
                <c:pt idx="635" formatCode="General">
                  <c:v>12.7</c:v>
                </c:pt>
                <c:pt idx="636" formatCode="General">
                  <c:v>12.72</c:v>
                </c:pt>
                <c:pt idx="637" formatCode="General">
                  <c:v>12.74</c:v>
                </c:pt>
                <c:pt idx="638" formatCode="General">
                  <c:v>12.76</c:v>
                </c:pt>
                <c:pt idx="639" formatCode="General">
                  <c:v>12.78</c:v>
                </c:pt>
                <c:pt idx="640" formatCode="General">
                  <c:v>12.8</c:v>
                </c:pt>
                <c:pt idx="641" formatCode="General">
                  <c:v>12.82</c:v>
                </c:pt>
                <c:pt idx="642" formatCode="General">
                  <c:v>12.84</c:v>
                </c:pt>
                <c:pt idx="643" formatCode="General">
                  <c:v>12.86</c:v>
                </c:pt>
                <c:pt idx="644" formatCode="General">
                  <c:v>12.88</c:v>
                </c:pt>
                <c:pt idx="645" formatCode="General">
                  <c:v>12.9</c:v>
                </c:pt>
                <c:pt idx="646" formatCode="General">
                  <c:v>12.92</c:v>
                </c:pt>
                <c:pt idx="647" formatCode="General">
                  <c:v>12.94</c:v>
                </c:pt>
                <c:pt idx="648" formatCode="General">
                  <c:v>12.96</c:v>
                </c:pt>
                <c:pt idx="649" formatCode="General">
                  <c:v>12.98</c:v>
                </c:pt>
                <c:pt idx="650" formatCode="General">
                  <c:v>13</c:v>
                </c:pt>
                <c:pt idx="651" formatCode="General">
                  <c:v>13.02</c:v>
                </c:pt>
                <c:pt idx="652" formatCode="General">
                  <c:v>13.04</c:v>
                </c:pt>
                <c:pt idx="653" formatCode="General">
                  <c:v>13.06</c:v>
                </c:pt>
                <c:pt idx="654" formatCode="General">
                  <c:v>13.08</c:v>
                </c:pt>
                <c:pt idx="655" formatCode="General">
                  <c:v>13.1</c:v>
                </c:pt>
                <c:pt idx="656" formatCode="General">
                  <c:v>13.12</c:v>
                </c:pt>
                <c:pt idx="657" formatCode="General">
                  <c:v>13.14</c:v>
                </c:pt>
                <c:pt idx="658" formatCode="General">
                  <c:v>13.16</c:v>
                </c:pt>
                <c:pt idx="659" formatCode="General">
                  <c:v>13.18</c:v>
                </c:pt>
                <c:pt idx="660" formatCode="General">
                  <c:v>13.2</c:v>
                </c:pt>
                <c:pt idx="661" formatCode="General">
                  <c:v>13.22</c:v>
                </c:pt>
                <c:pt idx="662" formatCode="General">
                  <c:v>13.24</c:v>
                </c:pt>
                <c:pt idx="663" formatCode="General">
                  <c:v>13.26</c:v>
                </c:pt>
                <c:pt idx="664" formatCode="General">
                  <c:v>13.28</c:v>
                </c:pt>
                <c:pt idx="665" formatCode="General">
                  <c:v>13.3</c:v>
                </c:pt>
                <c:pt idx="666" formatCode="General">
                  <c:v>13.32</c:v>
                </c:pt>
                <c:pt idx="667" formatCode="General">
                  <c:v>13.34</c:v>
                </c:pt>
                <c:pt idx="668" formatCode="General">
                  <c:v>13.36</c:v>
                </c:pt>
                <c:pt idx="669" formatCode="General">
                  <c:v>13.38</c:v>
                </c:pt>
                <c:pt idx="670" formatCode="General">
                  <c:v>13.4</c:v>
                </c:pt>
                <c:pt idx="671" formatCode="General">
                  <c:v>13.42</c:v>
                </c:pt>
                <c:pt idx="672" formatCode="General">
                  <c:v>13.44</c:v>
                </c:pt>
                <c:pt idx="673" formatCode="General">
                  <c:v>13.46</c:v>
                </c:pt>
                <c:pt idx="674" formatCode="General">
                  <c:v>13.48</c:v>
                </c:pt>
                <c:pt idx="675" formatCode="General">
                  <c:v>13.5</c:v>
                </c:pt>
                <c:pt idx="676" formatCode="General">
                  <c:v>13.52</c:v>
                </c:pt>
                <c:pt idx="677" formatCode="General">
                  <c:v>13.54</c:v>
                </c:pt>
                <c:pt idx="678" formatCode="General">
                  <c:v>13.56</c:v>
                </c:pt>
                <c:pt idx="679" formatCode="General">
                  <c:v>13.58</c:v>
                </c:pt>
                <c:pt idx="680" formatCode="General">
                  <c:v>13.6</c:v>
                </c:pt>
                <c:pt idx="681" formatCode="General">
                  <c:v>13.62</c:v>
                </c:pt>
                <c:pt idx="682" formatCode="General">
                  <c:v>13.64</c:v>
                </c:pt>
                <c:pt idx="683" formatCode="General">
                  <c:v>13.66</c:v>
                </c:pt>
                <c:pt idx="684" formatCode="General">
                  <c:v>13.68</c:v>
                </c:pt>
                <c:pt idx="685" formatCode="General">
                  <c:v>13.7</c:v>
                </c:pt>
                <c:pt idx="686" formatCode="General">
                  <c:v>13.72</c:v>
                </c:pt>
                <c:pt idx="687" formatCode="General">
                  <c:v>13.74</c:v>
                </c:pt>
                <c:pt idx="688" formatCode="General">
                  <c:v>13.76</c:v>
                </c:pt>
                <c:pt idx="689" formatCode="General">
                  <c:v>13.78</c:v>
                </c:pt>
                <c:pt idx="690" formatCode="General">
                  <c:v>13.8</c:v>
                </c:pt>
                <c:pt idx="691" formatCode="General">
                  <c:v>13.82</c:v>
                </c:pt>
                <c:pt idx="692" formatCode="General">
                  <c:v>13.84</c:v>
                </c:pt>
                <c:pt idx="693" formatCode="General">
                  <c:v>13.86</c:v>
                </c:pt>
                <c:pt idx="694" formatCode="General">
                  <c:v>13.88</c:v>
                </c:pt>
                <c:pt idx="695" formatCode="General">
                  <c:v>13.9</c:v>
                </c:pt>
                <c:pt idx="696" formatCode="General">
                  <c:v>13.92</c:v>
                </c:pt>
                <c:pt idx="697" formatCode="General">
                  <c:v>13.94</c:v>
                </c:pt>
                <c:pt idx="698" formatCode="General">
                  <c:v>13.96</c:v>
                </c:pt>
                <c:pt idx="699" formatCode="General">
                  <c:v>13.98</c:v>
                </c:pt>
                <c:pt idx="700" formatCode="General">
                  <c:v>14</c:v>
                </c:pt>
                <c:pt idx="701" formatCode="General">
                  <c:v>14.02</c:v>
                </c:pt>
                <c:pt idx="702" formatCode="General">
                  <c:v>14.04</c:v>
                </c:pt>
                <c:pt idx="703" formatCode="General">
                  <c:v>14.06</c:v>
                </c:pt>
                <c:pt idx="704" formatCode="General">
                  <c:v>14.08</c:v>
                </c:pt>
                <c:pt idx="705" formatCode="General">
                  <c:v>14.1</c:v>
                </c:pt>
                <c:pt idx="706" formatCode="General">
                  <c:v>14.12</c:v>
                </c:pt>
                <c:pt idx="707" formatCode="General">
                  <c:v>14.14</c:v>
                </c:pt>
                <c:pt idx="708" formatCode="General">
                  <c:v>14.16</c:v>
                </c:pt>
                <c:pt idx="709" formatCode="General">
                  <c:v>14.18</c:v>
                </c:pt>
                <c:pt idx="710" formatCode="General">
                  <c:v>14.2</c:v>
                </c:pt>
                <c:pt idx="711" formatCode="General">
                  <c:v>14.22</c:v>
                </c:pt>
                <c:pt idx="712" formatCode="General">
                  <c:v>14.24</c:v>
                </c:pt>
                <c:pt idx="713" formatCode="General">
                  <c:v>14.26</c:v>
                </c:pt>
                <c:pt idx="714" formatCode="General">
                  <c:v>14.28</c:v>
                </c:pt>
                <c:pt idx="715" formatCode="General">
                  <c:v>14.3</c:v>
                </c:pt>
                <c:pt idx="716" formatCode="General">
                  <c:v>14.32</c:v>
                </c:pt>
                <c:pt idx="717" formatCode="General">
                  <c:v>14.34</c:v>
                </c:pt>
                <c:pt idx="718" formatCode="General">
                  <c:v>14.36</c:v>
                </c:pt>
                <c:pt idx="719" formatCode="General">
                  <c:v>14.38</c:v>
                </c:pt>
                <c:pt idx="720" formatCode="General">
                  <c:v>14.4</c:v>
                </c:pt>
                <c:pt idx="721" formatCode="General">
                  <c:v>14.42</c:v>
                </c:pt>
                <c:pt idx="722" formatCode="General">
                  <c:v>14.44</c:v>
                </c:pt>
                <c:pt idx="723" formatCode="General">
                  <c:v>14.46</c:v>
                </c:pt>
                <c:pt idx="724" formatCode="General">
                  <c:v>14.48</c:v>
                </c:pt>
                <c:pt idx="725" formatCode="General">
                  <c:v>14.5</c:v>
                </c:pt>
                <c:pt idx="726" formatCode="General">
                  <c:v>14.52</c:v>
                </c:pt>
                <c:pt idx="727" formatCode="General">
                  <c:v>14.54</c:v>
                </c:pt>
                <c:pt idx="728" formatCode="General">
                  <c:v>14.56</c:v>
                </c:pt>
                <c:pt idx="729" formatCode="General">
                  <c:v>14.58</c:v>
                </c:pt>
                <c:pt idx="730" formatCode="General">
                  <c:v>14.6</c:v>
                </c:pt>
                <c:pt idx="731" formatCode="General">
                  <c:v>14.62</c:v>
                </c:pt>
                <c:pt idx="732" formatCode="General">
                  <c:v>14.64</c:v>
                </c:pt>
                <c:pt idx="733" formatCode="General">
                  <c:v>14.66</c:v>
                </c:pt>
                <c:pt idx="734" formatCode="General">
                  <c:v>14.68</c:v>
                </c:pt>
                <c:pt idx="735" formatCode="General">
                  <c:v>14.7</c:v>
                </c:pt>
                <c:pt idx="736" formatCode="General">
                  <c:v>14.72</c:v>
                </c:pt>
                <c:pt idx="737" formatCode="General">
                  <c:v>14.74</c:v>
                </c:pt>
                <c:pt idx="738" formatCode="General">
                  <c:v>14.76</c:v>
                </c:pt>
                <c:pt idx="739" formatCode="General">
                  <c:v>14.78</c:v>
                </c:pt>
                <c:pt idx="740" formatCode="General">
                  <c:v>14.8</c:v>
                </c:pt>
                <c:pt idx="741" formatCode="General">
                  <c:v>14.82</c:v>
                </c:pt>
                <c:pt idx="742" formatCode="General">
                  <c:v>14.84</c:v>
                </c:pt>
                <c:pt idx="743" formatCode="General">
                  <c:v>14.86</c:v>
                </c:pt>
                <c:pt idx="744" formatCode="General">
                  <c:v>14.88</c:v>
                </c:pt>
                <c:pt idx="745" formatCode="General">
                  <c:v>14.9</c:v>
                </c:pt>
                <c:pt idx="746" formatCode="General">
                  <c:v>14.92</c:v>
                </c:pt>
                <c:pt idx="747" formatCode="General">
                  <c:v>14.94</c:v>
                </c:pt>
                <c:pt idx="748" formatCode="General">
                  <c:v>14.96</c:v>
                </c:pt>
                <c:pt idx="749" formatCode="General">
                  <c:v>14.98</c:v>
                </c:pt>
                <c:pt idx="750" formatCode="General">
                  <c:v>15</c:v>
                </c:pt>
                <c:pt idx="751" formatCode="General">
                  <c:v>15.02</c:v>
                </c:pt>
                <c:pt idx="752" formatCode="General">
                  <c:v>15.04</c:v>
                </c:pt>
                <c:pt idx="753" formatCode="General">
                  <c:v>15.06</c:v>
                </c:pt>
                <c:pt idx="754" formatCode="General">
                  <c:v>15.08</c:v>
                </c:pt>
                <c:pt idx="755" formatCode="General">
                  <c:v>15.1</c:v>
                </c:pt>
                <c:pt idx="756" formatCode="General">
                  <c:v>15.12</c:v>
                </c:pt>
                <c:pt idx="757" formatCode="General">
                  <c:v>15.14</c:v>
                </c:pt>
                <c:pt idx="758" formatCode="General">
                  <c:v>15.16</c:v>
                </c:pt>
                <c:pt idx="759" formatCode="General">
                  <c:v>15.18</c:v>
                </c:pt>
                <c:pt idx="760" formatCode="General">
                  <c:v>15.2</c:v>
                </c:pt>
                <c:pt idx="761" formatCode="General">
                  <c:v>15.22</c:v>
                </c:pt>
                <c:pt idx="762" formatCode="General">
                  <c:v>15.24</c:v>
                </c:pt>
                <c:pt idx="763" formatCode="General">
                  <c:v>15.26</c:v>
                </c:pt>
                <c:pt idx="764" formatCode="General">
                  <c:v>15.28</c:v>
                </c:pt>
                <c:pt idx="765" formatCode="General">
                  <c:v>15.3</c:v>
                </c:pt>
                <c:pt idx="766" formatCode="General">
                  <c:v>15.32</c:v>
                </c:pt>
                <c:pt idx="767" formatCode="General">
                  <c:v>15.34</c:v>
                </c:pt>
                <c:pt idx="768" formatCode="General">
                  <c:v>15.36</c:v>
                </c:pt>
                <c:pt idx="769" formatCode="General">
                  <c:v>15.38</c:v>
                </c:pt>
                <c:pt idx="770" formatCode="General">
                  <c:v>15.4</c:v>
                </c:pt>
                <c:pt idx="771" formatCode="General">
                  <c:v>15.42</c:v>
                </c:pt>
                <c:pt idx="772" formatCode="General">
                  <c:v>15.44</c:v>
                </c:pt>
                <c:pt idx="773" formatCode="General">
                  <c:v>15.46</c:v>
                </c:pt>
                <c:pt idx="774" formatCode="General">
                  <c:v>15.48</c:v>
                </c:pt>
                <c:pt idx="775" formatCode="General">
                  <c:v>15.5</c:v>
                </c:pt>
                <c:pt idx="776" formatCode="General">
                  <c:v>15.52</c:v>
                </c:pt>
                <c:pt idx="777" formatCode="General">
                  <c:v>15.54</c:v>
                </c:pt>
                <c:pt idx="778" formatCode="General">
                  <c:v>15.56</c:v>
                </c:pt>
                <c:pt idx="779" formatCode="General">
                  <c:v>15.58</c:v>
                </c:pt>
                <c:pt idx="780" formatCode="General">
                  <c:v>15.6</c:v>
                </c:pt>
                <c:pt idx="781" formatCode="General">
                  <c:v>15.62</c:v>
                </c:pt>
                <c:pt idx="782" formatCode="General">
                  <c:v>15.64</c:v>
                </c:pt>
                <c:pt idx="783" formatCode="General">
                  <c:v>15.66</c:v>
                </c:pt>
                <c:pt idx="784" formatCode="General">
                  <c:v>15.68</c:v>
                </c:pt>
                <c:pt idx="785" formatCode="General">
                  <c:v>15.7</c:v>
                </c:pt>
                <c:pt idx="786" formatCode="General">
                  <c:v>15.72</c:v>
                </c:pt>
                <c:pt idx="787" formatCode="General">
                  <c:v>15.74</c:v>
                </c:pt>
                <c:pt idx="788" formatCode="General">
                  <c:v>15.76</c:v>
                </c:pt>
                <c:pt idx="789" formatCode="General">
                  <c:v>15.78</c:v>
                </c:pt>
                <c:pt idx="790" formatCode="General">
                  <c:v>15.8</c:v>
                </c:pt>
                <c:pt idx="791" formatCode="General">
                  <c:v>15.82</c:v>
                </c:pt>
                <c:pt idx="792" formatCode="General">
                  <c:v>15.84</c:v>
                </c:pt>
                <c:pt idx="793" formatCode="General">
                  <c:v>15.86</c:v>
                </c:pt>
                <c:pt idx="794" formatCode="General">
                  <c:v>15.88</c:v>
                </c:pt>
                <c:pt idx="795" formatCode="General">
                  <c:v>15.9</c:v>
                </c:pt>
                <c:pt idx="796" formatCode="General">
                  <c:v>15.92</c:v>
                </c:pt>
                <c:pt idx="797" formatCode="General">
                  <c:v>15.94</c:v>
                </c:pt>
                <c:pt idx="798" formatCode="General">
                  <c:v>15.96</c:v>
                </c:pt>
                <c:pt idx="799" formatCode="General">
                  <c:v>15.98</c:v>
                </c:pt>
                <c:pt idx="800" formatCode="General">
                  <c:v>16</c:v>
                </c:pt>
                <c:pt idx="801" formatCode="General">
                  <c:v>16.02</c:v>
                </c:pt>
                <c:pt idx="802" formatCode="General">
                  <c:v>16.04</c:v>
                </c:pt>
                <c:pt idx="803" formatCode="General">
                  <c:v>16.059999999999999</c:v>
                </c:pt>
                <c:pt idx="804" formatCode="General">
                  <c:v>16.079999999999998</c:v>
                </c:pt>
                <c:pt idx="805" formatCode="General">
                  <c:v>16.100000000000001</c:v>
                </c:pt>
                <c:pt idx="806" formatCode="General">
                  <c:v>16.12</c:v>
                </c:pt>
                <c:pt idx="807" formatCode="General">
                  <c:v>16.14</c:v>
                </c:pt>
                <c:pt idx="808" formatCode="General">
                  <c:v>16.16</c:v>
                </c:pt>
                <c:pt idx="809" formatCode="General">
                  <c:v>16.18</c:v>
                </c:pt>
                <c:pt idx="810" formatCode="General">
                  <c:v>16.2</c:v>
                </c:pt>
                <c:pt idx="811" formatCode="General">
                  <c:v>16.22</c:v>
                </c:pt>
                <c:pt idx="812" formatCode="General">
                  <c:v>16.239999999999998</c:v>
                </c:pt>
                <c:pt idx="813" formatCode="General">
                  <c:v>16.260000000000002</c:v>
                </c:pt>
                <c:pt idx="814" formatCode="General">
                  <c:v>16.28</c:v>
                </c:pt>
                <c:pt idx="815" formatCode="General">
                  <c:v>16.3</c:v>
                </c:pt>
                <c:pt idx="816" formatCode="General">
                  <c:v>16.32</c:v>
                </c:pt>
                <c:pt idx="817" formatCode="General">
                  <c:v>16.34</c:v>
                </c:pt>
                <c:pt idx="818" formatCode="General">
                  <c:v>16.36</c:v>
                </c:pt>
                <c:pt idx="819" formatCode="General">
                  <c:v>16.38</c:v>
                </c:pt>
                <c:pt idx="820" formatCode="General">
                  <c:v>16.399999999999999</c:v>
                </c:pt>
                <c:pt idx="821" formatCode="General">
                  <c:v>16.420000000000002</c:v>
                </c:pt>
                <c:pt idx="822" formatCode="General">
                  <c:v>16.440000000000001</c:v>
                </c:pt>
                <c:pt idx="823" formatCode="General">
                  <c:v>16.46</c:v>
                </c:pt>
                <c:pt idx="824" formatCode="General">
                  <c:v>16.48</c:v>
                </c:pt>
                <c:pt idx="825" formatCode="General">
                  <c:v>16.5</c:v>
                </c:pt>
                <c:pt idx="826" formatCode="General">
                  <c:v>16.52</c:v>
                </c:pt>
                <c:pt idx="827" formatCode="General">
                  <c:v>16.54</c:v>
                </c:pt>
                <c:pt idx="828" formatCode="General">
                  <c:v>16.559999999999999</c:v>
                </c:pt>
                <c:pt idx="829" formatCode="General">
                  <c:v>16.579999999999998</c:v>
                </c:pt>
                <c:pt idx="830" formatCode="General">
                  <c:v>16.600000000000001</c:v>
                </c:pt>
                <c:pt idx="831" formatCode="General">
                  <c:v>16.62</c:v>
                </c:pt>
                <c:pt idx="832" formatCode="General">
                  <c:v>16.64</c:v>
                </c:pt>
                <c:pt idx="833" formatCode="General">
                  <c:v>16.66</c:v>
                </c:pt>
                <c:pt idx="834" formatCode="General">
                  <c:v>16.68</c:v>
                </c:pt>
                <c:pt idx="835" formatCode="General">
                  <c:v>16.7</c:v>
                </c:pt>
                <c:pt idx="836" formatCode="General">
                  <c:v>16.72</c:v>
                </c:pt>
                <c:pt idx="837" formatCode="General">
                  <c:v>16.739999999999998</c:v>
                </c:pt>
                <c:pt idx="838" formatCode="General">
                  <c:v>16.760000000000002</c:v>
                </c:pt>
                <c:pt idx="839" formatCode="General">
                  <c:v>16.78</c:v>
                </c:pt>
                <c:pt idx="840" formatCode="General">
                  <c:v>16.8</c:v>
                </c:pt>
                <c:pt idx="841" formatCode="General">
                  <c:v>16.82</c:v>
                </c:pt>
                <c:pt idx="842" formatCode="General">
                  <c:v>16.84</c:v>
                </c:pt>
                <c:pt idx="843" formatCode="General">
                  <c:v>16.86</c:v>
                </c:pt>
                <c:pt idx="844" formatCode="General">
                  <c:v>16.88</c:v>
                </c:pt>
                <c:pt idx="845" formatCode="General">
                  <c:v>16.899999999999999</c:v>
                </c:pt>
                <c:pt idx="846" formatCode="General">
                  <c:v>16.920000000000002</c:v>
                </c:pt>
                <c:pt idx="847" formatCode="General">
                  <c:v>16.940000000000001</c:v>
                </c:pt>
                <c:pt idx="848" formatCode="General">
                  <c:v>16.96</c:v>
                </c:pt>
                <c:pt idx="849" formatCode="General">
                  <c:v>16.98</c:v>
                </c:pt>
                <c:pt idx="850" formatCode="General">
                  <c:v>17</c:v>
                </c:pt>
                <c:pt idx="851" formatCode="General">
                  <c:v>17.02</c:v>
                </c:pt>
                <c:pt idx="852" formatCode="General">
                  <c:v>17.04</c:v>
                </c:pt>
                <c:pt idx="853" formatCode="General">
                  <c:v>17.059999999999999</c:v>
                </c:pt>
                <c:pt idx="854" formatCode="General">
                  <c:v>17.079999999999998</c:v>
                </c:pt>
                <c:pt idx="855" formatCode="General">
                  <c:v>17.100000000000001</c:v>
                </c:pt>
                <c:pt idx="856" formatCode="General">
                  <c:v>17.12</c:v>
                </c:pt>
                <c:pt idx="857" formatCode="General">
                  <c:v>17.14</c:v>
                </c:pt>
                <c:pt idx="858" formatCode="General">
                  <c:v>17.16</c:v>
                </c:pt>
                <c:pt idx="859" formatCode="General">
                  <c:v>17.18</c:v>
                </c:pt>
                <c:pt idx="860" formatCode="General">
                  <c:v>17.2</c:v>
                </c:pt>
                <c:pt idx="861" formatCode="General">
                  <c:v>17.22</c:v>
                </c:pt>
                <c:pt idx="862" formatCode="General">
                  <c:v>17.239999999999998</c:v>
                </c:pt>
                <c:pt idx="863" formatCode="General">
                  <c:v>17.260000000000002</c:v>
                </c:pt>
                <c:pt idx="864" formatCode="General">
                  <c:v>17.28</c:v>
                </c:pt>
                <c:pt idx="865" formatCode="General">
                  <c:v>17.3</c:v>
                </c:pt>
                <c:pt idx="866" formatCode="General">
                  <c:v>17.32</c:v>
                </c:pt>
                <c:pt idx="867" formatCode="General">
                  <c:v>17.34</c:v>
                </c:pt>
                <c:pt idx="868" formatCode="General">
                  <c:v>17.36</c:v>
                </c:pt>
                <c:pt idx="869" formatCode="General">
                  <c:v>17.38</c:v>
                </c:pt>
                <c:pt idx="870" formatCode="General">
                  <c:v>17.399999999999999</c:v>
                </c:pt>
                <c:pt idx="871" formatCode="General">
                  <c:v>17.420000000000002</c:v>
                </c:pt>
                <c:pt idx="872" formatCode="General">
                  <c:v>17.440000000000001</c:v>
                </c:pt>
                <c:pt idx="873" formatCode="General">
                  <c:v>17.46</c:v>
                </c:pt>
                <c:pt idx="874" formatCode="General">
                  <c:v>17.48</c:v>
                </c:pt>
                <c:pt idx="875" formatCode="General">
                  <c:v>17.5</c:v>
                </c:pt>
                <c:pt idx="876" formatCode="General">
                  <c:v>17.52</c:v>
                </c:pt>
                <c:pt idx="877" formatCode="General">
                  <c:v>17.54</c:v>
                </c:pt>
                <c:pt idx="878" formatCode="General">
                  <c:v>17.559999999999999</c:v>
                </c:pt>
                <c:pt idx="879" formatCode="General">
                  <c:v>17.579999999999998</c:v>
                </c:pt>
                <c:pt idx="880" formatCode="General">
                  <c:v>17.600000000000001</c:v>
                </c:pt>
                <c:pt idx="881" formatCode="General">
                  <c:v>17.62</c:v>
                </c:pt>
                <c:pt idx="882" formatCode="General">
                  <c:v>17.64</c:v>
                </c:pt>
                <c:pt idx="883" formatCode="General">
                  <c:v>17.66</c:v>
                </c:pt>
                <c:pt idx="884" formatCode="General">
                  <c:v>17.68</c:v>
                </c:pt>
                <c:pt idx="885" formatCode="General">
                  <c:v>17.7</c:v>
                </c:pt>
                <c:pt idx="886" formatCode="General">
                  <c:v>17.72</c:v>
                </c:pt>
                <c:pt idx="887" formatCode="General">
                  <c:v>17.739999999999998</c:v>
                </c:pt>
                <c:pt idx="888" formatCode="General">
                  <c:v>17.760000000000002</c:v>
                </c:pt>
                <c:pt idx="889" formatCode="General">
                  <c:v>17.78</c:v>
                </c:pt>
                <c:pt idx="890" formatCode="General">
                  <c:v>17.8</c:v>
                </c:pt>
                <c:pt idx="891" formatCode="General">
                  <c:v>17.82</c:v>
                </c:pt>
                <c:pt idx="892" formatCode="General">
                  <c:v>17.84</c:v>
                </c:pt>
                <c:pt idx="893" formatCode="General">
                  <c:v>17.86</c:v>
                </c:pt>
                <c:pt idx="894" formatCode="General">
                  <c:v>17.88</c:v>
                </c:pt>
                <c:pt idx="895" formatCode="General">
                  <c:v>17.899999999999999</c:v>
                </c:pt>
                <c:pt idx="896" formatCode="General">
                  <c:v>17.920000000000002</c:v>
                </c:pt>
                <c:pt idx="897" formatCode="General">
                  <c:v>17.940000000000001</c:v>
                </c:pt>
                <c:pt idx="898" formatCode="General">
                  <c:v>17.96</c:v>
                </c:pt>
                <c:pt idx="899" formatCode="General">
                  <c:v>17.98</c:v>
                </c:pt>
                <c:pt idx="900" formatCode="General">
                  <c:v>18</c:v>
                </c:pt>
                <c:pt idx="901" formatCode="General">
                  <c:v>18.02</c:v>
                </c:pt>
                <c:pt idx="902" formatCode="General">
                  <c:v>18.04</c:v>
                </c:pt>
                <c:pt idx="903" formatCode="General">
                  <c:v>18.059999999999999</c:v>
                </c:pt>
                <c:pt idx="904" formatCode="General">
                  <c:v>18.079999999999998</c:v>
                </c:pt>
                <c:pt idx="905" formatCode="General">
                  <c:v>18.100000000000001</c:v>
                </c:pt>
                <c:pt idx="906" formatCode="General">
                  <c:v>18.12</c:v>
                </c:pt>
                <c:pt idx="907" formatCode="General">
                  <c:v>18.14</c:v>
                </c:pt>
                <c:pt idx="908" formatCode="General">
                  <c:v>18.16</c:v>
                </c:pt>
                <c:pt idx="909" formatCode="General">
                  <c:v>18.18</c:v>
                </c:pt>
                <c:pt idx="910" formatCode="General">
                  <c:v>18.2</c:v>
                </c:pt>
                <c:pt idx="911" formatCode="General">
                  <c:v>18.22</c:v>
                </c:pt>
                <c:pt idx="912" formatCode="General">
                  <c:v>18.239999999999998</c:v>
                </c:pt>
                <c:pt idx="913" formatCode="General">
                  <c:v>18.260000000000002</c:v>
                </c:pt>
                <c:pt idx="914" formatCode="General">
                  <c:v>18.28</c:v>
                </c:pt>
                <c:pt idx="915" formatCode="General">
                  <c:v>18.3</c:v>
                </c:pt>
                <c:pt idx="916" formatCode="General">
                  <c:v>18.32</c:v>
                </c:pt>
                <c:pt idx="917" formatCode="General">
                  <c:v>18.34</c:v>
                </c:pt>
                <c:pt idx="918" formatCode="General">
                  <c:v>18.36</c:v>
                </c:pt>
                <c:pt idx="919" formatCode="General">
                  <c:v>18.38</c:v>
                </c:pt>
                <c:pt idx="920" formatCode="General">
                  <c:v>18.399999999999999</c:v>
                </c:pt>
                <c:pt idx="921" formatCode="General">
                  <c:v>18.420000000000002</c:v>
                </c:pt>
                <c:pt idx="922" formatCode="General">
                  <c:v>18.440000000000001</c:v>
                </c:pt>
                <c:pt idx="923" formatCode="General">
                  <c:v>18.46</c:v>
                </c:pt>
                <c:pt idx="924" formatCode="General">
                  <c:v>18.48</c:v>
                </c:pt>
                <c:pt idx="925" formatCode="General">
                  <c:v>18.5</c:v>
                </c:pt>
                <c:pt idx="926" formatCode="General">
                  <c:v>18.52</c:v>
                </c:pt>
                <c:pt idx="927" formatCode="General">
                  <c:v>18.54</c:v>
                </c:pt>
                <c:pt idx="928" formatCode="General">
                  <c:v>18.559999999999999</c:v>
                </c:pt>
                <c:pt idx="929" formatCode="General">
                  <c:v>18.579999999999998</c:v>
                </c:pt>
                <c:pt idx="930" formatCode="General">
                  <c:v>18.600000000000001</c:v>
                </c:pt>
                <c:pt idx="931" formatCode="General">
                  <c:v>18.62</c:v>
                </c:pt>
                <c:pt idx="932" formatCode="General">
                  <c:v>18.64</c:v>
                </c:pt>
                <c:pt idx="933" formatCode="General">
                  <c:v>18.66</c:v>
                </c:pt>
                <c:pt idx="934" formatCode="General">
                  <c:v>18.68</c:v>
                </c:pt>
                <c:pt idx="935" formatCode="General">
                  <c:v>18.7</c:v>
                </c:pt>
                <c:pt idx="936" formatCode="General">
                  <c:v>18.72</c:v>
                </c:pt>
                <c:pt idx="937" formatCode="General">
                  <c:v>18.739999999999998</c:v>
                </c:pt>
                <c:pt idx="938" formatCode="General">
                  <c:v>18.760000000000002</c:v>
                </c:pt>
                <c:pt idx="939" formatCode="General">
                  <c:v>18.78</c:v>
                </c:pt>
                <c:pt idx="940" formatCode="General">
                  <c:v>18.8</c:v>
                </c:pt>
                <c:pt idx="941" formatCode="General">
                  <c:v>18.82</c:v>
                </c:pt>
                <c:pt idx="942" formatCode="General">
                  <c:v>18.84</c:v>
                </c:pt>
                <c:pt idx="943" formatCode="General">
                  <c:v>18.86</c:v>
                </c:pt>
                <c:pt idx="944" formatCode="General">
                  <c:v>18.88</c:v>
                </c:pt>
                <c:pt idx="945" formatCode="General">
                  <c:v>18.899999999999999</c:v>
                </c:pt>
                <c:pt idx="946" formatCode="General">
                  <c:v>18.920000000000002</c:v>
                </c:pt>
                <c:pt idx="947" formatCode="General">
                  <c:v>18.940000000000001</c:v>
                </c:pt>
                <c:pt idx="948" formatCode="General">
                  <c:v>18.96</c:v>
                </c:pt>
                <c:pt idx="949" formatCode="General">
                  <c:v>18.98</c:v>
                </c:pt>
                <c:pt idx="950" formatCode="General">
                  <c:v>19</c:v>
                </c:pt>
                <c:pt idx="951" formatCode="General">
                  <c:v>19.02</c:v>
                </c:pt>
                <c:pt idx="952" formatCode="General">
                  <c:v>19.04</c:v>
                </c:pt>
                <c:pt idx="953" formatCode="General">
                  <c:v>19.059999999999999</c:v>
                </c:pt>
                <c:pt idx="954" formatCode="General">
                  <c:v>19.079999999999998</c:v>
                </c:pt>
                <c:pt idx="955" formatCode="General">
                  <c:v>19.100000000000001</c:v>
                </c:pt>
                <c:pt idx="956" formatCode="General">
                  <c:v>19.12</c:v>
                </c:pt>
                <c:pt idx="957" formatCode="General">
                  <c:v>19.14</c:v>
                </c:pt>
                <c:pt idx="958" formatCode="General">
                  <c:v>19.16</c:v>
                </c:pt>
                <c:pt idx="959" formatCode="General">
                  <c:v>19.18</c:v>
                </c:pt>
                <c:pt idx="960" formatCode="General">
                  <c:v>19.2</c:v>
                </c:pt>
                <c:pt idx="961" formatCode="General">
                  <c:v>19.22</c:v>
                </c:pt>
                <c:pt idx="962" formatCode="General">
                  <c:v>19.239999999999998</c:v>
                </c:pt>
                <c:pt idx="963" formatCode="General">
                  <c:v>19.260000000000002</c:v>
                </c:pt>
                <c:pt idx="964" formatCode="General">
                  <c:v>19.28</c:v>
                </c:pt>
                <c:pt idx="965" formatCode="General">
                  <c:v>19.3</c:v>
                </c:pt>
                <c:pt idx="966" formatCode="General">
                  <c:v>19.32</c:v>
                </c:pt>
                <c:pt idx="967" formatCode="General">
                  <c:v>19.34</c:v>
                </c:pt>
                <c:pt idx="968" formatCode="General">
                  <c:v>19.36</c:v>
                </c:pt>
                <c:pt idx="969" formatCode="General">
                  <c:v>19.38</c:v>
                </c:pt>
                <c:pt idx="970" formatCode="General">
                  <c:v>19.399999999999999</c:v>
                </c:pt>
                <c:pt idx="971" formatCode="General">
                  <c:v>19.420000000000002</c:v>
                </c:pt>
                <c:pt idx="972" formatCode="General">
                  <c:v>19.440000000000001</c:v>
                </c:pt>
                <c:pt idx="973" formatCode="General">
                  <c:v>19.46</c:v>
                </c:pt>
                <c:pt idx="974" formatCode="General">
                  <c:v>19.48</c:v>
                </c:pt>
                <c:pt idx="975" formatCode="General">
                  <c:v>19.5</c:v>
                </c:pt>
                <c:pt idx="976" formatCode="General">
                  <c:v>19.52</c:v>
                </c:pt>
                <c:pt idx="977" formatCode="General">
                  <c:v>19.54</c:v>
                </c:pt>
                <c:pt idx="978" formatCode="General">
                  <c:v>19.559999999999999</c:v>
                </c:pt>
                <c:pt idx="979" formatCode="General">
                  <c:v>19.579999999999998</c:v>
                </c:pt>
                <c:pt idx="980" formatCode="General">
                  <c:v>19.600000000000001</c:v>
                </c:pt>
                <c:pt idx="981" formatCode="General">
                  <c:v>19.62</c:v>
                </c:pt>
                <c:pt idx="982" formatCode="General">
                  <c:v>19.64</c:v>
                </c:pt>
                <c:pt idx="983" formatCode="General">
                  <c:v>19.66</c:v>
                </c:pt>
                <c:pt idx="984" formatCode="General">
                  <c:v>19.68</c:v>
                </c:pt>
                <c:pt idx="985" formatCode="General">
                  <c:v>19.7</c:v>
                </c:pt>
                <c:pt idx="986" formatCode="General">
                  <c:v>19.72</c:v>
                </c:pt>
                <c:pt idx="987" formatCode="General">
                  <c:v>19.739999999999998</c:v>
                </c:pt>
                <c:pt idx="988" formatCode="General">
                  <c:v>19.760000000000002</c:v>
                </c:pt>
                <c:pt idx="989" formatCode="General">
                  <c:v>19.78</c:v>
                </c:pt>
                <c:pt idx="990" formatCode="General">
                  <c:v>19.8</c:v>
                </c:pt>
                <c:pt idx="991" formatCode="General">
                  <c:v>19.82</c:v>
                </c:pt>
                <c:pt idx="992" formatCode="General">
                  <c:v>19.84</c:v>
                </c:pt>
                <c:pt idx="993" formatCode="General">
                  <c:v>19.86</c:v>
                </c:pt>
                <c:pt idx="994" formatCode="General">
                  <c:v>19.88</c:v>
                </c:pt>
                <c:pt idx="995" formatCode="General">
                  <c:v>19.899999999999999</c:v>
                </c:pt>
                <c:pt idx="996" formatCode="General">
                  <c:v>19.920000000000002</c:v>
                </c:pt>
                <c:pt idx="997" formatCode="General">
                  <c:v>19.940000000000001</c:v>
                </c:pt>
                <c:pt idx="998" formatCode="General">
                  <c:v>19.96</c:v>
                </c:pt>
                <c:pt idx="999" formatCode="General">
                  <c:v>19.98</c:v>
                </c:pt>
                <c:pt idx="1000" formatCode="General">
                  <c:v>20</c:v>
                </c:pt>
                <c:pt idx="1001" formatCode="General">
                  <c:v>20.02</c:v>
                </c:pt>
                <c:pt idx="1002" formatCode="General">
                  <c:v>20.04</c:v>
                </c:pt>
                <c:pt idx="1003" formatCode="General">
                  <c:v>20.059999999999999</c:v>
                </c:pt>
                <c:pt idx="1004" formatCode="General">
                  <c:v>20.079999999999998</c:v>
                </c:pt>
                <c:pt idx="1005" formatCode="General">
                  <c:v>20.100000000000001</c:v>
                </c:pt>
                <c:pt idx="1006" formatCode="General">
                  <c:v>20.12</c:v>
                </c:pt>
                <c:pt idx="1007" formatCode="General">
                  <c:v>20.14</c:v>
                </c:pt>
                <c:pt idx="1008" formatCode="General">
                  <c:v>20.16</c:v>
                </c:pt>
                <c:pt idx="1009" formatCode="General">
                  <c:v>20.18</c:v>
                </c:pt>
                <c:pt idx="1010" formatCode="General">
                  <c:v>20.2</c:v>
                </c:pt>
                <c:pt idx="1011" formatCode="General">
                  <c:v>20.22</c:v>
                </c:pt>
                <c:pt idx="1012" formatCode="General">
                  <c:v>20.239999999999998</c:v>
                </c:pt>
                <c:pt idx="1013" formatCode="General">
                  <c:v>20.260000000000002</c:v>
                </c:pt>
                <c:pt idx="1014" formatCode="General">
                  <c:v>20.28</c:v>
                </c:pt>
                <c:pt idx="1015" formatCode="General">
                  <c:v>20.3</c:v>
                </c:pt>
                <c:pt idx="1016" formatCode="General">
                  <c:v>20.32</c:v>
                </c:pt>
                <c:pt idx="1017" formatCode="General">
                  <c:v>20.34</c:v>
                </c:pt>
                <c:pt idx="1018" formatCode="General">
                  <c:v>20.36</c:v>
                </c:pt>
                <c:pt idx="1019" formatCode="General">
                  <c:v>20.38</c:v>
                </c:pt>
                <c:pt idx="1020" formatCode="General">
                  <c:v>20.399999999999999</c:v>
                </c:pt>
                <c:pt idx="1021" formatCode="General">
                  <c:v>20.420000000000002</c:v>
                </c:pt>
                <c:pt idx="1022" formatCode="General">
                  <c:v>20.440000000000001</c:v>
                </c:pt>
                <c:pt idx="1023" formatCode="General">
                  <c:v>20.46</c:v>
                </c:pt>
                <c:pt idx="1024" formatCode="General">
                  <c:v>20.48</c:v>
                </c:pt>
                <c:pt idx="1025" formatCode="General">
                  <c:v>20.5</c:v>
                </c:pt>
                <c:pt idx="1026" formatCode="General">
                  <c:v>20.52</c:v>
                </c:pt>
                <c:pt idx="1027" formatCode="General">
                  <c:v>20.54</c:v>
                </c:pt>
                <c:pt idx="1028" formatCode="General">
                  <c:v>20.56</c:v>
                </c:pt>
                <c:pt idx="1029" formatCode="General">
                  <c:v>20.58</c:v>
                </c:pt>
                <c:pt idx="1030" formatCode="General">
                  <c:v>20.6</c:v>
                </c:pt>
                <c:pt idx="1031" formatCode="General">
                  <c:v>20.62</c:v>
                </c:pt>
                <c:pt idx="1032" formatCode="General">
                  <c:v>20.64</c:v>
                </c:pt>
                <c:pt idx="1033" formatCode="General">
                  <c:v>20.66</c:v>
                </c:pt>
                <c:pt idx="1034" formatCode="General">
                  <c:v>20.68</c:v>
                </c:pt>
                <c:pt idx="1035" formatCode="General">
                  <c:v>20.7</c:v>
                </c:pt>
                <c:pt idx="1036" formatCode="General">
                  <c:v>20.72</c:v>
                </c:pt>
                <c:pt idx="1037" formatCode="General">
                  <c:v>20.74</c:v>
                </c:pt>
                <c:pt idx="1038" formatCode="General">
                  <c:v>20.76</c:v>
                </c:pt>
                <c:pt idx="1039" formatCode="General">
                  <c:v>20.78</c:v>
                </c:pt>
                <c:pt idx="1040" formatCode="General">
                  <c:v>20.8</c:v>
                </c:pt>
                <c:pt idx="1041" formatCode="General">
                  <c:v>20.82</c:v>
                </c:pt>
                <c:pt idx="1042" formatCode="General">
                  <c:v>20.84</c:v>
                </c:pt>
                <c:pt idx="1043" formatCode="General">
                  <c:v>20.86</c:v>
                </c:pt>
                <c:pt idx="1044" formatCode="General">
                  <c:v>20.88</c:v>
                </c:pt>
                <c:pt idx="1045" formatCode="General">
                  <c:v>20.9</c:v>
                </c:pt>
                <c:pt idx="1046" formatCode="General">
                  <c:v>20.92</c:v>
                </c:pt>
                <c:pt idx="1047" formatCode="General">
                  <c:v>20.94</c:v>
                </c:pt>
                <c:pt idx="1048" formatCode="General">
                  <c:v>20.96</c:v>
                </c:pt>
                <c:pt idx="1049" formatCode="General">
                  <c:v>20.98</c:v>
                </c:pt>
                <c:pt idx="1050" formatCode="General">
                  <c:v>21</c:v>
                </c:pt>
                <c:pt idx="1051" formatCode="General">
                  <c:v>21.02</c:v>
                </c:pt>
                <c:pt idx="1052" formatCode="General">
                  <c:v>21.04</c:v>
                </c:pt>
                <c:pt idx="1053" formatCode="General">
                  <c:v>21.06</c:v>
                </c:pt>
                <c:pt idx="1054" formatCode="General">
                  <c:v>21.08</c:v>
                </c:pt>
                <c:pt idx="1055" formatCode="General">
                  <c:v>21.1</c:v>
                </c:pt>
                <c:pt idx="1056" formatCode="General">
                  <c:v>21.12</c:v>
                </c:pt>
                <c:pt idx="1057" formatCode="General">
                  <c:v>21.14</c:v>
                </c:pt>
                <c:pt idx="1058" formatCode="General">
                  <c:v>21.16</c:v>
                </c:pt>
                <c:pt idx="1059" formatCode="General">
                  <c:v>21.18</c:v>
                </c:pt>
                <c:pt idx="1060" formatCode="General">
                  <c:v>21.2</c:v>
                </c:pt>
                <c:pt idx="1061" formatCode="General">
                  <c:v>21.22</c:v>
                </c:pt>
                <c:pt idx="1062" formatCode="General">
                  <c:v>21.24</c:v>
                </c:pt>
                <c:pt idx="1063" formatCode="General">
                  <c:v>21.26</c:v>
                </c:pt>
                <c:pt idx="1064" formatCode="General">
                  <c:v>21.28</c:v>
                </c:pt>
                <c:pt idx="1065" formatCode="General">
                  <c:v>21.3</c:v>
                </c:pt>
                <c:pt idx="1066" formatCode="General">
                  <c:v>21.32</c:v>
                </c:pt>
                <c:pt idx="1067" formatCode="General">
                  <c:v>21.34</c:v>
                </c:pt>
                <c:pt idx="1068" formatCode="General">
                  <c:v>21.36</c:v>
                </c:pt>
                <c:pt idx="1069" formatCode="General">
                  <c:v>21.38</c:v>
                </c:pt>
                <c:pt idx="1070" formatCode="General">
                  <c:v>21.4</c:v>
                </c:pt>
                <c:pt idx="1071" formatCode="General">
                  <c:v>21.42</c:v>
                </c:pt>
                <c:pt idx="1072" formatCode="General">
                  <c:v>21.44</c:v>
                </c:pt>
                <c:pt idx="1073" formatCode="General">
                  <c:v>21.46</c:v>
                </c:pt>
                <c:pt idx="1074" formatCode="General">
                  <c:v>21.48</c:v>
                </c:pt>
                <c:pt idx="1075" formatCode="General">
                  <c:v>21.5</c:v>
                </c:pt>
                <c:pt idx="1076" formatCode="General">
                  <c:v>21.52</c:v>
                </c:pt>
                <c:pt idx="1077" formatCode="General">
                  <c:v>21.54</c:v>
                </c:pt>
                <c:pt idx="1078" formatCode="General">
                  <c:v>21.56</c:v>
                </c:pt>
                <c:pt idx="1079" formatCode="General">
                  <c:v>21.58</c:v>
                </c:pt>
                <c:pt idx="1080" formatCode="General">
                  <c:v>21.6</c:v>
                </c:pt>
                <c:pt idx="1081" formatCode="General">
                  <c:v>21.62</c:v>
                </c:pt>
                <c:pt idx="1082" formatCode="General">
                  <c:v>21.64</c:v>
                </c:pt>
                <c:pt idx="1083" formatCode="General">
                  <c:v>21.66</c:v>
                </c:pt>
                <c:pt idx="1084" formatCode="General">
                  <c:v>21.68</c:v>
                </c:pt>
                <c:pt idx="1085" formatCode="General">
                  <c:v>21.7</c:v>
                </c:pt>
                <c:pt idx="1086" formatCode="General">
                  <c:v>21.72</c:v>
                </c:pt>
                <c:pt idx="1087" formatCode="General">
                  <c:v>21.74</c:v>
                </c:pt>
                <c:pt idx="1088" formatCode="General">
                  <c:v>21.76</c:v>
                </c:pt>
                <c:pt idx="1089" formatCode="General">
                  <c:v>21.78</c:v>
                </c:pt>
                <c:pt idx="1090" formatCode="General">
                  <c:v>21.8</c:v>
                </c:pt>
                <c:pt idx="1091" formatCode="General">
                  <c:v>21.82</c:v>
                </c:pt>
                <c:pt idx="1092" formatCode="General">
                  <c:v>21.84</c:v>
                </c:pt>
                <c:pt idx="1093" formatCode="General">
                  <c:v>21.86</c:v>
                </c:pt>
                <c:pt idx="1094" formatCode="General">
                  <c:v>21.88</c:v>
                </c:pt>
                <c:pt idx="1095" formatCode="General">
                  <c:v>21.9</c:v>
                </c:pt>
                <c:pt idx="1096" formatCode="General">
                  <c:v>21.92</c:v>
                </c:pt>
                <c:pt idx="1097" formatCode="General">
                  <c:v>21.94</c:v>
                </c:pt>
                <c:pt idx="1098" formatCode="General">
                  <c:v>21.96</c:v>
                </c:pt>
                <c:pt idx="1099" formatCode="General">
                  <c:v>21.98</c:v>
                </c:pt>
                <c:pt idx="1100" formatCode="General">
                  <c:v>22</c:v>
                </c:pt>
                <c:pt idx="1101" formatCode="General">
                  <c:v>22.02</c:v>
                </c:pt>
                <c:pt idx="1102" formatCode="General">
                  <c:v>22.04</c:v>
                </c:pt>
                <c:pt idx="1103" formatCode="General">
                  <c:v>22.06</c:v>
                </c:pt>
                <c:pt idx="1104" formatCode="General">
                  <c:v>22.08</c:v>
                </c:pt>
                <c:pt idx="1105" formatCode="General">
                  <c:v>22.1</c:v>
                </c:pt>
                <c:pt idx="1106" formatCode="General">
                  <c:v>22.12</c:v>
                </c:pt>
                <c:pt idx="1107" formatCode="General">
                  <c:v>22.14</c:v>
                </c:pt>
                <c:pt idx="1108" formatCode="General">
                  <c:v>22.16</c:v>
                </c:pt>
                <c:pt idx="1109" formatCode="General">
                  <c:v>22.18</c:v>
                </c:pt>
                <c:pt idx="1110" formatCode="General">
                  <c:v>22.2</c:v>
                </c:pt>
                <c:pt idx="1111" formatCode="General">
                  <c:v>22.22</c:v>
                </c:pt>
                <c:pt idx="1112" formatCode="General">
                  <c:v>22.24</c:v>
                </c:pt>
                <c:pt idx="1113" formatCode="General">
                  <c:v>22.26</c:v>
                </c:pt>
                <c:pt idx="1114" formatCode="General">
                  <c:v>22.28</c:v>
                </c:pt>
                <c:pt idx="1115" formatCode="General">
                  <c:v>22.3</c:v>
                </c:pt>
                <c:pt idx="1116" formatCode="General">
                  <c:v>22.32</c:v>
                </c:pt>
                <c:pt idx="1117" formatCode="General">
                  <c:v>22.34</c:v>
                </c:pt>
                <c:pt idx="1118" formatCode="General">
                  <c:v>22.36</c:v>
                </c:pt>
                <c:pt idx="1119" formatCode="General">
                  <c:v>22.38</c:v>
                </c:pt>
                <c:pt idx="1120" formatCode="General">
                  <c:v>22.4</c:v>
                </c:pt>
                <c:pt idx="1121" formatCode="General">
                  <c:v>22.42</c:v>
                </c:pt>
                <c:pt idx="1122" formatCode="General">
                  <c:v>22.44</c:v>
                </c:pt>
                <c:pt idx="1123" formatCode="General">
                  <c:v>22.46</c:v>
                </c:pt>
                <c:pt idx="1124" formatCode="General">
                  <c:v>22.48</c:v>
                </c:pt>
                <c:pt idx="1125" formatCode="General">
                  <c:v>22.5</c:v>
                </c:pt>
                <c:pt idx="1126" formatCode="General">
                  <c:v>22.52</c:v>
                </c:pt>
                <c:pt idx="1127" formatCode="General">
                  <c:v>22.54</c:v>
                </c:pt>
                <c:pt idx="1128" formatCode="General">
                  <c:v>22.56</c:v>
                </c:pt>
                <c:pt idx="1129" formatCode="General">
                  <c:v>22.58</c:v>
                </c:pt>
                <c:pt idx="1130" formatCode="General">
                  <c:v>22.6</c:v>
                </c:pt>
                <c:pt idx="1131" formatCode="General">
                  <c:v>22.62</c:v>
                </c:pt>
                <c:pt idx="1132" formatCode="General">
                  <c:v>22.64</c:v>
                </c:pt>
                <c:pt idx="1133" formatCode="General">
                  <c:v>22.66</c:v>
                </c:pt>
                <c:pt idx="1134" formatCode="General">
                  <c:v>22.68</c:v>
                </c:pt>
                <c:pt idx="1135" formatCode="General">
                  <c:v>22.7</c:v>
                </c:pt>
                <c:pt idx="1136" formatCode="General">
                  <c:v>22.72</c:v>
                </c:pt>
                <c:pt idx="1137" formatCode="General">
                  <c:v>22.74</c:v>
                </c:pt>
                <c:pt idx="1138" formatCode="General">
                  <c:v>22.76</c:v>
                </c:pt>
                <c:pt idx="1139" formatCode="General">
                  <c:v>22.78</c:v>
                </c:pt>
                <c:pt idx="1140" formatCode="General">
                  <c:v>22.8</c:v>
                </c:pt>
                <c:pt idx="1141" formatCode="General">
                  <c:v>22.82</c:v>
                </c:pt>
                <c:pt idx="1142" formatCode="General">
                  <c:v>22.84</c:v>
                </c:pt>
                <c:pt idx="1143" formatCode="General">
                  <c:v>22.86</c:v>
                </c:pt>
                <c:pt idx="1144" formatCode="General">
                  <c:v>22.88</c:v>
                </c:pt>
                <c:pt idx="1145" formatCode="General">
                  <c:v>22.9</c:v>
                </c:pt>
                <c:pt idx="1146" formatCode="General">
                  <c:v>22.92</c:v>
                </c:pt>
                <c:pt idx="1147" formatCode="General">
                  <c:v>22.94</c:v>
                </c:pt>
                <c:pt idx="1148" formatCode="General">
                  <c:v>22.96</c:v>
                </c:pt>
                <c:pt idx="1149" formatCode="General">
                  <c:v>22.98</c:v>
                </c:pt>
                <c:pt idx="1150" formatCode="General">
                  <c:v>23</c:v>
                </c:pt>
                <c:pt idx="1151" formatCode="General">
                  <c:v>23.02</c:v>
                </c:pt>
                <c:pt idx="1152" formatCode="General">
                  <c:v>23.04</c:v>
                </c:pt>
                <c:pt idx="1153" formatCode="General">
                  <c:v>23.06</c:v>
                </c:pt>
                <c:pt idx="1154" formatCode="General">
                  <c:v>23.08</c:v>
                </c:pt>
                <c:pt idx="1155" formatCode="General">
                  <c:v>23.1</c:v>
                </c:pt>
                <c:pt idx="1156" formatCode="General">
                  <c:v>23.12</c:v>
                </c:pt>
                <c:pt idx="1157" formatCode="General">
                  <c:v>23.14</c:v>
                </c:pt>
                <c:pt idx="1158" formatCode="General">
                  <c:v>23.16</c:v>
                </c:pt>
                <c:pt idx="1159" formatCode="General">
                  <c:v>23.18</c:v>
                </c:pt>
                <c:pt idx="1160" formatCode="General">
                  <c:v>23.2</c:v>
                </c:pt>
                <c:pt idx="1161" formatCode="General">
                  <c:v>23.22</c:v>
                </c:pt>
                <c:pt idx="1162" formatCode="General">
                  <c:v>23.24</c:v>
                </c:pt>
                <c:pt idx="1163" formatCode="General">
                  <c:v>23.26</c:v>
                </c:pt>
                <c:pt idx="1164" formatCode="General">
                  <c:v>23.28</c:v>
                </c:pt>
                <c:pt idx="1165" formatCode="General">
                  <c:v>23.3</c:v>
                </c:pt>
                <c:pt idx="1166" formatCode="General">
                  <c:v>23.32</c:v>
                </c:pt>
                <c:pt idx="1167" formatCode="General">
                  <c:v>23.34</c:v>
                </c:pt>
                <c:pt idx="1168" formatCode="General">
                  <c:v>23.36</c:v>
                </c:pt>
                <c:pt idx="1169" formatCode="General">
                  <c:v>23.38</c:v>
                </c:pt>
                <c:pt idx="1170" formatCode="General">
                  <c:v>23.4</c:v>
                </c:pt>
                <c:pt idx="1171" formatCode="General">
                  <c:v>23.42</c:v>
                </c:pt>
                <c:pt idx="1172" formatCode="General">
                  <c:v>23.44</c:v>
                </c:pt>
                <c:pt idx="1173" formatCode="General">
                  <c:v>23.46</c:v>
                </c:pt>
                <c:pt idx="1174" formatCode="General">
                  <c:v>23.48</c:v>
                </c:pt>
                <c:pt idx="1175" formatCode="General">
                  <c:v>23.5</c:v>
                </c:pt>
                <c:pt idx="1176" formatCode="General">
                  <c:v>23.52</c:v>
                </c:pt>
                <c:pt idx="1177" formatCode="General">
                  <c:v>23.54</c:v>
                </c:pt>
                <c:pt idx="1178" formatCode="General">
                  <c:v>23.56</c:v>
                </c:pt>
                <c:pt idx="1179" formatCode="General">
                  <c:v>23.58</c:v>
                </c:pt>
                <c:pt idx="1180" formatCode="General">
                  <c:v>23.6</c:v>
                </c:pt>
                <c:pt idx="1181" formatCode="General">
                  <c:v>23.62</c:v>
                </c:pt>
                <c:pt idx="1182" formatCode="General">
                  <c:v>23.64</c:v>
                </c:pt>
                <c:pt idx="1183" formatCode="General">
                  <c:v>23.66</c:v>
                </c:pt>
                <c:pt idx="1184" formatCode="General">
                  <c:v>23.68</c:v>
                </c:pt>
                <c:pt idx="1185" formatCode="General">
                  <c:v>23.7</c:v>
                </c:pt>
                <c:pt idx="1186" formatCode="General">
                  <c:v>23.72</c:v>
                </c:pt>
                <c:pt idx="1187" formatCode="General">
                  <c:v>23.74</c:v>
                </c:pt>
                <c:pt idx="1188" formatCode="General">
                  <c:v>23.76</c:v>
                </c:pt>
                <c:pt idx="1189" formatCode="General">
                  <c:v>23.78</c:v>
                </c:pt>
                <c:pt idx="1190" formatCode="General">
                  <c:v>23.8</c:v>
                </c:pt>
                <c:pt idx="1191" formatCode="General">
                  <c:v>23.82</c:v>
                </c:pt>
                <c:pt idx="1192" formatCode="General">
                  <c:v>23.84</c:v>
                </c:pt>
                <c:pt idx="1193" formatCode="General">
                  <c:v>23.86</c:v>
                </c:pt>
                <c:pt idx="1194" formatCode="General">
                  <c:v>23.88</c:v>
                </c:pt>
                <c:pt idx="1195" formatCode="General">
                  <c:v>23.9</c:v>
                </c:pt>
                <c:pt idx="1196" formatCode="General">
                  <c:v>23.92</c:v>
                </c:pt>
                <c:pt idx="1197" formatCode="General">
                  <c:v>23.94</c:v>
                </c:pt>
                <c:pt idx="1198" formatCode="General">
                  <c:v>23.96</c:v>
                </c:pt>
                <c:pt idx="1199" formatCode="General">
                  <c:v>23.98</c:v>
                </c:pt>
                <c:pt idx="1200" formatCode="General">
                  <c:v>24</c:v>
                </c:pt>
                <c:pt idx="1201" formatCode="General">
                  <c:v>24.02</c:v>
                </c:pt>
                <c:pt idx="1202" formatCode="General">
                  <c:v>24.04</c:v>
                </c:pt>
                <c:pt idx="1203" formatCode="General">
                  <c:v>24.06</c:v>
                </c:pt>
                <c:pt idx="1204" formatCode="General">
                  <c:v>24.08</c:v>
                </c:pt>
                <c:pt idx="1205" formatCode="General">
                  <c:v>24.1</c:v>
                </c:pt>
                <c:pt idx="1206" formatCode="General">
                  <c:v>24.12</c:v>
                </c:pt>
                <c:pt idx="1207" formatCode="General">
                  <c:v>24.14</c:v>
                </c:pt>
                <c:pt idx="1208" formatCode="General">
                  <c:v>24.16</c:v>
                </c:pt>
                <c:pt idx="1209" formatCode="General">
                  <c:v>24.18</c:v>
                </c:pt>
                <c:pt idx="1210" formatCode="General">
                  <c:v>24.2</c:v>
                </c:pt>
                <c:pt idx="1211" formatCode="General">
                  <c:v>24.22</c:v>
                </c:pt>
                <c:pt idx="1212" formatCode="General">
                  <c:v>24.24</c:v>
                </c:pt>
                <c:pt idx="1213" formatCode="General">
                  <c:v>24.26</c:v>
                </c:pt>
                <c:pt idx="1214" formatCode="General">
                  <c:v>24.28</c:v>
                </c:pt>
                <c:pt idx="1215" formatCode="General">
                  <c:v>24.3</c:v>
                </c:pt>
                <c:pt idx="1216" formatCode="General">
                  <c:v>24.32</c:v>
                </c:pt>
                <c:pt idx="1217" formatCode="General">
                  <c:v>24.34</c:v>
                </c:pt>
                <c:pt idx="1218" formatCode="General">
                  <c:v>24.36</c:v>
                </c:pt>
                <c:pt idx="1219" formatCode="General">
                  <c:v>24.38</c:v>
                </c:pt>
                <c:pt idx="1220" formatCode="General">
                  <c:v>24.4</c:v>
                </c:pt>
                <c:pt idx="1221" formatCode="General">
                  <c:v>24.42</c:v>
                </c:pt>
                <c:pt idx="1222" formatCode="General">
                  <c:v>24.44</c:v>
                </c:pt>
                <c:pt idx="1223" formatCode="General">
                  <c:v>24.46</c:v>
                </c:pt>
                <c:pt idx="1224" formatCode="General">
                  <c:v>24.48</c:v>
                </c:pt>
                <c:pt idx="1225" formatCode="General">
                  <c:v>24.5</c:v>
                </c:pt>
                <c:pt idx="1226" formatCode="General">
                  <c:v>24.52</c:v>
                </c:pt>
                <c:pt idx="1227" formatCode="General">
                  <c:v>24.54</c:v>
                </c:pt>
                <c:pt idx="1228" formatCode="General">
                  <c:v>24.56</c:v>
                </c:pt>
                <c:pt idx="1229" formatCode="General">
                  <c:v>24.58</c:v>
                </c:pt>
                <c:pt idx="1230" formatCode="General">
                  <c:v>24.6</c:v>
                </c:pt>
                <c:pt idx="1231" formatCode="General">
                  <c:v>24.62</c:v>
                </c:pt>
                <c:pt idx="1232" formatCode="General">
                  <c:v>24.64</c:v>
                </c:pt>
                <c:pt idx="1233" formatCode="General">
                  <c:v>24.66</c:v>
                </c:pt>
                <c:pt idx="1234" formatCode="General">
                  <c:v>24.68</c:v>
                </c:pt>
                <c:pt idx="1235" formatCode="General">
                  <c:v>24.7</c:v>
                </c:pt>
                <c:pt idx="1236" formatCode="General">
                  <c:v>24.72</c:v>
                </c:pt>
                <c:pt idx="1237" formatCode="General">
                  <c:v>24.74</c:v>
                </c:pt>
                <c:pt idx="1238" formatCode="General">
                  <c:v>24.76</c:v>
                </c:pt>
                <c:pt idx="1239" formatCode="General">
                  <c:v>24.78</c:v>
                </c:pt>
                <c:pt idx="1240" formatCode="General">
                  <c:v>24.8</c:v>
                </c:pt>
                <c:pt idx="1241" formatCode="General">
                  <c:v>24.82</c:v>
                </c:pt>
                <c:pt idx="1242" formatCode="General">
                  <c:v>24.84</c:v>
                </c:pt>
                <c:pt idx="1243" formatCode="General">
                  <c:v>24.86</c:v>
                </c:pt>
                <c:pt idx="1244" formatCode="General">
                  <c:v>24.88</c:v>
                </c:pt>
                <c:pt idx="1245" formatCode="General">
                  <c:v>24.9</c:v>
                </c:pt>
                <c:pt idx="1246" formatCode="General">
                  <c:v>24.92</c:v>
                </c:pt>
                <c:pt idx="1247" formatCode="General">
                  <c:v>24.94</c:v>
                </c:pt>
                <c:pt idx="1248" formatCode="General">
                  <c:v>24.96</c:v>
                </c:pt>
                <c:pt idx="1249" formatCode="General">
                  <c:v>24.98</c:v>
                </c:pt>
                <c:pt idx="1250" formatCode="General">
                  <c:v>25</c:v>
                </c:pt>
                <c:pt idx="1251" formatCode="General">
                  <c:v>25.02</c:v>
                </c:pt>
                <c:pt idx="1252" formatCode="General">
                  <c:v>25.04</c:v>
                </c:pt>
                <c:pt idx="1253" formatCode="General">
                  <c:v>25.06</c:v>
                </c:pt>
                <c:pt idx="1254" formatCode="General">
                  <c:v>25.08</c:v>
                </c:pt>
                <c:pt idx="1255" formatCode="General">
                  <c:v>25.1</c:v>
                </c:pt>
                <c:pt idx="1256" formatCode="General">
                  <c:v>25.12</c:v>
                </c:pt>
                <c:pt idx="1257" formatCode="General">
                  <c:v>25.14</c:v>
                </c:pt>
                <c:pt idx="1258" formatCode="General">
                  <c:v>25.16</c:v>
                </c:pt>
                <c:pt idx="1259" formatCode="General">
                  <c:v>25.18</c:v>
                </c:pt>
                <c:pt idx="1260" formatCode="General">
                  <c:v>25.2</c:v>
                </c:pt>
                <c:pt idx="1261" formatCode="General">
                  <c:v>25.22</c:v>
                </c:pt>
                <c:pt idx="1262" formatCode="General">
                  <c:v>25.24</c:v>
                </c:pt>
                <c:pt idx="1263" formatCode="General">
                  <c:v>25.26</c:v>
                </c:pt>
                <c:pt idx="1264" formatCode="General">
                  <c:v>25.28</c:v>
                </c:pt>
                <c:pt idx="1265" formatCode="General">
                  <c:v>25.3</c:v>
                </c:pt>
                <c:pt idx="1266" formatCode="General">
                  <c:v>25.32</c:v>
                </c:pt>
                <c:pt idx="1267" formatCode="General">
                  <c:v>25.34</c:v>
                </c:pt>
                <c:pt idx="1268" formatCode="General">
                  <c:v>25.36</c:v>
                </c:pt>
                <c:pt idx="1269" formatCode="General">
                  <c:v>25.38</c:v>
                </c:pt>
                <c:pt idx="1270" formatCode="General">
                  <c:v>25.4</c:v>
                </c:pt>
                <c:pt idx="1271" formatCode="General">
                  <c:v>25.42</c:v>
                </c:pt>
                <c:pt idx="1272" formatCode="General">
                  <c:v>25.44</c:v>
                </c:pt>
                <c:pt idx="1273" formatCode="General">
                  <c:v>25.46</c:v>
                </c:pt>
                <c:pt idx="1274" formatCode="General">
                  <c:v>25.48</c:v>
                </c:pt>
                <c:pt idx="1275" formatCode="General">
                  <c:v>25.5</c:v>
                </c:pt>
                <c:pt idx="1276" formatCode="General">
                  <c:v>25.52</c:v>
                </c:pt>
                <c:pt idx="1277" formatCode="General">
                  <c:v>25.54</c:v>
                </c:pt>
                <c:pt idx="1278" formatCode="General">
                  <c:v>25.56</c:v>
                </c:pt>
                <c:pt idx="1279" formatCode="General">
                  <c:v>25.58</c:v>
                </c:pt>
                <c:pt idx="1280" formatCode="General">
                  <c:v>25.6</c:v>
                </c:pt>
                <c:pt idx="1281" formatCode="General">
                  <c:v>25.62</c:v>
                </c:pt>
                <c:pt idx="1282" formatCode="General">
                  <c:v>25.64</c:v>
                </c:pt>
                <c:pt idx="1283" formatCode="General">
                  <c:v>25.66</c:v>
                </c:pt>
                <c:pt idx="1284" formatCode="General">
                  <c:v>25.68</c:v>
                </c:pt>
                <c:pt idx="1285" formatCode="General">
                  <c:v>25.7</c:v>
                </c:pt>
                <c:pt idx="1286" formatCode="General">
                  <c:v>25.72</c:v>
                </c:pt>
                <c:pt idx="1287" formatCode="General">
                  <c:v>25.74</c:v>
                </c:pt>
                <c:pt idx="1288" formatCode="General">
                  <c:v>25.76</c:v>
                </c:pt>
                <c:pt idx="1289" formatCode="General">
                  <c:v>25.78</c:v>
                </c:pt>
                <c:pt idx="1290" formatCode="General">
                  <c:v>25.8</c:v>
                </c:pt>
                <c:pt idx="1291" formatCode="General">
                  <c:v>25.82</c:v>
                </c:pt>
                <c:pt idx="1292" formatCode="General">
                  <c:v>25.84</c:v>
                </c:pt>
                <c:pt idx="1293" formatCode="General">
                  <c:v>25.86</c:v>
                </c:pt>
                <c:pt idx="1294" formatCode="General">
                  <c:v>25.88</c:v>
                </c:pt>
                <c:pt idx="1295" formatCode="General">
                  <c:v>25.9</c:v>
                </c:pt>
                <c:pt idx="1296" formatCode="General">
                  <c:v>25.92</c:v>
                </c:pt>
                <c:pt idx="1297" formatCode="General">
                  <c:v>25.94</c:v>
                </c:pt>
                <c:pt idx="1298" formatCode="General">
                  <c:v>25.96</c:v>
                </c:pt>
                <c:pt idx="1299" formatCode="General">
                  <c:v>25.98</c:v>
                </c:pt>
                <c:pt idx="1300" formatCode="General">
                  <c:v>26</c:v>
                </c:pt>
                <c:pt idx="1301" formatCode="General">
                  <c:v>26.02</c:v>
                </c:pt>
                <c:pt idx="1302" formatCode="General">
                  <c:v>26.04</c:v>
                </c:pt>
                <c:pt idx="1303" formatCode="General">
                  <c:v>26.06</c:v>
                </c:pt>
                <c:pt idx="1304" formatCode="General">
                  <c:v>26.08</c:v>
                </c:pt>
                <c:pt idx="1305" formatCode="General">
                  <c:v>26.1</c:v>
                </c:pt>
                <c:pt idx="1306" formatCode="General">
                  <c:v>26.12</c:v>
                </c:pt>
                <c:pt idx="1307" formatCode="General">
                  <c:v>26.14</c:v>
                </c:pt>
                <c:pt idx="1308" formatCode="General">
                  <c:v>26.16</c:v>
                </c:pt>
                <c:pt idx="1309" formatCode="General">
                  <c:v>26.18</c:v>
                </c:pt>
                <c:pt idx="1310" formatCode="General">
                  <c:v>26.2</c:v>
                </c:pt>
                <c:pt idx="1311" formatCode="General">
                  <c:v>26.22</c:v>
                </c:pt>
                <c:pt idx="1312" formatCode="General">
                  <c:v>26.24</c:v>
                </c:pt>
                <c:pt idx="1313" formatCode="General">
                  <c:v>26.26</c:v>
                </c:pt>
                <c:pt idx="1314" formatCode="General">
                  <c:v>26.28</c:v>
                </c:pt>
                <c:pt idx="1315" formatCode="General">
                  <c:v>26.3</c:v>
                </c:pt>
                <c:pt idx="1316" formatCode="General">
                  <c:v>26.32</c:v>
                </c:pt>
                <c:pt idx="1317" formatCode="General">
                  <c:v>26.34</c:v>
                </c:pt>
                <c:pt idx="1318" formatCode="General">
                  <c:v>26.36</c:v>
                </c:pt>
                <c:pt idx="1319" formatCode="General">
                  <c:v>26.38</c:v>
                </c:pt>
                <c:pt idx="1320" formatCode="General">
                  <c:v>26.4</c:v>
                </c:pt>
                <c:pt idx="1321" formatCode="General">
                  <c:v>26.42</c:v>
                </c:pt>
                <c:pt idx="1322" formatCode="General">
                  <c:v>26.44</c:v>
                </c:pt>
                <c:pt idx="1323" formatCode="General">
                  <c:v>26.46</c:v>
                </c:pt>
                <c:pt idx="1324" formatCode="General">
                  <c:v>26.48</c:v>
                </c:pt>
                <c:pt idx="1325" formatCode="General">
                  <c:v>26.5</c:v>
                </c:pt>
                <c:pt idx="1326" formatCode="General">
                  <c:v>26.52</c:v>
                </c:pt>
                <c:pt idx="1327" formatCode="General">
                  <c:v>26.54</c:v>
                </c:pt>
                <c:pt idx="1328" formatCode="General">
                  <c:v>26.56</c:v>
                </c:pt>
                <c:pt idx="1329" formatCode="General">
                  <c:v>26.58</c:v>
                </c:pt>
                <c:pt idx="1330" formatCode="General">
                  <c:v>26.6</c:v>
                </c:pt>
                <c:pt idx="1331" formatCode="General">
                  <c:v>26.62</c:v>
                </c:pt>
                <c:pt idx="1332" formatCode="General">
                  <c:v>26.64</c:v>
                </c:pt>
                <c:pt idx="1333" formatCode="General">
                  <c:v>26.66</c:v>
                </c:pt>
                <c:pt idx="1334" formatCode="General">
                  <c:v>26.68</c:v>
                </c:pt>
                <c:pt idx="1335" formatCode="General">
                  <c:v>26.7</c:v>
                </c:pt>
                <c:pt idx="1336" formatCode="General">
                  <c:v>26.72</c:v>
                </c:pt>
                <c:pt idx="1337" formatCode="General">
                  <c:v>26.74</c:v>
                </c:pt>
                <c:pt idx="1338" formatCode="General">
                  <c:v>26.76</c:v>
                </c:pt>
                <c:pt idx="1339" formatCode="General">
                  <c:v>26.78</c:v>
                </c:pt>
                <c:pt idx="1340" formatCode="General">
                  <c:v>26.8</c:v>
                </c:pt>
                <c:pt idx="1341" formatCode="General">
                  <c:v>26.82</c:v>
                </c:pt>
                <c:pt idx="1342" formatCode="General">
                  <c:v>26.84</c:v>
                </c:pt>
                <c:pt idx="1343" formatCode="General">
                  <c:v>26.86</c:v>
                </c:pt>
                <c:pt idx="1344" formatCode="General">
                  <c:v>26.88</c:v>
                </c:pt>
                <c:pt idx="1345" formatCode="General">
                  <c:v>26.9</c:v>
                </c:pt>
                <c:pt idx="1346" formatCode="General">
                  <c:v>26.92</c:v>
                </c:pt>
                <c:pt idx="1347" formatCode="General">
                  <c:v>26.94</c:v>
                </c:pt>
                <c:pt idx="1348" formatCode="General">
                  <c:v>26.96</c:v>
                </c:pt>
                <c:pt idx="1349" formatCode="General">
                  <c:v>26.98</c:v>
                </c:pt>
                <c:pt idx="1350" formatCode="General">
                  <c:v>27</c:v>
                </c:pt>
                <c:pt idx="1351" formatCode="General">
                  <c:v>27.02</c:v>
                </c:pt>
                <c:pt idx="1352" formatCode="General">
                  <c:v>27.04</c:v>
                </c:pt>
                <c:pt idx="1353" formatCode="General">
                  <c:v>27.06</c:v>
                </c:pt>
                <c:pt idx="1354" formatCode="General">
                  <c:v>27.08</c:v>
                </c:pt>
                <c:pt idx="1355" formatCode="General">
                  <c:v>27.1</c:v>
                </c:pt>
                <c:pt idx="1356" formatCode="General">
                  <c:v>27.12</c:v>
                </c:pt>
                <c:pt idx="1357" formatCode="General">
                  <c:v>27.14</c:v>
                </c:pt>
                <c:pt idx="1358" formatCode="General">
                  <c:v>27.16</c:v>
                </c:pt>
                <c:pt idx="1359" formatCode="General">
                  <c:v>27.18</c:v>
                </c:pt>
                <c:pt idx="1360" formatCode="General">
                  <c:v>27.2</c:v>
                </c:pt>
                <c:pt idx="1361" formatCode="General">
                  <c:v>27.22</c:v>
                </c:pt>
                <c:pt idx="1362" formatCode="General">
                  <c:v>27.24</c:v>
                </c:pt>
                <c:pt idx="1363" formatCode="General">
                  <c:v>27.26</c:v>
                </c:pt>
                <c:pt idx="1364" formatCode="General">
                  <c:v>27.28</c:v>
                </c:pt>
                <c:pt idx="1365" formatCode="General">
                  <c:v>27.3</c:v>
                </c:pt>
                <c:pt idx="1366" formatCode="General">
                  <c:v>27.32</c:v>
                </c:pt>
                <c:pt idx="1367" formatCode="General">
                  <c:v>27.34</c:v>
                </c:pt>
                <c:pt idx="1368" formatCode="General">
                  <c:v>27.36</c:v>
                </c:pt>
                <c:pt idx="1369" formatCode="General">
                  <c:v>27.38</c:v>
                </c:pt>
                <c:pt idx="1370" formatCode="General">
                  <c:v>27.4</c:v>
                </c:pt>
                <c:pt idx="1371" formatCode="General">
                  <c:v>27.42</c:v>
                </c:pt>
                <c:pt idx="1372" formatCode="General">
                  <c:v>27.44</c:v>
                </c:pt>
                <c:pt idx="1373" formatCode="General">
                  <c:v>27.46</c:v>
                </c:pt>
                <c:pt idx="1374" formatCode="General">
                  <c:v>27.48</c:v>
                </c:pt>
                <c:pt idx="1375" formatCode="General">
                  <c:v>27.5</c:v>
                </c:pt>
                <c:pt idx="1376" formatCode="General">
                  <c:v>27.52</c:v>
                </c:pt>
                <c:pt idx="1377" formatCode="General">
                  <c:v>27.54</c:v>
                </c:pt>
                <c:pt idx="1378" formatCode="General">
                  <c:v>27.56</c:v>
                </c:pt>
                <c:pt idx="1379" formatCode="General">
                  <c:v>27.58</c:v>
                </c:pt>
                <c:pt idx="1380" formatCode="General">
                  <c:v>27.6</c:v>
                </c:pt>
                <c:pt idx="1381" formatCode="General">
                  <c:v>27.62</c:v>
                </c:pt>
                <c:pt idx="1382" formatCode="General">
                  <c:v>27.64</c:v>
                </c:pt>
                <c:pt idx="1383" formatCode="General">
                  <c:v>27.66</c:v>
                </c:pt>
                <c:pt idx="1384" formatCode="General">
                  <c:v>27.68</c:v>
                </c:pt>
                <c:pt idx="1385" formatCode="General">
                  <c:v>27.7</c:v>
                </c:pt>
                <c:pt idx="1386" formatCode="General">
                  <c:v>27.72</c:v>
                </c:pt>
                <c:pt idx="1387" formatCode="General">
                  <c:v>27.74</c:v>
                </c:pt>
                <c:pt idx="1388" formatCode="General">
                  <c:v>27.76</c:v>
                </c:pt>
                <c:pt idx="1389" formatCode="General">
                  <c:v>27.78</c:v>
                </c:pt>
                <c:pt idx="1390" formatCode="General">
                  <c:v>27.8</c:v>
                </c:pt>
                <c:pt idx="1391" formatCode="General">
                  <c:v>27.82</c:v>
                </c:pt>
                <c:pt idx="1392" formatCode="General">
                  <c:v>27.84</c:v>
                </c:pt>
                <c:pt idx="1393" formatCode="General">
                  <c:v>27.86</c:v>
                </c:pt>
                <c:pt idx="1394" formatCode="General">
                  <c:v>27.88</c:v>
                </c:pt>
                <c:pt idx="1395" formatCode="General">
                  <c:v>27.9</c:v>
                </c:pt>
                <c:pt idx="1396" formatCode="General">
                  <c:v>27.92</c:v>
                </c:pt>
                <c:pt idx="1397" formatCode="General">
                  <c:v>27.94</c:v>
                </c:pt>
                <c:pt idx="1398" formatCode="General">
                  <c:v>27.96</c:v>
                </c:pt>
                <c:pt idx="1399" formatCode="General">
                  <c:v>27.98</c:v>
                </c:pt>
                <c:pt idx="1400" formatCode="General">
                  <c:v>28</c:v>
                </c:pt>
                <c:pt idx="1401" formatCode="General">
                  <c:v>28.02</c:v>
                </c:pt>
                <c:pt idx="1402" formatCode="General">
                  <c:v>28.04</c:v>
                </c:pt>
                <c:pt idx="1403" formatCode="General">
                  <c:v>28.06</c:v>
                </c:pt>
                <c:pt idx="1404" formatCode="General">
                  <c:v>28.08</c:v>
                </c:pt>
                <c:pt idx="1405" formatCode="General">
                  <c:v>28.1</c:v>
                </c:pt>
                <c:pt idx="1406" formatCode="General">
                  <c:v>28.12</c:v>
                </c:pt>
                <c:pt idx="1407" formatCode="General">
                  <c:v>28.14</c:v>
                </c:pt>
                <c:pt idx="1408" formatCode="General">
                  <c:v>28.16</c:v>
                </c:pt>
                <c:pt idx="1409" formatCode="General">
                  <c:v>28.18</c:v>
                </c:pt>
                <c:pt idx="1410" formatCode="General">
                  <c:v>28.2</c:v>
                </c:pt>
                <c:pt idx="1411" formatCode="General">
                  <c:v>28.22</c:v>
                </c:pt>
                <c:pt idx="1412" formatCode="General">
                  <c:v>28.24</c:v>
                </c:pt>
                <c:pt idx="1413" formatCode="General">
                  <c:v>28.26</c:v>
                </c:pt>
                <c:pt idx="1414" formatCode="General">
                  <c:v>28.28</c:v>
                </c:pt>
                <c:pt idx="1415" formatCode="General">
                  <c:v>28.3</c:v>
                </c:pt>
                <c:pt idx="1416" formatCode="General">
                  <c:v>28.32</c:v>
                </c:pt>
                <c:pt idx="1417" formatCode="General">
                  <c:v>28.34</c:v>
                </c:pt>
                <c:pt idx="1418" formatCode="General">
                  <c:v>28.36</c:v>
                </c:pt>
                <c:pt idx="1419" formatCode="General">
                  <c:v>28.38</c:v>
                </c:pt>
                <c:pt idx="1420" formatCode="General">
                  <c:v>28.4</c:v>
                </c:pt>
                <c:pt idx="1421" formatCode="General">
                  <c:v>28.42</c:v>
                </c:pt>
                <c:pt idx="1422" formatCode="General">
                  <c:v>28.44</c:v>
                </c:pt>
                <c:pt idx="1423" formatCode="General">
                  <c:v>28.46</c:v>
                </c:pt>
                <c:pt idx="1424" formatCode="General">
                  <c:v>28.48</c:v>
                </c:pt>
                <c:pt idx="1425" formatCode="General">
                  <c:v>28.5</c:v>
                </c:pt>
                <c:pt idx="1426" formatCode="General">
                  <c:v>28.52</c:v>
                </c:pt>
                <c:pt idx="1427" formatCode="General">
                  <c:v>28.54</c:v>
                </c:pt>
                <c:pt idx="1428" formatCode="General">
                  <c:v>28.56</c:v>
                </c:pt>
                <c:pt idx="1429" formatCode="General">
                  <c:v>28.58</c:v>
                </c:pt>
                <c:pt idx="1430" formatCode="General">
                  <c:v>28.6</c:v>
                </c:pt>
                <c:pt idx="1431" formatCode="General">
                  <c:v>28.62</c:v>
                </c:pt>
                <c:pt idx="1432" formatCode="General">
                  <c:v>28.64</c:v>
                </c:pt>
                <c:pt idx="1433" formatCode="General">
                  <c:v>28.66</c:v>
                </c:pt>
                <c:pt idx="1434" formatCode="General">
                  <c:v>28.68</c:v>
                </c:pt>
                <c:pt idx="1435" formatCode="General">
                  <c:v>28.7</c:v>
                </c:pt>
                <c:pt idx="1436" formatCode="General">
                  <c:v>28.72</c:v>
                </c:pt>
                <c:pt idx="1437" formatCode="General">
                  <c:v>28.74</c:v>
                </c:pt>
                <c:pt idx="1438" formatCode="General">
                  <c:v>28.76</c:v>
                </c:pt>
                <c:pt idx="1439" formatCode="General">
                  <c:v>28.78</c:v>
                </c:pt>
                <c:pt idx="1440" formatCode="General">
                  <c:v>28.8</c:v>
                </c:pt>
                <c:pt idx="1441" formatCode="General">
                  <c:v>28.82</c:v>
                </c:pt>
                <c:pt idx="1442" formatCode="General">
                  <c:v>28.84</c:v>
                </c:pt>
                <c:pt idx="1443" formatCode="General">
                  <c:v>28.86</c:v>
                </c:pt>
                <c:pt idx="1444" formatCode="General">
                  <c:v>28.88</c:v>
                </c:pt>
                <c:pt idx="1445" formatCode="General">
                  <c:v>28.9</c:v>
                </c:pt>
                <c:pt idx="1446" formatCode="General">
                  <c:v>28.92</c:v>
                </c:pt>
                <c:pt idx="1447" formatCode="General">
                  <c:v>28.94</c:v>
                </c:pt>
                <c:pt idx="1448" formatCode="General">
                  <c:v>28.96</c:v>
                </c:pt>
                <c:pt idx="1449" formatCode="General">
                  <c:v>28.98</c:v>
                </c:pt>
                <c:pt idx="1450" formatCode="General">
                  <c:v>29</c:v>
                </c:pt>
                <c:pt idx="1451" formatCode="General">
                  <c:v>29.02</c:v>
                </c:pt>
                <c:pt idx="1452" formatCode="General">
                  <c:v>29.04</c:v>
                </c:pt>
                <c:pt idx="1453" formatCode="General">
                  <c:v>29.06</c:v>
                </c:pt>
                <c:pt idx="1454" formatCode="General">
                  <c:v>29.08</c:v>
                </c:pt>
                <c:pt idx="1455" formatCode="General">
                  <c:v>29.1</c:v>
                </c:pt>
                <c:pt idx="1456" formatCode="General">
                  <c:v>29.12</c:v>
                </c:pt>
                <c:pt idx="1457" formatCode="General">
                  <c:v>29.14</c:v>
                </c:pt>
                <c:pt idx="1458" formatCode="General">
                  <c:v>29.16</c:v>
                </c:pt>
                <c:pt idx="1459" formatCode="General">
                  <c:v>29.18</c:v>
                </c:pt>
                <c:pt idx="1460" formatCode="General">
                  <c:v>29.2</c:v>
                </c:pt>
                <c:pt idx="1461" formatCode="General">
                  <c:v>29.22</c:v>
                </c:pt>
                <c:pt idx="1462" formatCode="General">
                  <c:v>29.24</c:v>
                </c:pt>
                <c:pt idx="1463" formatCode="General">
                  <c:v>29.26</c:v>
                </c:pt>
                <c:pt idx="1464" formatCode="General">
                  <c:v>29.28</c:v>
                </c:pt>
                <c:pt idx="1465" formatCode="General">
                  <c:v>29.3</c:v>
                </c:pt>
                <c:pt idx="1466" formatCode="General">
                  <c:v>29.32</c:v>
                </c:pt>
                <c:pt idx="1467" formatCode="General">
                  <c:v>29.34</c:v>
                </c:pt>
                <c:pt idx="1468" formatCode="General">
                  <c:v>29.36</c:v>
                </c:pt>
                <c:pt idx="1469" formatCode="General">
                  <c:v>29.38</c:v>
                </c:pt>
                <c:pt idx="1470" formatCode="General">
                  <c:v>29.4</c:v>
                </c:pt>
                <c:pt idx="1471" formatCode="General">
                  <c:v>29.42</c:v>
                </c:pt>
                <c:pt idx="1472" formatCode="General">
                  <c:v>29.44</c:v>
                </c:pt>
                <c:pt idx="1473" formatCode="General">
                  <c:v>29.46</c:v>
                </c:pt>
                <c:pt idx="1474" formatCode="General">
                  <c:v>29.48</c:v>
                </c:pt>
                <c:pt idx="1475" formatCode="General">
                  <c:v>29.5</c:v>
                </c:pt>
                <c:pt idx="1476" formatCode="General">
                  <c:v>29.52</c:v>
                </c:pt>
                <c:pt idx="1477" formatCode="General">
                  <c:v>29.54</c:v>
                </c:pt>
                <c:pt idx="1478" formatCode="General">
                  <c:v>29.56</c:v>
                </c:pt>
                <c:pt idx="1479" formatCode="General">
                  <c:v>29.58</c:v>
                </c:pt>
                <c:pt idx="1480" formatCode="General">
                  <c:v>29.6</c:v>
                </c:pt>
                <c:pt idx="1481" formatCode="General">
                  <c:v>29.62</c:v>
                </c:pt>
                <c:pt idx="1482" formatCode="General">
                  <c:v>29.64</c:v>
                </c:pt>
                <c:pt idx="1483" formatCode="General">
                  <c:v>29.66</c:v>
                </c:pt>
                <c:pt idx="1484" formatCode="General">
                  <c:v>29.68</c:v>
                </c:pt>
                <c:pt idx="1485" formatCode="General">
                  <c:v>29.7</c:v>
                </c:pt>
                <c:pt idx="1486" formatCode="General">
                  <c:v>29.72</c:v>
                </c:pt>
                <c:pt idx="1487" formatCode="General">
                  <c:v>29.74</c:v>
                </c:pt>
                <c:pt idx="1488" formatCode="General">
                  <c:v>29.76</c:v>
                </c:pt>
                <c:pt idx="1489" formatCode="General">
                  <c:v>29.78</c:v>
                </c:pt>
                <c:pt idx="1490" formatCode="General">
                  <c:v>29.8</c:v>
                </c:pt>
                <c:pt idx="1491" formatCode="General">
                  <c:v>29.82</c:v>
                </c:pt>
                <c:pt idx="1492" formatCode="General">
                  <c:v>29.84</c:v>
                </c:pt>
                <c:pt idx="1493" formatCode="General">
                  <c:v>29.86</c:v>
                </c:pt>
                <c:pt idx="1494" formatCode="General">
                  <c:v>29.88</c:v>
                </c:pt>
                <c:pt idx="1495" formatCode="General">
                  <c:v>29.9</c:v>
                </c:pt>
                <c:pt idx="1496" formatCode="General">
                  <c:v>29.92</c:v>
                </c:pt>
                <c:pt idx="1497" formatCode="General">
                  <c:v>29.94</c:v>
                </c:pt>
                <c:pt idx="1498" formatCode="General">
                  <c:v>29.96</c:v>
                </c:pt>
                <c:pt idx="1499" formatCode="General">
                  <c:v>29.98</c:v>
                </c:pt>
                <c:pt idx="1500" formatCode="General">
                  <c:v>30</c:v>
                </c:pt>
                <c:pt idx="1501" formatCode="General">
                  <c:v>30.02</c:v>
                </c:pt>
                <c:pt idx="1502" formatCode="General">
                  <c:v>30.04</c:v>
                </c:pt>
                <c:pt idx="1503" formatCode="General">
                  <c:v>30.06</c:v>
                </c:pt>
                <c:pt idx="1504" formatCode="General">
                  <c:v>30.08</c:v>
                </c:pt>
                <c:pt idx="1505" formatCode="General">
                  <c:v>30.1</c:v>
                </c:pt>
                <c:pt idx="1506" formatCode="General">
                  <c:v>30.12</c:v>
                </c:pt>
                <c:pt idx="1507" formatCode="General">
                  <c:v>30.14</c:v>
                </c:pt>
                <c:pt idx="1508" formatCode="General">
                  <c:v>30.16</c:v>
                </c:pt>
                <c:pt idx="1509" formatCode="General">
                  <c:v>30.18</c:v>
                </c:pt>
                <c:pt idx="1510" formatCode="General">
                  <c:v>30.2</c:v>
                </c:pt>
                <c:pt idx="1511" formatCode="General">
                  <c:v>30.22</c:v>
                </c:pt>
                <c:pt idx="1512" formatCode="General">
                  <c:v>30.24</c:v>
                </c:pt>
                <c:pt idx="1513" formatCode="General">
                  <c:v>30.26</c:v>
                </c:pt>
                <c:pt idx="1514" formatCode="General">
                  <c:v>30.28</c:v>
                </c:pt>
                <c:pt idx="1515" formatCode="General">
                  <c:v>30.3</c:v>
                </c:pt>
                <c:pt idx="1516" formatCode="General">
                  <c:v>30.32</c:v>
                </c:pt>
                <c:pt idx="1517" formatCode="General">
                  <c:v>30.34</c:v>
                </c:pt>
                <c:pt idx="1518" formatCode="General">
                  <c:v>30.36</c:v>
                </c:pt>
                <c:pt idx="1519" formatCode="General">
                  <c:v>30.38</c:v>
                </c:pt>
                <c:pt idx="1520" formatCode="General">
                  <c:v>30.4</c:v>
                </c:pt>
                <c:pt idx="1521" formatCode="General">
                  <c:v>30.42</c:v>
                </c:pt>
                <c:pt idx="1522" formatCode="General">
                  <c:v>30.44</c:v>
                </c:pt>
                <c:pt idx="1523" formatCode="General">
                  <c:v>30.46</c:v>
                </c:pt>
                <c:pt idx="1524" formatCode="General">
                  <c:v>30.48</c:v>
                </c:pt>
                <c:pt idx="1525" formatCode="General">
                  <c:v>30.5</c:v>
                </c:pt>
                <c:pt idx="1526" formatCode="General">
                  <c:v>30.52</c:v>
                </c:pt>
                <c:pt idx="1527" formatCode="General">
                  <c:v>30.54</c:v>
                </c:pt>
                <c:pt idx="1528" formatCode="General">
                  <c:v>30.56</c:v>
                </c:pt>
                <c:pt idx="1529" formatCode="General">
                  <c:v>30.58</c:v>
                </c:pt>
                <c:pt idx="1530" formatCode="General">
                  <c:v>30.6</c:v>
                </c:pt>
                <c:pt idx="1531" formatCode="General">
                  <c:v>30.62</c:v>
                </c:pt>
                <c:pt idx="1532" formatCode="General">
                  <c:v>30.64</c:v>
                </c:pt>
                <c:pt idx="1533" formatCode="General">
                  <c:v>30.66</c:v>
                </c:pt>
                <c:pt idx="1534" formatCode="General">
                  <c:v>30.68</c:v>
                </c:pt>
                <c:pt idx="1535" formatCode="General">
                  <c:v>30.7</c:v>
                </c:pt>
                <c:pt idx="1536" formatCode="General">
                  <c:v>30.72</c:v>
                </c:pt>
                <c:pt idx="1537" formatCode="General">
                  <c:v>30.74</c:v>
                </c:pt>
                <c:pt idx="1538" formatCode="General">
                  <c:v>30.76</c:v>
                </c:pt>
                <c:pt idx="1539" formatCode="General">
                  <c:v>30.78</c:v>
                </c:pt>
                <c:pt idx="1540" formatCode="General">
                  <c:v>30.8</c:v>
                </c:pt>
                <c:pt idx="1541" formatCode="General">
                  <c:v>30.82</c:v>
                </c:pt>
                <c:pt idx="1542" formatCode="General">
                  <c:v>30.84</c:v>
                </c:pt>
                <c:pt idx="1543" formatCode="General">
                  <c:v>30.86</c:v>
                </c:pt>
                <c:pt idx="1544" formatCode="General">
                  <c:v>30.88</c:v>
                </c:pt>
                <c:pt idx="1545" formatCode="General">
                  <c:v>30.9</c:v>
                </c:pt>
                <c:pt idx="1546" formatCode="General">
                  <c:v>30.92</c:v>
                </c:pt>
                <c:pt idx="1547" formatCode="General">
                  <c:v>30.94</c:v>
                </c:pt>
                <c:pt idx="1548" formatCode="General">
                  <c:v>30.96</c:v>
                </c:pt>
                <c:pt idx="1549" formatCode="General">
                  <c:v>30.98</c:v>
                </c:pt>
                <c:pt idx="1550" formatCode="General">
                  <c:v>31</c:v>
                </c:pt>
                <c:pt idx="1551" formatCode="General">
                  <c:v>31.02</c:v>
                </c:pt>
                <c:pt idx="1552" formatCode="General">
                  <c:v>31.04</c:v>
                </c:pt>
                <c:pt idx="1553" formatCode="General">
                  <c:v>31.06</c:v>
                </c:pt>
                <c:pt idx="1554" formatCode="General">
                  <c:v>31.08</c:v>
                </c:pt>
                <c:pt idx="1555" formatCode="General">
                  <c:v>31.1</c:v>
                </c:pt>
                <c:pt idx="1556" formatCode="General">
                  <c:v>31.12</c:v>
                </c:pt>
                <c:pt idx="1557" formatCode="General">
                  <c:v>31.14</c:v>
                </c:pt>
                <c:pt idx="1558" formatCode="General">
                  <c:v>31.16</c:v>
                </c:pt>
                <c:pt idx="1559" formatCode="General">
                  <c:v>31.18</c:v>
                </c:pt>
                <c:pt idx="1560" formatCode="General">
                  <c:v>31.2</c:v>
                </c:pt>
                <c:pt idx="1561" formatCode="General">
                  <c:v>31.22</c:v>
                </c:pt>
                <c:pt idx="1562" formatCode="General">
                  <c:v>31.24</c:v>
                </c:pt>
                <c:pt idx="1563" formatCode="General">
                  <c:v>31.26</c:v>
                </c:pt>
                <c:pt idx="1564" formatCode="General">
                  <c:v>31.28</c:v>
                </c:pt>
                <c:pt idx="1565" formatCode="General">
                  <c:v>31.3</c:v>
                </c:pt>
                <c:pt idx="1566" formatCode="General">
                  <c:v>31.32</c:v>
                </c:pt>
                <c:pt idx="1567" formatCode="General">
                  <c:v>31.34</c:v>
                </c:pt>
                <c:pt idx="1568" formatCode="General">
                  <c:v>31.36</c:v>
                </c:pt>
                <c:pt idx="1569" formatCode="General">
                  <c:v>31.38</c:v>
                </c:pt>
                <c:pt idx="1570" formatCode="General">
                  <c:v>31.4</c:v>
                </c:pt>
                <c:pt idx="1571" formatCode="General">
                  <c:v>31.42</c:v>
                </c:pt>
                <c:pt idx="1572" formatCode="General">
                  <c:v>31.44</c:v>
                </c:pt>
                <c:pt idx="1573" formatCode="General">
                  <c:v>31.46</c:v>
                </c:pt>
                <c:pt idx="1574" formatCode="General">
                  <c:v>31.48</c:v>
                </c:pt>
                <c:pt idx="1575" formatCode="General">
                  <c:v>31.5</c:v>
                </c:pt>
                <c:pt idx="1576" formatCode="General">
                  <c:v>31.52</c:v>
                </c:pt>
                <c:pt idx="1577" formatCode="General">
                  <c:v>31.54</c:v>
                </c:pt>
                <c:pt idx="1578" formatCode="General">
                  <c:v>31.56</c:v>
                </c:pt>
                <c:pt idx="1579" formatCode="General">
                  <c:v>31.58</c:v>
                </c:pt>
                <c:pt idx="1580" formatCode="General">
                  <c:v>31.6</c:v>
                </c:pt>
                <c:pt idx="1581" formatCode="General">
                  <c:v>31.62</c:v>
                </c:pt>
                <c:pt idx="1582" formatCode="General">
                  <c:v>31.64</c:v>
                </c:pt>
                <c:pt idx="1583" formatCode="General">
                  <c:v>31.66</c:v>
                </c:pt>
                <c:pt idx="1584" formatCode="General">
                  <c:v>31.68</c:v>
                </c:pt>
                <c:pt idx="1585" formatCode="General">
                  <c:v>31.7</c:v>
                </c:pt>
                <c:pt idx="1586" formatCode="General">
                  <c:v>31.72</c:v>
                </c:pt>
                <c:pt idx="1587" formatCode="General">
                  <c:v>31.74</c:v>
                </c:pt>
                <c:pt idx="1588" formatCode="General">
                  <c:v>31.76</c:v>
                </c:pt>
                <c:pt idx="1589" formatCode="General">
                  <c:v>31.78</c:v>
                </c:pt>
                <c:pt idx="1590" formatCode="General">
                  <c:v>31.8</c:v>
                </c:pt>
                <c:pt idx="1591" formatCode="General">
                  <c:v>31.82</c:v>
                </c:pt>
                <c:pt idx="1592" formatCode="General">
                  <c:v>31.84</c:v>
                </c:pt>
                <c:pt idx="1593" formatCode="General">
                  <c:v>31.86</c:v>
                </c:pt>
                <c:pt idx="1594" formatCode="General">
                  <c:v>31.88</c:v>
                </c:pt>
                <c:pt idx="1595" formatCode="General">
                  <c:v>31.9</c:v>
                </c:pt>
                <c:pt idx="1596" formatCode="General">
                  <c:v>31.92</c:v>
                </c:pt>
                <c:pt idx="1597" formatCode="General">
                  <c:v>31.94</c:v>
                </c:pt>
                <c:pt idx="1598" formatCode="General">
                  <c:v>31.96</c:v>
                </c:pt>
                <c:pt idx="1599" formatCode="General">
                  <c:v>31.98</c:v>
                </c:pt>
                <c:pt idx="1600" formatCode="General">
                  <c:v>32</c:v>
                </c:pt>
                <c:pt idx="1601" formatCode="General">
                  <c:v>32.020000000000003</c:v>
                </c:pt>
                <c:pt idx="1602" formatCode="General">
                  <c:v>32.04</c:v>
                </c:pt>
                <c:pt idx="1603" formatCode="General">
                  <c:v>32.06</c:v>
                </c:pt>
                <c:pt idx="1604" formatCode="General">
                  <c:v>32.08</c:v>
                </c:pt>
                <c:pt idx="1605" formatCode="General">
                  <c:v>32.1</c:v>
                </c:pt>
                <c:pt idx="1606" formatCode="General">
                  <c:v>32.119999999999997</c:v>
                </c:pt>
                <c:pt idx="1607" formatCode="General">
                  <c:v>32.14</c:v>
                </c:pt>
                <c:pt idx="1608" formatCode="General">
                  <c:v>32.159999999999997</c:v>
                </c:pt>
                <c:pt idx="1609" formatCode="General">
                  <c:v>32.18</c:v>
                </c:pt>
                <c:pt idx="1610" formatCode="General">
                  <c:v>32.200000000000003</c:v>
                </c:pt>
                <c:pt idx="1611" formatCode="General">
                  <c:v>32.22</c:v>
                </c:pt>
                <c:pt idx="1612" formatCode="General">
                  <c:v>32.24</c:v>
                </c:pt>
                <c:pt idx="1613" formatCode="General">
                  <c:v>32.26</c:v>
                </c:pt>
                <c:pt idx="1614" formatCode="General">
                  <c:v>32.28</c:v>
                </c:pt>
                <c:pt idx="1615" formatCode="General">
                  <c:v>32.299999999999997</c:v>
                </c:pt>
                <c:pt idx="1616" formatCode="General">
                  <c:v>32.32</c:v>
                </c:pt>
                <c:pt idx="1617" formatCode="General">
                  <c:v>32.340000000000003</c:v>
                </c:pt>
                <c:pt idx="1618" formatCode="General">
                  <c:v>32.36</c:v>
                </c:pt>
                <c:pt idx="1619" formatCode="General">
                  <c:v>32.380000000000003</c:v>
                </c:pt>
                <c:pt idx="1620" formatCode="General">
                  <c:v>32.4</c:v>
                </c:pt>
                <c:pt idx="1621" formatCode="General">
                  <c:v>32.42</c:v>
                </c:pt>
                <c:pt idx="1622" formatCode="General">
                  <c:v>32.44</c:v>
                </c:pt>
                <c:pt idx="1623" formatCode="General">
                  <c:v>32.46</c:v>
                </c:pt>
                <c:pt idx="1624" formatCode="General">
                  <c:v>32.479999999999997</c:v>
                </c:pt>
                <c:pt idx="1625" formatCode="General">
                  <c:v>32.5</c:v>
                </c:pt>
                <c:pt idx="1626" formatCode="General">
                  <c:v>32.520000000000003</c:v>
                </c:pt>
                <c:pt idx="1627" formatCode="General">
                  <c:v>32.54</c:v>
                </c:pt>
                <c:pt idx="1628" formatCode="General">
                  <c:v>32.56</c:v>
                </c:pt>
                <c:pt idx="1629" formatCode="General">
                  <c:v>32.58</c:v>
                </c:pt>
                <c:pt idx="1630" formatCode="General">
                  <c:v>32.6</c:v>
                </c:pt>
                <c:pt idx="1631" formatCode="General">
                  <c:v>32.619999999999997</c:v>
                </c:pt>
                <c:pt idx="1632" formatCode="General">
                  <c:v>32.64</c:v>
                </c:pt>
                <c:pt idx="1633" formatCode="General">
                  <c:v>32.659999999999997</c:v>
                </c:pt>
                <c:pt idx="1634" formatCode="General">
                  <c:v>32.68</c:v>
                </c:pt>
                <c:pt idx="1635" formatCode="General">
                  <c:v>32.700000000000003</c:v>
                </c:pt>
                <c:pt idx="1636" formatCode="General">
                  <c:v>32.72</c:v>
                </c:pt>
                <c:pt idx="1637" formatCode="General">
                  <c:v>32.74</c:v>
                </c:pt>
                <c:pt idx="1638" formatCode="General">
                  <c:v>32.76</c:v>
                </c:pt>
                <c:pt idx="1639" formatCode="General">
                  <c:v>32.78</c:v>
                </c:pt>
                <c:pt idx="1640" formatCode="General">
                  <c:v>32.799999999999997</c:v>
                </c:pt>
                <c:pt idx="1641" formatCode="General">
                  <c:v>32.82</c:v>
                </c:pt>
                <c:pt idx="1642" formatCode="General">
                  <c:v>32.840000000000003</c:v>
                </c:pt>
                <c:pt idx="1643" formatCode="General">
                  <c:v>32.86</c:v>
                </c:pt>
                <c:pt idx="1644" formatCode="General">
                  <c:v>32.880000000000003</c:v>
                </c:pt>
                <c:pt idx="1645" formatCode="General">
                  <c:v>32.9</c:v>
                </c:pt>
                <c:pt idx="1646" formatCode="General">
                  <c:v>32.92</c:v>
                </c:pt>
                <c:pt idx="1647" formatCode="General">
                  <c:v>32.94</c:v>
                </c:pt>
                <c:pt idx="1648" formatCode="General">
                  <c:v>32.96</c:v>
                </c:pt>
                <c:pt idx="1649" formatCode="General">
                  <c:v>32.979999999999997</c:v>
                </c:pt>
                <c:pt idx="1650" formatCode="General">
                  <c:v>33</c:v>
                </c:pt>
                <c:pt idx="1651" formatCode="General">
                  <c:v>33.020000000000003</c:v>
                </c:pt>
                <c:pt idx="1652" formatCode="General">
                  <c:v>33.04</c:v>
                </c:pt>
                <c:pt idx="1653" formatCode="General">
                  <c:v>33.06</c:v>
                </c:pt>
                <c:pt idx="1654" formatCode="General">
                  <c:v>33.08</c:v>
                </c:pt>
                <c:pt idx="1655" formatCode="General">
                  <c:v>33.1</c:v>
                </c:pt>
                <c:pt idx="1656" formatCode="General">
                  <c:v>33.119999999999997</c:v>
                </c:pt>
                <c:pt idx="1657" formatCode="General">
                  <c:v>33.14</c:v>
                </c:pt>
                <c:pt idx="1658" formatCode="General">
                  <c:v>33.159999999999997</c:v>
                </c:pt>
                <c:pt idx="1659" formatCode="General">
                  <c:v>33.18</c:v>
                </c:pt>
                <c:pt idx="1660" formatCode="General">
                  <c:v>33.200000000000003</c:v>
                </c:pt>
                <c:pt idx="1661" formatCode="General">
                  <c:v>33.22</c:v>
                </c:pt>
                <c:pt idx="1662" formatCode="General">
                  <c:v>33.24</c:v>
                </c:pt>
                <c:pt idx="1663" formatCode="General">
                  <c:v>33.26</c:v>
                </c:pt>
                <c:pt idx="1664" formatCode="General">
                  <c:v>33.28</c:v>
                </c:pt>
                <c:pt idx="1665" formatCode="General">
                  <c:v>33.299999999999997</c:v>
                </c:pt>
                <c:pt idx="1666" formatCode="General">
                  <c:v>33.32</c:v>
                </c:pt>
                <c:pt idx="1667" formatCode="General">
                  <c:v>33.340000000000003</c:v>
                </c:pt>
                <c:pt idx="1668" formatCode="General">
                  <c:v>33.36</c:v>
                </c:pt>
                <c:pt idx="1669" formatCode="General">
                  <c:v>33.380000000000003</c:v>
                </c:pt>
                <c:pt idx="1670" formatCode="General">
                  <c:v>33.4</c:v>
                </c:pt>
                <c:pt idx="1671" formatCode="General">
                  <c:v>33.42</c:v>
                </c:pt>
                <c:pt idx="1672" formatCode="General">
                  <c:v>33.44</c:v>
                </c:pt>
                <c:pt idx="1673" formatCode="General">
                  <c:v>33.46</c:v>
                </c:pt>
                <c:pt idx="1674" formatCode="General">
                  <c:v>33.479999999999997</c:v>
                </c:pt>
                <c:pt idx="1675" formatCode="General">
                  <c:v>33.5</c:v>
                </c:pt>
                <c:pt idx="1676" formatCode="General">
                  <c:v>33.520000000000003</c:v>
                </c:pt>
                <c:pt idx="1677" formatCode="General">
                  <c:v>33.54</c:v>
                </c:pt>
                <c:pt idx="1678" formatCode="General">
                  <c:v>33.56</c:v>
                </c:pt>
                <c:pt idx="1679" formatCode="General">
                  <c:v>33.58</c:v>
                </c:pt>
                <c:pt idx="1680" formatCode="General">
                  <c:v>33.6</c:v>
                </c:pt>
                <c:pt idx="1681" formatCode="General">
                  <c:v>33.619999999999997</c:v>
                </c:pt>
                <c:pt idx="1682" formatCode="General">
                  <c:v>33.64</c:v>
                </c:pt>
                <c:pt idx="1683" formatCode="General">
                  <c:v>33.659999999999997</c:v>
                </c:pt>
                <c:pt idx="1684" formatCode="General">
                  <c:v>33.68</c:v>
                </c:pt>
                <c:pt idx="1685" formatCode="General">
                  <c:v>33.700000000000003</c:v>
                </c:pt>
                <c:pt idx="1686" formatCode="General">
                  <c:v>33.72</c:v>
                </c:pt>
                <c:pt idx="1687" formatCode="General">
                  <c:v>33.74</c:v>
                </c:pt>
                <c:pt idx="1688" formatCode="General">
                  <c:v>33.76</c:v>
                </c:pt>
                <c:pt idx="1689" formatCode="General">
                  <c:v>33.78</c:v>
                </c:pt>
                <c:pt idx="1690" formatCode="General">
                  <c:v>33.799999999999997</c:v>
                </c:pt>
                <c:pt idx="1691" formatCode="General">
                  <c:v>33.82</c:v>
                </c:pt>
                <c:pt idx="1692" formatCode="General">
                  <c:v>33.840000000000003</c:v>
                </c:pt>
                <c:pt idx="1693" formatCode="General">
                  <c:v>33.86</c:v>
                </c:pt>
                <c:pt idx="1694" formatCode="General">
                  <c:v>33.880000000000003</c:v>
                </c:pt>
                <c:pt idx="1695" formatCode="General">
                  <c:v>33.9</c:v>
                </c:pt>
                <c:pt idx="1696" formatCode="General">
                  <c:v>33.92</c:v>
                </c:pt>
                <c:pt idx="1697" formatCode="General">
                  <c:v>33.94</c:v>
                </c:pt>
                <c:pt idx="1698" formatCode="General">
                  <c:v>33.96</c:v>
                </c:pt>
                <c:pt idx="1699" formatCode="General">
                  <c:v>33.979999999999997</c:v>
                </c:pt>
                <c:pt idx="1700" formatCode="General">
                  <c:v>34</c:v>
                </c:pt>
                <c:pt idx="1701" formatCode="General">
                  <c:v>34.020000000000003</c:v>
                </c:pt>
                <c:pt idx="1702" formatCode="General">
                  <c:v>34.04</c:v>
                </c:pt>
                <c:pt idx="1703" formatCode="General">
                  <c:v>34.06</c:v>
                </c:pt>
                <c:pt idx="1704" formatCode="General">
                  <c:v>34.08</c:v>
                </c:pt>
                <c:pt idx="1705" formatCode="General">
                  <c:v>34.1</c:v>
                </c:pt>
                <c:pt idx="1706" formatCode="General">
                  <c:v>34.119999999999997</c:v>
                </c:pt>
                <c:pt idx="1707" formatCode="General">
                  <c:v>34.14</c:v>
                </c:pt>
                <c:pt idx="1708" formatCode="General">
                  <c:v>34.159999999999997</c:v>
                </c:pt>
                <c:pt idx="1709" formatCode="General">
                  <c:v>34.18</c:v>
                </c:pt>
                <c:pt idx="1710" formatCode="General">
                  <c:v>34.200000000000003</c:v>
                </c:pt>
                <c:pt idx="1711" formatCode="General">
                  <c:v>34.22</c:v>
                </c:pt>
                <c:pt idx="1712" formatCode="General">
                  <c:v>34.24</c:v>
                </c:pt>
                <c:pt idx="1713" formatCode="General">
                  <c:v>34.26</c:v>
                </c:pt>
                <c:pt idx="1714" formatCode="General">
                  <c:v>34.28</c:v>
                </c:pt>
                <c:pt idx="1715" formatCode="General">
                  <c:v>34.299999999999997</c:v>
                </c:pt>
                <c:pt idx="1716" formatCode="General">
                  <c:v>34.32</c:v>
                </c:pt>
                <c:pt idx="1717" formatCode="General">
                  <c:v>34.340000000000003</c:v>
                </c:pt>
                <c:pt idx="1718" formatCode="General">
                  <c:v>34.36</c:v>
                </c:pt>
                <c:pt idx="1719" formatCode="General">
                  <c:v>34.380000000000003</c:v>
                </c:pt>
                <c:pt idx="1720" formatCode="General">
                  <c:v>34.4</c:v>
                </c:pt>
                <c:pt idx="1721" formatCode="General">
                  <c:v>34.42</c:v>
                </c:pt>
                <c:pt idx="1722" formatCode="General">
                  <c:v>34.44</c:v>
                </c:pt>
                <c:pt idx="1723" formatCode="General">
                  <c:v>34.46</c:v>
                </c:pt>
                <c:pt idx="1724" formatCode="General">
                  <c:v>34.479999999999997</c:v>
                </c:pt>
                <c:pt idx="1725" formatCode="General">
                  <c:v>34.5</c:v>
                </c:pt>
                <c:pt idx="1726" formatCode="General">
                  <c:v>34.520000000000003</c:v>
                </c:pt>
                <c:pt idx="1727" formatCode="General">
                  <c:v>34.54</c:v>
                </c:pt>
                <c:pt idx="1728" formatCode="General">
                  <c:v>34.56</c:v>
                </c:pt>
                <c:pt idx="1729" formatCode="General">
                  <c:v>34.58</c:v>
                </c:pt>
                <c:pt idx="1730" formatCode="General">
                  <c:v>34.6</c:v>
                </c:pt>
                <c:pt idx="1731" formatCode="General">
                  <c:v>34.619999999999997</c:v>
                </c:pt>
                <c:pt idx="1732" formatCode="General">
                  <c:v>34.64</c:v>
                </c:pt>
                <c:pt idx="1733" formatCode="General">
                  <c:v>34.659999999999997</c:v>
                </c:pt>
                <c:pt idx="1734" formatCode="General">
                  <c:v>34.68</c:v>
                </c:pt>
                <c:pt idx="1735" formatCode="General">
                  <c:v>34.700000000000003</c:v>
                </c:pt>
                <c:pt idx="1736" formatCode="General">
                  <c:v>34.72</c:v>
                </c:pt>
                <c:pt idx="1737" formatCode="General">
                  <c:v>34.74</c:v>
                </c:pt>
                <c:pt idx="1738" formatCode="General">
                  <c:v>34.76</c:v>
                </c:pt>
                <c:pt idx="1739" formatCode="General">
                  <c:v>34.78</c:v>
                </c:pt>
                <c:pt idx="1740" formatCode="General">
                  <c:v>34.799999999999997</c:v>
                </c:pt>
                <c:pt idx="1741" formatCode="General">
                  <c:v>34.82</c:v>
                </c:pt>
                <c:pt idx="1742" formatCode="General">
                  <c:v>34.840000000000003</c:v>
                </c:pt>
                <c:pt idx="1743" formatCode="General">
                  <c:v>34.86</c:v>
                </c:pt>
                <c:pt idx="1744" formatCode="General">
                  <c:v>34.880000000000003</c:v>
                </c:pt>
                <c:pt idx="1745" formatCode="General">
                  <c:v>34.9</c:v>
                </c:pt>
                <c:pt idx="1746" formatCode="General">
                  <c:v>34.92</c:v>
                </c:pt>
                <c:pt idx="1747" formatCode="General">
                  <c:v>34.94</c:v>
                </c:pt>
                <c:pt idx="1748" formatCode="General">
                  <c:v>34.96</c:v>
                </c:pt>
                <c:pt idx="1749" formatCode="General">
                  <c:v>34.979999999999997</c:v>
                </c:pt>
                <c:pt idx="1750" formatCode="General">
                  <c:v>35</c:v>
                </c:pt>
                <c:pt idx="1751" formatCode="General">
                  <c:v>35.020000000000003</c:v>
                </c:pt>
                <c:pt idx="1752" formatCode="General">
                  <c:v>35.04</c:v>
                </c:pt>
                <c:pt idx="1753" formatCode="General">
                  <c:v>35.06</c:v>
                </c:pt>
                <c:pt idx="1754" formatCode="General">
                  <c:v>35.08</c:v>
                </c:pt>
                <c:pt idx="1755" formatCode="General">
                  <c:v>35.1</c:v>
                </c:pt>
                <c:pt idx="1756" formatCode="General">
                  <c:v>35.119999999999997</c:v>
                </c:pt>
                <c:pt idx="1757" formatCode="General">
                  <c:v>35.14</c:v>
                </c:pt>
                <c:pt idx="1758" formatCode="General">
                  <c:v>35.159999999999997</c:v>
                </c:pt>
                <c:pt idx="1759" formatCode="General">
                  <c:v>35.18</c:v>
                </c:pt>
                <c:pt idx="1760" formatCode="General">
                  <c:v>35.200000000000003</c:v>
                </c:pt>
                <c:pt idx="1761" formatCode="General">
                  <c:v>35.22</c:v>
                </c:pt>
                <c:pt idx="1762" formatCode="General">
                  <c:v>35.24</c:v>
                </c:pt>
                <c:pt idx="1763" formatCode="General">
                  <c:v>35.26</c:v>
                </c:pt>
                <c:pt idx="1764" formatCode="General">
                  <c:v>35.28</c:v>
                </c:pt>
                <c:pt idx="1765" formatCode="General">
                  <c:v>35.299999999999997</c:v>
                </c:pt>
                <c:pt idx="1766" formatCode="General">
                  <c:v>35.32</c:v>
                </c:pt>
                <c:pt idx="1767" formatCode="General">
                  <c:v>35.340000000000003</c:v>
                </c:pt>
                <c:pt idx="1768" formatCode="General">
                  <c:v>35.36</c:v>
                </c:pt>
                <c:pt idx="1769" formatCode="General">
                  <c:v>35.380000000000003</c:v>
                </c:pt>
                <c:pt idx="1770" formatCode="General">
                  <c:v>35.4</c:v>
                </c:pt>
                <c:pt idx="1771" formatCode="General">
                  <c:v>35.42</c:v>
                </c:pt>
                <c:pt idx="1772" formatCode="General">
                  <c:v>35.44</c:v>
                </c:pt>
                <c:pt idx="1773" formatCode="General">
                  <c:v>35.46</c:v>
                </c:pt>
                <c:pt idx="1774" formatCode="General">
                  <c:v>35.479999999999997</c:v>
                </c:pt>
                <c:pt idx="1775" formatCode="General">
                  <c:v>35.5</c:v>
                </c:pt>
                <c:pt idx="1776" formatCode="General">
                  <c:v>35.520000000000003</c:v>
                </c:pt>
                <c:pt idx="1777" formatCode="General">
                  <c:v>35.54</c:v>
                </c:pt>
                <c:pt idx="1778" formatCode="General">
                  <c:v>35.56</c:v>
                </c:pt>
                <c:pt idx="1779" formatCode="General">
                  <c:v>35.58</c:v>
                </c:pt>
                <c:pt idx="1780" formatCode="General">
                  <c:v>35.6</c:v>
                </c:pt>
                <c:pt idx="1781" formatCode="General">
                  <c:v>35.619999999999997</c:v>
                </c:pt>
                <c:pt idx="1782" formatCode="General">
                  <c:v>35.64</c:v>
                </c:pt>
                <c:pt idx="1783" formatCode="General">
                  <c:v>35.659999999999997</c:v>
                </c:pt>
                <c:pt idx="1784" formatCode="General">
                  <c:v>35.68</c:v>
                </c:pt>
                <c:pt idx="1785" formatCode="General">
                  <c:v>35.700000000000003</c:v>
                </c:pt>
                <c:pt idx="1786" formatCode="General">
                  <c:v>35.72</c:v>
                </c:pt>
                <c:pt idx="1787" formatCode="General">
                  <c:v>35.74</c:v>
                </c:pt>
                <c:pt idx="1788" formatCode="General">
                  <c:v>35.76</c:v>
                </c:pt>
                <c:pt idx="1789" formatCode="General">
                  <c:v>35.78</c:v>
                </c:pt>
                <c:pt idx="1790" formatCode="General">
                  <c:v>35.799999999999997</c:v>
                </c:pt>
                <c:pt idx="1791" formatCode="General">
                  <c:v>35.82</c:v>
                </c:pt>
                <c:pt idx="1792" formatCode="General">
                  <c:v>35.840000000000003</c:v>
                </c:pt>
                <c:pt idx="1793" formatCode="General">
                  <c:v>35.86</c:v>
                </c:pt>
                <c:pt idx="1794" formatCode="General">
                  <c:v>35.880000000000003</c:v>
                </c:pt>
                <c:pt idx="1795" formatCode="General">
                  <c:v>35.9</c:v>
                </c:pt>
                <c:pt idx="1796" formatCode="General">
                  <c:v>35.92</c:v>
                </c:pt>
                <c:pt idx="1797" formatCode="General">
                  <c:v>35.94</c:v>
                </c:pt>
                <c:pt idx="1798" formatCode="General">
                  <c:v>35.96</c:v>
                </c:pt>
                <c:pt idx="1799" formatCode="General">
                  <c:v>35.979999999999997</c:v>
                </c:pt>
                <c:pt idx="1800" formatCode="General">
                  <c:v>36</c:v>
                </c:pt>
                <c:pt idx="1801" formatCode="General">
                  <c:v>36.020000000000003</c:v>
                </c:pt>
                <c:pt idx="1802" formatCode="General">
                  <c:v>36.04</c:v>
                </c:pt>
                <c:pt idx="1803" formatCode="General">
                  <c:v>36.06</c:v>
                </c:pt>
                <c:pt idx="1804" formatCode="General">
                  <c:v>36.08</c:v>
                </c:pt>
                <c:pt idx="1805" formatCode="General">
                  <c:v>36.1</c:v>
                </c:pt>
                <c:pt idx="1806" formatCode="General">
                  <c:v>36.119999999999997</c:v>
                </c:pt>
                <c:pt idx="1807" formatCode="General">
                  <c:v>36.14</c:v>
                </c:pt>
                <c:pt idx="1808" formatCode="General">
                  <c:v>36.159999999999997</c:v>
                </c:pt>
                <c:pt idx="1809" formatCode="General">
                  <c:v>36.18</c:v>
                </c:pt>
                <c:pt idx="1810" formatCode="General">
                  <c:v>36.200000000000003</c:v>
                </c:pt>
                <c:pt idx="1811" formatCode="General">
                  <c:v>36.22</c:v>
                </c:pt>
                <c:pt idx="1812" formatCode="General">
                  <c:v>36.24</c:v>
                </c:pt>
                <c:pt idx="1813" formatCode="General">
                  <c:v>36.26</c:v>
                </c:pt>
                <c:pt idx="1814" formatCode="General">
                  <c:v>36.28</c:v>
                </c:pt>
                <c:pt idx="1815" formatCode="General">
                  <c:v>36.299999999999997</c:v>
                </c:pt>
                <c:pt idx="1816" formatCode="General">
                  <c:v>36.32</c:v>
                </c:pt>
                <c:pt idx="1817" formatCode="General">
                  <c:v>36.340000000000003</c:v>
                </c:pt>
                <c:pt idx="1818" formatCode="General">
                  <c:v>36.36</c:v>
                </c:pt>
                <c:pt idx="1819" formatCode="General">
                  <c:v>36.380000000000003</c:v>
                </c:pt>
                <c:pt idx="1820" formatCode="General">
                  <c:v>36.4</c:v>
                </c:pt>
                <c:pt idx="1821" formatCode="General">
                  <c:v>36.42</c:v>
                </c:pt>
                <c:pt idx="1822" formatCode="General">
                  <c:v>36.44</c:v>
                </c:pt>
                <c:pt idx="1823" formatCode="General">
                  <c:v>36.46</c:v>
                </c:pt>
                <c:pt idx="1824" formatCode="General">
                  <c:v>36.479999999999997</c:v>
                </c:pt>
                <c:pt idx="1825" formatCode="General">
                  <c:v>36.5</c:v>
                </c:pt>
                <c:pt idx="1826" formatCode="General">
                  <c:v>36.520000000000003</c:v>
                </c:pt>
                <c:pt idx="1827" formatCode="General">
                  <c:v>36.54</c:v>
                </c:pt>
                <c:pt idx="1828" formatCode="General">
                  <c:v>36.56</c:v>
                </c:pt>
                <c:pt idx="1829" formatCode="General">
                  <c:v>36.58</c:v>
                </c:pt>
                <c:pt idx="1830" formatCode="General">
                  <c:v>36.6</c:v>
                </c:pt>
                <c:pt idx="1831" formatCode="General">
                  <c:v>36.619999999999997</c:v>
                </c:pt>
                <c:pt idx="1832" formatCode="General">
                  <c:v>36.64</c:v>
                </c:pt>
                <c:pt idx="1833" formatCode="General">
                  <c:v>36.659999999999997</c:v>
                </c:pt>
                <c:pt idx="1834" formatCode="General">
                  <c:v>36.68</c:v>
                </c:pt>
                <c:pt idx="1835" formatCode="General">
                  <c:v>36.700000000000003</c:v>
                </c:pt>
                <c:pt idx="1836" formatCode="General">
                  <c:v>36.72</c:v>
                </c:pt>
                <c:pt idx="1837" formatCode="General">
                  <c:v>36.74</c:v>
                </c:pt>
                <c:pt idx="1838" formatCode="General">
                  <c:v>36.76</c:v>
                </c:pt>
                <c:pt idx="1839" formatCode="General">
                  <c:v>36.78</c:v>
                </c:pt>
                <c:pt idx="1840" formatCode="General">
                  <c:v>36.799999999999997</c:v>
                </c:pt>
                <c:pt idx="1841" formatCode="General">
                  <c:v>36.82</c:v>
                </c:pt>
                <c:pt idx="1842" formatCode="General">
                  <c:v>36.840000000000003</c:v>
                </c:pt>
                <c:pt idx="1843" formatCode="General">
                  <c:v>36.86</c:v>
                </c:pt>
                <c:pt idx="1844" formatCode="General">
                  <c:v>36.880000000000003</c:v>
                </c:pt>
                <c:pt idx="1845" formatCode="General">
                  <c:v>36.9</c:v>
                </c:pt>
                <c:pt idx="1846" formatCode="General">
                  <c:v>36.92</c:v>
                </c:pt>
                <c:pt idx="1847" formatCode="General">
                  <c:v>36.94</c:v>
                </c:pt>
                <c:pt idx="1848" formatCode="General">
                  <c:v>36.96</c:v>
                </c:pt>
                <c:pt idx="1849" formatCode="General">
                  <c:v>36.979999999999997</c:v>
                </c:pt>
                <c:pt idx="1850" formatCode="General">
                  <c:v>37</c:v>
                </c:pt>
                <c:pt idx="1851" formatCode="General">
                  <c:v>37.020000000000003</c:v>
                </c:pt>
                <c:pt idx="1852" formatCode="General">
                  <c:v>37.04</c:v>
                </c:pt>
                <c:pt idx="1853" formatCode="General">
                  <c:v>37.06</c:v>
                </c:pt>
                <c:pt idx="1854" formatCode="General">
                  <c:v>37.08</c:v>
                </c:pt>
                <c:pt idx="1855" formatCode="General">
                  <c:v>37.1</c:v>
                </c:pt>
                <c:pt idx="1856" formatCode="General">
                  <c:v>37.119999999999997</c:v>
                </c:pt>
                <c:pt idx="1857" formatCode="General">
                  <c:v>37.14</c:v>
                </c:pt>
                <c:pt idx="1858" formatCode="General">
                  <c:v>37.159999999999997</c:v>
                </c:pt>
                <c:pt idx="1859" formatCode="General">
                  <c:v>37.18</c:v>
                </c:pt>
                <c:pt idx="1860" formatCode="General">
                  <c:v>37.200000000000003</c:v>
                </c:pt>
                <c:pt idx="1861" formatCode="General">
                  <c:v>37.22</c:v>
                </c:pt>
                <c:pt idx="1862" formatCode="General">
                  <c:v>37.24</c:v>
                </c:pt>
                <c:pt idx="1863" formatCode="General">
                  <c:v>37.26</c:v>
                </c:pt>
                <c:pt idx="1864" formatCode="General">
                  <c:v>37.28</c:v>
                </c:pt>
                <c:pt idx="1865" formatCode="General">
                  <c:v>37.299999999999997</c:v>
                </c:pt>
                <c:pt idx="1866" formatCode="General">
                  <c:v>37.32</c:v>
                </c:pt>
                <c:pt idx="1867" formatCode="General">
                  <c:v>37.340000000000003</c:v>
                </c:pt>
                <c:pt idx="1868" formatCode="General">
                  <c:v>37.36</c:v>
                </c:pt>
                <c:pt idx="1869" formatCode="General">
                  <c:v>37.380000000000003</c:v>
                </c:pt>
                <c:pt idx="1870" formatCode="General">
                  <c:v>37.4</c:v>
                </c:pt>
                <c:pt idx="1871" formatCode="General">
                  <c:v>37.42</c:v>
                </c:pt>
                <c:pt idx="1872" formatCode="General">
                  <c:v>37.44</c:v>
                </c:pt>
                <c:pt idx="1873" formatCode="General">
                  <c:v>37.46</c:v>
                </c:pt>
                <c:pt idx="1874" formatCode="General">
                  <c:v>37.479999999999997</c:v>
                </c:pt>
                <c:pt idx="1875" formatCode="General">
                  <c:v>37.5</c:v>
                </c:pt>
                <c:pt idx="1876" formatCode="General">
                  <c:v>37.520000000000003</c:v>
                </c:pt>
                <c:pt idx="1877" formatCode="General">
                  <c:v>37.54</c:v>
                </c:pt>
                <c:pt idx="1878" formatCode="General">
                  <c:v>37.56</c:v>
                </c:pt>
                <c:pt idx="1879" formatCode="General">
                  <c:v>37.58</c:v>
                </c:pt>
                <c:pt idx="1880" formatCode="General">
                  <c:v>37.6</c:v>
                </c:pt>
                <c:pt idx="1881" formatCode="General">
                  <c:v>37.619999999999997</c:v>
                </c:pt>
                <c:pt idx="1882" formatCode="General">
                  <c:v>37.64</c:v>
                </c:pt>
                <c:pt idx="1883" formatCode="General">
                  <c:v>37.659999999999997</c:v>
                </c:pt>
                <c:pt idx="1884" formatCode="General">
                  <c:v>37.68</c:v>
                </c:pt>
                <c:pt idx="1885" formatCode="General">
                  <c:v>37.700000000000003</c:v>
                </c:pt>
                <c:pt idx="1886" formatCode="General">
                  <c:v>37.72</c:v>
                </c:pt>
                <c:pt idx="1887" formatCode="General">
                  <c:v>37.74</c:v>
                </c:pt>
                <c:pt idx="1888" formatCode="General">
                  <c:v>37.76</c:v>
                </c:pt>
                <c:pt idx="1889" formatCode="General">
                  <c:v>37.78</c:v>
                </c:pt>
                <c:pt idx="1890" formatCode="General">
                  <c:v>37.799999999999997</c:v>
                </c:pt>
                <c:pt idx="1891" formatCode="General">
                  <c:v>37.82</c:v>
                </c:pt>
                <c:pt idx="1892" formatCode="General">
                  <c:v>37.840000000000003</c:v>
                </c:pt>
                <c:pt idx="1893" formatCode="General">
                  <c:v>37.86</c:v>
                </c:pt>
                <c:pt idx="1894" formatCode="General">
                  <c:v>37.880000000000003</c:v>
                </c:pt>
                <c:pt idx="1895" formatCode="General">
                  <c:v>37.9</c:v>
                </c:pt>
                <c:pt idx="1896" formatCode="General">
                  <c:v>37.92</c:v>
                </c:pt>
                <c:pt idx="1897" formatCode="General">
                  <c:v>37.94</c:v>
                </c:pt>
                <c:pt idx="1898" formatCode="General">
                  <c:v>37.96</c:v>
                </c:pt>
                <c:pt idx="1899" formatCode="General">
                  <c:v>37.979999999999997</c:v>
                </c:pt>
                <c:pt idx="1900" formatCode="General">
                  <c:v>38</c:v>
                </c:pt>
                <c:pt idx="1901" formatCode="General">
                  <c:v>38.020000000000003</c:v>
                </c:pt>
                <c:pt idx="1902" formatCode="General">
                  <c:v>38.04</c:v>
                </c:pt>
                <c:pt idx="1903" formatCode="General">
                  <c:v>38.06</c:v>
                </c:pt>
                <c:pt idx="1904" formatCode="General">
                  <c:v>38.08</c:v>
                </c:pt>
                <c:pt idx="1905" formatCode="General">
                  <c:v>38.1</c:v>
                </c:pt>
                <c:pt idx="1906" formatCode="General">
                  <c:v>38.119999999999997</c:v>
                </c:pt>
                <c:pt idx="1907" formatCode="General">
                  <c:v>38.14</c:v>
                </c:pt>
                <c:pt idx="1908" formatCode="General">
                  <c:v>38.159999999999997</c:v>
                </c:pt>
                <c:pt idx="1909" formatCode="General">
                  <c:v>38.18</c:v>
                </c:pt>
                <c:pt idx="1910" formatCode="General">
                  <c:v>38.200000000000003</c:v>
                </c:pt>
                <c:pt idx="1911" formatCode="General">
                  <c:v>38.22</c:v>
                </c:pt>
                <c:pt idx="1912" formatCode="General">
                  <c:v>38.24</c:v>
                </c:pt>
                <c:pt idx="1913" formatCode="General">
                  <c:v>38.26</c:v>
                </c:pt>
                <c:pt idx="1914" formatCode="General">
                  <c:v>38.28</c:v>
                </c:pt>
                <c:pt idx="1915" formatCode="General">
                  <c:v>38.299999999999997</c:v>
                </c:pt>
                <c:pt idx="1916" formatCode="General">
                  <c:v>38.32</c:v>
                </c:pt>
                <c:pt idx="1917" formatCode="General">
                  <c:v>38.340000000000003</c:v>
                </c:pt>
                <c:pt idx="1918" formatCode="General">
                  <c:v>38.36</c:v>
                </c:pt>
                <c:pt idx="1919" formatCode="General">
                  <c:v>38.380000000000003</c:v>
                </c:pt>
                <c:pt idx="1920" formatCode="General">
                  <c:v>38.4</c:v>
                </c:pt>
                <c:pt idx="1921" formatCode="General">
                  <c:v>38.42</c:v>
                </c:pt>
                <c:pt idx="1922" formatCode="General">
                  <c:v>38.44</c:v>
                </c:pt>
                <c:pt idx="1923" formatCode="General">
                  <c:v>38.46</c:v>
                </c:pt>
                <c:pt idx="1924" formatCode="General">
                  <c:v>38.479999999999997</c:v>
                </c:pt>
                <c:pt idx="1925" formatCode="General">
                  <c:v>38.5</c:v>
                </c:pt>
                <c:pt idx="1926" formatCode="General">
                  <c:v>38.520000000000003</c:v>
                </c:pt>
                <c:pt idx="1927" formatCode="General">
                  <c:v>38.54</c:v>
                </c:pt>
                <c:pt idx="1928" formatCode="General">
                  <c:v>38.56</c:v>
                </c:pt>
                <c:pt idx="1929" formatCode="General">
                  <c:v>38.58</c:v>
                </c:pt>
                <c:pt idx="1930" formatCode="General">
                  <c:v>38.6</c:v>
                </c:pt>
                <c:pt idx="1931" formatCode="General">
                  <c:v>38.619999999999997</c:v>
                </c:pt>
                <c:pt idx="1932" formatCode="General">
                  <c:v>38.64</c:v>
                </c:pt>
                <c:pt idx="1933" formatCode="General">
                  <c:v>38.659999999999997</c:v>
                </c:pt>
                <c:pt idx="1934" formatCode="General">
                  <c:v>38.68</c:v>
                </c:pt>
                <c:pt idx="1935" formatCode="General">
                  <c:v>38.700000000000003</c:v>
                </c:pt>
                <c:pt idx="1936" formatCode="General">
                  <c:v>38.72</c:v>
                </c:pt>
                <c:pt idx="1937" formatCode="General">
                  <c:v>38.74</c:v>
                </c:pt>
                <c:pt idx="1938" formatCode="General">
                  <c:v>38.76</c:v>
                </c:pt>
                <c:pt idx="1939" formatCode="General">
                  <c:v>38.78</c:v>
                </c:pt>
                <c:pt idx="1940" formatCode="General">
                  <c:v>38.799999999999997</c:v>
                </c:pt>
                <c:pt idx="1941" formatCode="General">
                  <c:v>38.82</c:v>
                </c:pt>
                <c:pt idx="1942" formatCode="General">
                  <c:v>38.840000000000003</c:v>
                </c:pt>
                <c:pt idx="1943" formatCode="General">
                  <c:v>38.86</c:v>
                </c:pt>
                <c:pt idx="1944" formatCode="General">
                  <c:v>38.880000000000003</c:v>
                </c:pt>
                <c:pt idx="1945" formatCode="General">
                  <c:v>38.9</c:v>
                </c:pt>
                <c:pt idx="1946" formatCode="General">
                  <c:v>38.92</c:v>
                </c:pt>
                <c:pt idx="1947" formatCode="General">
                  <c:v>38.94</c:v>
                </c:pt>
                <c:pt idx="1948" formatCode="General">
                  <c:v>38.96</c:v>
                </c:pt>
                <c:pt idx="1949" formatCode="General">
                  <c:v>38.979999999999997</c:v>
                </c:pt>
                <c:pt idx="1950" formatCode="General">
                  <c:v>39</c:v>
                </c:pt>
                <c:pt idx="1951" formatCode="General">
                  <c:v>39.020000000000003</c:v>
                </c:pt>
                <c:pt idx="1952" formatCode="General">
                  <c:v>39.04</c:v>
                </c:pt>
                <c:pt idx="1953" formatCode="General">
                  <c:v>39.06</c:v>
                </c:pt>
                <c:pt idx="1954" formatCode="General">
                  <c:v>39.08</c:v>
                </c:pt>
                <c:pt idx="1955" formatCode="General">
                  <c:v>39.1</c:v>
                </c:pt>
                <c:pt idx="1956" formatCode="General">
                  <c:v>39.119999999999997</c:v>
                </c:pt>
                <c:pt idx="1957" formatCode="General">
                  <c:v>39.14</c:v>
                </c:pt>
                <c:pt idx="1958" formatCode="General">
                  <c:v>39.159999999999997</c:v>
                </c:pt>
                <c:pt idx="1959" formatCode="General">
                  <c:v>39.18</c:v>
                </c:pt>
                <c:pt idx="1960" formatCode="General">
                  <c:v>39.200000000000003</c:v>
                </c:pt>
                <c:pt idx="1961" formatCode="General">
                  <c:v>39.22</c:v>
                </c:pt>
                <c:pt idx="1962" formatCode="General">
                  <c:v>39.24</c:v>
                </c:pt>
                <c:pt idx="1963" formatCode="General">
                  <c:v>39.26</c:v>
                </c:pt>
                <c:pt idx="1964" formatCode="General">
                  <c:v>39.28</c:v>
                </c:pt>
                <c:pt idx="1965" formatCode="General">
                  <c:v>39.299999999999997</c:v>
                </c:pt>
                <c:pt idx="1966" formatCode="General">
                  <c:v>39.32</c:v>
                </c:pt>
                <c:pt idx="1967" formatCode="General">
                  <c:v>39.340000000000003</c:v>
                </c:pt>
                <c:pt idx="1968" formatCode="General">
                  <c:v>39.36</c:v>
                </c:pt>
                <c:pt idx="1969" formatCode="General">
                  <c:v>39.380000000000003</c:v>
                </c:pt>
                <c:pt idx="1970" formatCode="General">
                  <c:v>39.4</c:v>
                </c:pt>
                <c:pt idx="1971" formatCode="General">
                  <c:v>39.42</c:v>
                </c:pt>
                <c:pt idx="1972" formatCode="General">
                  <c:v>39.44</c:v>
                </c:pt>
                <c:pt idx="1973" formatCode="General">
                  <c:v>39.46</c:v>
                </c:pt>
                <c:pt idx="1974" formatCode="General">
                  <c:v>39.479999999999997</c:v>
                </c:pt>
                <c:pt idx="1975" formatCode="General">
                  <c:v>39.5</c:v>
                </c:pt>
                <c:pt idx="1976" formatCode="General">
                  <c:v>39.520000000000003</c:v>
                </c:pt>
                <c:pt idx="1977" formatCode="General">
                  <c:v>39.54</c:v>
                </c:pt>
                <c:pt idx="1978" formatCode="General">
                  <c:v>39.56</c:v>
                </c:pt>
                <c:pt idx="1979" formatCode="General">
                  <c:v>39.58</c:v>
                </c:pt>
                <c:pt idx="1980" formatCode="General">
                  <c:v>39.6</c:v>
                </c:pt>
                <c:pt idx="1981" formatCode="General">
                  <c:v>39.619999999999997</c:v>
                </c:pt>
                <c:pt idx="1982" formatCode="General">
                  <c:v>39.64</c:v>
                </c:pt>
                <c:pt idx="1983" formatCode="General">
                  <c:v>39.659999999999997</c:v>
                </c:pt>
                <c:pt idx="1984" formatCode="General">
                  <c:v>39.68</c:v>
                </c:pt>
                <c:pt idx="1985" formatCode="General">
                  <c:v>39.700000000000003</c:v>
                </c:pt>
                <c:pt idx="1986" formatCode="General">
                  <c:v>39.72</c:v>
                </c:pt>
                <c:pt idx="1987" formatCode="General">
                  <c:v>39.74</c:v>
                </c:pt>
                <c:pt idx="1988" formatCode="General">
                  <c:v>39.76</c:v>
                </c:pt>
                <c:pt idx="1989" formatCode="General">
                  <c:v>39.78</c:v>
                </c:pt>
                <c:pt idx="1990" formatCode="General">
                  <c:v>39.799999999999997</c:v>
                </c:pt>
                <c:pt idx="1991" formatCode="General">
                  <c:v>39.82</c:v>
                </c:pt>
                <c:pt idx="1992" formatCode="General">
                  <c:v>39.840000000000003</c:v>
                </c:pt>
                <c:pt idx="1993" formatCode="General">
                  <c:v>39.86</c:v>
                </c:pt>
                <c:pt idx="1994" formatCode="General">
                  <c:v>39.880000000000003</c:v>
                </c:pt>
                <c:pt idx="1995" formatCode="General">
                  <c:v>39.9</c:v>
                </c:pt>
                <c:pt idx="1996" formatCode="General">
                  <c:v>39.92</c:v>
                </c:pt>
                <c:pt idx="1997" formatCode="General">
                  <c:v>39.94</c:v>
                </c:pt>
                <c:pt idx="1998" formatCode="General">
                  <c:v>39.96</c:v>
                </c:pt>
                <c:pt idx="1999" formatCode="General">
                  <c:v>39.979999999999997</c:v>
                </c:pt>
                <c:pt idx="2000" formatCode="General">
                  <c:v>40</c:v>
                </c:pt>
                <c:pt idx="2001" formatCode="General">
                  <c:v>40.020000000000003</c:v>
                </c:pt>
                <c:pt idx="2002" formatCode="General">
                  <c:v>40.04</c:v>
                </c:pt>
                <c:pt idx="2003" formatCode="General">
                  <c:v>40.06</c:v>
                </c:pt>
                <c:pt idx="2004" formatCode="General">
                  <c:v>40.08</c:v>
                </c:pt>
                <c:pt idx="2005" formatCode="General">
                  <c:v>40.1</c:v>
                </c:pt>
                <c:pt idx="2006" formatCode="General">
                  <c:v>40.119999999999997</c:v>
                </c:pt>
                <c:pt idx="2007" formatCode="General">
                  <c:v>40.14</c:v>
                </c:pt>
                <c:pt idx="2008" formatCode="General">
                  <c:v>40.159999999999997</c:v>
                </c:pt>
                <c:pt idx="2009" formatCode="General">
                  <c:v>40.18</c:v>
                </c:pt>
                <c:pt idx="2010" formatCode="General">
                  <c:v>40.200000000000003</c:v>
                </c:pt>
                <c:pt idx="2011" formatCode="General">
                  <c:v>40.22</c:v>
                </c:pt>
                <c:pt idx="2012" formatCode="General">
                  <c:v>40.24</c:v>
                </c:pt>
                <c:pt idx="2013" formatCode="General">
                  <c:v>40.26</c:v>
                </c:pt>
                <c:pt idx="2014" formatCode="General">
                  <c:v>40.28</c:v>
                </c:pt>
                <c:pt idx="2015" formatCode="General">
                  <c:v>40.299999999999997</c:v>
                </c:pt>
                <c:pt idx="2016" formatCode="General">
                  <c:v>40.32</c:v>
                </c:pt>
                <c:pt idx="2017" formatCode="General">
                  <c:v>40.340000000000003</c:v>
                </c:pt>
                <c:pt idx="2018" formatCode="General">
                  <c:v>40.36</c:v>
                </c:pt>
                <c:pt idx="2019" formatCode="General">
                  <c:v>40.380000000000003</c:v>
                </c:pt>
                <c:pt idx="2020" formatCode="General">
                  <c:v>40.4</c:v>
                </c:pt>
                <c:pt idx="2021" formatCode="General">
                  <c:v>40.42</c:v>
                </c:pt>
                <c:pt idx="2022" formatCode="General">
                  <c:v>40.44</c:v>
                </c:pt>
                <c:pt idx="2023" formatCode="General">
                  <c:v>40.46</c:v>
                </c:pt>
                <c:pt idx="2024" formatCode="General">
                  <c:v>40.479999999999997</c:v>
                </c:pt>
                <c:pt idx="2025" formatCode="General">
                  <c:v>40.5</c:v>
                </c:pt>
                <c:pt idx="2026" formatCode="General">
                  <c:v>40.520000000000003</c:v>
                </c:pt>
                <c:pt idx="2027" formatCode="General">
                  <c:v>40.54</c:v>
                </c:pt>
                <c:pt idx="2028" formatCode="General">
                  <c:v>40.56</c:v>
                </c:pt>
                <c:pt idx="2029" formatCode="General">
                  <c:v>40.58</c:v>
                </c:pt>
                <c:pt idx="2030" formatCode="General">
                  <c:v>40.6</c:v>
                </c:pt>
                <c:pt idx="2031" formatCode="General">
                  <c:v>40.619999999999997</c:v>
                </c:pt>
                <c:pt idx="2032" formatCode="General">
                  <c:v>40.64</c:v>
                </c:pt>
                <c:pt idx="2033" formatCode="General">
                  <c:v>40.659999999999997</c:v>
                </c:pt>
                <c:pt idx="2034" formatCode="General">
                  <c:v>40.68</c:v>
                </c:pt>
                <c:pt idx="2035" formatCode="General">
                  <c:v>40.700000000000003</c:v>
                </c:pt>
                <c:pt idx="2036" formatCode="General">
                  <c:v>40.72</c:v>
                </c:pt>
                <c:pt idx="2037" formatCode="General">
                  <c:v>40.74</c:v>
                </c:pt>
                <c:pt idx="2038" formatCode="General">
                  <c:v>40.76</c:v>
                </c:pt>
                <c:pt idx="2039" formatCode="General">
                  <c:v>40.78</c:v>
                </c:pt>
                <c:pt idx="2040" formatCode="General">
                  <c:v>40.799999999999997</c:v>
                </c:pt>
                <c:pt idx="2041" formatCode="General">
                  <c:v>40.82</c:v>
                </c:pt>
                <c:pt idx="2042" formatCode="General">
                  <c:v>40.840000000000003</c:v>
                </c:pt>
                <c:pt idx="2043" formatCode="General">
                  <c:v>40.86</c:v>
                </c:pt>
                <c:pt idx="2044" formatCode="General">
                  <c:v>40.880000000000003</c:v>
                </c:pt>
                <c:pt idx="2045" formatCode="General">
                  <c:v>40.9</c:v>
                </c:pt>
                <c:pt idx="2046" formatCode="General">
                  <c:v>40.92</c:v>
                </c:pt>
                <c:pt idx="2047" formatCode="General">
                  <c:v>40.94</c:v>
                </c:pt>
                <c:pt idx="2048" formatCode="General">
                  <c:v>40.96</c:v>
                </c:pt>
                <c:pt idx="2049" formatCode="General">
                  <c:v>40.98</c:v>
                </c:pt>
                <c:pt idx="2050" formatCode="General">
                  <c:v>41</c:v>
                </c:pt>
                <c:pt idx="2051" formatCode="General">
                  <c:v>41.02</c:v>
                </c:pt>
                <c:pt idx="2052" formatCode="General">
                  <c:v>41.04</c:v>
                </c:pt>
                <c:pt idx="2053" formatCode="General">
                  <c:v>41.06</c:v>
                </c:pt>
                <c:pt idx="2054" formatCode="General">
                  <c:v>41.08</c:v>
                </c:pt>
                <c:pt idx="2055" formatCode="General">
                  <c:v>41.1</c:v>
                </c:pt>
                <c:pt idx="2056" formatCode="General">
                  <c:v>41.12</c:v>
                </c:pt>
                <c:pt idx="2057" formatCode="General">
                  <c:v>41.14</c:v>
                </c:pt>
                <c:pt idx="2058" formatCode="General">
                  <c:v>41.16</c:v>
                </c:pt>
                <c:pt idx="2059" formatCode="General">
                  <c:v>41.18</c:v>
                </c:pt>
                <c:pt idx="2060" formatCode="General">
                  <c:v>41.2</c:v>
                </c:pt>
                <c:pt idx="2061" formatCode="General">
                  <c:v>41.22</c:v>
                </c:pt>
                <c:pt idx="2062" formatCode="General">
                  <c:v>41.24</c:v>
                </c:pt>
                <c:pt idx="2063" formatCode="General">
                  <c:v>41.26</c:v>
                </c:pt>
                <c:pt idx="2064" formatCode="General">
                  <c:v>41.28</c:v>
                </c:pt>
                <c:pt idx="2065" formatCode="General">
                  <c:v>41.3</c:v>
                </c:pt>
                <c:pt idx="2066" formatCode="General">
                  <c:v>41.32</c:v>
                </c:pt>
                <c:pt idx="2067" formatCode="General">
                  <c:v>41.34</c:v>
                </c:pt>
                <c:pt idx="2068" formatCode="General">
                  <c:v>41.36</c:v>
                </c:pt>
                <c:pt idx="2069" formatCode="General">
                  <c:v>41.38</c:v>
                </c:pt>
                <c:pt idx="2070" formatCode="General">
                  <c:v>41.4</c:v>
                </c:pt>
                <c:pt idx="2071" formatCode="General">
                  <c:v>41.42</c:v>
                </c:pt>
                <c:pt idx="2072" formatCode="General">
                  <c:v>41.44</c:v>
                </c:pt>
                <c:pt idx="2073" formatCode="General">
                  <c:v>41.46</c:v>
                </c:pt>
                <c:pt idx="2074" formatCode="General">
                  <c:v>41.48</c:v>
                </c:pt>
                <c:pt idx="2075" formatCode="General">
                  <c:v>41.5</c:v>
                </c:pt>
                <c:pt idx="2076" formatCode="General">
                  <c:v>41.52</c:v>
                </c:pt>
                <c:pt idx="2077" formatCode="General">
                  <c:v>41.54</c:v>
                </c:pt>
                <c:pt idx="2078" formatCode="General">
                  <c:v>41.56</c:v>
                </c:pt>
                <c:pt idx="2079" formatCode="General">
                  <c:v>41.58</c:v>
                </c:pt>
                <c:pt idx="2080" formatCode="General">
                  <c:v>41.6</c:v>
                </c:pt>
                <c:pt idx="2081" formatCode="General">
                  <c:v>41.62</c:v>
                </c:pt>
                <c:pt idx="2082" formatCode="General">
                  <c:v>41.64</c:v>
                </c:pt>
                <c:pt idx="2083" formatCode="General">
                  <c:v>41.66</c:v>
                </c:pt>
                <c:pt idx="2084" formatCode="General">
                  <c:v>41.68</c:v>
                </c:pt>
                <c:pt idx="2085" formatCode="General">
                  <c:v>41.7</c:v>
                </c:pt>
                <c:pt idx="2086" formatCode="General">
                  <c:v>41.72</c:v>
                </c:pt>
                <c:pt idx="2087" formatCode="General">
                  <c:v>41.74</c:v>
                </c:pt>
                <c:pt idx="2088" formatCode="General">
                  <c:v>41.76</c:v>
                </c:pt>
                <c:pt idx="2089" formatCode="General">
                  <c:v>41.78</c:v>
                </c:pt>
                <c:pt idx="2090" formatCode="General">
                  <c:v>41.8</c:v>
                </c:pt>
                <c:pt idx="2091" formatCode="General">
                  <c:v>41.82</c:v>
                </c:pt>
                <c:pt idx="2092" formatCode="General">
                  <c:v>41.84</c:v>
                </c:pt>
                <c:pt idx="2093" formatCode="General">
                  <c:v>41.86</c:v>
                </c:pt>
                <c:pt idx="2094" formatCode="General">
                  <c:v>41.88</c:v>
                </c:pt>
                <c:pt idx="2095" formatCode="General">
                  <c:v>41.9</c:v>
                </c:pt>
                <c:pt idx="2096" formatCode="General">
                  <c:v>41.92</c:v>
                </c:pt>
                <c:pt idx="2097" formatCode="General">
                  <c:v>41.94</c:v>
                </c:pt>
                <c:pt idx="2098" formatCode="General">
                  <c:v>41.96</c:v>
                </c:pt>
                <c:pt idx="2099" formatCode="General">
                  <c:v>41.98</c:v>
                </c:pt>
                <c:pt idx="2100" formatCode="General">
                  <c:v>42</c:v>
                </c:pt>
                <c:pt idx="2101" formatCode="General">
                  <c:v>42.02</c:v>
                </c:pt>
                <c:pt idx="2102" formatCode="General">
                  <c:v>42.04</c:v>
                </c:pt>
                <c:pt idx="2103" formatCode="General">
                  <c:v>42.06</c:v>
                </c:pt>
                <c:pt idx="2104" formatCode="General">
                  <c:v>42.08</c:v>
                </c:pt>
                <c:pt idx="2105" formatCode="General">
                  <c:v>42.1</c:v>
                </c:pt>
                <c:pt idx="2106" formatCode="General">
                  <c:v>42.12</c:v>
                </c:pt>
                <c:pt idx="2107" formatCode="General">
                  <c:v>42.14</c:v>
                </c:pt>
                <c:pt idx="2108" formatCode="General">
                  <c:v>42.16</c:v>
                </c:pt>
                <c:pt idx="2109" formatCode="General">
                  <c:v>42.18</c:v>
                </c:pt>
                <c:pt idx="2110" formatCode="General">
                  <c:v>42.2</c:v>
                </c:pt>
                <c:pt idx="2111" formatCode="General">
                  <c:v>42.22</c:v>
                </c:pt>
                <c:pt idx="2112" formatCode="General">
                  <c:v>42.24</c:v>
                </c:pt>
                <c:pt idx="2113" formatCode="General">
                  <c:v>42.26</c:v>
                </c:pt>
                <c:pt idx="2114" formatCode="General">
                  <c:v>42.28</c:v>
                </c:pt>
                <c:pt idx="2115" formatCode="General">
                  <c:v>42.3</c:v>
                </c:pt>
                <c:pt idx="2116" formatCode="General">
                  <c:v>42.32</c:v>
                </c:pt>
                <c:pt idx="2117" formatCode="General">
                  <c:v>42.34</c:v>
                </c:pt>
                <c:pt idx="2118" formatCode="General">
                  <c:v>42.36</c:v>
                </c:pt>
                <c:pt idx="2119" formatCode="General">
                  <c:v>42.38</c:v>
                </c:pt>
                <c:pt idx="2120" formatCode="General">
                  <c:v>42.4</c:v>
                </c:pt>
                <c:pt idx="2121" formatCode="General">
                  <c:v>42.42</c:v>
                </c:pt>
                <c:pt idx="2122" formatCode="General">
                  <c:v>42.44</c:v>
                </c:pt>
                <c:pt idx="2123" formatCode="General">
                  <c:v>42.46</c:v>
                </c:pt>
                <c:pt idx="2124" formatCode="General">
                  <c:v>42.48</c:v>
                </c:pt>
                <c:pt idx="2125" formatCode="General">
                  <c:v>42.5</c:v>
                </c:pt>
                <c:pt idx="2126" formatCode="General">
                  <c:v>42.52</c:v>
                </c:pt>
                <c:pt idx="2127" formatCode="General">
                  <c:v>42.54</c:v>
                </c:pt>
                <c:pt idx="2128" formatCode="General">
                  <c:v>42.56</c:v>
                </c:pt>
                <c:pt idx="2129" formatCode="General">
                  <c:v>42.58</c:v>
                </c:pt>
                <c:pt idx="2130" formatCode="General">
                  <c:v>42.6</c:v>
                </c:pt>
                <c:pt idx="2131" formatCode="General">
                  <c:v>42.62</c:v>
                </c:pt>
                <c:pt idx="2132" formatCode="General">
                  <c:v>42.64</c:v>
                </c:pt>
                <c:pt idx="2133" formatCode="General">
                  <c:v>42.66</c:v>
                </c:pt>
                <c:pt idx="2134" formatCode="General">
                  <c:v>42.68</c:v>
                </c:pt>
                <c:pt idx="2135" formatCode="General">
                  <c:v>42.7</c:v>
                </c:pt>
                <c:pt idx="2136" formatCode="General">
                  <c:v>42.72</c:v>
                </c:pt>
                <c:pt idx="2137" formatCode="General">
                  <c:v>42.74</c:v>
                </c:pt>
                <c:pt idx="2138" formatCode="General">
                  <c:v>42.76</c:v>
                </c:pt>
                <c:pt idx="2139" formatCode="General">
                  <c:v>42.78</c:v>
                </c:pt>
                <c:pt idx="2140" formatCode="General">
                  <c:v>42.8</c:v>
                </c:pt>
                <c:pt idx="2141" formatCode="General">
                  <c:v>42.82</c:v>
                </c:pt>
                <c:pt idx="2142" formatCode="General">
                  <c:v>42.84</c:v>
                </c:pt>
                <c:pt idx="2143" formatCode="General">
                  <c:v>42.86</c:v>
                </c:pt>
                <c:pt idx="2144" formatCode="General">
                  <c:v>42.88</c:v>
                </c:pt>
                <c:pt idx="2145" formatCode="General">
                  <c:v>42.9</c:v>
                </c:pt>
                <c:pt idx="2146" formatCode="General">
                  <c:v>42.92</c:v>
                </c:pt>
                <c:pt idx="2147" formatCode="General">
                  <c:v>42.94</c:v>
                </c:pt>
                <c:pt idx="2148" formatCode="General">
                  <c:v>42.96</c:v>
                </c:pt>
                <c:pt idx="2149" formatCode="General">
                  <c:v>42.98</c:v>
                </c:pt>
                <c:pt idx="2150" formatCode="General">
                  <c:v>43</c:v>
                </c:pt>
                <c:pt idx="2151" formatCode="General">
                  <c:v>43.02</c:v>
                </c:pt>
                <c:pt idx="2152" formatCode="General">
                  <c:v>43.04</c:v>
                </c:pt>
                <c:pt idx="2153" formatCode="General">
                  <c:v>43.06</c:v>
                </c:pt>
                <c:pt idx="2154" formatCode="General">
                  <c:v>43.08</c:v>
                </c:pt>
                <c:pt idx="2155" formatCode="General">
                  <c:v>43.1</c:v>
                </c:pt>
                <c:pt idx="2156" formatCode="General">
                  <c:v>43.12</c:v>
                </c:pt>
                <c:pt idx="2157" formatCode="General">
                  <c:v>43.14</c:v>
                </c:pt>
                <c:pt idx="2158" formatCode="General">
                  <c:v>43.16</c:v>
                </c:pt>
                <c:pt idx="2159" formatCode="General">
                  <c:v>43.18</c:v>
                </c:pt>
                <c:pt idx="2160" formatCode="General">
                  <c:v>43.2</c:v>
                </c:pt>
                <c:pt idx="2161" formatCode="General">
                  <c:v>43.22</c:v>
                </c:pt>
                <c:pt idx="2162" formatCode="General">
                  <c:v>43.24</c:v>
                </c:pt>
                <c:pt idx="2163" formatCode="General">
                  <c:v>43.26</c:v>
                </c:pt>
                <c:pt idx="2164" formatCode="General">
                  <c:v>43.28</c:v>
                </c:pt>
                <c:pt idx="2165" formatCode="General">
                  <c:v>43.3</c:v>
                </c:pt>
                <c:pt idx="2166" formatCode="General">
                  <c:v>43.32</c:v>
                </c:pt>
                <c:pt idx="2167" formatCode="General">
                  <c:v>43.34</c:v>
                </c:pt>
                <c:pt idx="2168" formatCode="General">
                  <c:v>43.36</c:v>
                </c:pt>
                <c:pt idx="2169" formatCode="General">
                  <c:v>43.38</c:v>
                </c:pt>
                <c:pt idx="2170" formatCode="General">
                  <c:v>43.4</c:v>
                </c:pt>
                <c:pt idx="2171" formatCode="General">
                  <c:v>43.42</c:v>
                </c:pt>
                <c:pt idx="2172" formatCode="General">
                  <c:v>43.44</c:v>
                </c:pt>
                <c:pt idx="2173" formatCode="General">
                  <c:v>43.46</c:v>
                </c:pt>
                <c:pt idx="2174" formatCode="General">
                  <c:v>43.48</c:v>
                </c:pt>
                <c:pt idx="2175" formatCode="General">
                  <c:v>43.5</c:v>
                </c:pt>
                <c:pt idx="2176" formatCode="General">
                  <c:v>43.52</c:v>
                </c:pt>
                <c:pt idx="2177" formatCode="General">
                  <c:v>43.54</c:v>
                </c:pt>
                <c:pt idx="2178" formatCode="General">
                  <c:v>43.56</c:v>
                </c:pt>
                <c:pt idx="2179" formatCode="General">
                  <c:v>43.58</c:v>
                </c:pt>
                <c:pt idx="2180" formatCode="General">
                  <c:v>43.6</c:v>
                </c:pt>
                <c:pt idx="2181" formatCode="General">
                  <c:v>43.62</c:v>
                </c:pt>
                <c:pt idx="2182" formatCode="General">
                  <c:v>43.64</c:v>
                </c:pt>
                <c:pt idx="2183" formatCode="General">
                  <c:v>43.66</c:v>
                </c:pt>
                <c:pt idx="2184" formatCode="General">
                  <c:v>43.68</c:v>
                </c:pt>
                <c:pt idx="2185" formatCode="General">
                  <c:v>43.7</c:v>
                </c:pt>
                <c:pt idx="2186" formatCode="General">
                  <c:v>43.72</c:v>
                </c:pt>
                <c:pt idx="2187" formatCode="General">
                  <c:v>43.74</c:v>
                </c:pt>
                <c:pt idx="2188" formatCode="General">
                  <c:v>43.76</c:v>
                </c:pt>
                <c:pt idx="2189" formatCode="General">
                  <c:v>43.78</c:v>
                </c:pt>
                <c:pt idx="2190" formatCode="General">
                  <c:v>43.8</c:v>
                </c:pt>
                <c:pt idx="2191" formatCode="General">
                  <c:v>43.82</c:v>
                </c:pt>
                <c:pt idx="2192" formatCode="General">
                  <c:v>43.84</c:v>
                </c:pt>
                <c:pt idx="2193" formatCode="General">
                  <c:v>43.86</c:v>
                </c:pt>
                <c:pt idx="2194" formatCode="General">
                  <c:v>43.88</c:v>
                </c:pt>
                <c:pt idx="2195" formatCode="General">
                  <c:v>43.9</c:v>
                </c:pt>
                <c:pt idx="2196" formatCode="General">
                  <c:v>43.92</c:v>
                </c:pt>
                <c:pt idx="2197" formatCode="General">
                  <c:v>43.94</c:v>
                </c:pt>
                <c:pt idx="2198" formatCode="General">
                  <c:v>43.96</c:v>
                </c:pt>
                <c:pt idx="2199" formatCode="General">
                  <c:v>43.98</c:v>
                </c:pt>
                <c:pt idx="2200" formatCode="General">
                  <c:v>44</c:v>
                </c:pt>
                <c:pt idx="2201" formatCode="General">
                  <c:v>44.02</c:v>
                </c:pt>
                <c:pt idx="2202" formatCode="General">
                  <c:v>44.04</c:v>
                </c:pt>
                <c:pt idx="2203" formatCode="General">
                  <c:v>44.06</c:v>
                </c:pt>
                <c:pt idx="2204" formatCode="General">
                  <c:v>44.08</c:v>
                </c:pt>
                <c:pt idx="2205" formatCode="General">
                  <c:v>44.1</c:v>
                </c:pt>
                <c:pt idx="2206" formatCode="General">
                  <c:v>44.12</c:v>
                </c:pt>
                <c:pt idx="2207" formatCode="General">
                  <c:v>44.14</c:v>
                </c:pt>
                <c:pt idx="2208" formatCode="General">
                  <c:v>44.16</c:v>
                </c:pt>
                <c:pt idx="2209" formatCode="General">
                  <c:v>44.18</c:v>
                </c:pt>
                <c:pt idx="2210" formatCode="General">
                  <c:v>44.2</c:v>
                </c:pt>
                <c:pt idx="2211" formatCode="General">
                  <c:v>44.22</c:v>
                </c:pt>
                <c:pt idx="2212" formatCode="General">
                  <c:v>44.24</c:v>
                </c:pt>
                <c:pt idx="2213" formatCode="General">
                  <c:v>44.26</c:v>
                </c:pt>
                <c:pt idx="2214" formatCode="General">
                  <c:v>44.28</c:v>
                </c:pt>
                <c:pt idx="2215" formatCode="General">
                  <c:v>44.3</c:v>
                </c:pt>
                <c:pt idx="2216" formatCode="General">
                  <c:v>44.32</c:v>
                </c:pt>
                <c:pt idx="2217" formatCode="General">
                  <c:v>44.34</c:v>
                </c:pt>
                <c:pt idx="2218" formatCode="General">
                  <c:v>44.36</c:v>
                </c:pt>
                <c:pt idx="2219" formatCode="General">
                  <c:v>44.38</c:v>
                </c:pt>
                <c:pt idx="2220" formatCode="General">
                  <c:v>44.4</c:v>
                </c:pt>
                <c:pt idx="2221" formatCode="General">
                  <c:v>44.42</c:v>
                </c:pt>
                <c:pt idx="2222" formatCode="General">
                  <c:v>44.44</c:v>
                </c:pt>
                <c:pt idx="2223" formatCode="General">
                  <c:v>44.46</c:v>
                </c:pt>
                <c:pt idx="2224" formatCode="General">
                  <c:v>44.48</c:v>
                </c:pt>
                <c:pt idx="2225" formatCode="General">
                  <c:v>44.5</c:v>
                </c:pt>
                <c:pt idx="2226" formatCode="General">
                  <c:v>44.52</c:v>
                </c:pt>
                <c:pt idx="2227" formatCode="General">
                  <c:v>44.54</c:v>
                </c:pt>
                <c:pt idx="2228" formatCode="General">
                  <c:v>44.56</c:v>
                </c:pt>
                <c:pt idx="2229" formatCode="General">
                  <c:v>44.58</c:v>
                </c:pt>
                <c:pt idx="2230" formatCode="General">
                  <c:v>44.6</c:v>
                </c:pt>
                <c:pt idx="2231" formatCode="General">
                  <c:v>44.62</c:v>
                </c:pt>
                <c:pt idx="2232" formatCode="General">
                  <c:v>44.64</c:v>
                </c:pt>
                <c:pt idx="2233" formatCode="General">
                  <c:v>44.66</c:v>
                </c:pt>
                <c:pt idx="2234" formatCode="General">
                  <c:v>44.68</c:v>
                </c:pt>
                <c:pt idx="2235" formatCode="General">
                  <c:v>44.7</c:v>
                </c:pt>
                <c:pt idx="2236" formatCode="General">
                  <c:v>44.72</c:v>
                </c:pt>
                <c:pt idx="2237" formatCode="General">
                  <c:v>44.74</c:v>
                </c:pt>
                <c:pt idx="2238" formatCode="General">
                  <c:v>44.76</c:v>
                </c:pt>
                <c:pt idx="2239" formatCode="General">
                  <c:v>44.78</c:v>
                </c:pt>
                <c:pt idx="2240" formatCode="General">
                  <c:v>44.8</c:v>
                </c:pt>
                <c:pt idx="2241" formatCode="General">
                  <c:v>44.82</c:v>
                </c:pt>
                <c:pt idx="2242" formatCode="General">
                  <c:v>44.84</c:v>
                </c:pt>
                <c:pt idx="2243" formatCode="General">
                  <c:v>44.86</c:v>
                </c:pt>
                <c:pt idx="2244" formatCode="General">
                  <c:v>44.88</c:v>
                </c:pt>
                <c:pt idx="2245" formatCode="General">
                  <c:v>44.9</c:v>
                </c:pt>
                <c:pt idx="2246" formatCode="General">
                  <c:v>44.92</c:v>
                </c:pt>
                <c:pt idx="2247" formatCode="General">
                  <c:v>44.94</c:v>
                </c:pt>
                <c:pt idx="2248" formatCode="General">
                  <c:v>44.96</c:v>
                </c:pt>
                <c:pt idx="2249" formatCode="General">
                  <c:v>44.98</c:v>
                </c:pt>
                <c:pt idx="2250" formatCode="General">
                  <c:v>45</c:v>
                </c:pt>
                <c:pt idx="2251" formatCode="General">
                  <c:v>45.02</c:v>
                </c:pt>
                <c:pt idx="2252" formatCode="General">
                  <c:v>45.04</c:v>
                </c:pt>
                <c:pt idx="2253" formatCode="General">
                  <c:v>45.06</c:v>
                </c:pt>
                <c:pt idx="2254" formatCode="General">
                  <c:v>45.08</c:v>
                </c:pt>
                <c:pt idx="2255" formatCode="General">
                  <c:v>45.1</c:v>
                </c:pt>
                <c:pt idx="2256" formatCode="General">
                  <c:v>45.12</c:v>
                </c:pt>
                <c:pt idx="2257" formatCode="General">
                  <c:v>45.14</c:v>
                </c:pt>
                <c:pt idx="2258" formatCode="General">
                  <c:v>45.16</c:v>
                </c:pt>
                <c:pt idx="2259" formatCode="General">
                  <c:v>45.18</c:v>
                </c:pt>
                <c:pt idx="2260" formatCode="General">
                  <c:v>45.2</c:v>
                </c:pt>
                <c:pt idx="2261" formatCode="General">
                  <c:v>45.22</c:v>
                </c:pt>
                <c:pt idx="2262" formatCode="General">
                  <c:v>45.24</c:v>
                </c:pt>
                <c:pt idx="2263" formatCode="General">
                  <c:v>45.26</c:v>
                </c:pt>
                <c:pt idx="2264" formatCode="General">
                  <c:v>45.28</c:v>
                </c:pt>
                <c:pt idx="2265" formatCode="General">
                  <c:v>45.3</c:v>
                </c:pt>
                <c:pt idx="2266" formatCode="General">
                  <c:v>45.32</c:v>
                </c:pt>
                <c:pt idx="2267" formatCode="General">
                  <c:v>45.34</c:v>
                </c:pt>
                <c:pt idx="2268" formatCode="General">
                  <c:v>45.36</c:v>
                </c:pt>
                <c:pt idx="2269" formatCode="General">
                  <c:v>45.38</c:v>
                </c:pt>
                <c:pt idx="2270" formatCode="General">
                  <c:v>45.4</c:v>
                </c:pt>
                <c:pt idx="2271" formatCode="General">
                  <c:v>45.42</c:v>
                </c:pt>
                <c:pt idx="2272" formatCode="General">
                  <c:v>45.44</c:v>
                </c:pt>
                <c:pt idx="2273" formatCode="General">
                  <c:v>45.46</c:v>
                </c:pt>
                <c:pt idx="2274" formatCode="General">
                  <c:v>45.48</c:v>
                </c:pt>
                <c:pt idx="2275" formatCode="General">
                  <c:v>45.5</c:v>
                </c:pt>
                <c:pt idx="2276" formatCode="General">
                  <c:v>45.52</c:v>
                </c:pt>
                <c:pt idx="2277" formatCode="General">
                  <c:v>45.54</c:v>
                </c:pt>
                <c:pt idx="2278" formatCode="General">
                  <c:v>45.56</c:v>
                </c:pt>
                <c:pt idx="2279" formatCode="General">
                  <c:v>45.58</c:v>
                </c:pt>
                <c:pt idx="2280" formatCode="General">
                  <c:v>45.6</c:v>
                </c:pt>
                <c:pt idx="2281" formatCode="General">
                  <c:v>45.62</c:v>
                </c:pt>
                <c:pt idx="2282" formatCode="General">
                  <c:v>45.64</c:v>
                </c:pt>
                <c:pt idx="2283" formatCode="General">
                  <c:v>45.66</c:v>
                </c:pt>
                <c:pt idx="2284" formatCode="General">
                  <c:v>45.68</c:v>
                </c:pt>
                <c:pt idx="2285" formatCode="General">
                  <c:v>45.7</c:v>
                </c:pt>
                <c:pt idx="2286" formatCode="General">
                  <c:v>45.72</c:v>
                </c:pt>
                <c:pt idx="2287" formatCode="General">
                  <c:v>45.74</c:v>
                </c:pt>
                <c:pt idx="2288" formatCode="General">
                  <c:v>45.76</c:v>
                </c:pt>
                <c:pt idx="2289" formatCode="General">
                  <c:v>45.78</c:v>
                </c:pt>
                <c:pt idx="2290" formatCode="General">
                  <c:v>45.8</c:v>
                </c:pt>
                <c:pt idx="2291" formatCode="General">
                  <c:v>45.82</c:v>
                </c:pt>
                <c:pt idx="2292" formatCode="General">
                  <c:v>45.84</c:v>
                </c:pt>
                <c:pt idx="2293" formatCode="General">
                  <c:v>45.86</c:v>
                </c:pt>
                <c:pt idx="2294" formatCode="General">
                  <c:v>45.88</c:v>
                </c:pt>
                <c:pt idx="2295" formatCode="General">
                  <c:v>45.9</c:v>
                </c:pt>
                <c:pt idx="2296" formatCode="General">
                  <c:v>45.92</c:v>
                </c:pt>
                <c:pt idx="2297" formatCode="General">
                  <c:v>45.94</c:v>
                </c:pt>
                <c:pt idx="2298" formatCode="General">
                  <c:v>45.96</c:v>
                </c:pt>
                <c:pt idx="2299" formatCode="General">
                  <c:v>45.98</c:v>
                </c:pt>
                <c:pt idx="2300" formatCode="General">
                  <c:v>46</c:v>
                </c:pt>
                <c:pt idx="2301" formatCode="General">
                  <c:v>46.02</c:v>
                </c:pt>
                <c:pt idx="2302" formatCode="General">
                  <c:v>46.04</c:v>
                </c:pt>
                <c:pt idx="2303" formatCode="General">
                  <c:v>46.06</c:v>
                </c:pt>
                <c:pt idx="2304" formatCode="General">
                  <c:v>46.08</c:v>
                </c:pt>
                <c:pt idx="2305" formatCode="General">
                  <c:v>46.1</c:v>
                </c:pt>
                <c:pt idx="2306" formatCode="General">
                  <c:v>46.12</c:v>
                </c:pt>
                <c:pt idx="2307" formatCode="General">
                  <c:v>46.14</c:v>
                </c:pt>
                <c:pt idx="2308" formatCode="General">
                  <c:v>46.16</c:v>
                </c:pt>
                <c:pt idx="2309" formatCode="General">
                  <c:v>46.18</c:v>
                </c:pt>
                <c:pt idx="2310" formatCode="General">
                  <c:v>46.2</c:v>
                </c:pt>
                <c:pt idx="2311" formatCode="General">
                  <c:v>46.22</c:v>
                </c:pt>
                <c:pt idx="2312" formatCode="General">
                  <c:v>46.24</c:v>
                </c:pt>
                <c:pt idx="2313" formatCode="General">
                  <c:v>46.26</c:v>
                </c:pt>
                <c:pt idx="2314" formatCode="General">
                  <c:v>46.28</c:v>
                </c:pt>
                <c:pt idx="2315" formatCode="General">
                  <c:v>46.3</c:v>
                </c:pt>
                <c:pt idx="2316" formatCode="General">
                  <c:v>46.32</c:v>
                </c:pt>
                <c:pt idx="2317" formatCode="General">
                  <c:v>46.34</c:v>
                </c:pt>
                <c:pt idx="2318" formatCode="General">
                  <c:v>46.36</c:v>
                </c:pt>
                <c:pt idx="2319" formatCode="General">
                  <c:v>46.38</c:v>
                </c:pt>
                <c:pt idx="2320" formatCode="General">
                  <c:v>46.4</c:v>
                </c:pt>
                <c:pt idx="2321" formatCode="General">
                  <c:v>46.42</c:v>
                </c:pt>
                <c:pt idx="2322" formatCode="General">
                  <c:v>46.44</c:v>
                </c:pt>
                <c:pt idx="2323" formatCode="General">
                  <c:v>46.46</c:v>
                </c:pt>
                <c:pt idx="2324" formatCode="General">
                  <c:v>46.48</c:v>
                </c:pt>
                <c:pt idx="2325" formatCode="General">
                  <c:v>46.5</c:v>
                </c:pt>
                <c:pt idx="2326" formatCode="General">
                  <c:v>46.52</c:v>
                </c:pt>
                <c:pt idx="2327" formatCode="General">
                  <c:v>46.54</c:v>
                </c:pt>
                <c:pt idx="2328" formatCode="General">
                  <c:v>46.56</c:v>
                </c:pt>
                <c:pt idx="2329" formatCode="General">
                  <c:v>46.58</c:v>
                </c:pt>
                <c:pt idx="2330" formatCode="General">
                  <c:v>46.6</c:v>
                </c:pt>
                <c:pt idx="2331" formatCode="General">
                  <c:v>46.62</c:v>
                </c:pt>
                <c:pt idx="2332" formatCode="General">
                  <c:v>46.64</c:v>
                </c:pt>
                <c:pt idx="2333" formatCode="General">
                  <c:v>46.66</c:v>
                </c:pt>
                <c:pt idx="2334" formatCode="General">
                  <c:v>46.68</c:v>
                </c:pt>
                <c:pt idx="2335" formatCode="General">
                  <c:v>46.7</c:v>
                </c:pt>
                <c:pt idx="2336" formatCode="General">
                  <c:v>46.72</c:v>
                </c:pt>
                <c:pt idx="2337" formatCode="General">
                  <c:v>46.74</c:v>
                </c:pt>
                <c:pt idx="2338" formatCode="General">
                  <c:v>46.76</c:v>
                </c:pt>
                <c:pt idx="2339" formatCode="General">
                  <c:v>46.78</c:v>
                </c:pt>
                <c:pt idx="2340" formatCode="General">
                  <c:v>46.8</c:v>
                </c:pt>
                <c:pt idx="2341" formatCode="General">
                  <c:v>46.82</c:v>
                </c:pt>
                <c:pt idx="2342" formatCode="General">
                  <c:v>46.84</c:v>
                </c:pt>
                <c:pt idx="2343" formatCode="General">
                  <c:v>46.86</c:v>
                </c:pt>
                <c:pt idx="2344" formatCode="General">
                  <c:v>46.88</c:v>
                </c:pt>
                <c:pt idx="2345" formatCode="General">
                  <c:v>46.9</c:v>
                </c:pt>
                <c:pt idx="2346" formatCode="General">
                  <c:v>46.92</c:v>
                </c:pt>
                <c:pt idx="2347" formatCode="General">
                  <c:v>46.94</c:v>
                </c:pt>
                <c:pt idx="2348" formatCode="General">
                  <c:v>46.96</c:v>
                </c:pt>
                <c:pt idx="2349" formatCode="General">
                  <c:v>46.98</c:v>
                </c:pt>
                <c:pt idx="2350" formatCode="General">
                  <c:v>47</c:v>
                </c:pt>
                <c:pt idx="2351" formatCode="General">
                  <c:v>47.02</c:v>
                </c:pt>
                <c:pt idx="2352" formatCode="General">
                  <c:v>47.04</c:v>
                </c:pt>
                <c:pt idx="2353" formatCode="General">
                  <c:v>47.06</c:v>
                </c:pt>
                <c:pt idx="2354" formatCode="General">
                  <c:v>47.08</c:v>
                </c:pt>
                <c:pt idx="2355" formatCode="General">
                  <c:v>47.1</c:v>
                </c:pt>
                <c:pt idx="2356" formatCode="General">
                  <c:v>47.12</c:v>
                </c:pt>
                <c:pt idx="2357" formatCode="General">
                  <c:v>47.14</c:v>
                </c:pt>
                <c:pt idx="2358" formatCode="General">
                  <c:v>47.16</c:v>
                </c:pt>
                <c:pt idx="2359" formatCode="General">
                  <c:v>47.18</c:v>
                </c:pt>
                <c:pt idx="2360" formatCode="General">
                  <c:v>47.2</c:v>
                </c:pt>
                <c:pt idx="2361" formatCode="General">
                  <c:v>47.22</c:v>
                </c:pt>
                <c:pt idx="2362" formatCode="General">
                  <c:v>47.24</c:v>
                </c:pt>
                <c:pt idx="2363" formatCode="General">
                  <c:v>47.26</c:v>
                </c:pt>
                <c:pt idx="2364" formatCode="General">
                  <c:v>47.28</c:v>
                </c:pt>
                <c:pt idx="2365" formatCode="General">
                  <c:v>47.3</c:v>
                </c:pt>
                <c:pt idx="2366" formatCode="General">
                  <c:v>47.32</c:v>
                </c:pt>
                <c:pt idx="2367" formatCode="General">
                  <c:v>47.34</c:v>
                </c:pt>
                <c:pt idx="2368" formatCode="General">
                  <c:v>47.36</c:v>
                </c:pt>
                <c:pt idx="2369" formatCode="General">
                  <c:v>47.38</c:v>
                </c:pt>
                <c:pt idx="2370" formatCode="General">
                  <c:v>47.4</c:v>
                </c:pt>
                <c:pt idx="2371" formatCode="General">
                  <c:v>47.42</c:v>
                </c:pt>
                <c:pt idx="2372" formatCode="General">
                  <c:v>47.44</c:v>
                </c:pt>
                <c:pt idx="2373" formatCode="General">
                  <c:v>47.46</c:v>
                </c:pt>
                <c:pt idx="2374" formatCode="General">
                  <c:v>47.48</c:v>
                </c:pt>
                <c:pt idx="2375" formatCode="General">
                  <c:v>47.5</c:v>
                </c:pt>
                <c:pt idx="2376" formatCode="General">
                  <c:v>47.52</c:v>
                </c:pt>
                <c:pt idx="2377" formatCode="General">
                  <c:v>47.54</c:v>
                </c:pt>
                <c:pt idx="2378" formatCode="General">
                  <c:v>47.56</c:v>
                </c:pt>
                <c:pt idx="2379" formatCode="General">
                  <c:v>47.58</c:v>
                </c:pt>
                <c:pt idx="2380" formatCode="General">
                  <c:v>47.6</c:v>
                </c:pt>
                <c:pt idx="2381" formatCode="General">
                  <c:v>47.62</c:v>
                </c:pt>
                <c:pt idx="2382" formatCode="General">
                  <c:v>47.64</c:v>
                </c:pt>
                <c:pt idx="2383" formatCode="General">
                  <c:v>47.66</c:v>
                </c:pt>
                <c:pt idx="2384" formatCode="General">
                  <c:v>47.68</c:v>
                </c:pt>
                <c:pt idx="2385" formatCode="General">
                  <c:v>47.7</c:v>
                </c:pt>
                <c:pt idx="2386" formatCode="General">
                  <c:v>47.72</c:v>
                </c:pt>
                <c:pt idx="2387" formatCode="General">
                  <c:v>47.74</c:v>
                </c:pt>
                <c:pt idx="2388" formatCode="General">
                  <c:v>47.76</c:v>
                </c:pt>
                <c:pt idx="2389" formatCode="General">
                  <c:v>47.78</c:v>
                </c:pt>
                <c:pt idx="2390" formatCode="General">
                  <c:v>47.8</c:v>
                </c:pt>
                <c:pt idx="2391" formatCode="General">
                  <c:v>47.82</c:v>
                </c:pt>
                <c:pt idx="2392" formatCode="General">
                  <c:v>47.84</c:v>
                </c:pt>
                <c:pt idx="2393" formatCode="General">
                  <c:v>47.86</c:v>
                </c:pt>
                <c:pt idx="2394" formatCode="General">
                  <c:v>47.88</c:v>
                </c:pt>
                <c:pt idx="2395" formatCode="General">
                  <c:v>47.9</c:v>
                </c:pt>
                <c:pt idx="2396" formatCode="General">
                  <c:v>47.92</c:v>
                </c:pt>
                <c:pt idx="2397" formatCode="General">
                  <c:v>47.94</c:v>
                </c:pt>
                <c:pt idx="2398" formatCode="General">
                  <c:v>47.96</c:v>
                </c:pt>
                <c:pt idx="2399" formatCode="General">
                  <c:v>47.98</c:v>
                </c:pt>
                <c:pt idx="2400" formatCode="General">
                  <c:v>48</c:v>
                </c:pt>
                <c:pt idx="2401" formatCode="General">
                  <c:v>48.02</c:v>
                </c:pt>
                <c:pt idx="2402" formatCode="General">
                  <c:v>48.04</c:v>
                </c:pt>
                <c:pt idx="2403" formatCode="General">
                  <c:v>48.06</c:v>
                </c:pt>
                <c:pt idx="2404" formatCode="General">
                  <c:v>48.08</c:v>
                </c:pt>
                <c:pt idx="2405" formatCode="General">
                  <c:v>48.1</c:v>
                </c:pt>
                <c:pt idx="2406" formatCode="General">
                  <c:v>48.12</c:v>
                </c:pt>
                <c:pt idx="2407" formatCode="General">
                  <c:v>48.14</c:v>
                </c:pt>
                <c:pt idx="2408" formatCode="General">
                  <c:v>48.16</c:v>
                </c:pt>
                <c:pt idx="2409" formatCode="General">
                  <c:v>48.18</c:v>
                </c:pt>
                <c:pt idx="2410" formatCode="General">
                  <c:v>48.2</c:v>
                </c:pt>
                <c:pt idx="2411" formatCode="General">
                  <c:v>48.22</c:v>
                </c:pt>
                <c:pt idx="2412" formatCode="General">
                  <c:v>48.24</c:v>
                </c:pt>
                <c:pt idx="2413" formatCode="General">
                  <c:v>48.26</c:v>
                </c:pt>
                <c:pt idx="2414" formatCode="General">
                  <c:v>48.28</c:v>
                </c:pt>
                <c:pt idx="2415" formatCode="General">
                  <c:v>48.3</c:v>
                </c:pt>
                <c:pt idx="2416" formatCode="General">
                  <c:v>48.32</c:v>
                </c:pt>
                <c:pt idx="2417" formatCode="General">
                  <c:v>48.34</c:v>
                </c:pt>
                <c:pt idx="2418" formatCode="General">
                  <c:v>48.36</c:v>
                </c:pt>
                <c:pt idx="2419" formatCode="General">
                  <c:v>48.38</c:v>
                </c:pt>
                <c:pt idx="2420" formatCode="General">
                  <c:v>48.4</c:v>
                </c:pt>
                <c:pt idx="2421" formatCode="General">
                  <c:v>48.42</c:v>
                </c:pt>
                <c:pt idx="2422" formatCode="General">
                  <c:v>48.44</c:v>
                </c:pt>
                <c:pt idx="2423" formatCode="General">
                  <c:v>48.46</c:v>
                </c:pt>
                <c:pt idx="2424" formatCode="General">
                  <c:v>48.48</c:v>
                </c:pt>
                <c:pt idx="2425" formatCode="General">
                  <c:v>48.5</c:v>
                </c:pt>
                <c:pt idx="2426" formatCode="General">
                  <c:v>48.52</c:v>
                </c:pt>
                <c:pt idx="2427" formatCode="General">
                  <c:v>48.54</c:v>
                </c:pt>
                <c:pt idx="2428" formatCode="General">
                  <c:v>48.56</c:v>
                </c:pt>
                <c:pt idx="2429" formatCode="General">
                  <c:v>48.58</c:v>
                </c:pt>
                <c:pt idx="2430" formatCode="General">
                  <c:v>48.6</c:v>
                </c:pt>
                <c:pt idx="2431" formatCode="General">
                  <c:v>48.62</c:v>
                </c:pt>
                <c:pt idx="2432" formatCode="General">
                  <c:v>48.64</c:v>
                </c:pt>
                <c:pt idx="2433" formatCode="General">
                  <c:v>48.66</c:v>
                </c:pt>
                <c:pt idx="2434" formatCode="General">
                  <c:v>48.68</c:v>
                </c:pt>
                <c:pt idx="2435" formatCode="General">
                  <c:v>48.7</c:v>
                </c:pt>
                <c:pt idx="2436" formatCode="General">
                  <c:v>48.72</c:v>
                </c:pt>
                <c:pt idx="2437" formatCode="General">
                  <c:v>48.74</c:v>
                </c:pt>
                <c:pt idx="2438" formatCode="General">
                  <c:v>48.76</c:v>
                </c:pt>
                <c:pt idx="2439" formatCode="General">
                  <c:v>48.78</c:v>
                </c:pt>
                <c:pt idx="2440" formatCode="General">
                  <c:v>48.8</c:v>
                </c:pt>
                <c:pt idx="2441" formatCode="General">
                  <c:v>48.82</c:v>
                </c:pt>
                <c:pt idx="2442" formatCode="General">
                  <c:v>48.84</c:v>
                </c:pt>
                <c:pt idx="2443" formatCode="General">
                  <c:v>48.86</c:v>
                </c:pt>
                <c:pt idx="2444" formatCode="General">
                  <c:v>48.88</c:v>
                </c:pt>
                <c:pt idx="2445" formatCode="General">
                  <c:v>48.9</c:v>
                </c:pt>
                <c:pt idx="2446" formatCode="General">
                  <c:v>48.92</c:v>
                </c:pt>
                <c:pt idx="2447" formatCode="General">
                  <c:v>48.94</c:v>
                </c:pt>
                <c:pt idx="2448" formatCode="General">
                  <c:v>48.96</c:v>
                </c:pt>
                <c:pt idx="2449" formatCode="General">
                  <c:v>48.98</c:v>
                </c:pt>
                <c:pt idx="2450" formatCode="General">
                  <c:v>49</c:v>
                </c:pt>
                <c:pt idx="2451" formatCode="General">
                  <c:v>49.02</c:v>
                </c:pt>
                <c:pt idx="2452" formatCode="General">
                  <c:v>49.04</c:v>
                </c:pt>
                <c:pt idx="2453" formatCode="General">
                  <c:v>49.06</c:v>
                </c:pt>
                <c:pt idx="2454" formatCode="General">
                  <c:v>49.08</c:v>
                </c:pt>
                <c:pt idx="2455" formatCode="General">
                  <c:v>49.1</c:v>
                </c:pt>
                <c:pt idx="2456" formatCode="General">
                  <c:v>49.12</c:v>
                </c:pt>
                <c:pt idx="2457" formatCode="General">
                  <c:v>49.14</c:v>
                </c:pt>
                <c:pt idx="2458" formatCode="General">
                  <c:v>49.16</c:v>
                </c:pt>
                <c:pt idx="2459" formatCode="General">
                  <c:v>49.18</c:v>
                </c:pt>
                <c:pt idx="2460" formatCode="General">
                  <c:v>49.2</c:v>
                </c:pt>
                <c:pt idx="2461" formatCode="General">
                  <c:v>49.22</c:v>
                </c:pt>
                <c:pt idx="2462" formatCode="General">
                  <c:v>49.24</c:v>
                </c:pt>
                <c:pt idx="2463" formatCode="General">
                  <c:v>49.26</c:v>
                </c:pt>
                <c:pt idx="2464" formatCode="General">
                  <c:v>49.28</c:v>
                </c:pt>
                <c:pt idx="2465" formatCode="General">
                  <c:v>49.3</c:v>
                </c:pt>
                <c:pt idx="2466" formatCode="General">
                  <c:v>49.32</c:v>
                </c:pt>
                <c:pt idx="2467" formatCode="General">
                  <c:v>49.34</c:v>
                </c:pt>
                <c:pt idx="2468" formatCode="General">
                  <c:v>49.36</c:v>
                </c:pt>
                <c:pt idx="2469" formatCode="General">
                  <c:v>49.38</c:v>
                </c:pt>
                <c:pt idx="2470" formatCode="General">
                  <c:v>49.4</c:v>
                </c:pt>
                <c:pt idx="2471" formatCode="General">
                  <c:v>49.42</c:v>
                </c:pt>
                <c:pt idx="2472" formatCode="General">
                  <c:v>49.44</c:v>
                </c:pt>
                <c:pt idx="2473" formatCode="General">
                  <c:v>49.46</c:v>
                </c:pt>
                <c:pt idx="2474" formatCode="General">
                  <c:v>49.48</c:v>
                </c:pt>
                <c:pt idx="2475" formatCode="General">
                  <c:v>49.5</c:v>
                </c:pt>
                <c:pt idx="2476" formatCode="General">
                  <c:v>49.52</c:v>
                </c:pt>
                <c:pt idx="2477" formatCode="General">
                  <c:v>49.54</c:v>
                </c:pt>
                <c:pt idx="2478" formatCode="General">
                  <c:v>49.56</c:v>
                </c:pt>
                <c:pt idx="2479" formatCode="General">
                  <c:v>49.58</c:v>
                </c:pt>
                <c:pt idx="2480" formatCode="General">
                  <c:v>49.6</c:v>
                </c:pt>
                <c:pt idx="2481" formatCode="General">
                  <c:v>49.62</c:v>
                </c:pt>
                <c:pt idx="2482" formatCode="General">
                  <c:v>49.64</c:v>
                </c:pt>
                <c:pt idx="2483" formatCode="General">
                  <c:v>49.66</c:v>
                </c:pt>
                <c:pt idx="2484" formatCode="General">
                  <c:v>49.68</c:v>
                </c:pt>
                <c:pt idx="2485" formatCode="General">
                  <c:v>49.7</c:v>
                </c:pt>
                <c:pt idx="2486" formatCode="General">
                  <c:v>49.72</c:v>
                </c:pt>
                <c:pt idx="2487" formatCode="General">
                  <c:v>49.74</c:v>
                </c:pt>
                <c:pt idx="2488" formatCode="General">
                  <c:v>49.76</c:v>
                </c:pt>
                <c:pt idx="2489" formatCode="General">
                  <c:v>49.78</c:v>
                </c:pt>
                <c:pt idx="2490" formatCode="General">
                  <c:v>49.8</c:v>
                </c:pt>
                <c:pt idx="2491" formatCode="General">
                  <c:v>49.82</c:v>
                </c:pt>
                <c:pt idx="2492" formatCode="General">
                  <c:v>49.84</c:v>
                </c:pt>
                <c:pt idx="2493" formatCode="General">
                  <c:v>49.86</c:v>
                </c:pt>
                <c:pt idx="2494" formatCode="General">
                  <c:v>49.88</c:v>
                </c:pt>
                <c:pt idx="2495" formatCode="General">
                  <c:v>49.9</c:v>
                </c:pt>
                <c:pt idx="2496" formatCode="General">
                  <c:v>49.92</c:v>
                </c:pt>
                <c:pt idx="2497" formatCode="General">
                  <c:v>49.94</c:v>
                </c:pt>
                <c:pt idx="2498" formatCode="General">
                  <c:v>49.96</c:v>
                </c:pt>
                <c:pt idx="2499" formatCode="General">
                  <c:v>49.98</c:v>
                </c:pt>
                <c:pt idx="2500" formatCode="General">
                  <c:v>50</c:v>
                </c:pt>
              </c:numCache>
            </c:numRef>
          </c:xVal>
          <c:yVal>
            <c:numRef>
              <c:f>Лист1!$D$2:$D$2502</c:f>
              <c:numCache>
                <c:formatCode>General</c:formatCode>
                <c:ptCount val="2501"/>
                <c:pt idx="0">
                  <c:v>-1.37093E-7</c:v>
                </c:pt>
                <c:pt idx="1">
                  <c:v>6.8787300000000003E-6</c:v>
                </c:pt>
                <c:pt idx="2">
                  <c:v>-1.1134900000000001E-5</c:v>
                </c:pt>
                <c:pt idx="3">
                  <c:v>-2.13311E-5</c:v>
                </c:pt>
                <c:pt idx="4">
                  <c:v>-2.6978099999999998E-5</c:v>
                </c:pt>
                <c:pt idx="5">
                  <c:v>-3.0834199999999997E-5</c:v>
                </c:pt>
                <c:pt idx="6">
                  <c:v>-2.50197E-5</c:v>
                </c:pt>
                <c:pt idx="7">
                  <c:v>-1.92051E-5</c:v>
                </c:pt>
                <c:pt idx="8">
                  <c:v>-1.33906E-5</c:v>
                </c:pt>
                <c:pt idx="9">
                  <c:v>-7.5760799999999996E-6</c:v>
                </c:pt>
                <c:pt idx="10">
                  <c:v>-1.7136500000000001E-6</c:v>
                </c:pt>
                <c:pt idx="11">
                  <c:v>4.4074600000000003E-6</c:v>
                </c:pt>
                <c:pt idx="12">
                  <c:v>1.0528599999999999E-5</c:v>
                </c:pt>
                <c:pt idx="13">
                  <c:v>1.6649700000000001E-5</c:v>
                </c:pt>
                <c:pt idx="14">
                  <c:v>2.2770799999999999E-5</c:v>
                </c:pt>
                <c:pt idx="15">
                  <c:v>2.88919E-5</c:v>
                </c:pt>
                <c:pt idx="16">
                  <c:v>3.5012999999999998E-5</c:v>
                </c:pt>
                <c:pt idx="17">
                  <c:v>4.1134100000000003E-5</c:v>
                </c:pt>
                <c:pt idx="18">
                  <c:v>4.7255200000000001E-5</c:v>
                </c:pt>
                <c:pt idx="19">
                  <c:v>5.3376299999999999E-5</c:v>
                </c:pt>
                <c:pt idx="20">
                  <c:v>5.9025599999999999E-5</c:v>
                </c:pt>
                <c:pt idx="21">
                  <c:v>6.2126999999999997E-5</c:v>
                </c:pt>
                <c:pt idx="22">
                  <c:v>6.5228500000000001E-5</c:v>
                </c:pt>
                <c:pt idx="23">
                  <c:v>6.8329899999999998E-5</c:v>
                </c:pt>
                <c:pt idx="24">
                  <c:v>7.1431400000000002E-5</c:v>
                </c:pt>
                <c:pt idx="25">
                  <c:v>7.4532799999999999E-5</c:v>
                </c:pt>
                <c:pt idx="26">
                  <c:v>7.7634199999999996E-5</c:v>
                </c:pt>
                <c:pt idx="27">
                  <c:v>8.07357E-5</c:v>
                </c:pt>
                <c:pt idx="28">
                  <c:v>8.3837099999999997E-5</c:v>
                </c:pt>
                <c:pt idx="29">
                  <c:v>8.6938600000000001E-5</c:v>
                </c:pt>
                <c:pt idx="30">
                  <c:v>9.0039999999999999E-5</c:v>
                </c:pt>
                <c:pt idx="31">
                  <c:v>9.3141399999999996E-5</c:v>
                </c:pt>
                <c:pt idx="32">
                  <c:v>9.62429E-5</c:v>
                </c:pt>
                <c:pt idx="33">
                  <c:v>9.9344299999999997E-5</c:v>
                </c:pt>
                <c:pt idx="34">
                  <c:v>1.02446E-4</c:v>
                </c:pt>
                <c:pt idx="35">
                  <c:v>1.0535999999999999E-4</c:v>
                </c:pt>
                <c:pt idx="36">
                  <c:v>1.0607099999999999E-4</c:v>
                </c:pt>
                <c:pt idx="37">
                  <c:v>1.06782E-4</c:v>
                </c:pt>
                <c:pt idx="38">
                  <c:v>1.07493E-4</c:v>
                </c:pt>
                <c:pt idx="39">
                  <c:v>1.08204E-4</c:v>
                </c:pt>
                <c:pt idx="40">
                  <c:v>1.0891399999999999E-4</c:v>
                </c:pt>
                <c:pt idx="41">
                  <c:v>1.0962499999999999E-4</c:v>
                </c:pt>
                <c:pt idx="42">
                  <c:v>1.10336E-4</c:v>
                </c:pt>
                <c:pt idx="43">
                  <c:v>1.11047E-4</c:v>
                </c:pt>
                <c:pt idx="44">
                  <c:v>1.11758E-4</c:v>
                </c:pt>
                <c:pt idx="45">
                  <c:v>1.12469E-4</c:v>
                </c:pt>
                <c:pt idx="46">
                  <c:v>1.1317899999999999E-4</c:v>
                </c:pt>
                <c:pt idx="47">
                  <c:v>1.1389E-4</c:v>
                </c:pt>
                <c:pt idx="48">
                  <c:v>1.14601E-4</c:v>
                </c:pt>
                <c:pt idx="49">
                  <c:v>1.15312E-4</c:v>
                </c:pt>
                <c:pt idx="50">
                  <c:v>1.16023E-4</c:v>
                </c:pt>
                <c:pt idx="51">
                  <c:v>2.2977899999999999E-2</c:v>
                </c:pt>
                <c:pt idx="52">
                  <c:v>4.5839699999999997E-2</c:v>
                </c:pt>
                <c:pt idx="53">
                  <c:v>6.8701499999999999E-2</c:v>
                </c:pt>
                <c:pt idx="54">
                  <c:v>9.1563400000000003E-2</c:v>
                </c:pt>
                <c:pt idx="55">
                  <c:v>0.114425</c:v>
                </c:pt>
                <c:pt idx="56">
                  <c:v>0.13728699999999999</c:v>
                </c:pt>
                <c:pt idx="57">
                  <c:v>0.16014900000000001</c:v>
                </c:pt>
                <c:pt idx="58">
                  <c:v>0.18301100000000001</c:v>
                </c:pt>
                <c:pt idx="59">
                  <c:v>0.205873</c:v>
                </c:pt>
                <c:pt idx="60">
                  <c:v>0.22873399999999999</c:v>
                </c:pt>
                <c:pt idx="61">
                  <c:v>0.25159599999999999</c:v>
                </c:pt>
                <c:pt idx="62">
                  <c:v>0.27445799999999998</c:v>
                </c:pt>
                <c:pt idx="63">
                  <c:v>0.29731999999999997</c:v>
                </c:pt>
                <c:pt idx="64">
                  <c:v>0.32018200000000002</c:v>
                </c:pt>
                <c:pt idx="65">
                  <c:v>0.34184399999999998</c:v>
                </c:pt>
                <c:pt idx="66">
                  <c:v>0.35933599999999999</c:v>
                </c:pt>
                <c:pt idx="67">
                  <c:v>0.376828</c:v>
                </c:pt>
                <c:pt idx="68">
                  <c:v>0.39432</c:v>
                </c:pt>
                <c:pt idx="69">
                  <c:v>0.41181200000000001</c:v>
                </c:pt>
                <c:pt idx="70">
                  <c:v>0.42930400000000002</c:v>
                </c:pt>
                <c:pt idx="71">
                  <c:v>0.44679600000000003</c:v>
                </c:pt>
                <c:pt idx="72">
                  <c:v>0.46428799999999998</c:v>
                </c:pt>
                <c:pt idx="73">
                  <c:v>0.48177999999999999</c:v>
                </c:pt>
                <c:pt idx="74">
                  <c:v>0.49927199999999999</c:v>
                </c:pt>
                <c:pt idx="75">
                  <c:v>0.516764</c:v>
                </c:pt>
                <c:pt idx="76">
                  <c:v>0.53425599999999995</c:v>
                </c:pt>
                <c:pt idx="77">
                  <c:v>0.55174800000000002</c:v>
                </c:pt>
                <c:pt idx="78">
                  <c:v>0.56923999999999997</c:v>
                </c:pt>
                <c:pt idx="79">
                  <c:v>0.58673200000000003</c:v>
                </c:pt>
                <c:pt idx="80">
                  <c:v>0.60563199999999995</c:v>
                </c:pt>
                <c:pt idx="81">
                  <c:v>0.62627600000000005</c:v>
                </c:pt>
                <c:pt idx="82">
                  <c:v>0.64691900000000002</c:v>
                </c:pt>
                <c:pt idx="83">
                  <c:v>0.66756300000000002</c:v>
                </c:pt>
                <c:pt idx="84">
                  <c:v>0.68820599999999998</c:v>
                </c:pt>
                <c:pt idx="85">
                  <c:v>0.70884999999999998</c:v>
                </c:pt>
                <c:pt idx="86">
                  <c:v>0.72949299999999995</c:v>
                </c:pt>
                <c:pt idx="87">
                  <c:v>0.75013700000000005</c:v>
                </c:pt>
                <c:pt idx="88">
                  <c:v>0.77078000000000002</c:v>
                </c:pt>
                <c:pt idx="89">
                  <c:v>0.79142400000000002</c:v>
                </c:pt>
                <c:pt idx="90">
                  <c:v>0.81206699999999998</c:v>
                </c:pt>
                <c:pt idx="91">
                  <c:v>0.83271099999999998</c:v>
                </c:pt>
                <c:pt idx="92">
                  <c:v>0.85335499999999997</c:v>
                </c:pt>
                <c:pt idx="93">
                  <c:v>0.87399800000000005</c:v>
                </c:pt>
                <c:pt idx="94">
                  <c:v>0.89464200000000005</c:v>
                </c:pt>
                <c:pt idx="95">
                  <c:v>0.91496100000000002</c:v>
                </c:pt>
                <c:pt idx="96">
                  <c:v>0.93512200000000001</c:v>
                </c:pt>
                <c:pt idx="97">
                  <c:v>0.95528199999999996</c:v>
                </c:pt>
                <c:pt idx="98">
                  <c:v>0.97544299999999995</c:v>
                </c:pt>
                <c:pt idx="99">
                  <c:v>0.99560300000000002</c:v>
                </c:pt>
                <c:pt idx="100">
                  <c:v>1.01576</c:v>
                </c:pt>
                <c:pt idx="101">
                  <c:v>1.03592</c:v>
                </c:pt>
                <c:pt idx="102">
                  <c:v>1.0560799999999999</c:v>
                </c:pt>
                <c:pt idx="103">
                  <c:v>1.0762499999999999</c:v>
                </c:pt>
                <c:pt idx="104">
                  <c:v>1.0964100000000001</c:v>
                </c:pt>
                <c:pt idx="105">
                  <c:v>1.1165700000000001</c:v>
                </c:pt>
                <c:pt idx="106">
                  <c:v>1.13673</c:v>
                </c:pt>
                <c:pt idx="107">
                  <c:v>1.15689</c:v>
                </c:pt>
                <c:pt idx="108">
                  <c:v>1.1770499999999999</c:v>
                </c:pt>
                <c:pt idx="109">
                  <c:v>1.1972100000000001</c:v>
                </c:pt>
                <c:pt idx="110">
                  <c:v>1.2173400000000001</c:v>
                </c:pt>
                <c:pt idx="111">
                  <c:v>1.2374799999999999</c:v>
                </c:pt>
                <c:pt idx="112">
                  <c:v>1.2576099999999999</c:v>
                </c:pt>
                <c:pt idx="113">
                  <c:v>1.2777400000000001</c:v>
                </c:pt>
                <c:pt idx="114">
                  <c:v>1.2978799999999999</c:v>
                </c:pt>
                <c:pt idx="115">
                  <c:v>1.3180099999999999</c:v>
                </c:pt>
                <c:pt idx="116">
                  <c:v>1.3381400000000001</c:v>
                </c:pt>
                <c:pt idx="117">
                  <c:v>1.3582700000000001</c:v>
                </c:pt>
                <c:pt idx="118">
                  <c:v>1.3784099999999999</c:v>
                </c:pt>
                <c:pt idx="119">
                  <c:v>1.3985399999999999</c:v>
                </c:pt>
                <c:pt idx="120">
                  <c:v>1.4186700000000001</c:v>
                </c:pt>
                <c:pt idx="121">
                  <c:v>1.4388099999999999</c:v>
                </c:pt>
                <c:pt idx="122">
                  <c:v>1.4589399999999999</c:v>
                </c:pt>
                <c:pt idx="123">
                  <c:v>1.4790700000000001</c:v>
                </c:pt>
                <c:pt idx="124">
                  <c:v>1.4992099999999999</c:v>
                </c:pt>
                <c:pt idx="125">
                  <c:v>1.5193399999999999</c:v>
                </c:pt>
                <c:pt idx="126">
                  <c:v>1.5394699999999999</c:v>
                </c:pt>
                <c:pt idx="127">
                  <c:v>1.5596000000000001</c:v>
                </c:pt>
                <c:pt idx="128">
                  <c:v>1.57988</c:v>
                </c:pt>
                <c:pt idx="129">
                  <c:v>1.60036</c:v>
                </c:pt>
                <c:pt idx="130">
                  <c:v>1.6208400000000001</c:v>
                </c:pt>
                <c:pt idx="131">
                  <c:v>1.64131</c:v>
                </c:pt>
                <c:pt idx="132">
                  <c:v>1.6617900000000001</c:v>
                </c:pt>
                <c:pt idx="133">
                  <c:v>1.6822699999999999</c:v>
                </c:pt>
                <c:pt idx="134">
                  <c:v>1.7027399999999999</c:v>
                </c:pt>
                <c:pt idx="135">
                  <c:v>1.72322</c:v>
                </c:pt>
                <c:pt idx="136">
                  <c:v>1.7437</c:v>
                </c:pt>
                <c:pt idx="137">
                  <c:v>1.7641800000000001</c:v>
                </c:pt>
                <c:pt idx="138">
                  <c:v>1.7846500000000001</c:v>
                </c:pt>
                <c:pt idx="139">
                  <c:v>1.8051299999999999</c:v>
                </c:pt>
                <c:pt idx="140">
                  <c:v>1.82561</c:v>
                </c:pt>
                <c:pt idx="141">
                  <c:v>1.8460799999999999</c:v>
                </c:pt>
                <c:pt idx="142">
                  <c:v>1.86656</c:v>
                </c:pt>
                <c:pt idx="143">
                  <c:v>1.8870400000000001</c:v>
                </c:pt>
                <c:pt idx="144">
                  <c:v>1.9075200000000001</c:v>
                </c:pt>
                <c:pt idx="145">
                  <c:v>1.9279900000000001</c:v>
                </c:pt>
                <c:pt idx="146">
                  <c:v>1.9484699999999999</c:v>
                </c:pt>
                <c:pt idx="147">
                  <c:v>1.96895</c:v>
                </c:pt>
                <c:pt idx="148">
                  <c:v>1.98942</c:v>
                </c:pt>
                <c:pt idx="149">
                  <c:v>2.0099</c:v>
                </c:pt>
                <c:pt idx="150">
                  <c:v>2.0303800000000001</c:v>
                </c:pt>
                <c:pt idx="151">
                  <c:v>2.0543999999999998</c:v>
                </c:pt>
                <c:pt idx="152">
                  <c:v>2.0854699999999999</c:v>
                </c:pt>
                <c:pt idx="153">
                  <c:v>2.1165400000000001</c:v>
                </c:pt>
                <c:pt idx="154">
                  <c:v>2.1476099999999998</c:v>
                </c:pt>
                <c:pt idx="155">
                  <c:v>2.1786799999999999</c:v>
                </c:pt>
                <c:pt idx="156">
                  <c:v>2.2097500000000001</c:v>
                </c:pt>
                <c:pt idx="157">
                  <c:v>2.2408199999999998</c:v>
                </c:pt>
                <c:pt idx="158">
                  <c:v>2.27189</c:v>
                </c:pt>
                <c:pt idx="159">
                  <c:v>2.3029600000000001</c:v>
                </c:pt>
                <c:pt idx="160">
                  <c:v>2.3340299999999998</c:v>
                </c:pt>
                <c:pt idx="161">
                  <c:v>2.3651</c:v>
                </c:pt>
                <c:pt idx="162">
                  <c:v>2.3961700000000001</c:v>
                </c:pt>
                <c:pt idx="163">
                  <c:v>2.4272399999999998</c:v>
                </c:pt>
                <c:pt idx="164">
                  <c:v>2.45831</c:v>
                </c:pt>
                <c:pt idx="165">
                  <c:v>2.4893800000000001</c:v>
                </c:pt>
                <c:pt idx="166">
                  <c:v>2.5204499999999999</c:v>
                </c:pt>
                <c:pt idx="167">
                  <c:v>2.55152</c:v>
                </c:pt>
                <c:pt idx="168">
                  <c:v>2.5825900000000002</c:v>
                </c:pt>
                <c:pt idx="169">
                  <c:v>2.6136599999999999</c:v>
                </c:pt>
                <c:pt idx="170">
                  <c:v>2.64473</c:v>
                </c:pt>
                <c:pt idx="171">
                  <c:v>2.6758000000000002</c:v>
                </c:pt>
                <c:pt idx="172">
                  <c:v>2.7068699999999999</c:v>
                </c:pt>
                <c:pt idx="173">
                  <c:v>2.73794</c:v>
                </c:pt>
                <c:pt idx="174">
                  <c:v>2.7712300000000001</c:v>
                </c:pt>
                <c:pt idx="175">
                  <c:v>2.8113000000000001</c:v>
                </c:pt>
                <c:pt idx="176">
                  <c:v>2.8513700000000002</c:v>
                </c:pt>
                <c:pt idx="177">
                  <c:v>2.8914399999999998</c:v>
                </c:pt>
                <c:pt idx="178">
                  <c:v>2.9315199999999999</c:v>
                </c:pt>
                <c:pt idx="179">
                  <c:v>2.97159</c:v>
                </c:pt>
                <c:pt idx="180">
                  <c:v>3.01166</c:v>
                </c:pt>
                <c:pt idx="181">
                  <c:v>3.0517300000000001</c:v>
                </c:pt>
                <c:pt idx="182">
                  <c:v>3.0918100000000002</c:v>
                </c:pt>
                <c:pt idx="183">
                  <c:v>3.1318800000000002</c:v>
                </c:pt>
                <c:pt idx="184">
                  <c:v>3.1719499999999998</c:v>
                </c:pt>
                <c:pt idx="185">
                  <c:v>3.2120199999999999</c:v>
                </c:pt>
                <c:pt idx="186">
                  <c:v>3.2521</c:v>
                </c:pt>
                <c:pt idx="187">
                  <c:v>3.29217</c:v>
                </c:pt>
                <c:pt idx="188">
                  <c:v>3.3322400000000001</c:v>
                </c:pt>
                <c:pt idx="189">
                  <c:v>3.3723100000000001</c:v>
                </c:pt>
                <c:pt idx="190">
                  <c:v>3.4123899999999998</c:v>
                </c:pt>
                <c:pt idx="191">
                  <c:v>3.4524599999999999</c:v>
                </c:pt>
                <c:pt idx="192">
                  <c:v>3.4925299999999999</c:v>
                </c:pt>
                <c:pt idx="193">
                  <c:v>3.5308999999999999</c:v>
                </c:pt>
                <c:pt idx="194">
                  <c:v>3.5690200000000001</c:v>
                </c:pt>
                <c:pt idx="195">
                  <c:v>3.6071399999999998</c:v>
                </c:pt>
                <c:pt idx="196">
                  <c:v>3.6452599999999999</c:v>
                </c:pt>
                <c:pt idx="197">
                  <c:v>3.6833800000000001</c:v>
                </c:pt>
                <c:pt idx="198">
                  <c:v>3.7214999999999998</c:v>
                </c:pt>
                <c:pt idx="199">
                  <c:v>3.75962</c:v>
                </c:pt>
                <c:pt idx="200">
                  <c:v>3.7977400000000001</c:v>
                </c:pt>
                <c:pt idx="201">
                  <c:v>3.8069500000000001</c:v>
                </c:pt>
                <c:pt idx="202">
                  <c:v>3.81616</c:v>
                </c:pt>
                <c:pt idx="203">
                  <c:v>3.8253699999999999</c:v>
                </c:pt>
                <c:pt idx="204">
                  <c:v>3.8345799999999999</c:v>
                </c:pt>
                <c:pt idx="205">
                  <c:v>3.8437899999999998</c:v>
                </c:pt>
                <c:pt idx="206">
                  <c:v>3.8530000000000002</c:v>
                </c:pt>
                <c:pt idx="207">
                  <c:v>3.8622100000000001</c:v>
                </c:pt>
                <c:pt idx="208">
                  <c:v>3.8714200000000001</c:v>
                </c:pt>
                <c:pt idx="209">
                  <c:v>3.88063</c:v>
                </c:pt>
                <c:pt idx="210">
                  <c:v>3.88984</c:v>
                </c:pt>
                <c:pt idx="211">
                  <c:v>3.8990499999999999</c:v>
                </c:pt>
                <c:pt idx="212">
                  <c:v>3.9024000000000001</c:v>
                </c:pt>
                <c:pt idx="213">
                  <c:v>3.9056199999999999</c:v>
                </c:pt>
                <c:pt idx="214">
                  <c:v>3.90883</c:v>
                </c:pt>
                <c:pt idx="215">
                  <c:v>3.9120400000000002</c:v>
                </c:pt>
                <c:pt idx="216">
                  <c:v>3.91526</c:v>
                </c:pt>
                <c:pt idx="217">
                  <c:v>3.9184700000000001</c:v>
                </c:pt>
                <c:pt idx="218">
                  <c:v>3.9216799999999998</c:v>
                </c:pt>
                <c:pt idx="219">
                  <c:v>3.9249000000000001</c:v>
                </c:pt>
                <c:pt idx="220">
                  <c:v>3.9281100000000002</c:v>
                </c:pt>
                <c:pt idx="221">
                  <c:v>3.9313199999999999</c:v>
                </c:pt>
                <c:pt idx="222">
                  <c:v>3.9345300000000001</c:v>
                </c:pt>
                <c:pt idx="223">
                  <c:v>3.9349400000000001</c:v>
                </c:pt>
                <c:pt idx="224">
                  <c:v>3.9352100000000001</c:v>
                </c:pt>
                <c:pt idx="225">
                  <c:v>3.93547</c:v>
                </c:pt>
                <c:pt idx="226">
                  <c:v>3.93574</c:v>
                </c:pt>
                <c:pt idx="227">
                  <c:v>3.9359999999999999</c:v>
                </c:pt>
                <c:pt idx="228">
                  <c:v>3.9362699999999999</c:v>
                </c:pt>
                <c:pt idx="229">
                  <c:v>3.9365399999999999</c:v>
                </c:pt>
                <c:pt idx="230">
                  <c:v>3.9367999999999999</c:v>
                </c:pt>
                <c:pt idx="231">
                  <c:v>3.9370699999999998</c:v>
                </c:pt>
                <c:pt idx="232">
                  <c:v>3.9373399999999998</c:v>
                </c:pt>
                <c:pt idx="233">
                  <c:v>3.9376000000000002</c:v>
                </c:pt>
                <c:pt idx="234">
                  <c:v>3.9377200000000001</c:v>
                </c:pt>
                <c:pt idx="235">
                  <c:v>3.93784</c:v>
                </c:pt>
                <c:pt idx="236">
                  <c:v>3.9379499999999998</c:v>
                </c:pt>
                <c:pt idx="237">
                  <c:v>3.9380600000000001</c:v>
                </c:pt>
                <c:pt idx="238">
                  <c:v>3.9381699999999999</c:v>
                </c:pt>
                <c:pt idx="239">
                  <c:v>3.9382799999999998</c:v>
                </c:pt>
                <c:pt idx="240">
                  <c:v>3.9383900000000001</c:v>
                </c:pt>
                <c:pt idx="241">
                  <c:v>3.9384999999999999</c:v>
                </c:pt>
                <c:pt idx="242">
                  <c:v>3.9386100000000002</c:v>
                </c:pt>
                <c:pt idx="243">
                  <c:v>3.93872</c:v>
                </c:pt>
                <c:pt idx="244">
                  <c:v>3.9388299999999998</c:v>
                </c:pt>
                <c:pt idx="245">
                  <c:v>3.9389400000000001</c:v>
                </c:pt>
                <c:pt idx="246">
                  <c:v>3.9390499999999999</c:v>
                </c:pt>
                <c:pt idx="247">
                  <c:v>3.9391400000000001</c:v>
                </c:pt>
                <c:pt idx="248">
                  <c:v>3.9391099999999999</c:v>
                </c:pt>
                <c:pt idx="249">
                  <c:v>3.9390800000000001</c:v>
                </c:pt>
                <c:pt idx="250">
                  <c:v>3.9390499999999999</c:v>
                </c:pt>
                <c:pt idx="251">
                  <c:v>3.9390100000000001</c:v>
                </c:pt>
                <c:pt idx="252">
                  <c:v>3.9389799999999999</c:v>
                </c:pt>
                <c:pt idx="253">
                  <c:v>3.9389500000000002</c:v>
                </c:pt>
                <c:pt idx="254">
                  <c:v>3.93892</c:v>
                </c:pt>
                <c:pt idx="255">
                  <c:v>3.9388899999999998</c:v>
                </c:pt>
                <c:pt idx="256">
                  <c:v>3.93885</c:v>
                </c:pt>
                <c:pt idx="257">
                  <c:v>3.9388200000000002</c:v>
                </c:pt>
                <c:pt idx="258">
                  <c:v>3.93879</c:v>
                </c:pt>
                <c:pt idx="259">
                  <c:v>3.9387599999999998</c:v>
                </c:pt>
                <c:pt idx="260">
                  <c:v>3.9387300000000001</c:v>
                </c:pt>
                <c:pt idx="261">
                  <c:v>3.9386899999999998</c:v>
                </c:pt>
                <c:pt idx="262">
                  <c:v>3.93866</c:v>
                </c:pt>
                <c:pt idx="263">
                  <c:v>3.9386299999999999</c:v>
                </c:pt>
                <c:pt idx="264">
                  <c:v>3.9386000000000001</c:v>
                </c:pt>
                <c:pt idx="265">
                  <c:v>3.93852</c:v>
                </c:pt>
                <c:pt idx="266">
                  <c:v>3.9384299999999999</c:v>
                </c:pt>
                <c:pt idx="267">
                  <c:v>3.9383499999999998</c:v>
                </c:pt>
                <c:pt idx="268">
                  <c:v>3.9382600000000001</c:v>
                </c:pt>
                <c:pt idx="269">
                  <c:v>3.93818</c:v>
                </c:pt>
                <c:pt idx="270">
                  <c:v>3.9380899999999999</c:v>
                </c:pt>
                <c:pt idx="271">
                  <c:v>3.9380099999999998</c:v>
                </c:pt>
                <c:pt idx="272">
                  <c:v>3.9379300000000002</c:v>
                </c:pt>
                <c:pt idx="273">
                  <c:v>3.93784</c:v>
                </c:pt>
                <c:pt idx="274">
                  <c:v>3.9377599999999999</c:v>
                </c:pt>
                <c:pt idx="275">
                  <c:v>3.9376699999999998</c:v>
                </c:pt>
                <c:pt idx="276">
                  <c:v>3.9375900000000001</c:v>
                </c:pt>
                <c:pt idx="277">
                  <c:v>3.9375</c:v>
                </c:pt>
                <c:pt idx="278">
                  <c:v>3.9374199999999999</c:v>
                </c:pt>
                <c:pt idx="279">
                  <c:v>3.9373399999999998</c:v>
                </c:pt>
                <c:pt idx="280">
                  <c:v>3.9372500000000001</c:v>
                </c:pt>
                <c:pt idx="281">
                  <c:v>3.9371700000000001</c:v>
                </c:pt>
                <c:pt idx="282">
                  <c:v>3.9370799999999999</c:v>
                </c:pt>
                <c:pt idx="283">
                  <c:v>3.9369999999999998</c:v>
                </c:pt>
                <c:pt idx="284">
                  <c:v>3.9369100000000001</c:v>
                </c:pt>
                <c:pt idx="285">
                  <c:v>3.9368300000000001</c:v>
                </c:pt>
                <c:pt idx="286">
                  <c:v>3.93675</c:v>
                </c:pt>
                <c:pt idx="287">
                  <c:v>3.9366599999999998</c:v>
                </c:pt>
                <c:pt idx="288">
                  <c:v>3.9365800000000002</c:v>
                </c:pt>
                <c:pt idx="289">
                  <c:v>3.93649</c:v>
                </c:pt>
                <c:pt idx="290">
                  <c:v>3.93641</c:v>
                </c:pt>
                <c:pt idx="291">
                  <c:v>3.9363199999999998</c:v>
                </c:pt>
                <c:pt idx="292">
                  <c:v>3.9362400000000002</c:v>
                </c:pt>
                <c:pt idx="293">
                  <c:v>3.93615</c:v>
                </c:pt>
                <c:pt idx="294">
                  <c:v>3.93607</c:v>
                </c:pt>
                <c:pt idx="295">
                  <c:v>3.9359899999999999</c:v>
                </c:pt>
                <c:pt idx="296">
                  <c:v>3.9359000000000002</c:v>
                </c:pt>
                <c:pt idx="297">
                  <c:v>3.9358200000000001</c:v>
                </c:pt>
                <c:pt idx="298">
                  <c:v>3.93573</c:v>
                </c:pt>
                <c:pt idx="299">
                  <c:v>3.9356499999999999</c:v>
                </c:pt>
                <c:pt idx="300">
                  <c:v>3.9355699999999998</c:v>
                </c:pt>
                <c:pt idx="301">
                  <c:v>3.9354800000000001</c:v>
                </c:pt>
                <c:pt idx="302">
                  <c:v>3.9354</c:v>
                </c:pt>
                <c:pt idx="303">
                  <c:v>3.9353199999999999</c:v>
                </c:pt>
                <c:pt idx="304">
                  <c:v>3.9352299999999998</c:v>
                </c:pt>
                <c:pt idx="305">
                  <c:v>3.9351500000000001</c:v>
                </c:pt>
                <c:pt idx="306">
                  <c:v>3.9350700000000001</c:v>
                </c:pt>
                <c:pt idx="307">
                  <c:v>3.9349799999999999</c:v>
                </c:pt>
                <c:pt idx="308">
                  <c:v>3.9348999999999998</c:v>
                </c:pt>
                <c:pt idx="309">
                  <c:v>3.9348100000000001</c:v>
                </c:pt>
                <c:pt idx="310">
                  <c:v>3.9347300000000001</c:v>
                </c:pt>
                <c:pt idx="311">
                  <c:v>3.93465</c:v>
                </c:pt>
                <c:pt idx="312">
                  <c:v>3.9345599999999998</c:v>
                </c:pt>
                <c:pt idx="313">
                  <c:v>3.9344800000000002</c:v>
                </c:pt>
                <c:pt idx="314">
                  <c:v>3.9344000000000001</c:v>
                </c:pt>
                <c:pt idx="315">
                  <c:v>3.93431</c:v>
                </c:pt>
                <c:pt idx="316">
                  <c:v>3.9342299999999999</c:v>
                </c:pt>
                <c:pt idx="317">
                  <c:v>3.9341499999999998</c:v>
                </c:pt>
                <c:pt idx="318">
                  <c:v>3.9340600000000001</c:v>
                </c:pt>
                <c:pt idx="319">
                  <c:v>3.93398</c:v>
                </c:pt>
                <c:pt idx="320">
                  <c:v>3.9339</c:v>
                </c:pt>
                <c:pt idx="321">
                  <c:v>3.9338099999999998</c:v>
                </c:pt>
                <c:pt idx="322">
                  <c:v>3.9337300000000002</c:v>
                </c:pt>
                <c:pt idx="323">
                  <c:v>3.9336500000000001</c:v>
                </c:pt>
                <c:pt idx="324">
                  <c:v>3.9335599999999999</c:v>
                </c:pt>
                <c:pt idx="325">
                  <c:v>3.9334799999999999</c:v>
                </c:pt>
                <c:pt idx="326">
                  <c:v>3.9333999999999998</c:v>
                </c:pt>
                <c:pt idx="327">
                  <c:v>3.9333100000000001</c:v>
                </c:pt>
                <c:pt idx="328">
                  <c:v>3.93323</c:v>
                </c:pt>
                <c:pt idx="329">
                  <c:v>3.9331499999999999</c:v>
                </c:pt>
                <c:pt idx="330">
                  <c:v>3.9330599999999998</c:v>
                </c:pt>
                <c:pt idx="331">
                  <c:v>3.9329800000000001</c:v>
                </c:pt>
                <c:pt idx="332">
                  <c:v>3.93289</c:v>
                </c:pt>
                <c:pt idx="333">
                  <c:v>3.9328099999999999</c:v>
                </c:pt>
                <c:pt idx="334">
                  <c:v>3.9327299999999998</c:v>
                </c:pt>
                <c:pt idx="335">
                  <c:v>3.9326400000000001</c:v>
                </c:pt>
                <c:pt idx="336">
                  <c:v>3.9325600000000001</c:v>
                </c:pt>
                <c:pt idx="337">
                  <c:v>3.93248</c:v>
                </c:pt>
                <c:pt idx="338">
                  <c:v>3.9323899999999998</c:v>
                </c:pt>
                <c:pt idx="339">
                  <c:v>3.9323100000000002</c:v>
                </c:pt>
                <c:pt idx="340">
                  <c:v>3.9322300000000001</c:v>
                </c:pt>
                <c:pt idx="341">
                  <c:v>3.93214</c:v>
                </c:pt>
                <c:pt idx="342">
                  <c:v>3.9320599999999999</c:v>
                </c:pt>
                <c:pt idx="343">
                  <c:v>3.9319799999999998</c:v>
                </c:pt>
                <c:pt idx="344">
                  <c:v>3.9318900000000001</c:v>
                </c:pt>
                <c:pt idx="345">
                  <c:v>3.93181</c:v>
                </c:pt>
                <c:pt idx="346">
                  <c:v>3.9317299999999999</c:v>
                </c:pt>
                <c:pt idx="347">
                  <c:v>3.9316399999999998</c:v>
                </c:pt>
                <c:pt idx="348">
                  <c:v>3.9315600000000002</c:v>
                </c:pt>
                <c:pt idx="349">
                  <c:v>3.9314800000000001</c:v>
                </c:pt>
                <c:pt idx="350">
                  <c:v>3.9313899999999999</c:v>
                </c:pt>
                <c:pt idx="351">
                  <c:v>3.9313099999999999</c:v>
                </c:pt>
                <c:pt idx="352">
                  <c:v>3.9312299999999998</c:v>
                </c:pt>
                <c:pt idx="353">
                  <c:v>3.9311400000000001</c:v>
                </c:pt>
                <c:pt idx="354">
                  <c:v>3.93106</c:v>
                </c:pt>
                <c:pt idx="355">
                  <c:v>3.9309699999999999</c:v>
                </c:pt>
                <c:pt idx="356">
                  <c:v>3.9308900000000002</c:v>
                </c:pt>
                <c:pt idx="357">
                  <c:v>3.9308100000000001</c:v>
                </c:pt>
                <c:pt idx="358">
                  <c:v>3.93072</c:v>
                </c:pt>
                <c:pt idx="359">
                  <c:v>3.9306399999999999</c:v>
                </c:pt>
                <c:pt idx="360">
                  <c:v>3.9305599999999998</c:v>
                </c:pt>
                <c:pt idx="361">
                  <c:v>3.9304700000000001</c:v>
                </c:pt>
                <c:pt idx="362">
                  <c:v>3.9303900000000001</c:v>
                </c:pt>
                <c:pt idx="363">
                  <c:v>3.93031</c:v>
                </c:pt>
                <c:pt idx="364">
                  <c:v>3.9302199999999998</c:v>
                </c:pt>
                <c:pt idx="365">
                  <c:v>3.9301400000000002</c:v>
                </c:pt>
                <c:pt idx="366">
                  <c:v>3.9300600000000001</c:v>
                </c:pt>
                <c:pt idx="367">
                  <c:v>3.92997</c:v>
                </c:pt>
                <c:pt idx="368">
                  <c:v>3.9298899999999999</c:v>
                </c:pt>
                <c:pt idx="369">
                  <c:v>3.9298099999999998</c:v>
                </c:pt>
                <c:pt idx="370">
                  <c:v>3.9297399999999998</c:v>
                </c:pt>
                <c:pt idx="371">
                  <c:v>3.9296600000000002</c:v>
                </c:pt>
                <c:pt idx="372">
                  <c:v>3.9295800000000001</c:v>
                </c:pt>
                <c:pt idx="373">
                  <c:v>3.9295</c:v>
                </c:pt>
                <c:pt idx="374">
                  <c:v>3.9294199999999999</c:v>
                </c:pt>
                <c:pt idx="375">
                  <c:v>3.9293399999999998</c:v>
                </c:pt>
                <c:pt idx="376">
                  <c:v>3.9292699999999998</c:v>
                </c:pt>
                <c:pt idx="377">
                  <c:v>3.9291900000000002</c:v>
                </c:pt>
                <c:pt idx="378">
                  <c:v>3.9291100000000001</c:v>
                </c:pt>
                <c:pt idx="379">
                  <c:v>3.92903</c:v>
                </c:pt>
                <c:pt idx="380">
                  <c:v>3.9289499999999999</c:v>
                </c:pt>
                <c:pt idx="381">
                  <c:v>3.9288699999999999</c:v>
                </c:pt>
                <c:pt idx="382">
                  <c:v>3.9287999999999998</c:v>
                </c:pt>
                <c:pt idx="383">
                  <c:v>3.9287200000000002</c:v>
                </c:pt>
                <c:pt idx="384">
                  <c:v>3.9286400000000001</c:v>
                </c:pt>
                <c:pt idx="385">
                  <c:v>3.9285600000000001</c:v>
                </c:pt>
                <c:pt idx="386">
                  <c:v>3.92848</c:v>
                </c:pt>
                <c:pt idx="387">
                  <c:v>3.9283999999999999</c:v>
                </c:pt>
                <c:pt idx="388">
                  <c:v>3.9283299999999999</c:v>
                </c:pt>
                <c:pt idx="389">
                  <c:v>3.9282499999999998</c:v>
                </c:pt>
                <c:pt idx="390">
                  <c:v>3.9281700000000002</c:v>
                </c:pt>
                <c:pt idx="391">
                  <c:v>3.9280900000000001</c:v>
                </c:pt>
                <c:pt idx="392">
                  <c:v>3.92801</c:v>
                </c:pt>
                <c:pt idx="393">
                  <c:v>3.92794</c:v>
                </c:pt>
                <c:pt idx="394">
                  <c:v>3.9278599999999999</c:v>
                </c:pt>
                <c:pt idx="395">
                  <c:v>3.9277799999999998</c:v>
                </c:pt>
                <c:pt idx="396">
                  <c:v>3.9277000000000002</c:v>
                </c:pt>
                <c:pt idx="397">
                  <c:v>3.9276200000000001</c:v>
                </c:pt>
                <c:pt idx="398">
                  <c:v>3.92754</c:v>
                </c:pt>
                <c:pt idx="399">
                  <c:v>3.92747</c:v>
                </c:pt>
                <c:pt idx="400">
                  <c:v>3.9273899999999999</c:v>
                </c:pt>
                <c:pt idx="401">
                  <c:v>3.9273099999999999</c:v>
                </c:pt>
                <c:pt idx="402">
                  <c:v>3.9272300000000002</c:v>
                </c:pt>
                <c:pt idx="403">
                  <c:v>3.9271500000000001</c:v>
                </c:pt>
                <c:pt idx="404">
                  <c:v>3.9270700000000001</c:v>
                </c:pt>
                <c:pt idx="405">
                  <c:v>3.927</c:v>
                </c:pt>
                <c:pt idx="406">
                  <c:v>3.92692</c:v>
                </c:pt>
                <c:pt idx="407">
                  <c:v>3.9268399999999999</c:v>
                </c:pt>
                <c:pt idx="408">
                  <c:v>3.9267599999999998</c:v>
                </c:pt>
                <c:pt idx="409">
                  <c:v>3.9266800000000002</c:v>
                </c:pt>
                <c:pt idx="410">
                  <c:v>3.9266000000000001</c:v>
                </c:pt>
                <c:pt idx="411">
                  <c:v>3.9265300000000001</c:v>
                </c:pt>
                <c:pt idx="412">
                  <c:v>3.92645</c:v>
                </c:pt>
                <c:pt idx="413">
                  <c:v>3.9263699999999999</c:v>
                </c:pt>
                <c:pt idx="414">
                  <c:v>3.9262899999999998</c:v>
                </c:pt>
                <c:pt idx="415">
                  <c:v>3.9262100000000002</c:v>
                </c:pt>
                <c:pt idx="416">
                  <c:v>3.9261300000000001</c:v>
                </c:pt>
                <c:pt idx="417">
                  <c:v>3.9260600000000001</c:v>
                </c:pt>
                <c:pt idx="418">
                  <c:v>3.92598</c:v>
                </c:pt>
                <c:pt idx="419">
                  <c:v>3.9258999999999999</c:v>
                </c:pt>
                <c:pt idx="420">
                  <c:v>3.9258199999999999</c:v>
                </c:pt>
                <c:pt idx="421">
                  <c:v>3.9257399999999998</c:v>
                </c:pt>
                <c:pt idx="422">
                  <c:v>3.9256600000000001</c:v>
                </c:pt>
                <c:pt idx="423">
                  <c:v>3.9255900000000001</c:v>
                </c:pt>
                <c:pt idx="424">
                  <c:v>3.9255100000000001</c:v>
                </c:pt>
                <c:pt idx="425">
                  <c:v>3.92543</c:v>
                </c:pt>
                <c:pt idx="426">
                  <c:v>3.9253499999999999</c:v>
                </c:pt>
                <c:pt idx="427">
                  <c:v>3.9252699999999998</c:v>
                </c:pt>
                <c:pt idx="428">
                  <c:v>3.9251900000000002</c:v>
                </c:pt>
                <c:pt idx="429">
                  <c:v>3.9251200000000002</c:v>
                </c:pt>
                <c:pt idx="430">
                  <c:v>3.9250400000000001</c:v>
                </c:pt>
                <c:pt idx="431">
                  <c:v>3.92496</c:v>
                </c:pt>
                <c:pt idx="432">
                  <c:v>3.9248799999999999</c:v>
                </c:pt>
                <c:pt idx="433">
                  <c:v>3.9247999999999998</c:v>
                </c:pt>
                <c:pt idx="434">
                  <c:v>3.9247200000000002</c:v>
                </c:pt>
                <c:pt idx="435">
                  <c:v>3.9246500000000002</c:v>
                </c:pt>
                <c:pt idx="436">
                  <c:v>3.9245700000000001</c:v>
                </c:pt>
                <c:pt idx="437">
                  <c:v>3.92449</c:v>
                </c:pt>
                <c:pt idx="438">
                  <c:v>3.92441</c:v>
                </c:pt>
                <c:pt idx="439">
                  <c:v>3.9243299999999999</c:v>
                </c:pt>
                <c:pt idx="440">
                  <c:v>3.9242499999999998</c:v>
                </c:pt>
                <c:pt idx="441">
                  <c:v>3.9241799999999998</c:v>
                </c:pt>
                <c:pt idx="442">
                  <c:v>3.9241000000000001</c:v>
                </c:pt>
                <c:pt idx="443">
                  <c:v>3.9240200000000001</c:v>
                </c:pt>
                <c:pt idx="444">
                  <c:v>3.92394</c:v>
                </c:pt>
                <c:pt idx="445">
                  <c:v>3.9238599999999999</c:v>
                </c:pt>
                <c:pt idx="446">
                  <c:v>3.9237799999999998</c:v>
                </c:pt>
                <c:pt idx="447">
                  <c:v>3.9237099999999998</c:v>
                </c:pt>
                <c:pt idx="448">
                  <c:v>3.9236300000000002</c:v>
                </c:pt>
                <c:pt idx="449">
                  <c:v>3.9235500000000001</c:v>
                </c:pt>
                <c:pt idx="450">
                  <c:v>3.92347</c:v>
                </c:pt>
                <c:pt idx="451">
                  <c:v>3.9233899999999999</c:v>
                </c:pt>
                <c:pt idx="452">
                  <c:v>3.9233099999999999</c:v>
                </c:pt>
                <c:pt idx="453">
                  <c:v>3.9232399999999998</c:v>
                </c:pt>
                <c:pt idx="454">
                  <c:v>3.9231600000000002</c:v>
                </c:pt>
                <c:pt idx="455">
                  <c:v>3.9230800000000001</c:v>
                </c:pt>
                <c:pt idx="456">
                  <c:v>3.923</c:v>
                </c:pt>
                <c:pt idx="457">
                  <c:v>3.92292</c:v>
                </c:pt>
                <c:pt idx="458">
                  <c:v>3.9228499999999999</c:v>
                </c:pt>
                <c:pt idx="459">
                  <c:v>3.9227699999999999</c:v>
                </c:pt>
                <c:pt idx="460">
                  <c:v>3.9226899999999998</c:v>
                </c:pt>
                <c:pt idx="461">
                  <c:v>3.9226100000000002</c:v>
                </c:pt>
                <c:pt idx="462">
                  <c:v>3.9225300000000001</c:v>
                </c:pt>
                <c:pt idx="463">
                  <c:v>3.92245</c:v>
                </c:pt>
                <c:pt idx="464">
                  <c:v>3.92238</c:v>
                </c:pt>
                <c:pt idx="465">
                  <c:v>3.9222999999999999</c:v>
                </c:pt>
                <c:pt idx="466">
                  <c:v>3.9222199999999998</c:v>
                </c:pt>
                <c:pt idx="467">
                  <c:v>3.9221400000000002</c:v>
                </c:pt>
                <c:pt idx="468">
                  <c:v>3.9220600000000001</c:v>
                </c:pt>
                <c:pt idx="469">
                  <c:v>3.92198</c:v>
                </c:pt>
                <c:pt idx="470">
                  <c:v>3.92191</c:v>
                </c:pt>
                <c:pt idx="471">
                  <c:v>3.9218299999999999</c:v>
                </c:pt>
                <c:pt idx="472">
                  <c:v>3.9217499999999998</c:v>
                </c:pt>
                <c:pt idx="473">
                  <c:v>3.9216700000000002</c:v>
                </c:pt>
                <c:pt idx="474">
                  <c:v>3.9215900000000001</c:v>
                </c:pt>
                <c:pt idx="475">
                  <c:v>3.9215100000000001</c:v>
                </c:pt>
                <c:pt idx="476">
                  <c:v>3.92144</c:v>
                </c:pt>
                <c:pt idx="477">
                  <c:v>3.92136</c:v>
                </c:pt>
                <c:pt idx="478">
                  <c:v>3.9212799999999999</c:v>
                </c:pt>
                <c:pt idx="479">
                  <c:v>3.9211999999999998</c:v>
                </c:pt>
                <c:pt idx="480">
                  <c:v>3.9211200000000002</c:v>
                </c:pt>
                <c:pt idx="481">
                  <c:v>3.9210400000000001</c:v>
                </c:pt>
                <c:pt idx="482">
                  <c:v>3.9209700000000001</c:v>
                </c:pt>
                <c:pt idx="483">
                  <c:v>3.92089</c:v>
                </c:pt>
                <c:pt idx="484">
                  <c:v>3.9208099999999999</c:v>
                </c:pt>
                <c:pt idx="485">
                  <c:v>3.9207299999999998</c:v>
                </c:pt>
                <c:pt idx="486">
                  <c:v>3.9206500000000002</c:v>
                </c:pt>
                <c:pt idx="487">
                  <c:v>3.9205700000000001</c:v>
                </c:pt>
                <c:pt idx="488">
                  <c:v>3.9205000000000001</c:v>
                </c:pt>
                <c:pt idx="489">
                  <c:v>3.92042</c:v>
                </c:pt>
                <c:pt idx="490">
                  <c:v>3.9203399999999999</c:v>
                </c:pt>
                <c:pt idx="491">
                  <c:v>3.9202599999999999</c:v>
                </c:pt>
                <c:pt idx="492">
                  <c:v>3.9201800000000002</c:v>
                </c:pt>
                <c:pt idx="493">
                  <c:v>3.9201000000000001</c:v>
                </c:pt>
                <c:pt idx="494">
                  <c:v>3.9200300000000001</c:v>
                </c:pt>
                <c:pt idx="495">
                  <c:v>3.91995</c:v>
                </c:pt>
                <c:pt idx="496">
                  <c:v>3.91987</c:v>
                </c:pt>
                <c:pt idx="497">
                  <c:v>3.9197899999999999</c:v>
                </c:pt>
                <c:pt idx="498">
                  <c:v>3.9197099999999998</c:v>
                </c:pt>
                <c:pt idx="499">
                  <c:v>3.9196300000000002</c:v>
                </c:pt>
                <c:pt idx="500">
                  <c:v>3.9195600000000002</c:v>
                </c:pt>
                <c:pt idx="501">
                  <c:v>3.9011999999999998</c:v>
                </c:pt>
                <c:pt idx="502">
                  <c:v>3.88171</c:v>
                </c:pt>
                <c:pt idx="503">
                  <c:v>3.8616000000000001</c:v>
                </c:pt>
                <c:pt idx="504">
                  <c:v>3.8409</c:v>
                </c:pt>
                <c:pt idx="505">
                  <c:v>3.81976</c:v>
                </c:pt>
                <c:pt idx="506">
                  <c:v>3.7983500000000001</c:v>
                </c:pt>
                <c:pt idx="507">
                  <c:v>3.7769499999999998</c:v>
                </c:pt>
                <c:pt idx="508">
                  <c:v>3.7554099999999999</c:v>
                </c:pt>
                <c:pt idx="509">
                  <c:v>3.7335400000000001</c:v>
                </c:pt>
                <c:pt idx="510">
                  <c:v>3.7116699999999998</c:v>
                </c:pt>
                <c:pt idx="511">
                  <c:v>3.6898</c:v>
                </c:pt>
                <c:pt idx="512">
                  <c:v>3.6679300000000001</c:v>
                </c:pt>
                <c:pt idx="513">
                  <c:v>3.6460599999999999</c:v>
                </c:pt>
                <c:pt idx="514">
                  <c:v>3.62419</c:v>
                </c:pt>
                <c:pt idx="515">
                  <c:v>3.6022400000000001</c:v>
                </c:pt>
                <c:pt idx="516">
                  <c:v>3.5802399999999999</c:v>
                </c:pt>
                <c:pt idx="517">
                  <c:v>3.5582400000000001</c:v>
                </c:pt>
                <c:pt idx="518">
                  <c:v>3.5362300000000002</c:v>
                </c:pt>
                <c:pt idx="519">
                  <c:v>3.51423</c:v>
                </c:pt>
                <c:pt idx="520">
                  <c:v>3.4922300000000002</c:v>
                </c:pt>
                <c:pt idx="521">
                  <c:v>3.4702299999999999</c:v>
                </c:pt>
                <c:pt idx="522">
                  <c:v>3.4482200000000001</c:v>
                </c:pt>
                <c:pt idx="523">
                  <c:v>3.4262199999999998</c:v>
                </c:pt>
                <c:pt idx="524">
                  <c:v>3.4042300000000001</c:v>
                </c:pt>
                <c:pt idx="525">
                  <c:v>3.38225</c:v>
                </c:pt>
                <c:pt idx="526">
                  <c:v>3.3602599999999998</c:v>
                </c:pt>
                <c:pt idx="527">
                  <c:v>3.3382700000000001</c:v>
                </c:pt>
                <c:pt idx="528">
                  <c:v>3.3162799999999999</c:v>
                </c:pt>
                <c:pt idx="529">
                  <c:v>3.2942900000000002</c:v>
                </c:pt>
                <c:pt idx="530">
                  <c:v>3.2723</c:v>
                </c:pt>
                <c:pt idx="531">
                  <c:v>3.2503099999999998</c:v>
                </c:pt>
                <c:pt idx="532">
                  <c:v>3.2283200000000001</c:v>
                </c:pt>
                <c:pt idx="533">
                  <c:v>3.2063299999999999</c:v>
                </c:pt>
                <c:pt idx="534">
                  <c:v>3.1843400000000002</c:v>
                </c:pt>
                <c:pt idx="535">
                  <c:v>3.1623600000000001</c:v>
                </c:pt>
                <c:pt idx="536">
                  <c:v>3.1403699999999999</c:v>
                </c:pt>
                <c:pt idx="537">
                  <c:v>3.1183800000000002</c:v>
                </c:pt>
                <c:pt idx="538">
                  <c:v>3.09639</c:v>
                </c:pt>
                <c:pt idx="539">
                  <c:v>3.0743999999999998</c:v>
                </c:pt>
                <c:pt idx="540">
                  <c:v>3.0523500000000001</c:v>
                </c:pt>
                <c:pt idx="541">
                  <c:v>3.0302500000000001</c:v>
                </c:pt>
                <c:pt idx="542">
                  <c:v>3.00814</c:v>
                </c:pt>
                <c:pt idx="543">
                  <c:v>2.98604</c:v>
                </c:pt>
                <c:pt idx="544">
                  <c:v>2.96394</c:v>
                </c:pt>
                <c:pt idx="545">
                  <c:v>2.9418299999999999</c:v>
                </c:pt>
                <c:pt idx="546">
                  <c:v>2.9197299999999999</c:v>
                </c:pt>
                <c:pt idx="547">
                  <c:v>2.8976299999999999</c:v>
                </c:pt>
                <c:pt idx="548">
                  <c:v>2.87201</c:v>
                </c:pt>
                <c:pt idx="549">
                  <c:v>2.8288700000000002</c:v>
                </c:pt>
                <c:pt idx="550">
                  <c:v>2.78572</c:v>
                </c:pt>
                <c:pt idx="551">
                  <c:v>2.7425799999999998</c:v>
                </c:pt>
                <c:pt idx="552">
                  <c:v>2.69943</c:v>
                </c:pt>
                <c:pt idx="553">
                  <c:v>2.6562899999999998</c:v>
                </c:pt>
                <c:pt idx="554">
                  <c:v>2.61314</c:v>
                </c:pt>
                <c:pt idx="555">
                  <c:v>2.57</c:v>
                </c:pt>
                <c:pt idx="556">
                  <c:v>2.52685</c:v>
                </c:pt>
                <c:pt idx="557">
                  <c:v>2.42462</c:v>
                </c:pt>
                <c:pt idx="558">
                  <c:v>2.3086099999999998</c:v>
                </c:pt>
                <c:pt idx="559">
                  <c:v>2.19259</c:v>
                </c:pt>
                <c:pt idx="560">
                  <c:v>2.0765799999999999</c:v>
                </c:pt>
                <c:pt idx="561">
                  <c:v>1.9605699999999999</c:v>
                </c:pt>
                <c:pt idx="562">
                  <c:v>1.8445499999999999</c:v>
                </c:pt>
                <c:pt idx="563">
                  <c:v>1.6363099999999999</c:v>
                </c:pt>
                <c:pt idx="564">
                  <c:v>1.4244000000000001</c:v>
                </c:pt>
                <c:pt idx="565">
                  <c:v>1.2124900000000001</c:v>
                </c:pt>
                <c:pt idx="566">
                  <c:v>1.00057</c:v>
                </c:pt>
                <c:pt idx="567">
                  <c:v>0.81066400000000005</c:v>
                </c:pt>
                <c:pt idx="568">
                  <c:v>0.62987400000000004</c:v>
                </c:pt>
                <c:pt idx="569">
                  <c:v>0.51907000000000003</c:v>
                </c:pt>
                <c:pt idx="570">
                  <c:v>0.42724200000000001</c:v>
                </c:pt>
                <c:pt idx="571">
                  <c:v>0.351165</c:v>
                </c:pt>
                <c:pt idx="572">
                  <c:v>0.27767399999999998</c:v>
                </c:pt>
                <c:pt idx="573">
                  <c:v>0.201849</c:v>
                </c:pt>
                <c:pt idx="574">
                  <c:v>0.122403</c:v>
                </c:pt>
                <c:pt idx="575">
                  <c:v>4.1919100000000001E-2</c:v>
                </c:pt>
                <c:pt idx="576">
                  <c:v>-3.8554400000000003E-2</c:v>
                </c:pt>
                <c:pt idx="577">
                  <c:v>-0.11831800000000001</c:v>
                </c:pt>
                <c:pt idx="578">
                  <c:v>-0.198046</c:v>
                </c:pt>
                <c:pt idx="579">
                  <c:v>-0.27654499999999999</c:v>
                </c:pt>
                <c:pt idx="580">
                  <c:v>-0.355043</c:v>
                </c:pt>
                <c:pt idx="581">
                  <c:v>-0.43345299999999998</c:v>
                </c:pt>
                <c:pt idx="582">
                  <c:v>-0.51170000000000004</c:v>
                </c:pt>
                <c:pt idx="583">
                  <c:v>-0.58994599999999997</c:v>
                </c:pt>
                <c:pt idx="584">
                  <c:v>-0.66819300000000004</c:v>
                </c:pt>
                <c:pt idx="585">
                  <c:v>-0.74642299999999995</c:v>
                </c:pt>
                <c:pt idx="586">
                  <c:v>-0.824654</c:v>
                </c:pt>
                <c:pt idx="587">
                  <c:v>-0.90288400000000002</c:v>
                </c:pt>
                <c:pt idx="588">
                  <c:v>-0.98111499999999996</c:v>
                </c:pt>
                <c:pt idx="589">
                  <c:v>-1.05935</c:v>
                </c:pt>
                <c:pt idx="590">
                  <c:v>-1.13758</c:v>
                </c:pt>
                <c:pt idx="591">
                  <c:v>-1.2158199999999999</c:v>
                </c:pt>
                <c:pt idx="592">
                  <c:v>-1.29409</c:v>
                </c:pt>
                <c:pt idx="593">
                  <c:v>-1.3723700000000001</c:v>
                </c:pt>
                <c:pt idx="594">
                  <c:v>-1.4506399999999999</c:v>
                </c:pt>
                <c:pt idx="595">
                  <c:v>-1.52891</c:v>
                </c:pt>
                <c:pt idx="596">
                  <c:v>-1.6071899999999999</c:v>
                </c:pt>
                <c:pt idx="597">
                  <c:v>-1.68546</c:v>
                </c:pt>
                <c:pt idx="598">
                  <c:v>-1.76373</c:v>
                </c:pt>
                <c:pt idx="599">
                  <c:v>-1.8420099999999999</c:v>
                </c:pt>
                <c:pt idx="600">
                  <c:v>-1.91811</c:v>
                </c:pt>
                <c:pt idx="601">
                  <c:v>-1.9940500000000001</c:v>
                </c:pt>
                <c:pt idx="602">
                  <c:v>-2.0699900000000002</c:v>
                </c:pt>
                <c:pt idx="603">
                  <c:v>-2.14594</c:v>
                </c:pt>
                <c:pt idx="604">
                  <c:v>-2.2218800000000001</c:v>
                </c:pt>
                <c:pt idx="605">
                  <c:v>-2.2978200000000002</c:v>
                </c:pt>
                <c:pt idx="606">
                  <c:v>-2.3737699999999999</c:v>
                </c:pt>
                <c:pt idx="607">
                  <c:v>-2.4497100000000001</c:v>
                </c:pt>
                <c:pt idx="608">
                  <c:v>-2.5256500000000002</c:v>
                </c:pt>
                <c:pt idx="609">
                  <c:v>-2.6015999999999999</c:v>
                </c:pt>
                <c:pt idx="610">
                  <c:v>-2.67754</c:v>
                </c:pt>
                <c:pt idx="611">
                  <c:v>-2.7534800000000001</c:v>
                </c:pt>
                <c:pt idx="612">
                  <c:v>-2.8294199999999998</c:v>
                </c:pt>
                <c:pt idx="613">
                  <c:v>-2.90537</c:v>
                </c:pt>
                <c:pt idx="614">
                  <c:v>-2.9813100000000001</c:v>
                </c:pt>
                <c:pt idx="615">
                  <c:v>-3.0572499999999998</c:v>
                </c:pt>
                <c:pt idx="616">
                  <c:v>-3.13096</c:v>
                </c:pt>
                <c:pt idx="617">
                  <c:v>-3.1951999999999998</c:v>
                </c:pt>
                <c:pt idx="618">
                  <c:v>-3.2594400000000001</c:v>
                </c:pt>
                <c:pt idx="619">
                  <c:v>-3.3236699999999999</c:v>
                </c:pt>
                <c:pt idx="620">
                  <c:v>-3.3879100000000002</c:v>
                </c:pt>
                <c:pt idx="621">
                  <c:v>-3.4521500000000001</c:v>
                </c:pt>
                <c:pt idx="622">
                  <c:v>-3.5163899999999999</c:v>
                </c:pt>
                <c:pt idx="623">
                  <c:v>-3.5806300000000002</c:v>
                </c:pt>
                <c:pt idx="624">
                  <c:v>-3.6448700000000001</c:v>
                </c:pt>
                <c:pt idx="625">
                  <c:v>-3.7091099999999999</c:v>
                </c:pt>
                <c:pt idx="626">
                  <c:v>-3.7733400000000001</c:v>
                </c:pt>
                <c:pt idx="627">
                  <c:v>-3.83758</c:v>
                </c:pt>
                <c:pt idx="628">
                  <c:v>-3.8938700000000002</c:v>
                </c:pt>
                <c:pt idx="629">
                  <c:v>-3.9412600000000002</c:v>
                </c:pt>
                <c:pt idx="630">
                  <c:v>-3.9886599999999999</c:v>
                </c:pt>
                <c:pt idx="631">
                  <c:v>-4.0360500000000004</c:v>
                </c:pt>
                <c:pt idx="632">
                  <c:v>-4.08345</c:v>
                </c:pt>
                <c:pt idx="633">
                  <c:v>-4.1308400000000001</c:v>
                </c:pt>
                <c:pt idx="634">
                  <c:v>-4.1782399999999997</c:v>
                </c:pt>
                <c:pt idx="635">
                  <c:v>-4.2256400000000003</c:v>
                </c:pt>
                <c:pt idx="636">
                  <c:v>-4.2730300000000003</c:v>
                </c:pt>
                <c:pt idx="637">
                  <c:v>-4.32043</c:v>
                </c:pt>
                <c:pt idx="638">
                  <c:v>-4.36782</c:v>
                </c:pt>
                <c:pt idx="639">
                  <c:v>-4.4136199999999999</c:v>
                </c:pt>
                <c:pt idx="640">
                  <c:v>-4.4542400000000004</c:v>
                </c:pt>
                <c:pt idx="641">
                  <c:v>-4.4948699999999997</c:v>
                </c:pt>
                <c:pt idx="642">
                  <c:v>-4.5354900000000002</c:v>
                </c:pt>
                <c:pt idx="643">
                  <c:v>-4.5761200000000004</c:v>
                </c:pt>
                <c:pt idx="644">
                  <c:v>-4.6167400000000001</c:v>
                </c:pt>
                <c:pt idx="645">
                  <c:v>-4.6573700000000002</c:v>
                </c:pt>
                <c:pt idx="646">
                  <c:v>-4.6979899999999999</c:v>
                </c:pt>
                <c:pt idx="647">
                  <c:v>-4.7386200000000001</c:v>
                </c:pt>
                <c:pt idx="648">
                  <c:v>-4.7792399999999997</c:v>
                </c:pt>
                <c:pt idx="649">
                  <c:v>-4.8198600000000003</c:v>
                </c:pt>
                <c:pt idx="650">
                  <c:v>-4.8604900000000004</c:v>
                </c:pt>
                <c:pt idx="651">
                  <c:v>-4.8660899999999998</c:v>
                </c:pt>
                <c:pt idx="652">
                  <c:v>-4.8716799999999996</c:v>
                </c:pt>
                <c:pt idx="653">
                  <c:v>-4.8772799999999998</c:v>
                </c:pt>
                <c:pt idx="654">
                  <c:v>-4.8828699999999996</c:v>
                </c:pt>
                <c:pt idx="655">
                  <c:v>-4.8884699999999999</c:v>
                </c:pt>
                <c:pt idx="656">
                  <c:v>-4.8940700000000001</c:v>
                </c:pt>
                <c:pt idx="657">
                  <c:v>-4.8996599999999999</c:v>
                </c:pt>
                <c:pt idx="658">
                  <c:v>-4.9052600000000002</c:v>
                </c:pt>
                <c:pt idx="659">
                  <c:v>-4.9108499999999999</c:v>
                </c:pt>
                <c:pt idx="660">
                  <c:v>-4.9164500000000002</c:v>
                </c:pt>
                <c:pt idx="661">
                  <c:v>-4.9220499999999996</c:v>
                </c:pt>
                <c:pt idx="662">
                  <c:v>-4.9213199999999997</c:v>
                </c:pt>
                <c:pt idx="663">
                  <c:v>-4.9186300000000003</c:v>
                </c:pt>
                <c:pt idx="664">
                  <c:v>-4.9159499999999996</c:v>
                </c:pt>
                <c:pt idx="665">
                  <c:v>-4.9132699999999998</c:v>
                </c:pt>
                <c:pt idx="666">
                  <c:v>-4.9105800000000004</c:v>
                </c:pt>
                <c:pt idx="667">
                  <c:v>-4.9078999999999997</c:v>
                </c:pt>
                <c:pt idx="668">
                  <c:v>-4.9052100000000003</c:v>
                </c:pt>
                <c:pt idx="669">
                  <c:v>-4.9025299999999996</c:v>
                </c:pt>
                <c:pt idx="670">
                  <c:v>-4.8998499999999998</c:v>
                </c:pt>
                <c:pt idx="671">
                  <c:v>-4.8971600000000004</c:v>
                </c:pt>
                <c:pt idx="672">
                  <c:v>-4.8944799999999997</c:v>
                </c:pt>
                <c:pt idx="673">
                  <c:v>-4.8933999999999997</c:v>
                </c:pt>
                <c:pt idx="674">
                  <c:v>-4.8937600000000003</c:v>
                </c:pt>
                <c:pt idx="675">
                  <c:v>-4.8941299999999996</c:v>
                </c:pt>
                <c:pt idx="676">
                  <c:v>-4.8944900000000002</c:v>
                </c:pt>
                <c:pt idx="677">
                  <c:v>-4.8948499999999999</c:v>
                </c:pt>
                <c:pt idx="678">
                  <c:v>-4.8952099999999996</c:v>
                </c:pt>
                <c:pt idx="679">
                  <c:v>-4.8955700000000002</c:v>
                </c:pt>
                <c:pt idx="680">
                  <c:v>-4.8959299999999999</c:v>
                </c:pt>
                <c:pt idx="681">
                  <c:v>-4.8962899999999996</c:v>
                </c:pt>
                <c:pt idx="682">
                  <c:v>-4.8966599999999998</c:v>
                </c:pt>
                <c:pt idx="683">
                  <c:v>-4.8970200000000004</c:v>
                </c:pt>
                <c:pt idx="684">
                  <c:v>-4.8973800000000001</c:v>
                </c:pt>
                <c:pt idx="685">
                  <c:v>-4.8977399999999998</c:v>
                </c:pt>
                <c:pt idx="686">
                  <c:v>-4.8981000000000003</c:v>
                </c:pt>
                <c:pt idx="687">
                  <c:v>-4.89846</c:v>
                </c:pt>
                <c:pt idx="688">
                  <c:v>-4.8987999999999996</c:v>
                </c:pt>
                <c:pt idx="689">
                  <c:v>-4.8991400000000001</c:v>
                </c:pt>
                <c:pt idx="690">
                  <c:v>-4.8994900000000001</c:v>
                </c:pt>
                <c:pt idx="691">
                  <c:v>-4.8998299999999997</c:v>
                </c:pt>
                <c:pt idx="692">
                  <c:v>-4.9001700000000001</c:v>
                </c:pt>
                <c:pt idx="693">
                  <c:v>-4.9005200000000002</c:v>
                </c:pt>
                <c:pt idx="694">
                  <c:v>-4.9008599999999998</c:v>
                </c:pt>
                <c:pt idx="695">
                  <c:v>-4.9012000000000002</c:v>
                </c:pt>
                <c:pt idx="696">
                  <c:v>-4.9015500000000003</c:v>
                </c:pt>
                <c:pt idx="697">
                  <c:v>-4.9018899999999999</c:v>
                </c:pt>
                <c:pt idx="698">
                  <c:v>-4.9022399999999999</c:v>
                </c:pt>
                <c:pt idx="699">
                  <c:v>-4.9025800000000004</c:v>
                </c:pt>
                <c:pt idx="700">
                  <c:v>-4.9029199999999999</c:v>
                </c:pt>
                <c:pt idx="701">
                  <c:v>-4.9031599999999997</c:v>
                </c:pt>
                <c:pt idx="702">
                  <c:v>-4.9032499999999999</c:v>
                </c:pt>
                <c:pt idx="703">
                  <c:v>-4.90334</c:v>
                </c:pt>
                <c:pt idx="704">
                  <c:v>-4.9034300000000002</c:v>
                </c:pt>
                <c:pt idx="705">
                  <c:v>-4.9035200000000003</c:v>
                </c:pt>
                <c:pt idx="706">
                  <c:v>-4.9036099999999996</c:v>
                </c:pt>
                <c:pt idx="707">
                  <c:v>-4.9036999999999997</c:v>
                </c:pt>
                <c:pt idx="708">
                  <c:v>-4.9037899999999999</c:v>
                </c:pt>
                <c:pt idx="709">
                  <c:v>-4.90388</c:v>
                </c:pt>
                <c:pt idx="710">
                  <c:v>-4.9039700000000002</c:v>
                </c:pt>
                <c:pt idx="711">
                  <c:v>-4.9040699999999999</c:v>
                </c:pt>
                <c:pt idx="712">
                  <c:v>-4.9041600000000001</c:v>
                </c:pt>
                <c:pt idx="713">
                  <c:v>-4.9042500000000002</c:v>
                </c:pt>
                <c:pt idx="714">
                  <c:v>-4.9043400000000004</c:v>
                </c:pt>
                <c:pt idx="715">
                  <c:v>-4.9044299999999996</c:v>
                </c:pt>
                <c:pt idx="716">
                  <c:v>-4.9045199999999998</c:v>
                </c:pt>
                <c:pt idx="717">
                  <c:v>-4.9046099999999999</c:v>
                </c:pt>
                <c:pt idx="718">
                  <c:v>-4.9047000000000001</c:v>
                </c:pt>
                <c:pt idx="719">
                  <c:v>-4.9047900000000002</c:v>
                </c:pt>
                <c:pt idx="720">
                  <c:v>-4.9048800000000004</c:v>
                </c:pt>
                <c:pt idx="721">
                  <c:v>-4.9049800000000001</c:v>
                </c:pt>
                <c:pt idx="722">
                  <c:v>-4.9050700000000003</c:v>
                </c:pt>
                <c:pt idx="723">
                  <c:v>-4.9051600000000004</c:v>
                </c:pt>
                <c:pt idx="724">
                  <c:v>-4.9052499999999997</c:v>
                </c:pt>
                <c:pt idx="725">
                  <c:v>-4.9053399999999998</c:v>
                </c:pt>
                <c:pt idx="726">
                  <c:v>-4.90543</c:v>
                </c:pt>
                <c:pt idx="727">
                  <c:v>-4.9055200000000001</c:v>
                </c:pt>
                <c:pt idx="728">
                  <c:v>-4.9056100000000002</c:v>
                </c:pt>
                <c:pt idx="729">
                  <c:v>-4.9057199999999996</c:v>
                </c:pt>
                <c:pt idx="730">
                  <c:v>-4.90585</c:v>
                </c:pt>
                <c:pt idx="731">
                  <c:v>-4.9059799999999996</c:v>
                </c:pt>
                <c:pt idx="732">
                  <c:v>-4.9061199999999996</c:v>
                </c:pt>
                <c:pt idx="733">
                  <c:v>-4.90625</c:v>
                </c:pt>
                <c:pt idx="734">
                  <c:v>-4.9063800000000004</c:v>
                </c:pt>
                <c:pt idx="735">
                  <c:v>-4.9065200000000004</c:v>
                </c:pt>
                <c:pt idx="736">
                  <c:v>-4.90665</c:v>
                </c:pt>
                <c:pt idx="737">
                  <c:v>-4.9067800000000004</c:v>
                </c:pt>
                <c:pt idx="738">
                  <c:v>-4.9069200000000004</c:v>
                </c:pt>
                <c:pt idx="739">
                  <c:v>-4.9070499999999999</c:v>
                </c:pt>
                <c:pt idx="740">
                  <c:v>-4.9071800000000003</c:v>
                </c:pt>
                <c:pt idx="741">
                  <c:v>-4.9073200000000003</c:v>
                </c:pt>
                <c:pt idx="742">
                  <c:v>-4.9074499999999999</c:v>
                </c:pt>
                <c:pt idx="743">
                  <c:v>-4.9075800000000003</c:v>
                </c:pt>
                <c:pt idx="744">
                  <c:v>-4.9077200000000003</c:v>
                </c:pt>
                <c:pt idx="745">
                  <c:v>-4.9078499999999998</c:v>
                </c:pt>
                <c:pt idx="746">
                  <c:v>-4.9079800000000002</c:v>
                </c:pt>
                <c:pt idx="747">
                  <c:v>-4.9081200000000003</c:v>
                </c:pt>
                <c:pt idx="748">
                  <c:v>-4.9082499999999998</c:v>
                </c:pt>
                <c:pt idx="749">
                  <c:v>-4.9083800000000002</c:v>
                </c:pt>
                <c:pt idx="750">
                  <c:v>-4.9085200000000002</c:v>
                </c:pt>
                <c:pt idx="751">
                  <c:v>-4.9086499999999997</c:v>
                </c:pt>
                <c:pt idx="752">
                  <c:v>-4.9087800000000001</c:v>
                </c:pt>
                <c:pt idx="753">
                  <c:v>-4.9089099999999997</c:v>
                </c:pt>
                <c:pt idx="754">
                  <c:v>-4.9090499999999997</c:v>
                </c:pt>
                <c:pt idx="755">
                  <c:v>-4.9091800000000001</c:v>
                </c:pt>
                <c:pt idx="756">
                  <c:v>-4.9093099999999996</c:v>
                </c:pt>
                <c:pt idx="757">
                  <c:v>-4.9094499999999996</c:v>
                </c:pt>
                <c:pt idx="758">
                  <c:v>-4.9095800000000001</c:v>
                </c:pt>
                <c:pt idx="759">
                  <c:v>-4.9097099999999996</c:v>
                </c:pt>
                <c:pt idx="760">
                  <c:v>-4.9098499999999996</c:v>
                </c:pt>
                <c:pt idx="761">
                  <c:v>-4.90998</c:v>
                </c:pt>
                <c:pt idx="762">
                  <c:v>-4.9101100000000004</c:v>
                </c:pt>
                <c:pt idx="763">
                  <c:v>-4.9102499999999996</c:v>
                </c:pt>
                <c:pt idx="764">
                  <c:v>-4.91038</c:v>
                </c:pt>
                <c:pt idx="765">
                  <c:v>-4.9105100000000004</c:v>
                </c:pt>
                <c:pt idx="766">
                  <c:v>-4.9106500000000004</c:v>
                </c:pt>
                <c:pt idx="767">
                  <c:v>-4.9107799999999999</c:v>
                </c:pt>
                <c:pt idx="768">
                  <c:v>-4.91092</c:v>
                </c:pt>
                <c:pt idx="769">
                  <c:v>-4.9110500000000004</c:v>
                </c:pt>
                <c:pt idx="770">
                  <c:v>-4.9111900000000004</c:v>
                </c:pt>
                <c:pt idx="771">
                  <c:v>-4.9113199999999999</c:v>
                </c:pt>
                <c:pt idx="772">
                  <c:v>-4.9114500000000003</c:v>
                </c:pt>
                <c:pt idx="773">
                  <c:v>-4.9115900000000003</c:v>
                </c:pt>
                <c:pt idx="774">
                  <c:v>-4.9117199999999999</c:v>
                </c:pt>
                <c:pt idx="775">
                  <c:v>-4.9118599999999999</c:v>
                </c:pt>
                <c:pt idx="776">
                  <c:v>-4.9119900000000003</c:v>
                </c:pt>
                <c:pt idx="777">
                  <c:v>-4.9121300000000003</c:v>
                </c:pt>
                <c:pt idx="778">
                  <c:v>-4.9122599999999998</c:v>
                </c:pt>
                <c:pt idx="779">
                  <c:v>-4.9123900000000003</c:v>
                </c:pt>
                <c:pt idx="780">
                  <c:v>-4.9125300000000003</c:v>
                </c:pt>
                <c:pt idx="781">
                  <c:v>-4.9126599999999998</c:v>
                </c:pt>
                <c:pt idx="782">
                  <c:v>-4.9127999999999998</c:v>
                </c:pt>
                <c:pt idx="783">
                  <c:v>-4.9129300000000002</c:v>
                </c:pt>
                <c:pt idx="784">
                  <c:v>-4.9130700000000003</c:v>
                </c:pt>
                <c:pt idx="785">
                  <c:v>-4.9131999999999998</c:v>
                </c:pt>
                <c:pt idx="786">
                  <c:v>-4.9133300000000002</c:v>
                </c:pt>
                <c:pt idx="787">
                  <c:v>-4.9134700000000002</c:v>
                </c:pt>
                <c:pt idx="788">
                  <c:v>-4.9135999999999997</c:v>
                </c:pt>
                <c:pt idx="789">
                  <c:v>-4.9137399999999998</c:v>
                </c:pt>
                <c:pt idx="790">
                  <c:v>-4.9138700000000002</c:v>
                </c:pt>
                <c:pt idx="791">
                  <c:v>-4.9140100000000002</c:v>
                </c:pt>
                <c:pt idx="792">
                  <c:v>-4.9141399999999997</c:v>
                </c:pt>
                <c:pt idx="793">
                  <c:v>-4.9142700000000001</c:v>
                </c:pt>
                <c:pt idx="794">
                  <c:v>-4.9144100000000002</c:v>
                </c:pt>
                <c:pt idx="795">
                  <c:v>-4.9145399999999997</c:v>
                </c:pt>
                <c:pt idx="796">
                  <c:v>-4.9146799999999997</c:v>
                </c:pt>
                <c:pt idx="797">
                  <c:v>-4.9148100000000001</c:v>
                </c:pt>
                <c:pt idx="798">
                  <c:v>-4.9149500000000002</c:v>
                </c:pt>
                <c:pt idx="799">
                  <c:v>-4.9150799999999997</c:v>
                </c:pt>
                <c:pt idx="800">
                  <c:v>-4.9152100000000001</c:v>
                </c:pt>
                <c:pt idx="801">
                  <c:v>-4.9153500000000001</c:v>
                </c:pt>
                <c:pt idx="802">
                  <c:v>-4.9154799999999996</c:v>
                </c:pt>
                <c:pt idx="803">
                  <c:v>-4.9156199999999997</c:v>
                </c:pt>
                <c:pt idx="804">
                  <c:v>-4.9157500000000001</c:v>
                </c:pt>
                <c:pt idx="805">
                  <c:v>-4.9158900000000001</c:v>
                </c:pt>
                <c:pt idx="806">
                  <c:v>-4.9160199999999996</c:v>
                </c:pt>
                <c:pt idx="807">
                  <c:v>-4.91615</c:v>
                </c:pt>
                <c:pt idx="808">
                  <c:v>-4.91629</c:v>
                </c:pt>
                <c:pt idx="809">
                  <c:v>-4.9164199999999996</c:v>
                </c:pt>
                <c:pt idx="810">
                  <c:v>-4.9165599999999996</c:v>
                </c:pt>
                <c:pt idx="811">
                  <c:v>-4.91669</c:v>
                </c:pt>
                <c:pt idx="812">
                  <c:v>-4.91683</c:v>
                </c:pt>
                <c:pt idx="813">
                  <c:v>-4.9169600000000004</c:v>
                </c:pt>
                <c:pt idx="814">
                  <c:v>-4.91709</c:v>
                </c:pt>
                <c:pt idx="815">
                  <c:v>-4.91723</c:v>
                </c:pt>
                <c:pt idx="816">
                  <c:v>-4.9173600000000004</c:v>
                </c:pt>
                <c:pt idx="817">
                  <c:v>-4.9175000000000004</c:v>
                </c:pt>
                <c:pt idx="818">
                  <c:v>-4.9176299999999999</c:v>
                </c:pt>
                <c:pt idx="819">
                  <c:v>-4.91777</c:v>
                </c:pt>
                <c:pt idx="820">
                  <c:v>-4.9179000000000004</c:v>
                </c:pt>
                <c:pt idx="821">
                  <c:v>-4.9180299999999999</c:v>
                </c:pt>
                <c:pt idx="822">
                  <c:v>-4.9181699999999999</c:v>
                </c:pt>
                <c:pt idx="823">
                  <c:v>-4.9183000000000003</c:v>
                </c:pt>
                <c:pt idx="824">
                  <c:v>-4.9184400000000004</c:v>
                </c:pt>
                <c:pt idx="825">
                  <c:v>-4.9185699999999999</c:v>
                </c:pt>
                <c:pt idx="826">
                  <c:v>-4.9187099999999999</c:v>
                </c:pt>
                <c:pt idx="827">
                  <c:v>-4.9188400000000003</c:v>
                </c:pt>
                <c:pt idx="828">
                  <c:v>-4.9189800000000004</c:v>
                </c:pt>
                <c:pt idx="829">
                  <c:v>-4.9191099999999999</c:v>
                </c:pt>
                <c:pt idx="830">
                  <c:v>-4.9192400000000003</c:v>
                </c:pt>
                <c:pt idx="831">
                  <c:v>-4.9193800000000003</c:v>
                </c:pt>
                <c:pt idx="832">
                  <c:v>-4.9195099999999998</c:v>
                </c:pt>
                <c:pt idx="833">
                  <c:v>-4.9196499999999999</c:v>
                </c:pt>
                <c:pt idx="834">
                  <c:v>-4.9197800000000003</c:v>
                </c:pt>
                <c:pt idx="835">
                  <c:v>-4.9199099999999998</c:v>
                </c:pt>
                <c:pt idx="836">
                  <c:v>-4.9200499999999998</c:v>
                </c:pt>
                <c:pt idx="837">
                  <c:v>-4.9201800000000002</c:v>
                </c:pt>
                <c:pt idx="838">
                  <c:v>-4.9203200000000002</c:v>
                </c:pt>
                <c:pt idx="839">
                  <c:v>-4.9204499999999998</c:v>
                </c:pt>
                <c:pt idx="840">
                  <c:v>-4.9205800000000002</c:v>
                </c:pt>
                <c:pt idx="841">
                  <c:v>-4.9207200000000002</c:v>
                </c:pt>
                <c:pt idx="842">
                  <c:v>-4.9208499999999997</c:v>
                </c:pt>
                <c:pt idx="843">
                  <c:v>-4.9209800000000001</c:v>
                </c:pt>
                <c:pt idx="844">
                  <c:v>-4.9211200000000002</c:v>
                </c:pt>
                <c:pt idx="845">
                  <c:v>-4.9212499999999997</c:v>
                </c:pt>
                <c:pt idx="846">
                  <c:v>-4.9213800000000001</c:v>
                </c:pt>
                <c:pt idx="847">
                  <c:v>-4.9215200000000001</c:v>
                </c:pt>
                <c:pt idx="848">
                  <c:v>-4.9216499999999996</c:v>
                </c:pt>
                <c:pt idx="849">
                  <c:v>-4.9217899999999997</c:v>
                </c:pt>
                <c:pt idx="850">
                  <c:v>-4.9219200000000001</c:v>
                </c:pt>
                <c:pt idx="851">
                  <c:v>-4.9220499999999996</c:v>
                </c:pt>
                <c:pt idx="852">
                  <c:v>-4.9221899999999996</c:v>
                </c:pt>
                <c:pt idx="853">
                  <c:v>-4.92232</c:v>
                </c:pt>
                <c:pt idx="854">
                  <c:v>-4.9224500000000004</c:v>
                </c:pt>
                <c:pt idx="855">
                  <c:v>-4.9225899999999996</c:v>
                </c:pt>
                <c:pt idx="856">
                  <c:v>-4.92272</c:v>
                </c:pt>
                <c:pt idx="857">
                  <c:v>-4.9228500000000004</c:v>
                </c:pt>
                <c:pt idx="858">
                  <c:v>-4.9229900000000004</c:v>
                </c:pt>
                <c:pt idx="859">
                  <c:v>-4.9231199999999999</c:v>
                </c:pt>
                <c:pt idx="860">
                  <c:v>-4.92326</c:v>
                </c:pt>
                <c:pt idx="861">
                  <c:v>-4.9233900000000004</c:v>
                </c:pt>
                <c:pt idx="862">
                  <c:v>-4.9235199999999999</c:v>
                </c:pt>
                <c:pt idx="863">
                  <c:v>-4.9236599999999999</c:v>
                </c:pt>
                <c:pt idx="864">
                  <c:v>-4.9237900000000003</c:v>
                </c:pt>
                <c:pt idx="865">
                  <c:v>-4.9239199999999999</c:v>
                </c:pt>
                <c:pt idx="866">
                  <c:v>-4.9240599999999999</c:v>
                </c:pt>
                <c:pt idx="867">
                  <c:v>-4.9241900000000003</c:v>
                </c:pt>
                <c:pt idx="868">
                  <c:v>-4.9243199999999998</c:v>
                </c:pt>
                <c:pt idx="869">
                  <c:v>-4.9244599999999998</c:v>
                </c:pt>
                <c:pt idx="870">
                  <c:v>-4.9245900000000002</c:v>
                </c:pt>
                <c:pt idx="871">
                  <c:v>-4.9247300000000003</c:v>
                </c:pt>
                <c:pt idx="872">
                  <c:v>-4.9248599999999998</c:v>
                </c:pt>
                <c:pt idx="873">
                  <c:v>-4.9249900000000002</c:v>
                </c:pt>
                <c:pt idx="874">
                  <c:v>-4.9251300000000002</c:v>
                </c:pt>
                <c:pt idx="875">
                  <c:v>-4.9252599999999997</c:v>
                </c:pt>
                <c:pt idx="876">
                  <c:v>-4.9253900000000002</c:v>
                </c:pt>
                <c:pt idx="877">
                  <c:v>-4.9255300000000002</c:v>
                </c:pt>
                <c:pt idx="878">
                  <c:v>-4.9256599999999997</c:v>
                </c:pt>
                <c:pt idx="879">
                  <c:v>-4.9257900000000001</c:v>
                </c:pt>
                <c:pt idx="880">
                  <c:v>-4.9259300000000001</c:v>
                </c:pt>
                <c:pt idx="881">
                  <c:v>-4.9260599999999997</c:v>
                </c:pt>
                <c:pt idx="882">
                  <c:v>-4.9261999999999997</c:v>
                </c:pt>
                <c:pt idx="883">
                  <c:v>-4.9263300000000001</c:v>
                </c:pt>
                <c:pt idx="884">
                  <c:v>-4.9264599999999996</c:v>
                </c:pt>
                <c:pt idx="885">
                  <c:v>-4.9265999999999996</c:v>
                </c:pt>
                <c:pt idx="886">
                  <c:v>-4.9267300000000001</c:v>
                </c:pt>
                <c:pt idx="887">
                  <c:v>-4.9268599999999996</c:v>
                </c:pt>
                <c:pt idx="888">
                  <c:v>-4.9269999999999996</c:v>
                </c:pt>
                <c:pt idx="889">
                  <c:v>-4.92713</c:v>
                </c:pt>
                <c:pt idx="890">
                  <c:v>-4.9272600000000004</c:v>
                </c:pt>
                <c:pt idx="891">
                  <c:v>-4.9273999999999996</c:v>
                </c:pt>
                <c:pt idx="892">
                  <c:v>-4.92753</c:v>
                </c:pt>
                <c:pt idx="893">
                  <c:v>-4.92767</c:v>
                </c:pt>
                <c:pt idx="894">
                  <c:v>-4.9278000000000004</c:v>
                </c:pt>
                <c:pt idx="895">
                  <c:v>-4.9279299999999999</c:v>
                </c:pt>
                <c:pt idx="896">
                  <c:v>-4.92807</c:v>
                </c:pt>
                <c:pt idx="897">
                  <c:v>-4.9282000000000004</c:v>
                </c:pt>
                <c:pt idx="898">
                  <c:v>-4.9283299999999999</c:v>
                </c:pt>
                <c:pt idx="899">
                  <c:v>-4.9284699999999999</c:v>
                </c:pt>
                <c:pt idx="900">
                  <c:v>-4.9286000000000003</c:v>
                </c:pt>
                <c:pt idx="901">
                  <c:v>-4.9287400000000003</c:v>
                </c:pt>
                <c:pt idx="902">
                  <c:v>-4.9288699999999999</c:v>
                </c:pt>
                <c:pt idx="903">
                  <c:v>-4.9290000000000003</c:v>
                </c:pt>
                <c:pt idx="904">
                  <c:v>-4.9291400000000003</c:v>
                </c:pt>
                <c:pt idx="905">
                  <c:v>-4.9292699999999998</c:v>
                </c:pt>
                <c:pt idx="906">
                  <c:v>-4.9294000000000002</c:v>
                </c:pt>
                <c:pt idx="907">
                  <c:v>-4.9295400000000003</c:v>
                </c:pt>
                <c:pt idx="908">
                  <c:v>-4.9296699999999998</c:v>
                </c:pt>
                <c:pt idx="909">
                  <c:v>-4.9298000000000002</c:v>
                </c:pt>
                <c:pt idx="910">
                  <c:v>-4.9299400000000002</c:v>
                </c:pt>
                <c:pt idx="911">
                  <c:v>-4.9300699999999997</c:v>
                </c:pt>
                <c:pt idx="912">
                  <c:v>-4.9302099999999998</c:v>
                </c:pt>
                <c:pt idx="913">
                  <c:v>-4.9303400000000002</c:v>
                </c:pt>
                <c:pt idx="914">
                  <c:v>-4.9304699999999997</c:v>
                </c:pt>
                <c:pt idx="915">
                  <c:v>-4.9306099999999997</c:v>
                </c:pt>
                <c:pt idx="916">
                  <c:v>-4.9307400000000001</c:v>
                </c:pt>
                <c:pt idx="917">
                  <c:v>-4.9308699999999996</c:v>
                </c:pt>
                <c:pt idx="918">
                  <c:v>-4.9310099999999997</c:v>
                </c:pt>
                <c:pt idx="919">
                  <c:v>-4.9311400000000001</c:v>
                </c:pt>
                <c:pt idx="920">
                  <c:v>-4.9312699999999996</c:v>
                </c:pt>
                <c:pt idx="921">
                  <c:v>-4.9314099999999996</c:v>
                </c:pt>
                <c:pt idx="922">
                  <c:v>-4.93154</c:v>
                </c:pt>
                <c:pt idx="923">
                  <c:v>-4.9316800000000001</c:v>
                </c:pt>
                <c:pt idx="924">
                  <c:v>-4.9318099999999996</c:v>
                </c:pt>
                <c:pt idx="925">
                  <c:v>-4.93194</c:v>
                </c:pt>
                <c:pt idx="926">
                  <c:v>-4.93208</c:v>
                </c:pt>
                <c:pt idx="927">
                  <c:v>-4.9322100000000004</c:v>
                </c:pt>
                <c:pt idx="928">
                  <c:v>-4.9323399999999999</c:v>
                </c:pt>
                <c:pt idx="929">
                  <c:v>-4.93248</c:v>
                </c:pt>
                <c:pt idx="930">
                  <c:v>-4.9326100000000004</c:v>
                </c:pt>
                <c:pt idx="931">
                  <c:v>-4.9327399999999999</c:v>
                </c:pt>
                <c:pt idx="932">
                  <c:v>-4.9328799999999999</c:v>
                </c:pt>
                <c:pt idx="933">
                  <c:v>-4.9330100000000003</c:v>
                </c:pt>
                <c:pt idx="934">
                  <c:v>-4.9331500000000004</c:v>
                </c:pt>
                <c:pt idx="935">
                  <c:v>-4.9332799999999999</c:v>
                </c:pt>
                <c:pt idx="936">
                  <c:v>-4.9334100000000003</c:v>
                </c:pt>
                <c:pt idx="937">
                  <c:v>-4.9335500000000003</c:v>
                </c:pt>
                <c:pt idx="938">
                  <c:v>-4.9336799999999998</c:v>
                </c:pt>
                <c:pt idx="939">
                  <c:v>-4.9338100000000003</c:v>
                </c:pt>
                <c:pt idx="940">
                  <c:v>-4.9339500000000003</c:v>
                </c:pt>
                <c:pt idx="941">
                  <c:v>-4.9340799999999998</c:v>
                </c:pt>
                <c:pt idx="942">
                  <c:v>-4.9342100000000002</c:v>
                </c:pt>
                <c:pt idx="943">
                  <c:v>-4.9343500000000002</c:v>
                </c:pt>
                <c:pt idx="944">
                  <c:v>-4.9344799999999998</c:v>
                </c:pt>
                <c:pt idx="945">
                  <c:v>-4.9346199999999998</c:v>
                </c:pt>
                <c:pt idx="946">
                  <c:v>-4.9347500000000002</c:v>
                </c:pt>
                <c:pt idx="947">
                  <c:v>-4.9348799999999997</c:v>
                </c:pt>
                <c:pt idx="948">
                  <c:v>-4.9350199999999997</c:v>
                </c:pt>
                <c:pt idx="949">
                  <c:v>-4.9351500000000001</c:v>
                </c:pt>
                <c:pt idx="950">
                  <c:v>-4.9352799999999997</c:v>
                </c:pt>
                <c:pt idx="951">
                  <c:v>-4.9354199999999997</c:v>
                </c:pt>
                <c:pt idx="952">
                  <c:v>-4.9355500000000001</c:v>
                </c:pt>
                <c:pt idx="953">
                  <c:v>-4.9356799999999996</c:v>
                </c:pt>
                <c:pt idx="954">
                  <c:v>-4.9358199999999997</c:v>
                </c:pt>
                <c:pt idx="955">
                  <c:v>-4.9359500000000001</c:v>
                </c:pt>
                <c:pt idx="956">
                  <c:v>-4.9360900000000001</c:v>
                </c:pt>
                <c:pt idx="957">
                  <c:v>-4.9362199999999996</c:v>
                </c:pt>
                <c:pt idx="958">
                  <c:v>-4.93635</c:v>
                </c:pt>
                <c:pt idx="959">
                  <c:v>-4.93649</c:v>
                </c:pt>
                <c:pt idx="960">
                  <c:v>-4.9366199999999996</c:v>
                </c:pt>
                <c:pt idx="961">
                  <c:v>-4.93675</c:v>
                </c:pt>
                <c:pt idx="962">
                  <c:v>-4.93689</c:v>
                </c:pt>
                <c:pt idx="963">
                  <c:v>-4.9370200000000004</c:v>
                </c:pt>
                <c:pt idx="964">
                  <c:v>-4.9371499999999999</c:v>
                </c:pt>
                <c:pt idx="965">
                  <c:v>-4.93729</c:v>
                </c:pt>
                <c:pt idx="966">
                  <c:v>-4.9374200000000004</c:v>
                </c:pt>
                <c:pt idx="967">
                  <c:v>-4.9375600000000004</c:v>
                </c:pt>
                <c:pt idx="968">
                  <c:v>-4.9376899999999999</c:v>
                </c:pt>
                <c:pt idx="969">
                  <c:v>-4.9378200000000003</c:v>
                </c:pt>
                <c:pt idx="970">
                  <c:v>-4.9379600000000003</c:v>
                </c:pt>
                <c:pt idx="971">
                  <c:v>-4.9380899999999999</c:v>
                </c:pt>
                <c:pt idx="972">
                  <c:v>-4.9382200000000003</c:v>
                </c:pt>
                <c:pt idx="973">
                  <c:v>-4.9383600000000003</c:v>
                </c:pt>
                <c:pt idx="974">
                  <c:v>-4.9384899999999998</c:v>
                </c:pt>
                <c:pt idx="975">
                  <c:v>-4.9386200000000002</c:v>
                </c:pt>
                <c:pt idx="976">
                  <c:v>-4.9387600000000003</c:v>
                </c:pt>
                <c:pt idx="977">
                  <c:v>-4.9388899999999998</c:v>
                </c:pt>
                <c:pt idx="978">
                  <c:v>-4.9390200000000002</c:v>
                </c:pt>
                <c:pt idx="979">
                  <c:v>-4.9391600000000002</c:v>
                </c:pt>
                <c:pt idx="980">
                  <c:v>-4.9392899999999997</c:v>
                </c:pt>
                <c:pt idx="981">
                  <c:v>-4.9394200000000001</c:v>
                </c:pt>
                <c:pt idx="982">
                  <c:v>-4.9395600000000002</c:v>
                </c:pt>
                <c:pt idx="983">
                  <c:v>-4.9396899999999997</c:v>
                </c:pt>
                <c:pt idx="984">
                  <c:v>-4.9398200000000001</c:v>
                </c:pt>
                <c:pt idx="985">
                  <c:v>-4.9399600000000001</c:v>
                </c:pt>
                <c:pt idx="986">
                  <c:v>-4.9400899999999996</c:v>
                </c:pt>
                <c:pt idx="987">
                  <c:v>-4.9402200000000001</c:v>
                </c:pt>
                <c:pt idx="988">
                  <c:v>-4.9403600000000001</c:v>
                </c:pt>
                <c:pt idx="989">
                  <c:v>-4.9404899999999996</c:v>
                </c:pt>
                <c:pt idx="990">
                  <c:v>-4.94062</c:v>
                </c:pt>
                <c:pt idx="991">
                  <c:v>-4.94076</c:v>
                </c:pt>
                <c:pt idx="992">
                  <c:v>-4.9408899999999996</c:v>
                </c:pt>
                <c:pt idx="993">
                  <c:v>-4.94102</c:v>
                </c:pt>
                <c:pt idx="994">
                  <c:v>-4.94116</c:v>
                </c:pt>
                <c:pt idx="995">
                  <c:v>-4.9412900000000004</c:v>
                </c:pt>
                <c:pt idx="996">
                  <c:v>-4.9414199999999999</c:v>
                </c:pt>
                <c:pt idx="997">
                  <c:v>-4.94156</c:v>
                </c:pt>
                <c:pt idx="998">
                  <c:v>-4.9416900000000004</c:v>
                </c:pt>
                <c:pt idx="999">
                  <c:v>-4.9418199999999999</c:v>
                </c:pt>
                <c:pt idx="1000">
                  <c:v>-4.9419599999999999</c:v>
                </c:pt>
                <c:pt idx="1001">
                  <c:v>-4.9420900000000003</c:v>
                </c:pt>
                <c:pt idx="1002">
                  <c:v>-4.9422199999999998</c:v>
                </c:pt>
                <c:pt idx="1003">
                  <c:v>-4.9423599999999999</c:v>
                </c:pt>
                <c:pt idx="1004">
                  <c:v>-4.9424900000000003</c:v>
                </c:pt>
                <c:pt idx="1005">
                  <c:v>-4.9426199999999998</c:v>
                </c:pt>
                <c:pt idx="1006">
                  <c:v>-4.9427599999999998</c:v>
                </c:pt>
                <c:pt idx="1007">
                  <c:v>-4.9428900000000002</c:v>
                </c:pt>
                <c:pt idx="1008">
                  <c:v>-4.9430199999999997</c:v>
                </c:pt>
                <c:pt idx="1009">
                  <c:v>-4.9431599999999998</c:v>
                </c:pt>
                <c:pt idx="1010">
                  <c:v>-4.9432900000000002</c:v>
                </c:pt>
                <c:pt idx="1011">
                  <c:v>-4.9434199999999997</c:v>
                </c:pt>
                <c:pt idx="1012">
                  <c:v>-4.9435599999999997</c:v>
                </c:pt>
                <c:pt idx="1013">
                  <c:v>-4.9436900000000001</c:v>
                </c:pt>
                <c:pt idx="1014">
                  <c:v>-4.9438199999999997</c:v>
                </c:pt>
                <c:pt idx="1015">
                  <c:v>-4.9439599999999997</c:v>
                </c:pt>
                <c:pt idx="1016">
                  <c:v>-4.9440900000000001</c:v>
                </c:pt>
                <c:pt idx="1017">
                  <c:v>-4.9442199999999996</c:v>
                </c:pt>
                <c:pt idx="1018">
                  <c:v>-4.9443599999999996</c:v>
                </c:pt>
                <c:pt idx="1019">
                  <c:v>-4.9444900000000001</c:v>
                </c:pt>
                <c:pt idx="1020">
                  <c:v>-4.9446199999999996</c:v>
                </c:pt>
                <c:pt idx="1021">
                  <c:v>-4.9447599999999996</c:v>
                </c:pt>
                <c:pt idx="1022">
                  <c:v>-4.94489</c:v>
                </c:pt>
                <c:pt idx="1023">
                  <c:v>-4.9450200000000004</c:v>
                </c:pt>
                <c:pt idx="1024">
                  <c:v>-4.9451599999999996</c:v>
                </c:pt>
                <c:pt idx="1025">
                  <c:v>-4.94529</c:v>
                </c:pt>
                <c:pt idx="1026">
                  <c:v>-4.9454200000000004</c:v>
                </c:pt>
                <c:pt idx="1027">
                  <c:v>-4.9455600000000004</c:v>
                </c:pt>
                <c:pt idx="1028">
                  <c:v>-4.9456899999999999</c:v>
                </c:pt>
                <c:pt idx="1029">
                  <c:v>-4.9458200000000003</c:v>
                </c:pt>
                <c:pt idx="1030">
                  <c:v>-4.9459600000000004</c:v>
                </c:pt>
                <c:pt idx="1031">
                  <c:v>-4.9460899999999999</c:v>
                </c:pt>
                <c:pt idx="1032">
                  <c:v>-4.9462200000000003</c:v>
                </c:pt>
                <c:pt idx="1033">
                  <c:v>-4.9463600000000003</c:v>
                </c:pt>
                <c:pt idx="1034">
                  <c:v>-4.9464899999999998</c:v>
                </c:pt>
                <c:pt idx="1035">
                  <c:v>-4.9466200000000002</c:v>
                </c:pt>
                <c:pt idx="1036">
                  <c:v>-4.9467600000000003</c:v>
                </c:pt>
                <c:pt idx="1037">
                  <c:v>-4.9468899999999998</c:v>
                </c:pt>
                <c:pt idx="1038">
                  <c:v>-4.9470200000000002</c:v>
                </c:pt>
                <c:pt idx="1039">
                  <c:v>-4.9471600000000002</c:v>
                </c:pt>
                <c:pt idx="1040">
                  <c:v>-4.9472899999999997</c:v>
                </c:pt>
                <c:pt idx="1041">
                  <c:v>-4.9474200000000002</c:v>
                </c:pt>
                <c:pt idx="1042">
                  <c:v>-4.9475600000000002</c:v>
                </c:pt>
                <c:pt idx="1043">
                  <c:v>-4.9476899999999997</c:v>
                </c:pt>
                <c:pt idx="1044">
                  <c:v>-4.9478200000000001</c:v>
                </c:pt>
                <c:pt idx="1045">
                  <c:v>-4.9479600000000001</c:v>
                </c:pt>
                <c:pt idx="1046">
                  <c:v>-4.9480899999999997</c:v>
                </c:pt>
                <c:pt idx="1047">
                  <c:v>-4.9482200000000001</c:v>
                </c:pt>
                <c:pt idx="1048">
                  <c:v>-4.9483600000000001</c:v>
                </c:pt>
                <c:pt idx="1049">
                  <c:v>-4.9484899999999996</c:v>
                </c:pt>
                <c:pt idx="1050">
                  <c:v>-4.94862</c:v>
                </c:pt>
                <c:pt idx="1051">
                  <c:v>-4.94876</c:v>
                </c:pt>
                <c:pt idx="1052">
                  <c:v>-4.9488899999999996</c:v>
                </c:pt>
                <c:pt idx="1053">
                  <c:v>-4.94902</c:v>
                </c:pt>
                <c:pt idx="1054">
                  <c:v>-4.94916</c:v>
                </c:pt>
                <c:pt idx="1055">
                  <c:v>-4.9492900000000004</c:v>
                </c:pt>
                <c:pt idx="1056">
                  <c:v>-4.9494199999999999</c:v>
                </c:pt>
                <c:pt idx="1057">
                  <c:v>-4.94956</c:v>
                </c:pt>
                <c:pt idx="1058">
                  <c:v>-4.9496900000000004</c:v>
                </c:pt>
                <c:pt idx="1059">
                  <c:v>-4.9498199999999999</c:v>
                </c:pt>
                <c:pt idx="1060">
                  <c:v>-4.9499599999999999</c:v>
                </c:pt>
                <c:pt idx="1061">
                  <c:v>-4.9500900000000003</c:v>
                </c:pt>
                <c:pt idx="1062">
                  <c:v>-4.9502199999999998</c:v>
                </c:pt>
                <c:pt idx="1063">
                  <c:v>-4.9503599999999999</c:v>
                </c:pt>
                <c:pt idx="1064">
                  <c:v>-4.9504900000000003</c:v>
                </c:pt>
                <c:pt idx="1065">
                  <c:v>-4.9506199999999998</c:v>
                </c:pt>
                <c:pt idx="1066">
                  <c:v>-4.9507599999999998</c:v>
                </c:pt>
                <c:pt idx="1067">
                  <c:v>-4.9508900000000002</c:v>
                </c:pt>
                <c:pt idx="1068">
                  <c:v>-4.9510199999999998</c:v>
                </c:pt>
                <c:pt idx="1069">
                  <c:v>-4.9511599999999998</c:v>
                </c:pt>
                <c:pt idx="1070">
                  <c:v>-4.9512900000000002</c:v>
                </c:pt>
                <c:pt idx="1071">
                  <c:v>-4.9514199999999997</c:v>
                </c:pt>
                <c:pt idx="1072">
                  <c:v>-4.9515599999999997</c:v>
                </c:pt>
                <c:pt idx="1073">
                  <c:v>-4.9516900000000001</c:v>
                </c:pt>
                <c:pt idx="1074">
                  <c:v>-4.9518199999999997</c:v>
                </c:pt>
                <c:pt idx="1075">
                  <c:v>-4.9519599999999997</c:v>
                </c:pt>
                <c:pt idx="1076">
                  <c:v>-4.9520900000000001</c:v>
                </c:pt>
                <c:pt idx="1077">
                  <c:v>-4.9522199999999996</c:v>
                </c:pt>
                <c:pt idx="1078">
                  <c:v>-4.9523599999999997</c:v>
                </c:pt>
                <c:pt idx="1079">
                  <c:v>-4.9524900000000001</c:v>
                </c:pt>
                <c:pt idx="1080">
                  <c:v>-4.9526199999999996</c:v>
                </c:pt>
                <c:pt idx="1081">
                  <c:v>-4.9527599999999996</c:v>
                </c:pt>
                <c:pt idx="1082">
                  <c:v>-4.95289</c:v>
                </c:pt>
                <c:pt idx="1083">
                  <c:v>-4.9530200000000004</c:v>
                </c:pt>
                <c:pt idx="1084">
                  <c:v>-4.9531599999999996</c:v>
                </c:pt>
                <c:pt idx="1085">
                  <c:v>-4.95329</c:v>
                </c:pt>
                <c:pt idx="1086">
                  <c:v>-4.9534200000000004</c:v>
                </c:pt>
                <c:pt idx="1087">
                  <c:v>-4.9535600000000004</c:v>
                </c:pt>
                <c:pt idx="1088">
                  <c:v>-4.9536899999999999</c:v>
                </c:pt>
                <c:pt idx="1089">
                  <c:v>-4.9538200000000003</c:v>
                </c:pt>
                <c:pt idx="1090">
                  <c:v>-4.9539600000000004</c:v>
                </c:pt>
                <c:pt idx="1091">
                  <c:v>-4.9540899999999999</c:v>
                </c:pt>
                <c:pt idx="1092">
                  <c:v>-4.9542200000000003</c:v>
                </c:pt>
                <c:pt idx="1093">
                  <c:v>-4.9543600000000003</c:v>
                </c:pt>
                <c:pt idx="1094">
                  <c:v>-4.9544899999999998</c:v>
                </c:pt>
                <c:pt idx="1095">
                  <c:v>-4.9546200000000002</c:v>
                </c:pt>
                <c:pt idx="1096">
                  <c:v>-4.9547600000000003</c:v>
                </c:pt>
                <c:pt idx="1097">
                  <c:v>-4.9548899999999998</c:v>
                </c:pt>
                <c:pt idx="1098">
                  <c:v>-4.9550200000000002</c:v>
                </c:pt>
                <c:pt idx="1099">
                  <c:v>-4.9551600000000002</c:v>
                </c:pt>
                <c:pt idx="1100">
                  <c:v>-4.9552899999999998</c:v>
                </c:pt>
                <c:pt idx="1101">
                  <c:v>-4.9554200000000002</c:v>
                </c:pt>
                <c:pt idx="1102">
                  <c:v>-4.9555600000000002</c:v>
                </c:pt>
                <c:pt idx="1103">
                  <c:v>-4.9556899999999997</c:v>
                </c:pt>
                <c:pt idx="1104">
                  <c:v>-4.9558200000000001</c:v>
                </c:pt>
                <c:pt idx="1105">
                  <c:v>-4.9559600000000001</c:v>
                </c:pt>
                <c:pt idx="1106">
                  <c:v>-4.9560899999999997</c:v>
                </c:pt>
                <c:pt idx="1107">
                  <c:v>-4.9562200000000001</c:v>
                </c:pt>
                <c:pt idx="1108">
                  <c:v>-4.9563600000000001</c:v>
                </c:pt>
                <c:pt idx="1109">
                  <c:v>-4.9564899999999996</c:v>
                </c:pt>
                <c:pt idx="1110">
                  <c:v>-4.95662</c:v>
                </c:pt>
                <c:pt idx="1111">
                  <c:v>-4.9567600000000001</c:v>
                </c:pt>
                <c:pt idx="1112">
                  <c:v>-4.9568899999999996</c:v>
                </c:pt>
                <c:pt idx="1113">
                  <c:v>-4.95702</c:v>
                </c:pt>
                <c:pt idx="1114">
                  <c:v>-4.95716</c:v>
                </c:pt>
                <c:pt idx="1115">
                  <c:v>-4.9572900000000004</c:v>
                </c:pt>
                <c:pt idx="1116">
                  <c:v>-4.9574199999999999</c:v>
                </c:pt>
                <c:pt idx="1117">
                  <c:v>-4.95756</c:v>
                </c:pt>
                <c:pt idx="1118">
                  <c:v>-4.9576900000000004</c:v>
                </c:pt>
                <c:pt idx="1119">
                  <c:v>-4.9578199999999999</c:v>
                </c:pt>
                <c:pt idx="1120">
                  <c:v>-4.9579599999999999</c:v>
                </c:pt>
                <c:pt idx="1121">
                  <c:v>-4.9580900000000003</c:v>
                </c:pt>
                <c:pt idx="1122">
                  <c:v>-4.9582199999999998</c:v>
                </c:pt>
                <c:pt idx="1123">
                  <c:v>-4.9583599999999999</c:v>
                </c:pt>
                <c:pt idx="1124">
                  <c:v>-4.9584900000000003</c:v>
                </c:pt>
                <c:pt idx="1125">
                  <c:v>-4.9586199999999998</c:v>
                </c:pt>
                <c:pt idx="1126">
                  <c:v>-4.9587599999999998</c:v>
                </c:pt>
                <c:pt idx="1127">
                  <c:v>-4.9588900000000002</c:v>
                </c:pt>
                <c:pt idx="1128">
                  <c:v>-4.9590199999999998</c:v>
                </c:pt>
                <c:pt idx="1129">
                  <c:v>-4.9591599999999998</c:v>
                </c:pt>
                <c:pt idx="1130">
                  <c:v>-4.9592900000000002</c:v>
                </c:pt>
                <c:pt idx="1131">
                  <c:v>-4.9594199999999997</c:v>
                </c:pt>
                <c:pt idx="1132">
                  <c:v>-4.9595599999999997</c:v>
                </c:pt>
                <c:pt idx="1133">
                  <c:v>-4.9596900000000002</c:v>
                </c:pt>
                <c:pt idx="1134">
                  <c:v>-4.9598199999999997</c:v>
                </c:pt>
                <c:pt idx="1135">
                  <c:v>-4.9599500000000001</c:v>
                </c:pt>
                <c:pt idx="1136">
                  <c:v>-4.9600900000000001</c:v>
                </c:pt>
                <c:pt idx="1137">
                  <c:v>-4.9602199999999996</c:v>
                </c:pt>
                <c:pt idx="1138">
                  <c:v>-4.96035</c:v>
                </c:pt>
                <c:pt idx="1139">
                  <c:v>-4.9604900000000001</c:v>
                </c:pt>
                <c:pt idx="1140">
                  <c:v>-4.9606199999999996</c:v>
                </c:pt>
                <c:pt idx="1141">
                  <c:v>-4.96075</c:v>
                </c:pt>
                <c:pt idx="1142">
                  <c:v>-4.9608800000000004</c:v>
                </c:pt>
                <c:pt idx="1143">
                  <c:v>-4.9610200000000004</c:v>
                </c:pt>
                <c:pt idx="1144">
                  <c:v>-4.9611499999999999</c:v>
                </c:pt>
                <c:pt idx="1145">
                  <c:v>-4.9612800000000004</c:v>
                </c:pt>
                <c:pt idx="1146">
                  <c:v>-4.9614099999999999</c:v>
                </c:pt>
                <c:pt idx="1147">
                  <c:v>-4.9615499999999999</c:v>
                </c:pt>
                <c:pt idx="1148">
                  <c:v>-4.9616800000000003</c:v>
                </c:pt>
                <c:pt idx="1149">
                  <c:v>-4.9618099999999998</c:v>
                </c:pt>
                <c:pt idx="1150">
                  <c:v>-4.9619499999999999</c:v>
                </c:pt>
                <c:pt idx="1151">
                  <c:v>-4.9620800000000003</c:v>
                </c:pt>
                <c:pt idx="1152">
                  <c:v>-4.9622099999999998</c:v>
                </c:pt>
                <c:pt idx="1153">
                  <c:v>-4.9623400000000002</c:v>
                </c:pt>
                <c:pt idx="1154">
                  <c:v>-4.9624800000000002</c:v>
                </c:pt>
                <c:pt idx="1155">
                  <c:v>-4.9626099999999997</c:v>
                </c:pt>
                <c:pt idx="1156">
                  <c:v>-4.9627400000000002</c:v>
                </c:pt>
                <c:pt idx="1157">
                  <c:v>-4.9628800000000002</c:v>
                </c:pt>
                <c:pt idx="1158">
                  <c:v>-4.9630099999999997</c:v>
                </c:pt>
                <c:pt idx="1159">
                  <c:v>-4.9631400000000001</c:v>
                </c:pt>
                <c:pt idx="1160">
                  <c:v>-4.9632699999999996</c:v>
                </c:pt>
                <c:pt idx="1161">
                  <c:v>-4.9634099999999997</c:v>
                </c:pt>
                <c:pt idx="1162">
                  <c:v>-4.9635400000000001</c:v>
                </c:pt>
                <c:pt idx="1163">
                  <c:v>-4.9636699999999996</c:v>
                </c:pt>
                <c:pt idx="1164">
                  <c:v>-4.9638</c:v>
                </c:pt>
                <c:pt idx="1165">
                  <c:v>-4.96394</c:v>
                </c:pt>
                <c:pt idx="1166">
                  <c:v>-4.9640700000000004</c:v>
                </c:pt>
                <c:pt idx="1167">
                  <c:v>-4.9641999999999999</c:v>
                </c:pt>
                <c:pt idx="1168">
                  <c:v>-4.96434</c:v>
                </c:pt>
                <c:pt idx="1169">
                  <c:v>-4.9644700000000004</c:v>
                </c:pt>
                <c:pt idx="1170">
                  <c:v>-4.9645999999999999</c:v>
                </c:pt>
                <c:pt idx="1171">
                  <c:v>-4.9647300000000003</c:v>
                </c:pt>
                <c:pt idx="1172">
                  <c:v>-4.9648700000000003</c:v>
                </c:pt>
                <c:pt idx="1173">
                  <c:v>-4.9649999999999999</c:v>
                </c:pt>
                <c:pt idx="1174">
                  <c:v>-4.9651300000000003</c:v>
                </c:pt>
                <c:pt idx="1175">
                  <c:v>-4.9652700000000003</c:v>
                </c:pt>
                <c:pt idx="1176">
                  <c:v>-4.9653999999999998</c:v>
                </c:pt>
                <c:pt idx="1177">
                  <c:v>-4.9655300000000002</c:v>
                </c:pt>
                <c:pt idx="1178">
                  <c:v>-4.9656599999999997</c:v>
                </c:pt>
                <c:pt idx="1179">
                  <c:v>-4.9657999999999998</c:v>
                </c:pt>
                <c:pt idx="1180">
                  <c:v>-4.9659300000000002</c:v>
                </c:pt>
                <c:pt idx="1181">
                  <c:v>-4.9660599999999997</c:v>
                </c:pt>
                <c:pt idx="1182">
                  <c:v>-4.9661999999999997</c:v>
                </c:pt>
                <c:pt idx="1183">
                  <c:v>-4.9663300000000001</c:v>
                </c:pt>
                <c:pt idx="1184">
                  <c:v>-4.9664599999999997</c:v>
                </c:pt>
                <c:pt idx="1185">
                  <c:v>-4.9665900000000001</c:v>
                </c:pt>
                <c:pt idx="1186">
                  <c:v>-4.9667300000000001</c:v>
                </c:pt>
                <c:pt idx="1187">
                  <c:v>-4.9668599999999996</c:v>
                </c:pt>
                <c:pt idx="1188">
                  <c:v>-4.96699</c:v>
                </c:pt>
                <c:pt idx="1189">
                  <c:v>-4.9671200000000004</c:v>
                </c:pt>
                <c:pt idx="1190">
                  <c:v>-4.9672599999999996</c:v>
                </c:pt>
                <c:pt idx="1191">
                  <c:v>-4.96739</c:v>
                </c:pt>
                <c:pt idx="1192">
                  <c:v>-4.9675200000000004</c:v>
                </c:pt>
                <c:pt idx="1193">
                  <c:v>-4.9676600000000004</c:v>
                </c:pt>
                <c:pt idx="1194">
                  <c:v>-4.9677899999999999</c:v>
                </c:pt>
                <c:pt idx="1195">
                  <c:v>-4.9679200000000003</c:v>
                </c:pt>
                <c:pt idx="1196">
                  <c:v>-4.9680499999999999</c:v>
                </c:pt>
                <c:pt idx="1197">
                  <c:v>-4.9681899999999999</c:v>
                </c:pt>
                <c:pt idx="1198">
                  <c:v>-4.9683200000000003</c:v>
                </c:pt>
                <c:pt idx="1199">
                  <c:v>-4.9684499999999998</c:v>
                </c:pt>
                <c:pt idx="1200">
                  <c:v>-4.9685899999999998</c:v>
                </c:pt>
                <c:pt idx="1201">
                  <c:v>-4.9687200000000002</c:v>
                </c:pt>
                <c:pt idx="1202">
                  <c:v>-4.9688499999999998</c:v>
                </c:pt>
                <c:pt idx="1203">
                  <c:v>-4.9689800000000002</c:v>
                </c:pt>
                <c:pt idx="1204">
                  <c:v>-4.9691200000000002</c:v>
                </c:pt>
                <c:pt idx="1205">
                  <c:v>-4.9692499999999997</c:v>
                </c:pt>
                <c:pt idx="1206">
                  <c:v>-4.9693800000000001</c:v>
                </c:pt>
                <c:pt idx="1207">
                  <c:v>-4.9695099999999996</c:v>
                </c:pt>
                <c:pt idx="1208">
                  <c:v>-4.9696499999999997</c:v>
                </c:pt>
                <c:pt idx="1209">
                  <c:v>-4.9697800000000001</c:v>
                </c:pt>
                <c:pt idx="1210">
                  <c:v>-4.9699099999999996</c:v>
                </c:pt>
                <c:pt idx="1211">
                  <c:v>-4.9700499999999996</c:v>
                </c:pt>
                <c:pt idx="1212">
                  <c:v>-4.97018</c:v>
                </c:pt>
                <c:pt idx="1213">
                  <c:v>-4.9703099999999996</c:v>
                </c:pt>
                <c:pt idx="1214">
                  <c:v>-4.97044</c:v>
                </c:pt>
                <c:pt idx="1215">
                  <c:v>-4.97058</c:v>
                </c:pt>
                <c:pt idx="1216">
                  <c:v>-4.9707100000000004</c:v>
                </c:pt>
                <c:pt idx="1217">
                  <c:v>-4.9708399999999999</c:v>
                </c:pt>
                <c:pt idx="1218">
                  <c:v>-4.97098</c:v>
                </c:pt>
                <c:pt idx="1219">
                  <c:v>-4.9711100000000004</c:v>
                </c:pt>
                <c:pt idx="1220">
                  <c:v>-4.9712399999999999</c:v>
                </c:pt>
                <c:pt idx="1221">
                  <c:v>-4.9713700000000003</c:v>
                </c:pt>
                <c:pt idx="1222">
                  <c:v>-4.9715100000000003</c:v>
                </c:pt>
                <c:pt idx="1223">
                  <c:v>-4.9716399999999998</c:v>
                </c:pt>
                <c:pt idx="1224">
                  <c:v>-4.9717700000000002</c:v>
                </c:pt>
                <c:pt idx="1225">
                  <c:v>-4.9719100000000003</c:v>
                </c:pt>
                <c:pt idx="1226">
                  <c:v>-4.9720399999999998</c:v>
                </c:pt>
                <c:pt idx="1227">
                  <c:v>-4.9721700000000002</c:v>
                </c:pt>
                <c:pt idx="1228">
                  <c:v>-4.9722999999999997</c:v>
                </c:pt>
                <c:pt idx="1229">
                  <c:v>-4.9724399999999997</c:v>
                </c:pt>
                <c:pt idx="1230">
                  <c:v>-4.9725700000000002</c:v>
                </c:pt>
                <c:pt idx="1231">
                  <c:v>-4.9726999999999997</c:v>
                </c:pt>
                <c:pt idx="1232">
                  <c:v>-4.9728300000000001</c:v>
                </c:pt>
                <c:pt idx="1233">
                  <c:v>-4.9729700000000001</c:v>
                </c:pt>
                <c:pt idx="1234">
                  <c:v>-4.9730999999999996</c:v>
                </c:pt>
                <c:pt idx="1235">
                  <c:v>-4.97323</c:v>
                </c:pt>
                <c:pt idx="1236">
                  <c:v>-4.9733700000000001</c:v>
                </c:pt>
                <c:pt idx="1237">
                  <c:v>-4.9734999999999996</c:v>
                </c:pt>
                <c:pt idx="1238">
                  <c:v>-4.97363</c:v>
                </c:pt>
                <c:pt idx="1239">
                  <c:v>-4.9737600000000004</c:v>
                </c:pt>
                <c:pt idx="1240">
                  <c:v>-4.9739000000000004</c:v>
                </c:pt>
                <c:pt idx="1241">
                  <c:v>-4.97403</c:v>
                </c:pt>
                <c:pt idx="1242">
                  <c:v>-4.9741600000000004</c:v>
                </c:pt>
                <c:pt idx="1243">
                  <c:v>-4.9743000000000004</c:v>
                </c:pt>
                <c:pt idx="1244">
                  <c:v>-4.9744299999999999</c:v>
                </c:pt>
                <c:pt idx="1245">
                  <c:v>-4.9745600000000003</c:v>
                </c:pt>
                <c:pt idx="1246">
                  <c:v>-4.9746899999999998</c:v>
                </c:pt>
                <c:pt idx="1247">
                  <c:v>-4.9748299999999999</c:v>
                </c:pt>
                <c:pt idx="1248">
                  <c:v>-4.9749600000000003</c:v>
                </c:pt>
                <c:pt idx="1249">
                  <c:v>-4.9750899999999998</c:v>
                </c:pt>
                <c:pt idx="1250">
                  <c:v>-4.9752200000000002</c:v>
                </c:pt>
                <c:pt idx="1251">
                  <c:v>-4.9753600000000002</c:v>
                </c:pt>
                <c:pt idx="1252">
                  <c:v>-4.9754899999999997</c:v>
                </c:pt>
                <c:pt idx="1253">
                  <c:v>-4.9756200000000002</c:v>
                </c:pt>
                <c:pt idx="1254">
                  <c:v>-4.9757600000000002</c:v>
                </c:pt>
                <c:pt idx="1255">
                  <c:v>-4.9758899999999997</c:v>
                </c:pt>
                <c:pt idx="1256">
                  <c:v>-4.9760200000000001</c:v>
                </c:pt>
                <c:pt idx="1257">
                  <c:v>-4.9761499999999996</c:v>
                </c:pt>
                <c:pt idx="1258">
                  <c:v>-4.9762899999999997</c:v>
                </c:pt>
                <c:pt idx="1259">
                  <c:v>-4.9764200000000001</c:v>
                </c:pt>
                <c:pt idx="1260">
                  <c:v>-4.9765499999999996</c:v>
                </c:pt>
                <c:pt idx="1261">
                  <c:v>-4.9766899999999996</c:v>
                </c:pt>
                <c:pt idx="1262">
                  <c:v>-4.97682</c:v>
                </c:pt>
                <c:pt idx="1263">
                  <c:v>-4.9769500000000004</c:v>
                </c:pt>
                <c:pt idx="1264">
                  <c:v>-4.9770799999999999</c:v>
                </c:pt>
                <c:pt idx="1265">
                  <c:v>-4.97722</c:v>
                </c:pt>
                <c:pt idx="1266">
                  <c:v>-4.9773500000000004</c:v>
                </c:pt>
                <c:pt idx="1267">
                  <c:v>-4.9774799999999999</c:v>
                </c:pt>
                <c:pt idx="1268">
                  <c:v>-4.9776100000000003</c:v>
                </c:pt>
                <c:pt idx="1269">
                  <c:v>-4.9777500000000003</c:v>
                </c:pt>
                <c:pt idx="1270">
                  <c:v>-4.9778799999999999</c:v>
                </c:pt>
                <c:pt idx="1271">
                  <c:v>-4.9780100000000003</c:v>
                </c:pt>
                <c:pt idx="1272">
                  <c:v>-4.9781399999999998</c:v>
                </c:pt>
                <c:pt idx="1273">
                  <c:v>-4.9782799999999998</c:v>
                </c:pt>
                <c:pt idx="1274">
                  <c:v>-4.9784100000000002</c:v>
                </c:pt>
                <c:pt idx="1275">
                  <c:v>-4.9785399999999997</c:v>
                </c:pt>
                <c:pt idx="1276">
                  <c:v>-4.9786700000000002</c:v>
                </c:pt>
                <c:pt idx="1277">
                  <c:v>-4.9788100000000002</c:v>
                </c:pt>
                <c:pt idx="1278">
                  <c:v>-4.9789399999999997</c:v>
                </c:pt>
                <c:pt idx="1279">
                  <c:v>-4.9790700000000001</c:v>
                </c:pt>
                <c:pt idx="1280">
                  <c:v>-4.9791999999999996</c:v>
                </c:pt>
                <c:pt idx="1281">
                  <c:v>-4.9793399999999997</c:v>
                </c:pt>
                <c:pt idx="1282">
                  <c:v>-4.9794700000000001</c:v>
                </c:pt>
                <c:pt idx="1283">
                  <c:v>-4.9795999999999996</c:v>
                </c:pt>
                <c:pt idx="1284">
                  <c:v>-4.97973</c:v>
                </c:pt>
                <c:pt idx="1285">
                  <c:v>-4.97987</c:v>
                </c:pt>
                <c:pt idx="1286">
                  <c:v>-4.9800000000000004</c:v>
                </c:pt>
                <c:pt idx="1287">
                  <c:v>-4.9801299999999999</c:v>
                </c:pt>
                <c:pt idx="1288">
                  <c:v>-4.9802600000000004</c:v>
                </c:pt>
                <c:pt idx="1289">
                  <c:v>-4.9803899999999999</c:v>
                </c:pt>
                <c:pt idx="1290">
                  <c:v>-4.9805299999999999</c:v>
                </c:pt>
                <c:pt idx="1291">
                  <c:v>-4.9806600000000003</c:v>
                </c:pt>
                <c:pt idx="1292">
                  <c:v>-4.9807899999999998</c:v>
                </c:pt>
                <c:pt idx="1293">
                  <c:v>-4.9809200000000002</c:v>
                </c:pt>
                <c:pt idx="1294">
                  <c:v>-4.9810600000000003</c:v>
                </c:pt>
                <c:pt idx="1295">
                  <c:v>-4.9811899999999998</c:v>
                </c:pt>
                <c:pt idx="1296">
                  <c:v>-4.9813200000000002</c:v>
                </c:pt>
                <c:pt idx="1297">
                  <c:v>-4.9814499999999997</c:v>
                </c:pt>
                <c:pt idx="1298">
                  <c:v>-4.9815899999999997</c:v>
                </c:pt>
                <c:pt idx="1299">
                  <c:v>-4.9817200000000001</c:v>
                </c:pt>
                <c:pt idx="1300">
                  <c:v>-4.9818499999999997</c:v>
                </c:pt>
                <c:pt idx="1301">
                  <c:v>-4.9819800000000001</c:v>
                </c:pt>
                <c:pt idx="1302">
                  <c:v>-4.9821200000000001</c:v>
                </c:pt>
                <c:pt idx="1303">
                  <c:v>-4.9822499999999996</c:v>
                </c:pt>
                <c:pt idx="1304">
                  <c:v>-4.98238</c:v>
                </c:pt>
                <c:pt idx="1305">
                  <c:v>-4.9825100000000004</c:v>
                </c:pt>
                <c:pt idx="1306">
                  <c:v>-4.9826499999999996</c:v>
                </c:pt>
                <c:pt idx="1307">
                  <c:v>-4.98278</c:v>
                </c:pt>
                <c:pt idx="1308">
                  <c:v>-4.9829100000000004</c:v>
                </c:pt>
                <c:pt idx="1309">
                  <c:v>-4.9830399999999999</c:v>
                </c:pt>
                <c:pt idx="1310">
                  <c:v>-4.9831799999999999</c:v>
                </c:pt>
                <c:pt idx="1311">
                  <c:v>-4.9833100000000004</c:v>
                </c:pt>
                <c:pt idx="1312">
                  <c:v>-4.9834399999999999</c:v>
                </c:pt>
                <c:pt idx="1313">
                  <c:v>-4.9835700000000003</c:v>
                </c:pt>
                <c:pt idx="1314">
                  <c:v>-4.9836999999999998</c:v>
                </c:pt>
                <c:pt idx="1315">
                  <c:v>-4.9838399999999998</c:v>
                </c:pt>
                <c:pt idx="1316">
                  <c:v>-4.9839700000000002</c:v>
                </c:pt>
                <c:pt idx="1317">
                  <c:v>-4.9840999999999998</c:v>
                </c:pt>
                <c:pt idx="1318">
                  <c:v>-4.9842300000000002</c:v>
                </c:pt>
                <c:pt idx="1319">
                  <c:v>-4.9843700000000002</c:v>
                </c:pt>
                <c:pt idx="1320">
                  <c:v>-4.9844999999999997</c:v>
                </c:pt>
                <c:pt idx="1321">
                  <c:v>-4.9846300000000001</c:v>
                </c:pt>
                <c:pt idx="1322">
                  <c:v>-4.9847599999999996</c:v>
                </c:pt>
                <c:pt idx="1323">
                  <c:v>-4.9848999999999997</c:v>
                </c:pt>
                <c:pt idx="1324">
                  <c:v>-4.9850300000000001</c:v>
                </c:pt>
                <c:pt idx="1325">
                  <c:v>-4.9851599999999996</c:v>
                </c:pt>
                <c:pt idx="1326">
                  <c:v>-4.98529</c:v>
                </c:pt>
                <c:pt idx="1327">
                  <c:v>-4.98543</c:v>
                </c:pt>
                <c:pt idx="1328">
                  <c:v>-4.9855600000000004</c:v>
                </c:pt>
                <c:pt idx="1329">
                  <c:v>-4.98569</c:v>
                </c:pt>
                <c:pt idx="1330">
                  <c:v>-4.9858200000000004</c:v>
                </c:pt>
                <c:pt idx="1331">
                  <c:v>-4.9859600000000004</c:v>
                </c:pt>
                <c:pt idx="1332">
                  <c:v>-4.9860899999999999</c:v>
                </c:pt>
                <c:pt idx="1333">
                  <c:v>-4.9862200000000003</c:v>
                </c:pt>
                <c:pt idx="1334">
                  <c:v>-4.9863499999999998</c:v>
                </c:pt>
                <c:pt idx="1335">
                  <c:v>-4.9864899999999999</c:v>
                </c:pt>
                <c:pt idx="1336">
                  <c:v>-4.9866200000000003</c:v>
                </c:pt>
                <c:pt idx="1337">
                  <c:v>-4.9867499999999998</c:v>
                </c:pt>
                <c:pt idx="1338">
                  <c:v>-4.9868800000000002</c:v>
                </c:pt>
                <c:pt idx="1339">
                  <c:v>-4.9870099999999997</c:v>
                </c:pt>
                <c:pt idx="1340">
                  <c:v>-4.9871499999999997</c:v>
                </c:pt>
                <c:pt idx="1341">
                  <c:v>-4.9872800000000002</c:v>
                </c:pt>
                <c:pt idx="1342">
                  <c:v>-4.9874099999999997</c:v>
                </c:pt>
                <c:pt idx="1343">
                  <c:v>-4.9875400000000001</c:v>
                </c:pt>
                <c:pt idx="1344">
                  <c:v>-4.9876800000000001</c:v>
                </c:pt>
                <c:pt idx="1345">
                  <c:v>-4.9878099999999996</c:v>
                </c:pt>
                <c:pt idx="1346">
                  <c:v>-4.98794</c:v>
                </c:pt>
                <c:pt idx="1347">
                  <c:v>-4.9880699999999996</c:v>
                </c:pt>
                <c:pt idx="1348">
                  <c:v>-4.9882099999999996</c:v>
                </c:pt>
                <c:pt idx="1349">
                  <c:v>-4.98834</c:v>
                </c:pt>
                <c:pt idx="1350">
                  <c:v>-4.9884700000000004</c:v>
                </c:pt>
                <c:pt idx="1351">
                  <c:v>-4.9885999999999999</c:v>
                </c:pt>
                <c:pt idx="1352">
                  <c:v>-4.98874</c:v>
                </c:pt>
                <c:pt idx="1353">
                  <c:v>-4.9888700000000004</c:v>
                </c:pt>
                <c:pt idx="1354">
                  <c:v>-4.9889999999999999</c:v>
                </c:pt>
                <c:pt idx="1355">
                  <c:v>-4.9891300000000003</c:v>
                </c:pt>
                <c:pt idx="1356">
                  <c:v>-4.9892700000000003</c:v>
                </c:pt>
                <c:pt idx="1357">
                  <c:v>-4.9893999999999998</c:v>
                </c:pt>
                <c:pt idx="1358">
                  <c:v>-4.9895300000000002</c:v>
                </c:pt>
                <c:pt idx="1359">
                  <c:v>-4.9896599999999998</c:v>
                </c:pt>
                <c:pt idx="1360">
                  <c:v>-4.9897999999999998</c:v>
                </c:pt>
                <c:pt idx="1361">
                  <c:v>-4.9899300000000002</c:v>
                </c:pt>
                <c:pt idx="1362">
                  <c:v>-4.9900599999999997</c:v>
                </c:pt>
                <c:pt idx="1363">
                  <c:v>-4.9901900000000001</c:v>
                </c:pt>
                <c:pt idx="1364">
                  <c:v>-4.9903199999999996</c:v>
                </c:pt>
                <c:pt idx="1365">
                  <c:v>-4.9904599999999997</c:v>
                </c:pt>
                <c:pt idx="1366">
                  <c:v>-4.9905900000000001</c:v>
                </c:pt>
                <c:pt idx="1367">
                  <c:v>-4.9907199999999996</c:v>
                </c:pt>
                <c:pt idx="1368">
                  <c:v>-4.99085</c:v>
                </c:pt>
                <c:pt idx="1369">
                  <c:v>-4.99099</c:v>
                </c:pt>
                <c:pt idx="1370">
                  <c:v>-4.9911199999999996</c:v>
                </c:pt>
                <c:pt idx="1371">
                  <c:v>-4.99125</c:v>
                </c:pt>
                <c:pt idx="1372">
                  <c:v>-4.9913800000000004</c:v>
                </c:pt>
                <c:pt idx="1373">
                  <c:v>-4.9915200000000004</c:v>
                </c:pt>
                <c:pt idx="1374">
                  <c:v>-4.9916499999999999</c:v>
                </c:pt>
                <c:pt idx="1375">
                  <c:v>-4.9917800000000003</c:v>
                </c:pt>
                <c:pt idx="1376">
                  <c:v>-4.9919099999999998</c:v>
                </c:pt>
                <c:pt idx="1377">
                  <c:v>-4.9920499999999999</c:v>
                </c:pt>
                <c:pt idx="1378">
                  <c:v>-4.9921800000000003</c:v>
                </c:pt>
                <c:pt idx="1379">
                  <c:v>-4.9923099999999998</c:v>
                </c:pt>
                <c:pt idx="1380">
                  <c:v>-4.9924400000000002</c:v>
                </c:pt>
                <c:pt idx="1381">
                  <c:v>-4.9925800000000002</c:v>
                </c:pt>
                <c:pt idx="1382">
                  <c:v>-4.9927099999999998</c:v>
                </c:pt>
                <c:pt idx="1383">
                  <c:v>-4.9928400000000002</c:v>
                </c:pt>
                <c:pt idx="1384">
                  <c:v>-4.9929699999999997</c:v>
                </c:pt>
                <c:pt idx="1385">
                  <c:v>-4.9931099999999997</c:v>
                </c:pt>
                <c:pt idx="1386">
                  <c:v>-4.9932400000000001</c:v>
                </c:pt>
                <c:pt idx="1387">
                  <c:v>-4.9933699999999996</c:v>
                </c:pt>
                <c:pt idx="1388">
                  <c:v>-4.9935</c:v>
                </c:pt>
                <c:pt idx="1389">
                  <c:v>-4.9936299999999996</c:v>
                </c:pt>
                <c:pt idx="1390">
                  <c:v>-4.9937699999999996</c:v>
                </c:pt>
                <c:pt idx="1391">
                  <c:v>-4.9939</c:v>
                </c:pt>
                <c:pt idx="1392">
                  <c:v>-4.9940300000000004</c:v>
                </c:pt>
                <c:pt idx="1393">
                  <c:v>-4.9941599999999999</c:v>
                </c:pt>
                <c:pt idx="1394">
                  <c:v>-4.9943</c:v>
                </c:pt>
                <c:pt idx="1395">
                  <c:v>-4.9944300000000004</c:v>
                </c:pt>
                <c:pt idx="1396">
                  <c:v>-4.9945599999999999</c:v>
                </c:pt>
                <c:pt idx="1397">
                  <c:v>-4.9946900000000003</c:v>
                </c:pt>
                <c:pt idx="1398">
                  <c:v>-4.9948300000000003</c:v>
                </c:pt>
                <c:pt idx="1399">
                  <c:v>-4.9949599999999998</c:v>
                </c:pt>
                <c:pt idx="1400">
                  <c:v>-4.9950900000000003</c:v>
                </c:pt>
                <c:pt idx="1401">
                  <c:v>-4.98001</c:v>
                </c:pt>
                <c:pt idx="1402">
                  <c:v>-4.9649299999999998</c:v>
                </c:pt>
                <c:pt idx="1403">
                  <c:v>-4.9498600000000001</c:v>
                </c:pt>
                <c:pt idx="1404">
                  <c:v>-4.9347799999999999</c:v>
                </c:pt>
                <c:pt idx="1405">
                  <c:v>-4.9196999999999997</c:v>
                </c:pt>
                <c:pt idx="1406">
                  <c:v>-4.9046200000000004</c:v>
                </c:pt>
                <c:pt idx="1407">
                  <c:v>-4.8895400000000002</c:v>
                </c:pt>
                <c:pt idx="1408">
                  <c:v>-4.87446</c:v>
                </c:pt>
                <c:pt idx="1409">
                  <c:v>-4.8593799999999998</c:v>
                </c:pt>
                <c:pt idx="1410">
                  <c:v>-4.8443100000000001</c:v>
                </c:pt>
                <c:pt idx="1411">
                  <c:v>-4.8292299999999999</c:v>
                </c:pt>
                <c:pt idx="1412">
                  <c:v>-4.8141499999999997</c:v>
                </c:pt>
                <c:pt idx="1413">
                  <c:v>-4.7990700000000004</c:v>
                </c:pt>
                <c:pt idx="1414">
                  <c:v>-4.7839900000000002</c:v>
                </c:pt>
                <c:pt idx="1415">
                  <c:v>-4.76891</c:v>
                </c:pt>
                <c:pt idx="1416">
                  <c:v>-4.7538400000000003</c:v>
                </c:pt>
                <c:pt idx="1417">
                  <c:v>-4.7387600000000001</c:v>
                </c:pt>
                <c:pt idx="1418">
                  <c:v>-4.7236799999999999</c:v>
                </c:pt>
                <c:pt idx="1419">
                  <c:v>-4.7085999999999997</c:v>
                </c:pt>
                <c:pt idx="1420">
                  <c:v>-4.6935200000000004</c:v>
                </c:pt>
                <c:pt idx="1421">
                  <c:v>-4.6784400000000002</c:v>
                </c:pt>
                <c:pt idx="1422">
                  <c:v>-4.6633699999999996</c:v>
                </c:pt>
                <c:pt idx="1423">
                  <c:v>-4.6482900000000003</c:v>
                </c:pt>
                <c:pt idx="1424">
                  <c:v>-4.6332100000000001</c:v>
                </c:pt>
                <c:pt idx="1425">
                  <c:v>-4.6181299999999998</c:v>
                </c:pt>
                <c:pt idx="1426">
                  <c:v>-4.6030499999999996</c:v>
                </c:pt>
                <c:pt idx="1427">
                  <c:v>-4.5879700000000003</c:v>
                </c:pt>
                <c:pt idx="1428">
                  <c:v>-4.5728900000000001</c:v>
                </c:pt>
                <c:pt idx="1429">
                  <c:v>-4.5578200000000004</c:v>
                </c:pt>
                <c:pt idx="1430">
                  <c:v>-4.5427400000000002</c:v>
                </c:pt>
                <c:pt idx="1431">
                  <c:v>-4.52766</c:v>
                </c:pt>
                <c:pt idx="1432">
                  <c:v>-4.5125799999999998</c:v>
                </c:pt>
                <c:pt idx="1433">
                  <c:v>-4.4974999999999996</c:v>
                </c:pt>
                <c:pt idx="1434">
                  <c:v>-4.4824200000000003</c:v>
                </c:pt>
                <c:pt idx="1435">
                  <c:v>-4.4673499999999997</c:v>
                </c:pt>
                <c:pt idx="1436">
                  <c:v>-4.4522700000000004</c:v>
                </c:pt>
                <c:pt idx="1437">
                  <c:v>-4.4371900000000002</c:v>
                </c:pt>
                <c:pt idx="1438">
                  <c:v>-4.4104599999999996</c:v>
                </c:pt>
                <c:pt idx="1439">
                  <c:v>-4.37209</c:v>
                </c:pt>
                <c:pt idx="1440">
                  <c:v>-4.33371</c:v>
                </c:pt>
                <c:pt idx="1441">
                  <c:v>-4.2953400000000004</c:v>
                </c:pt>
                <c:pt idx="1442">
                  <c:v>-4.2569699999999999</c:v>
                </c:pt>
                <c:pt idx="1443">
                  <c:v>-4.2185899999999998</c:v>
                </c:pt>
                <c:pt idx="1444">
                  <c:v>-4.1802200000000003</c:v>
                </c:pt>
                <c:pt idx="1445">
                  <c:v>-4.1418499999999998</c:v>
                </c:pt>
                <c:pt idx="1446">
                  <c:v>-4.1034699999999997</c:v>
                </c:pt>
                <c:pt idx="1447">
                  <c:v>-4.0651000000000002</c:v>
                </c:pt>
                <c:pt idx="1448">
                  <c:v>-4.0267200000000001</c:v>
                </c:pt>
                <c:pt idx="1449">
                  <c:v>-3.9883500000000001</c:v>
                </c:pt>
                <c:pt idx="1450">
                  <c:v>-3.94998</c:v>
                </c:pt>
                <c:pt idx="1451">
                  <c:v>-3.9116</c:v>
                </c:pt>
                <c:pt idx="1452">
                  <c:v>-3.87323</c:v>
                </c:pt>
                <c:pt idx="1453">
                  <c:v>-3.8348599999999999</c:v>
                </c:pt>
                <c:pt idx="1454">
                  <c:v>-3.7964799999999999</c:v>
                </c:pt>
                <c:pt idx="1455">
                  <c:v>-3.7581099999999998</c:v>
                </c:pt>
                <c:pt idx="1456">
                  <c:v>-3.7197300000000002</c:v>
                </c:pt>
                <c:pt idx="1457">
                  <c:v>-3.6813600000000002</c:v>
                </c:pt>
                <c:pt idx="1458">
                  <c:v>-3.6429900000000002</c:v>
                </c:pt>
                <c:pt idx="1459">
                  <c:v>-3.6046100000000001</c:v>
                </c:pt>
                <c:pt idx="1460">
                  <c:v>-3.5662400000000001</c:v>
                </c:pt>
                <c:pt idx="1461">
                  <c:v>-3.5281400000000001</c:v>
                </c:pt>
                <c:pt idx="1462">
                  <c:v>-3.4903</c:v>
                </c:pt>
                <c:pt idx="1463">
                  <c:v>-3.4524499999999998</c:v>
                </c:pt>
                <c:pt idx="1464">
                  <c:v>-3.4146000000000001</c:v>
                </c:pt>
                <c:pt idx="1465">
                  <c:v>-3.37676</c:v>
                </c:pt>
                <c:pt idx="1466">
                  <c:v>-3.3389099999999998</c:v>
                </c:pt>
                <c:pt idx="1467">
                  <c:v>-3.3010600000000001</c:v>
                </c:pt>
                <c:pt idx="1468">
                  <c:v>-3.2632099999999999</c:v>
                </c:pt>
                <c:pt idx="1469">
                  <c:v>-3.2253699999999998</c:v>
                </c:pt>
                <c:pt idx="1470">
                  <c:v>-3.1875200000000001</c:v>
                </c:pt>
                <c:pt idx="1471">
                  <c:v>-3.14967</c:v>
                </c:pt>
                <c:pt idx="1472">
                  <c:v>-3.1118199999999998</c:v>
                </c:pt>
                <c:pt idx="1473">
                  <c:v>-3.0739800000000002</c:v>
                </c:pt>
                <c:pt idx="1474">
                  <c:v>-3.03613</c:v>
                </c:pt>
                <c:pt idx="1475">
                  <c:v>-2.9982799999999998</c:v>
                </c:pt>
                <c:pt idx="1476">
                  <c:v>-2.9604300000000001</c:v>
                </c:pt>
                <c:pt idx="1477">
                  <c:v>-2.9241299999999999</c:v>
                </c:pt>
                <c:pt idx="1478">
                  <c:v>-2.8896999999999999</c:v>
                </c:pt>
                <c:pt idx="1479">
                  <c:v>-2.8552599999999999</c:v>
                </c:pt>
                <c:pt idx="1480">
                  <c:v>-2.8208299999999999</c:v>
                </c:pt>
                <c:pt idx="1481">
                  <c:v>-2.7864</c:v>
                </c:pt>
                <c:pt idx="1482">
                  <c:v>-2.75196</c:v>
                </c:pt>
                <c:pt idx="1483">
                  <c:v>-2.71753</c:v>
                </c:pt>
                <c:pt idx="1484">
                  <c:v>-2.68309</c:v>
                </c:pt>
                <c:pt idx="1485">
                  <c:v>-2.64866</c:v>
                </c:pt>
                <c:pt idx="1486">
                  <c:v>-2.6142300000000001</c:v>
                </c:pt>
                <c:pt idx="1487">
                  <c:v>-2.57979</c:v>
                </c:pt>
                <c:pt idx="1488">
                  <c:v>-2.54664</c:v>
                </c:pt>
                <c:pt idx="1489">
                  <c:v>-2.5186899999999999</c:v>
                </c:pt>
                <c:pt idx="1490">
                  <c:v>-2.4907300000000001</c:v>
                </c:pt>
                <c:pt idx="1491">
                  <c:v>-2.4627699999999999</c:v>
                </c:pt>
                <c:pt idx="1492">
                  <c:v>-2.4348100000000001</c:v>
                </c:pt>
                <c:pt idx="1493">
                  <c:v>-2.4068499999999999</c:v>
                </c:pt>
                <c:pt idx="1494">
                  <c:v>-2.3788999999999998</c:v>
                </c:pt>
                <c:pt idx="1495">
                  <c:v>-2.35094</c:v>
                </c:pt>
                <c:pt idx="1496">
                  <c:v>-2.3229799999999998</c:v>
                </c:pt>
                <c:pt idx="1497">
                  <c:v>-2.2950200000000001</c:v>
                </c:pt>
                <c:pt idx="1498">
                  <c:v>-2.2729699999999999</c:v>
                </c:pt>
                <c:pt idx="1499">
                  <c:v>-2.2618499999999999</c:v>
                </c:pt>
                <c:pt idx="1500">
                  <c:v>-2.2507299999999999</c:v>
                </c:pt>
                <c:pt idx="1501">
                  <c:v>-2.2396099999999999</c:v>
                </c:pt>
                <c:pt idx="1502">
                  <c:v>-2.2284899999999999</c:v>
                </c:pt>
                <c:pt idx="1503">
                  <c:v>-2.2173699999999998</c:v>
                </c:pt>
                <c:pt idx="1504">
                  <c:v>-2.2062499999999998</c:v>
                </c:pt>
                <c:pt idx="1505">
                  <c:v>-2.1951399999999999</c:v>
                </c:pt>
                <c:pt idx="1506">
                  <c:v>-2.1840199999999999</c:v>
                </c:pt>
                <c:pt idx="1507">
                  <c:v>-2.1749399999999999</c:v>
                </c:pt>
                <c:pt idx="1508">
                  <c:v>-2.1665899999999998</c:v>
                </c:pt>
                <c:pt idx="1509">
                  <c:v>-2.1582499999999998</c:v>
                </c:pt>
                <c:pt idx="1510">
                  <c:v>-2.1499100000000002</c:v>
                </c:pt>
                <c:pt idx="1511">
                  <c:v>-2.1415700000000002</c:v>
                </c:pt>
                <c:pt idx="1512">
                  <c:v>-2.1332200000000001</c:v>
                </c:pt>
                <c:pt idx="1513">
                  <c:v>-2.1248800000000001</c:v>
                </c:pt>
                <c:pt idx="1514">
                  <c:v>-2.1165400000000001</c:v>
                </c:pt>
                <c:pt idx="1515">
                  <c:v>-2.1082000000000001</c:v>
                </c:pt>
                <c:pt idx="1516">
                  <c:v>-2.0998600000000001</c:v>
                </c:pt>
                <c:pt idx="1517">
                  <c:v>-2.09151</c:v>
                </c:pt>
                <c:pt idx="1518">
                  <c:v>-2.08413</c:v>
                </c:pt>
                <c:pt idx="1519">
                  <c:v>-2.0767799999999998</c:v>
                </c:pt>
                <c:pt idx="1520">
                  <c:v>-2.0694400000000002</c:v>
                </c:pt>
                <c:pt idx="1521">
                  <c:v>-2.06209</c:v>
                </c:pt>
                <c:pt idx="1522">
                  <c:v>-2.0547399999999998</c:v>
                </c:pt>
                <c:pt idx="1523">
                  <c:v>-2.0474000000000001</c:v>
                </c:pt>
                <c:pt idx="1524">
                  <c:v>-2.0400499999999999</c:v>
                </c:pt>
                <c:pt idx="1525">
                  <c:v>-2.0327099999999998</c:v>
                </c:pt>
                <c:pt idx="1526">
                  <c:v>-2.02536</c:v>
                </c:pt>
                <c:pt idx="1527">
                  <c:v>-2.0180099999999999</c:v>
                </c:pt>
                <c:pt idx="1528">
                  <c:v>-2.0108999999999999</c:v>
                </c:pt>
                <c:pt idx="1529">
                  <c:v>-2.0047899999999998</c:v>
                </c:pt>
                <c:pt idx="1530">
                  <c:v>-1.99868</c:v>
                </c:pt>
                <c:pt idx="1531">
                  <c:v>-1.99258</c:v>
                </c:pt>
                <c:pt idx="1532">
                  <c:v>-1.98647</c:v>
                </c:pt>
                <c:pt idx="1533">
                  <c:v>-1.9803599999999999</c:v>
                </c:pt>
                <c:pt idx="1534">
                  <c:v>-1.9742500000000001</c:v>
                </c:pt>
                <c:pt idx="1535">
                  <c:v>-1.96814</c:v>
                </c:pt>
                <c:pt idx="1536">
                  <c:v>-1.9620299999999999</c:v>
                </c:pt>
                <c:pt idx="1537">
                  <c:v>-1.9559200000000001</c:v>
                </c:pt>
                <c:pt idx="1538">
                  <c:v>-1.94981</c:v>
                </c:pt>
                <c:pt idx="1539">
                  <c:v>-1.9437199999999999</c:v>
                </c:pt>
                <c:pt idx="1540">
                  <c:v>-1.9377800000000001</c:v>
                </c:pt>
                <c:pt idx="1541">
                  <c:v>-1.93184</c:v>
                </c:pt>
                <c:pt idx="1542">
                  <c:v>-1.92591</c:v>
                </c:pt>
                <c:pt idx="1543">
                  <c:v>-1.91997</c:v>
                </c:pt>
                <c:pt idx="1544">
                  <c:v>-1.91404</c:v>
                </c:pt>
                <c:pt idx="1545">
                  <c:v>-1.9080999999999999</c:v>
                </c:pt>
                <c:pt idx="1546">
                  <c:v>-1.9021600000000001</c:v>
                </c:pt>
                <c:pt idx="1547">
                  <c:v>-1.8962300000000001</c:v>
                </c:pt>
                <c:pt idx="1548">
                  <c:v>-1.89029</c:v>
                </c:pt>
                <c:pt idx="1549">
                  <c:v>-1.88436</c:v>
                </c:pt>
                <c:pt idx="1550">
                  <c:v>-1.87842</c:v>
                </c:pt>
                <c:pt idx="1551">
                  <c:v>-1.87138</c:v>
                </c:pt>
                <c:pt idx="1552">
                  <c:v>-1.8643400000000001</c:v>
                </c:pt>
                <c:pt idx="1553">
                  <c:v>-1.8572900000000001</c:v>
                </c:pt>
                <c:pt idx="1554">
                  <c:v>-1.85025</c:v>
                </c:pt>
                <c:pt idx="1555">
                  <c:v>-1.84321</c:v>
                </c:pt>
                <c:pt idx="1556">
                  <c:v>-1.8361700000000001</c:v>
                </c:pt>
                <c:pt idx="1557">
                  <c:v>-1.8291299999999999</c:v>
                </c:pt>
                <c:pt idx="1558">
                  <c:v>-1.8220799999999999</c:v>
                </c:pt>
                <c:pt idx="1559">
                  <c:v>-1.81504</c:v>
                </c:pt>
                <c:pt idx="1560">
                  <c:v>-1.8080000000000001</c:v>
                </c:pt>
                <c:pt idx="1561">
                  <c:v>-1.8009599999999999</c:v>
                </c:pt>
                <c:pt idx="1562">
                  <c:v>-1.79392</c:v>
                </c:pt>
                <c:pt idx="1563">
                  <c:v>-1.78687</c:v>
                </c:pt>
                <c:pt idx="1564">
                  <c:v>-1.77979</c:v>
                </c:pt>
                <c:pt idx="1565">
                  <c:v>-1.7724500000000001</c:v>
                </c:pt>
                <c:pt idx="1566">
                  <c:v>-1.76511</c:v>
                </c:pt>
                <c:pt idx="1567">
                  <c:v>-1.7577700000000001</c:v>
                </c:pt>
                <c:pt idx="1568">
                  <c:v>-1.7504299999999999</c:v>
                </c:pt>
                <c:pt idx="1569">
                  <c:v>-1.74308</c:v>
                </c:pt>
                <c:pt idx="1570">
                  <c:v>-1.7357400000000001</c:v>
                </c:pt>
                <c:pt idx="1571">
                  <c:v>-1.7283999999999999</c:v>
                </c:pt>
                <c:pt idx="1572">
                  <c:v>-1.72106</c:v>
                </c:pt>
                <c:pt idx="1573">
                  <c:v>-1.7137199999999999</c:v>
                </c:pt>
                <c:pt idx="1574">
                  <c:v>-1.7063699999999999</c:v>
                </c:pt>
                <c:pt idx="1575">
                  <c:v>-1.69903</c:v>
                </c:pt>
                <c:pt idx="1576">
                  <c:v>-1.6916899999999999</c:v>
                </c:pt>
                <c:pt idx="1577">
                  <c:v>-1.68435</c:v>
                </c:pt>
                <c:pt idx="1578">
                  <c:v>-1.6770099999999999</c:v>
                </c:pt>
                <c:pt idx="1579">
                  <c:v>-1.6696599999999999</c:v>
                </c:pt>
                <c:pt idx="1580">
                  <c:v>-1.66232</c:v>
                </c:pt>
                <c:pt idx="1581">
                  <c:v>-1.6549799999999999</c:v>
                </c:pt>
                <c:pt idx="1582">
                  <c:v>-1.6485099999999999</c:v>
                </c:pt>
                <c:pt idx="1583">
                  <c:v>-1.6422600000000001</c:v>
                </c:pt>
                <c:pt idx="1584">
                  <c:v>-1.63602</c:v>
                </c:pt>
                <c:pt idx="1585">
                  <c:v>-1.6297699999999999</c:v>
                </c:pt>
                <c:pt idx="1586">
                  <c:v>-1.6235200000000001</c:v>
                </c:pt>
                <c:pt idx="1587">
                  <c:v>-1.6172800000000001</c:v>
                </c:pt>
                <c:pt idx="1588">
                  <c:v>-1.61103</c:v>
                </c:pt>
                <c:pt idx="1589">
                  <c:v>-1.6047899999999999</c:v>
                </c:pt>
                <c:pt idx="1590">
                  <c:v>-1.5985400000000001</c:v>
                </c:pt>
                <c:pt idx="1591">
                  <c:v>-1.59229</c:v>
                </c:pt>
                <c:pt idx="1592">
                  <c:v>-1.58605</c:v>
                </c:pt>
                <c:pt idx="1593">
                  <c:v>-1.5798000000000001</c:v>
                </c:pt>
                <c:pt idx="1594">
                  <c:v>-1.5735600000000001</c:v>
                </c:pt>
                <c:pt idx="1595">
                  <c:v>-1.56731</c:v>
                </c:pt>
                <c:pt idx="1596">
                  <c:v>-1.56107</c:v>
                </c:pt>
                <c:pt idx="1597">
                  <c:v>-1.5548200000000001</c:v>
                </c:pt>
                <c:pt idx="1598">
                  <c:v>-1.54857</c:v>
                </c:pt>
                <c:pt idx="1599">
                  <c:v>-1.54233</c:v>
                </c:pt>
                <c:pt idx="1600">
                  <c:v>-1.5360799999999999</c:v>
                </c:pt>
                <c:pt idx="1601">
                  <c:v>-1.5298400000000001</c:v>
                </c:pt>
                <c:pt idx="1602">
                  <c:v>-1.52359</c:v>
                </c:pt>
                <c:pt idx="1603">
                  <c:v>-1.5174000000000001</c:v>
                </c:pt>
                <c:pt idx="1604">
                  <c:v>-1.51166</c:v>
                </c:pt>
                <c:pt idx="1605">
                  <c:v>-1.5059100000000001</c:v>
                </c:pt>
                <c:pt idx="1606">
                  <c:v>-1.5001599999999999</c:v>
                </c:pt>
                <c:pt idx="1607">
                  <c:v>-1.49441</c:v>
                </c:pt>
                <c:pt idx="1608">
                  <c:v>-1.4886600000000001</c:v>
                </c:pt>
                <c:pt idx="1609">
                  <c:v>-1.48291</c:v>
                </c:pt>
                <c:pt idx="1610">
                  <c:v>-1.47716</c:v>
                </c:pt>
                <c:pt idx="1611">
                  <c:v>-1.47142</c:v>
                </c:pt>
                <c:pt idx="1612">
                  <c:v>-1.46567</c:v>
                </c:pt>
                <c:pt idx="1613">
                  <c:v>-1.4599200000000001</c:v>
                </c:pt>
                <c:pt idx="1614">
                  <c:v>-1.45417</c:v>
                </c:pt>
                <c:pt idx="1615">
                  <c:v>-1.44842</c:v>
                </c:pt>
                <c:pt idx="1616">
                  <c:v>-1.4426699999999999</c:v>
                </c:pt>
                <c:pt idx="1617">
                  <c:v>-1.43692</c:v>
                </c:pt>
                <c:pt idx="1618">
                  <c:v>-1.4311700000000001</c:v>
                </c:pt>
                <c:pt idx="1619">
                  <c:v>-1.42543</c:v>
                </c:pt>
                <c:pt idx="1620">
                  <c:v>-1.4196800000000001</c:v>
                </c:pt>
                <c:pt idx="1621">
                  <c:v>-1.4139299999999999</c:v>
                </c:pt>
                <c:pt idx="1622">
                  <c:v>-1.40818</c:v>
                </c:pt>
                <c:pt idx="1623">
                  <c:v>-1.4024300000000001</c:v>
                </c:pt>
                <c:pt idx="1624">
                  <c:v>-1.3966799999999999</c:v>
                </c:pt>
                <c:pt idx="1625">
                  <c:v>-1.39093</c:v>
                </c:pt>
                <c:pt idx="1626">
                  <c:v>-1.3851800000000001</c:v>
                </c:pt>
                <c:pt idx="1627">
                  <c:v>-1.37944</c:v>
                </c:pt>
                <c:pt idx="1628">
                  <c:v>-1.3736900000000001</c:v>
                </c:pt>
                <c:pt idx="1629">
                  <c:v>-1.3679399999999999</c:v>
                </c:pt>
                <c:pt idx="1630">
                  <c:v>-1.36222</c:v>
                </c:pt>
                <c:pt idx="1631">
                  <c:v>-1.35741</c:v>
                </c:pt>
                <c:pt idx="1632">
                  <c:v>-1.3526</c:v>
                </c:pt>
                <c:pt idx="1633">
                  <c:v>-1.34779</c:v>
                </c:pt>
                <c:pt idx="1634">
                  <c:v>-1.3429899999999999</c:v>
                </c:pt>
                <c:pt idx="1635">
                  <c:v>-1.3381799999999999</c:v>
                </c:pt>
                <c:pt idx="1636">
                  <c:v>-1.3333699999999999</c:v>
                </c:pt>
                <c:pt idx="1637">
                  <c:v>-1.32856</c:v>
                </c:pt>
                <c:pt idx="1638">
                  <c:v>-1.32375</c:v>
                </c:pt>
                <c:pt idx="1639">
                  <c:v>-1.31894</c:v>
                </c:pt>
                <c:pt idx="1640">
                  <c:v>-1.31413</c:v>
                </c:pt>
                <c:pt idx="1641">
                  <c:v>-1.3093300000000001</c:v>
                </c:pt>
                <c:pt idx="1642">
                  <c:v>-1.3045199999999999</c:v>
                </c:pt>
                <c:pt idx="1643">
                  <c:v>-1.2997099999999999</c:v>
                </c:pt>
                <c:pt idx="1644">
                  <c:v>-1.2948999999999999</c:v>
                </c:pt>
                <c:pt idx="1645">
                  <c:v>-1.29009</c:v>
                </c:pt>
                <c:pt idx="1646">
                  <c:v>-1.28528</c:v>
                </c:pt>
                <c:pt idx="1647">
                  <c:v>-1.28047</c:v>
                </c:pt>
                <c:pt idx="1648">
                  <c:v>-1.27566</c:v>
                </c:pt>
                <c:pt idx="1649">
                  <c:v>-1.2708600000000001</c:v>
                </c:pt>
                <c:pt idx="1650">
                  <c:v>-1.2660499999999999</c:v>
                </c:pt>
                <c:pt idx="1651">
                  <c:v>-1.2612399999999999</c:v>
                </c:pt>
                <c:pt idx="1652">
                  <c:v>-1.2564299999999999</c:v>
                </c:pt>
                <c:pt idx="1653">
                  <c:v>-1.25162</c:v>
                </c:pt>
                <c:pt idx="1654">
                  <c:v>-1.24681</c:v>
                </c:pt>
                <c:pt idx="1655">
                  <c:v>-1.242</c:v>
                </c:pt>
                <c:pt idx="1656">
                  <c:v>-1.2372000000000001</c:v>
                </c:pt>
                <c:pt idx="1657">
                  <c:v>-1.2323900000000001</c:v>
                </c:pt>
                <c:pt idx="1658">
                  <c:v>-1.2275799999999999</c:v>
                </c:pt>
                <c:pt idx="1659">
                  <c:v>-1.2227699999999999</c:v>
                </c:pt>
                <c:pt idx="1660">
                  <c:v>-1.2179599999999999</c:v>
                </c:pt>
                <c:pt idx="1661">
                  <c:v>-1.21315</c:v>
                </c:pt>
                <c:pt idx="1662">
                  <c:v>-1.20834</c:v>
                </c:pt>
                <c:pt idx="1663">
                  <c:v>-1.20353</c:v>
                </c:pt>
                <c:pt idx="1664">
                  <c:v>-1.1987300000000001</c:v>
                </c:pt>
                <c:pt idx="1665">
                  <c:v>-1.1939200000000001</c:v>
                </c:pt>
                <c:pt idx="1666">
                  <c:v>-1.1891099999999999</c:v>
                </c:pt>
                <c:pt idx="1667">
                  <c:v>-1.1842999999999999</c:v>
                </c:pt>
                <c:pt idx="1668">
                  <c:v>-1.1794899999999999</c:v>
                </c:pt>
                <c:pt idx="1669">
                  <c:v>-1.1746799999999999</c:v>
                </c:pt>
                <c:pt idx="1670">
                  <c:v>-1.16987</c:v>
                </c:pt>
                <c:pt idx="1671">
                  <c:v>-1.1650700000000001</c:v>
                </c:pt>
                <c:pt idx="1672">
                  <c:v>-1.1602600000000001</c:v>
                </c:pt>
                <c:pt idx="1673">
                  <c:v>-1.1554500000000001</c:v>
                </c:pt>
                <c:pt idx="1674">
                  <c:v>-1.1506400000000001</c:v>
                </c:pt>
                <c:pt idx="1675">
                  <c:v>-1.1458299999999999</c:v>
                </c:pt>
                <c:pt idx="1676">
                  <c:v>-1.1410199999999999</c:v>
                </c:pt>
                <c:pt idx="1677">
                  <c:v>-1.1362099999999999</c:v>
                </c:pt>
                <c:pt idx="1678">
                  <c:v>-1.13141</c:v>
                </c:pt>
                <c:pt idx="1679">
                  <c:v>-1.1266</c:v>
                </c:pt>
                <c:pt idx="1680">
                  <c:v>-1.1217900000000001</c:v>
                </c:pt>
                <c:pt idx="1681">
                  <c:v>-1.1169800000000001</c:v>
                </c:pt>
                <c:pt idx="1682">
                  <c:v>-1.1121700000000001</c:v>
                </c:pt>
                <c:pt idx="1683">
                  <c:v>-1.1073599999999999</c:v>
                </c:pt>
                <c:pt idx="1684">
                  <c:v>-1.1025499999999999</c:v>
                </c:pt>
                <c:pt idx="1685">
                  <c:v>-1.09874</c:v>
                </c:pt>
                <c:pt idx="1686">
                  <c:v>-1.09511</c:v>
                </c:pt>
                <c:pt idx="1687">
                  <c:v>-1.0914699999999999</c:v>
                </c:pt>
                <c:pt idx="1688">
                  <c:v>-1.0878300000000001</c:v>
                </c:pt>
                <c:pt idx="1689">
                  <c:v>-1.08419</c:v>
                </c:pt>
                <c:pt idx="1690">
                  <c:v>-1.0805499999999999</c:v>
                </c:pt>
                <c:pt idx="1691">
                  <c:v>-1.07691</c:v>
                </c:pt>
                <c:pt idx="1692">
                  <c:v>-1.0732699999999999</c:v>
                </c:pt>
                <c:pt idx="1693">
                  <c:v>-1.0696399999999999</c:v>
                </c:pt>
                <c:pt idx="1694">
                  <c:v>-1.0660000000000001</c:v>
                </c:pt>
                <c:pt idx="1695">
                  <c:v>-1.06236</c:v>
                </c:pt>
                <c:pt idx="1696">
                  <c:v>-1.0587200000000001</c:v>
                </c:pt>
                <c:pt idx="1697">
                  <c:v>-1.05508</c:v>
                </c:pt>
                <c:pt idx="1698">
                  <c:v>-1.0514399999999999</c:v>
                </c:pt>
                <c:pt idx="1699">
                  <c:v>-1.0478000000000001</c:v>
                </c:pt>
                <c:pt idx="1700">
                  <c:v>-1.04417</c:v>
                </c:pt>
                <c:pt idx="1701">
                  <c:v>-1.04053</c:v>
                </c:pt>
                <c:pt idx="1702">
                  <c:v>-1.0368900000000001</c:v>
                </c:pt>
                <c:pt idx="1703">
                  <c:v>-1.03325</c:v>
                </c:pt>
                <c:pt idx="1704">
                  <c:v>-1.0296099999999999</c:v>
                </c:pt>
                <c:pt idx="1705">
                  <c:v>-1.02597</c:v>
                </c:pt>
                <c:pt idx="1706">
                  <c:v>-1.02233</c:v>
                </c:pt>
                <c:pt idx="1707">
                  <c:v>-1.0186999999999999</c:v>
                </c:pt>
                <c:pt idx="1708">
                  <c:v>-1.0150600000000001</c:v>
                </c:pt>
                <c:pt idx="1709">
                  <c:v>-1.01142</c:v>
                </c:pt>
                <c:pt idx="1710">
                  <c:v>-1.0077799999999999</c:v>
                </c:pt>
                <c:pt idx="1711">
                  <c:v>-1.00414</c:v>
                </c:pt>
                <c:pt idx="1712">
                  <c:v>-1.0004999999999999</c:v>
                </c:pt>
                <c:pt idx="1713">
                  <c:v>-0.99686399999999997</c:v>
                </c:pt>
                <c:pt idx="1714">
                  <c:v>-0.99322500000000002</c:v>
                </c:pt>
                <c:pt idx="1715">
                  <c:v>-0.98958699999999999</c:v>
                </c:pt>
                <c:pt idx="1716">
                  <c:v>-0.98594800000000005</c:v>
                </c:pt>
                <c:pt idx="1717">
                  <c:v>-0.98231000000000002</c:v>
                </c:pt>
                <c:pt idx="1718">
                  <c:v>-0.97867099999999996</c:v>
                </c:pt>
                <c:pt idx="1719">
                  <c:v>-0.97503300000000004</c:v>
                </c:pt>
                <c:pt idx="1720">
                  <c:v>-0.97139399999999998</c:v>
                </c:pt>
                <c:pt idx="1721">
                  <c:v>-0.96775599999999995</c:v>
                </c:pt>
                <c:pt idx="1722">
                  <c:v>-0.964117</c:v>
                </c:pt>
                <c:pt idx="1723">
                  <c:v>-0.96047800000000005</c:v>
                </c:pt>
                <c:pt idx="1724">
                  <c:v>-0.95684000000000002</c:v>
                </c:pt>
                <c:pt idx="1725">
                  <c:v>-0.95320099999999996</c:v>
                </c:pt>
                <c:pt idx="1726">
                  <c:v>-0.94956300000000005</c:v>
                </c:pt>
                <c:pt idx="1727">
                  <c:v>-0.94592399999999999</c:v>
                </c:pt>
                <c:pt idx="1728">
                  <c:v>-0.94228599999999996</c:v>
                </c:pt>
                <c:pt idx="1729">
                  <c:v>-0.93864700000000001</c:v>
                </c:pt>
                <c:pt idx="1730">
                  <c:v>-0.93500799999999995</c:v>
                </c:pt>
                <c:pt idx="1731">
                  <c:v>-0.93137000000000003</c:v>
                </c:pt>
                <c:pt idx="1732">
                  <c:v>-0.92773099999999997</c:v>
                </c:pt>
                <c:pt idx="1733">
                  <c:v>-0.92409300000000005</c:v>
                </c:pt>
                <c:pt idx="1734">
                  <c:v>-0.92045399999999999</c:v>
                </c:pt>
                <c:pt idx="1735">
                  <c:v>-0.91681599999999996</c:v>
                </c:pt>
                <c:pt idx="1736">
                  <c:v>-0.91317700000000002</c:v>
                </c:pt>
                <c:pt idx="1737">
                  <c:v>-0.90953899999999999</c:v>
                </c:pt>
                <c:pt idx="1738">
                  <c:v>-0.90590000000000004</c:v>
                </c:pt>
                <c:pt idx="1739">
                  <c:v>-0.90226099999999998</c:v>
                </c:pt>
                <c:pt idx="1740">
                  <c:v>-0.89862299999999995</c:v>
                </c:pt>
                <c:pt idx="1741">
                  <c:v>-0.894984</c:v>
                </c:pt>
                <c:pt idx="1742">
                  <c:v>-0.89134599999999997</c:v>
                </c:pt>
                <c:pt idx="1743">
                  <c:v>-0.88770700000000002</c:v>
                </c:pt>
                <c:pt idx="1744">
                  <c:v>-0.88406899999999999</c:v>
                </c:pt>
                <c:pt idx="1745">
                  <c:v>-0.88043000000000005</c:v>
                </c:pt>
                <c:pt idx="1746">
                  <c:v>-0.87679099999999999</c:v>
                </c:pt>
                <c:pt idx="1747">
                  <c:v>-0.87315299999999996</c:v>
                </c:pt>
                <c:pt idx="1748">
                  <c:v>-0.86951400000000001</c:v>
                </c:pt>
                <c:pt idx="1749">
                  <c:v>-0.86587599999999998</c:v>
                </c:pt>
                <c:pt idx="1750">
                  <c:v>-0.86223700000000003</c:v>
                </c:pt>
                <c:pt idx="1751">
                  <c:v>-0.858599</c:v>
                </c:pt>
                <c:pt idx="1752">
                  <c:v>-0.85496000000000005</c:v>
                </c:pt>
                <c:pt idx="1753">
                  <c:v>-0.85132200000000002</c:v>
                </c:pt>
                <c:pt idx="1754">
                  <c:v>-0.84768299999999996</c:v>
                </c:pt>
                <c:pt idx="1755">
                  <c:v>-0.84404400000000002</c:v>
                </c:pt>
                <c:pt idx="1756">
                  <c:v>-0.84040599999999999</c:v>
                </c:pt>
                <c:pt idx="1757">
                  <c:v>-0.83676700000000004</c:v>
                </c:pt>
                <c:pt idx="1758">
                  <c:v>-0.83312900000000001</c:v>
                </c:pt>
                <c:pt idx="1759">
                  <c:v>-0.82948999999999995</c:v>
                </c:pt>
                <c:pt idx="1760">
                  <c:v>-0.82585200000000003</c:v>
                </c:pt>
                <c:pt idx="1761">
                  <c:v>-0.82221299999999997</c:v>
                </c:pt>
                <c:pt idx="1762">
                  <c:v>-0.81857400000000002</c:v>
                </c:pt>
                <c:pt idx="1763">
                  <c:v>-0.81493599999999999</c:v>
                </c:pt>
                <c:pt idx="1764">
                  <c:v>-0.81129700000000005</c:v>
                </c:pt>
                <c:pt idx="1765">
                  <c:v>-0.80765900000000002</c:v>
                </c:pt>
                <c:pt idx="1766">
                  <c:v>-0.80401999999999996</c:v>
                </c:pt>
                <c:pt idx="1767">
                  <c:v>-0.80038200000000004</c:v>
                </c:pt>
                <c:pt idx="1768">
                  <c:v>-0.79674299999999998</c:v>
                </c:pt>
                <c:pt idx="1769">
                  <c:v>-0.79310499999999995</c:v>
                </c:pt>
                <c:pt idx="1770">
                  <c:v>-0.789466</c:v>
                </c:pt>
                <c:pt idx="1771">
                  <c:v>-0.78582700000000005</c:v>
                </c:pt>
                <c:pt idx="1772">
                  <c:v>-0.78218900000000002</c:v>
                </c:pt>
                <c:pt idx="1773">
                  <c:v>-0.77854999999999996</c:v>
                </c:pt>
                <c:pt idx="1774">
                  <c:v>-0.77491200000000005</c:v>
                </c:pt>
                <c:pt idx="1775">
                  <c:v>-0.77127299999999999</c:v>
                </c:pt>
                <c:pt idx="1776">
                  <c:v>-0.76763499999999996</c:v>
                </c:pt>
                <c:pt idx="1777">
                  <c:v>-0.76399600000000001</c:v>
                </c:pt>
                <c:pt idx="1778">
                  <c:v>-0.76035699999999995</c:v>
                </c:pt>
                <c:pt idx="1779">
                  <c:v>-0.75671900000000003</c:v>
                </c:pt>
                <c:pt idx="1780">
                  <c:v>-0.75307999999999997</c:v>
                </c:pt>
                <c:pt idx="1781">
                  <c:v>-0.74944200000000005</c:v>
                </c:pt>
                <c:pt idx="1782">
                  <c:v>-0.74580299999999999</c:v>
                </c:pt>
                <c:pt idx="1783">
                  <c:v>-0.74216499999999996</c:v>
                </c:pt>
                <c:pt idx="1784">
                  <c:v>-0.73852600000000002</c:v>
                </c:pt>
                <c:pt idx="1785">
                  <c:v>-0.73488799999999999</c:v>
                </c:pt>
                <c:pt idx="1786">
                  <c:v>-0.73124900000000004</c:v>
                </c:pt>
                <c:pt idx="1787">
                  <c:v>-0.72760999999999998</c:v>
                </c:pt>
                <c:pt idx="1788">
                  <c:v>-0.72397199999999995</c:v>
                </c:pt>
                <c:pt idx="1789">
                  <c:v>-0.720333</c:v>
                </c:pt>
                <c:pt idx="1790">
                  <c:v>-0.71669499999999997</c:v>
                </c:pt>
                <c:pt idx="1791">
                  <c:v>-0.71305600000000002</c:v>
                </c:pt>
                <c:pt idx="1792">
                  <c:v>-0.70941799999999999</c:v>
                </c:pt>
                <c:pt idx="1793">
                  <c:v>-0.70663299999999996</c:v>
                </c:pt>
                <c:pt idx="1794">
                  <c:v>-0.70471499999999998</c:v>
                </c:pt>
                <c:pt idx="1795">
                  <c:v>-0.70279599999999998</c:v>
                </c:pt>
                <c:pt idx="1796">
                  <c:v>-0.700878</c:v>
                </c:pt>
                <c:pt idx="1797">
                  <c:v>-0.698959</c:v>
                </c:pt>
                <c:pt idx="1798">
                  <c:v>-0.69704100000000002</c:v>
                </c:pt>
                <c:pt idx="1799">
                  <c:v>-0.69512200000000002</c:v>
                </c:pt>
                <c:pt idx="1800">
                  <c:v>-0.69320400000000004</c:v>
                </c:pt>
                <c:pt idx="1801">
                  <c:v>-0.69128500000000004</c:v>
                </c:pt>
                <c:pt idx="1802">
                  <c:v>-0.68936699999999995</c:v>
                </c:pt>
                <c:pt idx="1803">
                  <c:v>-0.68744799999999995</c:v>
                </c:pt>
                <c:pt idx="1804">
                  <c:v>-0.68552999999999997</c:v>
                </c:pt>
                <c:pt idx="1805">
                  <c:v>-0.68361099999999997</c:v>
                </c:pt>
                <c:pt idx="1806">
                  <c:v>-0.68169299999999999</c:v>
                </c:pt>
                <c:pt idx="1807">
                  <c:v>-0.67977399999999999</c:v>
                </c:pt>
                <c:pt idx="1808">
                  <c:v>-0.67785600000000001</c:v>
                </c:pt>
                <c:pt idx="1809">
                  <c:v>-0.67593700000000001</c:v>
                </c:pt>
                <c:pt idx="1810">
                  <c:v>-0.67401900000000003</c:v>
                </c:pt>
                <c:pt idx="1811">
                  <c:v>-0.67210000000000003</c:v>
                </c:pt>
                <c:pt idx="1812">
                  <c:v>-0.67018200000000006</c:v>
                </c:pt>
                <c:pt idx="1813">
                  <c:v>-0.66826300000000005</c:v>
                </c:pt>
                <c:pt idx="1814">
                  <c:v>-0.66634499999999997</c:v>
                </c:pt>
                <c:pt idx="1815">
                  <c:v>-0.66442599999999996</c:v>
                </c:pt>
                <c:pt idx="1816">
                  <c:v>-0.66250799999999999</c:v>
                </c:pt>
                <c:pt idx="1817">
                  <c:v>-0.66058899999999998</c:v>
                </c:pt>
                <c:pt idx="1818">
                  <c:v>-0.65866999999999998</c:v>
                </c:pt>
                <c:pt idx="1819">
                  <c:v>-0.656752</c:v>
                </c:pt>
                <c:pt idx="1820">
                  <c:v>-0.654833</c:v>
                </c:pt>
                <c:pt idx="1821">
                  <c:v>-0.65291500000000002</c:v>
                </c:pt>
                <c:pt idx="1822">
                  <c:v>-0.65099600000000002</c:v>
                </c:pt>
                <c:pt idx="1823">
                  <c:v>-0.64907800000000004</c:v>
                </c:pt>
                <c:pt idx="1824">
                  <c:v>-0.64715900000000004</c:v>
                </c:pt>
                <c:pt idx="1825">
                  <c:v>-0.64524099999999995</c:v>
                </c:pt>
                <c:pt idx="1826">
                  <c:v>-0.64332199999999995</c:v>
                </c:pt>
                <c:pt idx="1827">
                  <c:v>-0.64140399999999997</c:v>
                </c:pt>
                <c:pt idx="1828">
                  <c:v>-0.63948499999999997</c:v>
                </c:pt>
                <c:pt idx="1829">
                  <c:v>-0.63756699999999999</c:v>
                </c:pt>
                <c:pt idx="1830">
                  <c:v>-0.63564799999999999</c:v>
                </c:pt>
                <c:pt idx="1831">
                  <c:v>-0.63373000000000002</c:v>
                </c:pt>
                <c:pt idx="1832">
                  <c:v>-0.63181100000000001</c:v>
                </c:pt>
                <c:pt idx="1833">
                  <c:v>-0.62989300000000004</c:v>
                </c:pt>
                <c:pt idx="1834">
                  <c:v>-0.62797400000000003</c:v>
                </c:pt>
                <c:pt idx="1835">
                  <c:v>-0.62605599999999995</c:v>
                </c:pt>
                <c:pt idx="1836">
                  <c:v>-0.62413700000000005</c:v>
                </c:pt>
                <c:pt idx="1837">
                  <c:v>-0.62221899999999997</c:v>
                </c:pt>
                <c:pt idx="1838">
                  <c:v>-0.62029999999999996</c:v>
                </c:pt>
                <c:pt idx="1839">
                  <c:v>-0.61838199999999999</c:v>
                </c:pt>
                <c:pt idx="1840">
                  <c:v>-0.61646299999999998</c:v>
                </c:pt>
                <c:pt idx="1841">
                  <c:v>-0.61454500000000001</c:v>
                </c:pt>
                <c:pt idx="1842">
                  <c:v>-0.612626</c:v>
                </c:pt>
                <c:pt idx="1843">
                  <c:v>-0.61070800000000003</c:v>
                </c:pt>
                <c:pt idx="1844">
                  <c:v>-0.60878900000000002</c:v>
                </c:pt>
                <c:pt idx="1845">
                  <c:v>-0.60687000000000002</c:v>
                </c:pt>
                <c:pt idx="1846">
                  <c:v>-0.60495200000000005</c:v>
                </c:pt>
                <c:pt idx="1847">
                  <c:v>-0.60303300000000004</c:v>
                </c:pt>
                <c:pt idx="1848">
                  <c:v>-0.60111499999999995</c:v>
                </c:pt>
                <c:pt idx="1849">
                  <c:v>-0.59919599999999995</c:v>
                </c:pt>
                <c:pt idx="1850">
                  <c:v>-0.59727799999999998</c:v>
                </c:pt>
                <c:pt idx="1851">
                  <c:v>-0.59535899999999997</c:v>
                </c:pt>
                <c:pt idx="1852">
                  <c:v>-0.593441</c:v>
                </c:pt>
                <c:pt idx="1853">
                  <c:v>-0.59152199999999999</c:v>
                </c:pt>
                <c:pt idx="1854">
                  <c:v>-0.58960400000000002</c:v>
                </c:pt>
                <c:pt idx="1855">
                  <c:v>-0.58768500000000001</c:v>
                </c:pt>
                <c:pt idx="1856">
                  <c:v>-0.58576700000000004</c:v>
                </c:pt>
                <c:pt idx="1857">
                  <c:v>-0.58384800000000003</c:v>
                </c:pt>
                <c:pt idx="1858">
                  <c:v>-0.58192999999999995</c:v>
                </c:pt>
                <c:pt idx="1859">
                  <c:v>-0.58001100000000005</c:v>
                </c:pt>
                <c:pt idx="1860">
                  <c:v>-0.57809299999999997</c:v>
                </c:pt>
                <c:pt idx="1861">
                  <c:v>-0.57617399999999996</c:v>
                </c:pt>
                <c:pt idx="1862">
                  <c:v>-0.57425599999999999</c:v>
                </c:pt>
                <c:pt idx="1863">
                  <c:v>-0.57233699999999998</c:v>
                </c:pt>
                <c:pt idx="1864">
                  <c:v>-0.57041900000000001</c:v>
                </c:pt>
                <c:pt idx="1865">
                  <c:v>-0.56850000000000001</c:v>
                </c:pt>
                <c:pt idx="1866">
                  <c:v>-0.56658200000000003</c:v>
                </c:pt>
                <c:pt idx="1867">
                  <c:v>-0.56466300000000003</c:v>
                </c:pt>
                <c:pt idx="1868">
                  <c:v>-0.56274500000000005</c:v>
                </c:pt>
                <c:pt idx="1869">
                  <c:v>-0.56082600000000005</c:v>
                </c:pt>
                <c:pt idx="1870">
                  <c:v>-0.55890799999999996</c:v>
                </c:pt>
                <c:pt idx="1871">
                  <c:v>-0.55698899999999996</c:v>
                </c:pt>
                <c:pt idx="1872">
                  <c:v>-0.55507099999999998</c:v>
                </c:pt>
                <c:pt idx="1873">
                  <c:v>-0.55315199999999998</c:v>
                </c:pt>
                <c:pt idx="1874">
                  <c:v>-0.55123299999999997</c:v>
                </c:pt>
                <c:pt idx="1875">
                  <c:v>-0.549315</c:v>
                </c:pt>
                <c:pt idx="1876">
                  <c:v>-0.54739599999999999</c:v>
                </c:pt>
                <c:pt idx="1877">
                  <c:v>-0.54547800000000002</c:v>
                </c:pt>
                <c:pt idx="1878">
                  <c:v>-0.54355900000000001</c:v>
                </c:pt>
                <c:pt idx="1879">
                  <c:v>-0.54164100000000004</c:v>
                </c:pt>
                <c:pt idx="1880">
                  <c:v>-0.53972200000000004</c:v>
                </c:pt>
                <c:pt idx="1881">
                  <c:v>-0.53780399999999995</c:v>
                </c:pt>
                <c:pt idx="1882">
                  <c:v>-0.53588499999999994</c:v>
                </c:pt>
                <c:pt idx="1883">
                  <c:v>-0.53396699999999997</c:v>
                </c:pt>
                <c:pt idx="1884">
                  <c:v>-0.53204799999999997</c:v>
                </c:pt>
                <c:pt idx="1885">
                  <c:v>-0.53012999999999999</c:v>
                </c:pt>
                <c:pt idx="1886">
                  <c:v>-0.52821099999999999</c:v>
                </c:pt>
                <c:pt idx="1887">
                  <c:v>-0.52629300000000001</c:v>
                </c:pt>
                <c:pt idx="1888">
                  <c:v>-0.52437400000000001</c:v>
                </c:pt>
                <c:pt idx="1889">
                  <c:v>-0.52245600000000003</c:v>
                </c:pt>
                <c:pt idx="1890">
                  <c:v>-0.52053700000000003</c:v>
                </c:pt>
                <c:pt idx="1891">
                  <c:v>-0.51861900000000005</c:v>
                </c:pt>
                <c:pt idx="1892">
                  <c:v>-0.51670000000000005</c:v>
                </c:pt>
                <c:pt idx="1893">
                  <c:v>-0.51478199999999996</c:v>
                </c:pt>
                <c:pt idx="1894">
                  <c:v>-0.51286299999999996</c:v>
                </c:pt>
                <c:pt idx="1895">
                  <c:v>-0.51094499999999998</c:v>
                </c:pt>
                <c:pt idx="1896">
                  <c:v>-0.50902599999999998</c:v>
                </c:pt>
                <c:pt idx="1897">
                  <c:v>-0.507108</c:v>
                </c:pt>
                <c:pt idx="1898">
                  <c:v>-0.505189</c:v>
                </c:pt>
                <c:pt idx="1899">
                  <c:v>-0.50327100000000002</c:v>
                </c:pt>
                <c:pt idx="1900">
                  <c:v>-0.50135200000000002</c:v>
                </c:pt>
                <c:pt idx="1901">
                  <c:v>-0.49943399999999999</c:v>
                </c:pt>
                <c:pt idx="1902">
                  <c:v>-0.49751499999999999</c:v>
                </c:pt>
                <c:pt idx="1903">
                  <c:v>-0.49559599999999998</c:v>
                </c:pt>
                <c:pt idx="1904">
                  <c:v>-0.49367800000000001</c:v>
                </c:pt>
                <c:pt idx="1905">
                  <c:v>-0.491759</c:v>
                </c:pt>
                <c:pt idx="1906">
                  <c:v>-0.48984100000000003</c:v>
                </c:pt>
                <c:pt idx="1907">
                  <c:v>-0.48792200000000002</c:v>
                </c:pt>
                <c:pt idx="1908">
                  <c:v>-0.48600399999999999</c:v>
                </c:pt>
                <c:pt idx="1909">
                  <c:v>-0.48408499999999999</c:v>
                </c:pt>
                <c:pt idx="1910">
                  <c:v>-0.48216700000000001</c:v>
                </c:pt>
                <c:pt idx="1911">
                  <c:v>-0.48024800000000001</c:v>
                </c:pt>
                <c:pt idx="1912">
                  <c:v>-0.47832999999999998</c:v>
                </c:pt>
                <c:pt idx="1913">
                  <c:v>-0.47641099999999997</c:v>
                </c:pt>
                <c:pt idx="1914">
                  <c:v>-0.474493</c:v>
                </c:pt>
                <c:pt idx="1915">
                  <c:v>-0.47257399999999999</c:v>
                </c:pt>
                <c:pt idx="1916">
                  <c:v>-0.47065600000000002</c:v>
                </c:pt>
                <c:pt idx="1917">
                  <c:v>-0.46873700000000001</c:v>
                </c:pt>
                <c:pt idx="1918">
                  <c:v>-0.46681899999999998</c:v>
                </c:pt>
                <c:pt idx="1919">
                  <c:v>-0.46489999999999998</c:v>
                </c:pt>
                <c:pt idx="1920">
                  <c:v>-0.462982</c:v>
                </c:pt>
                <c:pt idx="1921">
                  <c:v>-0.461063</c:v>
                </c:pt>
                <c:pt idx="1922">
                  <c:v>-0.45914500000000003</c:v>
                </c:pt>
                <c:pt idx="1923">
                  <c:v>-0.45722600000000002</c:v>
                </c:pt>
                <c:pt idx="1924">
                  <c:v>-0.45530799999999999</c:v>
                </c:pt>
                <c:pt idx="1925">
                  <c:v>-0.45338899999999999</c:v>
                </c:pt>
                <c:pt idx="1926">
                  <c:v>-0.45147100000000001</c:v>
                </c:pt>
                <c:pt idx="1927">
                  <c:v>-0.44955200000000001</c:v>
                </c:pt>
                <c:pt idx="1928">
                  <c:v>-0.44763399999999998</c:v>
                </c:pt>
                <c:pt idx="1929">
                  <c:v>-0.44571499999999997</c:v>
                </c:pt>
                <c:pt idx="1930">
                  <c:v>-0.44379600000000002</c:v>
                </c:pt>
                <c:pt idx="1931">
                  <c:v>-0.44187799999999999</c:v>
                </c:pt>
                <c:pt idx="1932">
                  <c:v>-0.43995899999999999</c:v>
                </c:pt>
                <c:pt idx="1933">
                  <c:v>-0.43804100000000001</c:v>
                </c:pt>
                <c:pt idx="1934">
                  <c:v>-0.43612200000000001</c:v>
                </c:pt>
                <c:pt idx="1935">
                  <c:v>-0.43420399999999998</c:v>
                </c:pt>
                <c:pt idx="1936">
                  <c:v>-0.43228499999999997</c:v>
                </c:pt>
                <c:pt idx="1937">
                  <c:v>-0.430367</c:v>
                </c:pt>
                <c:pt idx="1938">
                  <c:v>-0.428448</c:v>
                </c:pt>
                <c:pt idx="1939">
                  <c:v>-0.42653000000000002</c:v>
                </c:pt>
                <c:pt idx="1940">
                  <c:v>-0.42461100000000002</c:v>
                </c:pt>
                <c:pt idx="1941">
                  <c:v>-0.42269299999999999</c:v>
                </c:pt>
                <c:pt idx="1942">
                  <c:v>-0.42077399999999998</c:v>
                </c:pt>
                <c:pt idx="1943">
                  <c:v>-0.41885600000000001</c:v>
                </c:pt>
                <c:pt idx="1944">
                  <c:v>-0.416937</c:v>
                </c:pt>
                <c:pt idx="1945">
                  <c:v>-0.41501900000000003</c:v>
                </c:pt>
                <c:pt idx="1946">
                  <c:v>-0.41310000000000002</c:v>
                </c:pt>
                <c:pt idx="1947">
                  <c:v>-0.41118199999999999</c:v>
                </c:pt>
                <c:pt idx="1948">
                  <c:v>-0.40926299999999999</c:v>
                </c:pt>
                <c:pt idx="1949">
                  <c:v>-0.40754699999999999</c:v>
                </c:pt>
                <c:pt idx="1950">
                  <c:v>-0.40644999999999998</c:v>
                </c:pt>
                <c:pt idx="1951">
                  <c:v>-0.40535300000000002</c:v>
                </c:pt>
                <c:pt idx="1952">
                  <c:v>-0.404256</c:v>
                </c:pt>
                <c:pt idx="1953">
                  <c:v>-0.40315899999999999</c:v>
                </c:pt>
                <c:pt idx="1954">
                  <c:v>-0.402061</c:v>
                </c:pt>
                <c:pt idx="1955">
                  <c:v>-0.40096399999999999</c:v>
                </c:pt>
                <c:pt idx="1956">
                  <c:v>-0.39986699999999997</c:v>
                </c:pt>
                <c:pt idx="1957">
                  <c:v>-0.39877000000000001</c:v>
                </c:pt>
                <c:pt idx="1958">
                  <c:v>-0.397673</c:v>
                </c:pt>
                <c:pt idx="1959">
                  <c:v>-0.39657599999999998</c:v>
                </c:pt>
                <c:pt idx="1960">
                  <c:v>-0.395478</c:v>
                </c:pt>
                <c:pt idx="1961">
                  <c:v>-0.39438099999999998</c:v>
                </c:pt>
                <c:pt idx="1962">
                  <c:v>-0.39328400000000002</c:v>
                </c:pt>
                <c:pt idx="1963">
                  <c:v>-0.39218700000000001</c:v>
                </c:pt>
                <c:pt idx="1964">
                  <c:v>-0.39108999999999999</c:v>
                </c:pt>
                <c:pt idx="1965">
                  <c:v>-0.38999299999999998</c:v>
                </c:pt>
                <c:pt idx="1966">
                  <c:v>-0.38889499999999999</c:v>
                </c:pt>
                <c:pt idx="1967">
                  <c:v>-0.38779799999999998</c:v>
                </c:pt>
                <c:pt idx="1968">
                  <c:v>-0.38670100000000002</c:v>
                </c:pt>
                <c:pt idx="1969">
                  <c:v>-0.385604</c:v>
                </c:pt>
                <c:pt idx="1970">
                  <c:v>-0.38450699999999999</c:v>
                </c:pt>
                <c:pt idx="1971">
                  <c:v>-0.383409</c:v>
                </c:pt>
                <c:pt idx="1972">
                  <c:v>-0.38231199999999999</c:v>
                </c:pt>
                <c:pt idx="1973">
                  <c:v>-0.38121500000000003</c:v>
                </c:pt>
                <c:pt idx="1974">
                  <c:v>-0.38011800000000001</c:v>
                </c:pt>
                <c:pt idx="1975">
                  <c:v>-0.379021</c:v>
                </c:pt>
                <c:pt idx="1976">
                  <c:v>-0.37792399999999998</c:v>
                </c:pt>
                <c:pt idx="1977">
                  <c:v>-0.37682599999999999</c:v>
                </c:pt>
                <c:pt idx="1978">
                  <c:v>-0.37572899999999998</c:v>
                </c:pt>
                <c:pt idx="1979">
                  <c:v>-0.37463200000000002</c:v>
                </c:pt>
                <c:pt idx="1980">
                  <c:v>-0.37353500000000001</c:v>
                </c:pt>
                <c:pt idx="1981">
                  <c:v>-0.37243799999999999</c:v>
                </c:pt>
                <c:pt idx="1982">
                  <c:v>-0.37134099999999998</c:v>
                </c:pt>
                <c:pt idx="1983">
                  <c:v>-0.37024299999999999</c:v>
                </c:pt>
                <c:pt idx="1984">
                  <c:v>-0.36914599999999997</c:v>
                </c:pt>
                <c:pt idx="1985">
                  <c:v>-0.36804900000000002</c:v>
                </c:pt>
                <c:pt idx="1986">
                  <c:v>-0.366952</c:v>
                </c:pt>
                <c:pt idx="1987">
                  <c:v>-0.36585499999999999</c:v>
                </c:pt>
                <c:pt idx="1988">
                  <c:v>-0.364757</c:v>
                </c:pt>
                <c:pt idx="1989">
                  <c:v>-0.36365999999999998</c:v>
                </c:pt>
                <c:pt idx="1990">
                  <c:v>-0.36256300000000002</c:v>
                </c:pt>
                <c:pt idx="1991">
                  <c:v>-0.36146600000000001</c:v>
                </c:pt>
                <c:pt idx="1992">
                  <c:v>-0.36036899999999999</c:v>
                </c:pt>
                <c:pt idx="1993">
                  <c:v>-0.35927199999999998</c:v>
                </c:pt>
                <c:pt idx="1994">
                  <c:v>-0.35817399999999999</c:v>
                </c:pt>
                <c:pt idx="1995">
                  <c:v>-0.35707699999999998</c:v>
                </c:pt>
                <c:pt idx="1996">
                  <c:v>-0.35598000000000002</c:v>
                </c:pt>
                <c:pt idx="1997">
                  <c:v>-0.354883</c:v>
                </c:pt>
                <c:pt idx="1998">
                  <c:v>-0.35378599999999999</c:v>
                </c:pt>
                <c:pt idx="1999">
                  <c:v>-0.35268899999999997</c:v>
                </c:pt>
                <c:pt idx="2000">
                  <c:v>-0.35159099999999999</c:v>
                </c:pt>
                <c:pt idx="2001">
                  <c:v>-0.35049399999999997</c:v>
                </c:pt>
                <c:pt idx="2002">
                  <c:v>-0.34939700000000001</c:v>
                </c:pt>
                <c:pt idx="2003">
                  <c:v>-0.3483</c:v>
                </c:pt>
                <c:pt idx="2004">
                  <c:v>-0.34720299999999998</c:v>
                </c:pt>
                <c:pt idx="2005">
                  <c:v>-0.346105</c:v>
                </c:pt>
                <c:pt idx="2006">
                  <c:v>-0.34500799999999998</c:v>
                </c:pt>
                <c:pt idx="2007">
                  <c:v>-0.34391100000000002</c:v>
                </c:pt>
                <c:pt idx="2008">
                  <c:v>-0.34281400000000001</c:v>
                </c:pt>
                <c:pt idx="2009">
                  <c:v>-0.34171699999999999</c:v>
                </c:pt>
                <c:pt idx="2010">
                  <c:v>-0.34061999999999998</c:v>
                </c:pt>
                <c:pt idx="2011">
                  <c:v>-0.33952199999999999</c:v>
                </c:pt>
                <c:pt idx="2012">
                  <c:v>-0.33842499999999998</c:v>
                </c:pt>
                <c:pt idx="2013">
                  <c:v>-0.33732800000000002</c:v>
                </c:pt>
                <c:pt idx="2014">
                  <c:v>-0.336231</c:v>
                </c:pt>
                <c:pt idx="2015">
                  <c:v>-0.33513399999999999</c:v>
                </c:pt>
                <c:pt idx="2016">
                  <c:v>-0.33403699999999997</c:v>
                </c:pt>
                <c:pt idx="2017">
                  <c:v>-0.33293899999999998</c:v>
                </c:pt>
                <c:pt idx="2018">
                  <c:v>-0.33184200000000003</c:v>
                </c:pt>
                <c:pt idx="2019">
                  <c:v>-0.33074500000000001</c:v>
                </c:pt>
                <c:pt idx="2020">
                  <c:v>-0.329648</c:v>
                </c:pt>
                <c:pt idx="2021">
                  <c:v>-0.32855099999999998</c:v>
                </c:pt>
                <c:pt idx="2022">
                  <c:v>-0.32745400000000002</c:v>
                </c:pt>
                <c:pt idx="2023">
                  <c:v>-0.32635599999999998</c:v>
                </c:pt>
                <c:pt idx="2024">
                  <c:v>-0.32525900000000002</c:v>
                </c:pt>
                <c:pt idx="2025">
                  <c:v>-0.32416200000000001</c:v>
                </c:pt>
                <c:pt idx="2026">
                  <c:v>-0.32306499999999999</c:v>
                </c:pt>
                <c:pt idx="2027">
                  <c:v>-0.32196799999999998</c:v>
                </c:pt>
                <c:pt idx="2028">
                  <c:v>-0.32086999999999999</c:v>
                </c:pt>
                <c:pt idx="2029">
                  <c:v>-0.31977299999999997</c:v>
                </c:pt>
                <c:pt idx="2030">
                  <c:v>-0.31867600000000001</c:v>
                </c:pt>
                <c:pt idx="2031">
                  <c:v>-0.317579</c:v>
                </c:pt>
                <c:pt idx="2032">
                  <c:v>-0.31648199999999999</c:v>
                </c:pt>
                <c:pt idx="2033">
                  <c:v>-0.31538500000000003</c:v>
                </c:pt>
                <c:pt idx="2034">
                  <c:v>-0.31428699999999998</c:v>
                </c:pt>
                <c:pt idx="2035">
                  <c:v>-0.31319000000000002</c:v>
                </c:pt>
                <c:pt idx="2036">
                  <c:v>-0.31209300000000001</c:v>
                </c:pt>
                <c:pt idx="2037">
                  <c:v>-0.31099599999999999</c:v>
                </c:pt>
                <c:pt idx="2038">
                  <c:v>-0.30989899999999998</c:v>
                </c:pt>
                <c:pt idx="2039">
                  <c:v>-0.30880200000000002</c:v>
                </c:pt>
                <c:pt idx="2040">
                  <c:v>-0.30770399999999998</c:v>
                </c:pt>
                <c:pt idx="2041">
                  <c:v>-0.30660700000000002</c:v>
                </c:pt>
                <c:pt idx="2042">
                  <c:v>-0.30551</c:v>
                </c:pt>
                <c:pt idx="2043">
                  <c:v>-0.30441299999999999</c:v>
                </c:pt>
                <c:pt idx="2044">
                  <c:v>-0.30331599999999997</c:v>
                </c:pt>
                <c:pt idx="2045">
                  <c:v>-0.30221799999999999</c:v>
                </c:pt>
                <c:pt idx="2046">
                  <c:v>-0.30112100000000003</c:v>
                </c:pt>
                <c:pt idx="2047">
                  <c:v>-0.30002400000000001</c:v>
                </c:pt>
                <c:pt idx="2048">
                  <c:v>-0.298927</c:v>
                </c:pt>
                <c:pt idx="2049">
                  <c:v>-0.29782999999999998</c:v>
                </c:pt>
                <c:pt idx="2050">
                  <c:v>-0.29673300000000002</c:v>
                </c:pt>
                <c:pt idx="2051">
                  <c:v>-0.29563499999999998</c:v>
                </c:pt>
                <c:pt idx="2052">
                  <c:v>-0.29453800000000002</c:v>
                </c:pt>
                <c:pt idx="2053">
                  <c:v>-0.29344100000000001</c:v>
                </c:pt>
                <c:pt idx="2054">
                  <c:v>-0.29234399999999999</c:v>
                </c:pt>
                <c:pt idx="2055">
                  <c:v>-0.29124699999999998</c:v>
                </c:pt>
                <c:pt idx="2056">
                  <c:v>-0.29015000000000002</c:v>
                </c:pt>
                <c:pt idx="2057">
                  <c:v>-0.28905199999999998</c:v>
                </c:pt>
                <c:pt idx="2058">
                  <c:v>-0.28795500000000002</c:v>
                </c:pt>
                <c:pt idx="2059">
                  <c:v>-0.286858</c:v>
                </c:pt>
                <c:pt idx="2060">
                  <c:v>-0.28576099999999999</c:v>
                </c:pt>
                <c:pt idx="2061">
                  <c:v>-0.28466399999999997</c:v>
                </c:pt>
                <c:pt idx="2062">
                  <c:v>-0.28356599999999998</c:v>
                </c:pt>
                <c:pt idx="2063">
                  <c:v>-0.28246900000000003</c:v>
                </c:pt>
                <c:pt idx="2064">
                  <c:v>-0.28137200000000001</c:v>
                </c:pt>
                <c:pt idx="2065">
                  <c:v>-0.280275</c:v>
                </c:pt>
                <c:pt idx="2066">
                  <c:v>-0.27917799999999998</c:v>
                </c:pt>
                <c:pt idx="2067">
                  <c:v>-0.27808100000000002</c:v>
                </c:pt>
                <c:pt idx="2068">
                  <c:v>-0.27698299999999998</c:v>
                </c:pt>
                <c:pt idx="2069">
                  <c:v>-0.27588600000000002</c:v>
                </c:pt>
                <c:pt idx="2070">
                  <c:v>-0.27478900000000001</c:v>
                </c:pt>
                <c:pt idx="2071">
                  <c:v>-0.27369199999999999</c:v>
                </c:pt>
                <c:pt idx="2072">
                  <c:v>-0.27259499999999998</c:v>
                </c:pt>
                <c:pt idx="2073">
                  <c:v>-0.27149800000000002</c:v>
                </c:pt>
                <c:pt idx="2074">
                  <c:v>-0.27039999999999997</c:v>
                </c:pt>
                <c:pt idx="2075">
                  <c:v>-0.26930300000000001</c:v>
                </c:pt>
                <c:pt idx="2076">
                  <c:v>-0.268206</c:v>
                </c:pt>
                <c:pt idx="2077">
                  <c:v>-0.26710899999999999</c:v>
                </c:pt>
                <c:pt idx="2078">
                  <c:v>-0.26601200000000003</c:v>
                </c:pt>
                <c:pt idx="2079">
                  <c:v>-0.26491399999999998</c:v>
                </c:pt>
                <c:pt idx="2080">
                  <c:v>-0.26381700000000002</c:v>
                </c:pt>
                <c:pt idx="2081">
                  <c:v>-0.26272000000000001</c:v>
                </c:pt>
                <c:pt idx="2082">
                  <c:v>-0.26162299999999999</c:v>
                </c:pt>
                <c:pt idx="2083">
                  <c:v>-0.26052599999999998</c:v>
                </c:pt>
                <c:pt idx="2084">
                  <c:v>-0.25942900000000002</c:v>
                </c:pt>
                <c:pt idx="2085">
                  <c:v>-0.25833099999999998</c:v>
                </c:pt>
                <c:pt idx="2086">
                  <c:v>-0.25723400000000002</c:v>
                </c:pt>
                <c:pt idx="2087">
                  <c:v>-0.256137</c:v>
                </c:pt>
                <c:pt idx="2088">
                  <c:v>-0.25503999999999999</c:v>
                </c:pt>
                <c:pt idx="2089">
                  <c:v>-0.25394299999999997</c:v>
                </c:pt>
                <c:pt idx="2090">
                  <c:v>-0.25284600000000002</c:v>
                </c:pt>
                <c:pt idx="2091">
                  <c:v>-0.25174800000000003</c:v>
                </c:pt>
                <c:pt idx="2092">
                  <c:v>-0.25065100000000001</c:v>
                </c:pt>
                <c:pt idx="2093">
                  <c:v>-0.249554</c:v>
                </c:pt>
                <c:pt idx="2094">
                  <c:v>-0.24845700000000001</c:v>
                </c:pt>
                <c:pt idx="2095">
                  <c:v>-0.24736</c:v>
                </c:pt>
                <c:pt idx="2096">
                  <c:v>-0.24626300000000001</c:v>
                </c:pt>
                <c:pt idx="2097">
                  <c:v>-0.24516499999999999</c:v>
                </c:pt>
                <c:pt idx="2098">
                  <c:v>-0.24406800000000001</c:v>
                </c:pt>
                <c:pt idx="2099">
                  <c:v>-0.24297099999999999</c:v>
                </c:pt>
                <c:pt idx="2100">
                  <c:v>-0.24187400000000001</c:v>
                </c:pt>
                <c:pt idx="2101">
                  <c:v>-0.24077699999999999</c:v>
                </c:pt>
                <c:pt idx="2102">
                  <c:v>-0.239679</c:v>
                </c:pt>
                <c:pt idx="2103">
                  <c:v>-0.23858199999999999</c:v>
                </c:pt>
                <c:pt idx="2104">
                  <c:v>-0.237485</c:v>
                </c:pt>
                <c:pt idx="2105">
                  <c:v>-0.23638799999999999</c:v>
                </c:pt>
                <c:pt idx="2106">
                  <c:v>-0.235817</c:v>
                </c:pt>
                <c:pt idx="2107">
                  <c:v>-0.23524800000000001</c:v>
                </c:pt>
                <c:pt idx="2108">
                  <c:v>-0.234679</c:v>
                </c:pt>
                <c:pt idx="2109">
                  <c:v>-0.23411000000000001</c:v>
                </c:pt>
                <c:pt idx="2110">
                  <c:v>-0.233541</c:v>
                </c:pt>
                <c:pt idx="2111">
                  <c:v>-0.23297200000000001</c:v>
                </c:pt>
                <c:pt idx="2112">
                  <c:v>-0.232403</c:v>
                </c:pt>
                <c:pt idx="2113">
                  <c:v>-0.23183400000000001</c:v>
                </c:pt>
                <c:pt idx="2114">
                  <c:v>-0.231265</c:v>
                </c:pt>
                <c:pt idx="2115">
                  <c:v>-0.23069600000000001</c:v>
                </c:pt>
                <c:pt idx="2116">
                  <c:v>-0.230127</c:v>
                </c:pt>
                <c:pt idx="2117">
                  <c:v>-0.22955800000000001</c:v>
                </c:pt>
                <c:pt idx="2118">
                  <c:v>-0.228989</c:v>
                </c:pt>
                <c:pt idx="2119">
                  <c:v>-0.22842000000000001</c:v>
                </c:pt>
                <c:pt idx="2120">
                  <c:v>-0.227851</c:v>
                </c:pt>
                <c:pt idx="2121">
                  <c:v>-0.22728200000000001</c:v>
                </c:pt>
                <c:pt idx="2122">
                  <c:v>-0.226713</c:v>
                </c:pt>
                <c:pt idx="2123">
                  <c:v>-0.22614400000000001</c:v>
                </c:pt>
                <c:pt idx="2124">
                  <c:v>-0.225575</c:v>
                </c:pt>
                <c:pt idx="2125">
                  <c:v>-0.22500600000000001</c:v>
                </c:pt>
                <c:pt idx="2126">
                  <c:v>-0.224436</c:v>
                </c:pt>
                <c:pt idx="2127">
                  <c:v>-0.22386700000000001</c:v>
                </c:pt>
                <c:pt idx="2128">
                  <c:v>-0.223298</c:v>
                </c:pt>
                <c:pt idx="2129">
                  <c:v>-0.22272900000000001</c:v>
                </c:pt>
                <c:pt idx="2130">
                  <c:v>-0.22216</c:v>
                </c:pt>
                <c:pt idx="2131">
                  <c:v>-0.22159100000000001</c:v>
                </c:pt>
                <c:pt idx="2132">
                  <c:v>-0.221022</c:v>
                </c:pt>
                <c:pt idx="2133">
                  <c:v>-0.22045300000000001</c:v>
                </c:pt>
                <c:pt idx="2134">
                  <c:v>-0.219884</c:v>
                </c:pt>
                <c:pt idx="2135">
                  <c:v>-0.21931500000000001</c:v>
                </c:pt>
                <c:pt idx="2136">
                  <c:v>-0.218746</c:v>
                </c:pt>
                <c:pt idx="2137">
                  <c:v>-0.21817700000000001</c:v>
                </c:pt>
                <c:pt idx="2138">
                  <c:v>-0.217608</c:v>
                </c:pt>
                <c:pt idx="2139">
                  <c:v>-0.21703900000000001</c:v>
                </c:pt>
                <c:pt idx="2140">
                  <c:v>-0.21647</c:v>
                </c:pt>
                <c:pt idx="2141">
                  <c:v>-0.21590100000000001</c:v>
                </c:pt>
                <c:pt idx="2142">
                  <c:v>-0.215332</c:v>
                </c:pt>
                <c:pt idx="2143">
                  <c:v>-0.21476300000000001</c:v>
                </c:pt>
                <c:pt idx="2144">
                  <c:v>-0.214194</c:v>
                </c:pt>
                <c:pt idx="2145">
                  <c:v>-0.21362500000000001</c:v>
                </c:pt>
                <c:pt idx="2146">
                  <c:v>-0.213056</c:v>
                </c:pt>
                <c:pt idx="2147">
                  <c:v>-0.21248700000000001</c:v>
                </c:pt>
                <c:pt idx="2148">
                  <c:v>-0.211918</c:v>
                </c:pt>
                <c:pt idx="2149">
                  <c:v>-0.21134900000000001</c:v>
                </c:pt>
                <c:pt idx="2150">
                  <c:v>-0.21078</c:v>
                </c:pt>
                <c:pt idx="2151">
                  <c:v>-0.21021100000000001</c:v>
                </c:pt>
                <c:pt idx="2152">
                  <c:v>-0.209642</c:v>
                </c:pt>
                <c:pt idx="2153">
                  <c:v>-0.20907300000000001</c:v>
                </c:pt>
                <c:pt idx="2154">
                  <c:v>-0.20850399999999999</c:v>
                </c:pt>
                <c:pt idx="2155">
                  <c:v>-0.20793500000000001</c:v>
                </c:pt>
                <c:pt idx="2156">
                  <c:v>-0.20736499999999999</c:v>
                </c:pt>
                <c:pt idx="2157">
                  <c:v>-0.20679600000000001</c:v>
                </c:pt>
                <c:pt idx="2158">
                  <c:v>-0.20622699999999999</c:v>
                </c:pt>
                <c:pt idx="2159">
                  <c:v>-0.20565800000000001</c:v>
                </c:pt>
                <c:pt idx="2160">
                  <c:v>-0.20508899999999999</c:v>
                </c:pt>
                <c:pt idx="2161">
                  <c:v>-0.20452000000000001</c:v>
                </c:pt>
                <c:pt idx="2162">
                  <c:v>-0.20395099999999999</c:v>
                </c:pt>
                <c:pt idx="2163">
                  <c:v>-0.20338200000000001</c:v>
                </c:pt>
                <c:pt idx="2164">
                  <c:v>-0.20281299999999999</c:v>
                </c:pt>
                <c:pt idx="2165">
                  <c:v>-0.20224400000000001</c:v>
                </c:pt>
                <c:pt idx="2166">
                  <c:v>-0.20167499999999999</c:v>
                </c:pt>
                <c:pt idx="2167">
                  <c:v>-0.20110600000000001</c:v>
                </c:pt>
                <c:pt idx="2168">
                  <c:v>-0.20053699999999999</c:v>
                </c:pt>
                <c:pt idx="2169">
                  <c:v>-0.19996800000000001</c:v>
                </c:pt>
                <c:pt idx="2170">
                  <c:v>-0.19939899999999999</c:v>
                </c:pt>
                <c:pt idx="2171">
                  <c:v>-0.19883000000000001</c:v>
                </c:pt>
                <c:pt idx="2172">
                  <c:v>-0.19826099999999999</c:v>
                </c:pt>
                <c:pt idx="2173">
                  <c:v>-0.19769200000000001</c:v>
                </c:pt>
                <c:pt idx="2174">
                  <c:v>-0.19712299999999999</c:v>
                </c:pt>
                <c:pt idx="2175">
                  <c:v>-0.19655400000000001</c:v>
                </c:pt>
                <c:pt idx="2176">
                  <c:v>-0.19598499999999999</c:v>
                </c:pt>
                <c:pt idx="2177">
                  <c:v>-0.19541600000000001</c:v>
                </c:pt>
                <c:pt idx="2178">
                  <c:v>-0.19484699999999999</c:v>
                </c:pt>
                <c:pt idx="2179">
                  <c:v>-0.19427800000000001</c:v>
                </c:pt>
                <c:pt idx="2180">
                  <c:v>-0.19370899999999999</c:v>
                </c:pt>
                <c:pt idx="2181">
                  <c:v>-0.19314000000000001</c:v>
                </c:pt>
                <c:pt idx="2182">
                  <c:v>-0.19257099999999999</c:v>
                </c:pt>
                <c:pt idx="2183">
                  <c:v>-0.19200200000000001</c:v>
                </c:pt>
                <c:pt idx="2184">
                  <c:v>-0.19143299999999999</c:v>
                </c:pt>
                <c:pt idx="2185">
                  <c:v>-0.190863</c:v>
                </c:pt>
                <c:pt idx="2186">
                  <c:v>-0.19029399999999999</c:v>
                </c:pt>
                <c:pt idx="2187">
                  <c:v>-0.189725</c:v>
                </c:pt>
                <c:pt idx="2188">
                  <c:v>-0.18915599999999999</c:v>
                </c:pt>
                <c:pt idx="2189">
                  <c:v>-0.188587</c:v>
                </c:pt>
                <c:pt idx="2190">
                  <c:v>-0.18801799999999999</c:v>
                </c:pt>
                <c:pt idx="2191">
                  <c:v>-0.187449</c:v>
                </c:pt>
                <c:pt idx="2192">
                  <c:v>-0.18687999999999999</c:v>
                </c:pt>
                <c:pt idx="2193">
                  <c:v>-0.186311</c:v>
                </c:pt>
                <c:pt idx="2194">
                  <c:v>-0.18574199999999999</c:v>
                </c:pt>
                <c:pt idx="2195">
                  <c:v>-0.185173</c:v>
                </c:pt>
                <c:pt idx="2196">
                  <c:v>-0.18460399999999999</c:v>
                </c:pt>
                <c:pt idx="2197">
                  <c:v>-0.184035</c:v>
                </c:pt>
                <c:pt idx="2198">
                  <c:v>-0.18346599999999999</c:v>
                </c:pt>
                <c:pt idx="2199">
                  <c:v>-0.182897</c:v>
                </c:pt>
                <c:pt idx="2200">
                  <c:v>-0.18232799999999999</c:v>
                </c:pt>
                <c:pt idx="2201">
                  <c:v>-0.181759</c:v>
                </c:pt>
                <c:pt idx="2202">
                  <c:v>-0.18118999999999999</c:v>
                </c:pt>
                <c:pt idx="2203">
                  <c:v>-0.180621</c:v>
                </c:pt>
                <c:pt idx="2204">
                  <c:v>-0.18005199999999999</c:v>
                </c:pt>
                <c:pt idx="2205">
                  <c:v>-0.179483</c:v>
                </c:pt>
                <c:pt idx="2206">
                  <c:v>-0.17891399999999999</c:v>
                </c:pt>
                <c:pt idx="2207">
                  <c:v>-0.178345</c:v>
                </c:pt>
                <c:pt idx="2208">
                  <c:v>-0.17777599999999999</c:v>
                </c:pt>
                <c:pt idx="2209">
                  <c:v>-0.177207</c:v>
                </c:pt>
                <c:pt idx="2210">
                  <c:v>-0.17663799999999999</c:v>
                </c:pt>
                <c:pt idx="2211">
                  <c:v>-0.176069</c:v>
                </c:pt>
                <c:pt idx="2212">
                  <c:v>-0.17549999999999999</c:v>
                </c:pt>
                <c:pt idx="2213">
                  <c:v>-0.174931</c:v>
                </c:pt>
                <c:pt idx="2214">
                  <c:v>-0.17436199999999999</c:v>
                </c:pt>
                <c:pt idx="2215">
                  <c:v>-0.173792</c:v>
                </c:pt>
                <c:pt idx="2216">
                  <c:v>-0.17322299999999999</c:v>
                </c:pt>
                <c:pt idx="2217">
                  <c:v>-0.172654</c:v>
                </c:pt>
                <c:pt idx="2218">
                  <c:v>-0.17208499999999999</c:v>
                </c:pt>
                <c:pt idx="2219">
                  <c:v>-0.171516</c:v>
                </c:pt>
                <c:pt idx="2220">
                  <c:v>-0.17094699999999999</c:v>
                </c:pt>
                <c:pt idx="2221">
                  <c:v>-0.170378</c:v>
                </c:pt>
                <c:pt idx="2222">
                  <c:v>-0.16980899999999999</c:v>
                </c:pt>
                <c:pt idx="2223">
                  <c:v>-0.16924</c:v>
                </c:pt>
                <c:pt idx="2224">
                  <c:v>-0.16867099999999999</c:v>
                </c:pt>
                <c:pt idx="2225">
                  <c:v>-0.168102</c:v>
                </c:pt>
                <c:pt idx="2226">
                  <c:v>-0.16753299999999999</c:v>
                </c:pt>
                <c:pt idx="2227">
                  <c:v>-0.166964</c:v>
                </c:pt>
                <c:pt idx="2228">
                  <c:v>-0.16639499999999999</c:v>
                </c:pt>
                <c:pt idx="2229">
                  <c:v>-0.165826</c:v>
                </c:pt>
                <c:pt idx="2230">
                  <c:v>-0.16525699999999999</c:v>
                </c:pt>
                <c:pt idx="2231">
                  <c:v>-0.164688</c:v>
                </c:pt>
                <c:pt idx="2232">
                  <c:v>-0.16411899999999999</c:v>
                </c:pt>
                <c:pt idx="2233">
                  <c:v>-0.16355</c:v>
                </c:pt>
                <c:pt idx="2234">
                  <c:v>-0.16298099999999999</c:v>
                </c:pt>
                <c:pt idx="2235">
                  <c:v>-0.162412</c:v>
                </c:pt>
                <c:pt idx="2236">
                  <c:v>-0.16184299999999999</c:v>
                </c:pt>
                <c:pt idx="2237">
                  <c:v>-0.161274</c:v>
                </c:pt>
                <c:pt idx="2238">
                  <c:v>-0.16070499999999999</c:v>
                </c:pt>
                <c:pt idx="2239">
                  <c:v>-0.160136</c:v>
                </c:pt>
                <c:pt idx="2240">
                  <c:v>-0.15956699999999999</c:v>
                </c:pt>
                <c:pt idx="2241">
                  <c:v>-0.158998</c:v>
                </c:pt>
                <c:pt idx="2242">
                  <c:v>-0.15842899999999999</c:v>
                </c:pt>
                <c:pt idx="2243">
                  <c:v>-0.15786</c:v>
                </c:pt>
                <c:pt idx="2244">
                  <c:v>-0.15729000000000001</c:v>
                </c:pt>
                <c:pt idx="2245">
                  <c:v>-0.156721</c:v>
                </c:pt>
                <c:pt idx="2246">
                  <c:v>-0.15615200000000001</c:v>
                </c:pt>
                <c:pt idx="2247">
                  <c:v>-0.155583</c:v>
                </c:pt>
                <c:pt idx="2248">
                  <c:v>-0.15501400000000001</c:v>
                </c:pt>
                <c:pt idx="2249">
                  <c:v>-0.154445</c:v>
                </c:pt>
                <c:pt idx="2250">
                  <c:v>-0.15387600000000001</c:v>
                </c:pt>
                <c:pt idx="2251">
                  <c:v>-0.153307</c:v>
                </c:pt>
                <c:pt idx="2252">
                  <c:v>-0.15273800000000001</c:v>
                </c:pt>
                <c:pt idx="2253">
                  <c:v>-0.152169</c:v>
                </c:pt>
                <c:pt idx="2254">
                  <c:v>-0.15160000000000001</c:v>
                </c:pt>
                <c:pt idx="2255">
                  <c:v>-0.151031</c:v>
                </c:pt>
                <c:pt idx="2256">
                  <c:v>-0.15046200000000001</c:v>
                </c:pt>
                <c:pt idx="2257">
                  <c:v>-0.149893</c:v>
                </c:pt>
                <c:pt idx="2258">
                  <c:v>-0.14932400000000001</c:v>
                </c:pt>
                <c:pt idx="2259">
                  <c:v>-0.148755</c:v>
                </c:pt>
                <c:pt idx="2260">
                  <c:v>-0.14818600000000001</c:v>
                </c:pt>
                <c:pt idx="2261">
                  <c:v>-0.147617</c:v>
                </c:pt>
                <c:pt idx="2262">
                  <c:v>-0.147313</c:v>
                </c:pt>
                <c:pt idx="2263">
                  <c:v>-0.14709800000000001</c:v>
                </c:pt>
                <c:pt idx="2264">
                  <c:v>-0.14688399999999999</c:v>
                </c:pt>
                <c:pt idx="2265">
                  <c:v>-0.14666999999999999</c:v>
                </c:pt>
                <c:pt idx="2266">
                  <c:v>-0.146455</c:v>
                </c:pt>
                <c:pt idx="2267">
                  <c:v>-0.14624100000000001</c:v>
                </c:pt>
                <c:pt idx="2268">
                  <c:v>-0.14602699999999999</c:v>
                </c:pt>
                <c:pt idx="2269">
                  <c:v>-0.145812</c:v>
                </c:pt>
                <c:pt idx="2270">
                  <c:v>-0.14559800000000001</c:v>
                </c:pt>
                <c:pt idx="2271">
                  <c:v>-0.14538300000000001</c:v>
                </c:pt>
                <c:pt idx="2272">
                  <c:v>-0.14516899999999999</c:v>
                </c:pt>
                <c:pt idx="2273">
                  <c:v>-0.144955</c:v>
                </c:pt>
                <c:pt idx="2274">
                  <c:v>-0.14474000000000001</c:v>
                </c:pt>
                <c:pt idx="2275">
                  <c:v>-0.14452599999999999</c:v>
                </c:pt>
                <c:pt idx="2276">
                  <c:v>-0.144312</c:v>
                </c:pt>
                <c:pt idx="2277">
                  <c:v>-0.144097</c:v>
                </c:pt>
                <c:pt idx="2278">
                  <c:v>-0.14388300000000001</c:v>
                </c:pt>
                <c:pt idx="2279">
                  <c:v>-0.14366899999999999</c:v>
                </c:pt>
                <c:pt idx="2280">
                  <c:v>-0.143454</c:v>
                </c:pt>
                <c:pt idx="2281">
                  <c:v>-0.14324000000000001</c:v>
                </c:pt>
                <c:pt idx="2282">
                  <c:v>-0.14302500000000001</c:v>
                </c:pt>
                <c:pt idx="2283">
                  <c:v>-0.14281099999999999</c:v>
                </c:pt>
                <c:pt idx="2284">
                  <c:v>-0.142597</c:v>
                </c:pt>
                <c:pt idx="2285">
                  <c:v>-0.14238200000000001</c:v>
                </c:pt>
                <c:pt idx="2286">
                  <c:v>-0.14216799999999999</c:v>
                </c:pt>
                <c:pt idx="2287">
                  <c:v>-0.141954</c:v>
                </c:pt>
                <c:pt idx="2288">
                  <c:v>-0.141739</c:v>
                </c:pt>
                <c:pt idx="2289">
                  <c:v>-0.14152500000000001</c:v>
                </c:pt>
                <c:pt idx="2290">
                  <c:v>-0.14131099999999999</c:v>
                </c:pt>
                <c:pt idx="2291">
                  <c:v>-0.141096</c:v>
                </c:pt>
                <c:pt idx="2292">
                  <c:v>-0.14088200000000001</c:v>
                </c:pt>
                <c:pt idx="2293">
                  <c:v>-0.14066699999999999</c:v>
                </c:pt>
                <c:pt idx="2294">
                  <c:v>-0.14045299999999999</c:v>
                </c:pt>
                <c:pt idx="2295">
                  <c:v>-0.140239</c:v>
                </c:pt>
                <c:pt idx="2296">
                  <c:v>-0.14002400000000001</c:v>
                </c:pt>
                <c:pt idx="2297">
                  <c:v>-0.13980999999999999</c:v>
                </c:pt>
                <c:pt idx="2298">
                  <c:v>-0.139596</c:v>
                </c:pt>
                <c:pt idx="2299">
                  <c:v>-0.139381</c:v>
                </c:pt>
                <c:pt idx="2300">
                  <c:v>-0.13916700000000001</c:v>
                </c:pt>
                <c:pt idx="2301">
                  <c:v>-0.13895299999999999</c:v>
                </c:pt>
                <c:pt idx="2302">
                  <c:v>-0.138738</c:v>
                </c:pt>
                <c:pt idx="2303">
                  <c:v>-0.13852400000000001</c:v>
                </c:pt>
                <c:pt idx="2304">
                  <c:v>-0.13830899999999999</c:v>
                </c:pt>
                <c:pt idx="2305">
                  <c:v>-0.138095</c:v>
                </c:pt>
                <c:pt idx="2306">
                  <c:v>-0.137881</c:v>
                </c:pt>
                <c:pt idx="2307">
                  <c:v>-0.13766600000000001</c:v>
                </c:pt>
                <c:pt idx="2308">
                  <c:v>-0.13745199999999999</c:v>
                </c:pt>
                <c:pt idx="2309">
                  <c:v>-0.137238</c:v>
                </c:pt>
                <c:pt idx="2310">
                  <c:v>-0.13702300000000001</c:v>
                </c:pt>
                <c:pt idx="2311">
                  <c:v>-0.13680899999999999</c:v>
                </c:pt>
                <c:pt idx="2312">
                  <c:v>-0.13659499999999999</c:v>
                </c:pt>
                <c:pt idx="2313">
                  <c:v>-0.13638</c:v>
                </c:pt>
                <c:pt idx="2314">
                  <c:v>-0.13616600000000001</c:v>
                </c:pt>
                <c:pt idx="2315">
                  <c:v>-0.13595099999999999</c:v>
                </c:pt>
                <c:pt idx="2316">
                  <c:v>-0.135737</c:v>
                </c:pt>
                <c:pt idx="2317">
                  <c:v>-0.135523</c:v>
                </c:pt>
                <c:pt idx="2318">
                  <c:v>-0.13530800000000001</c:v>
                </c:pt>
                <c:pt idx="2319">
                  <c:v>-0.13509399999999999</c:v>
                </c:pt>
                <c:pt idx="2320">
                  <c:v>-0.13488</c:v>
                </c:pt>
                <c:pt idx="2321">
                  <c:v>-0.13466500000000001</c:v>
                </c:pt>
                <c:pt idx="2322">
                  <c:v>-0.13445099999999999</c:v>
                </c:pt>
                <c:pt idx="2323">
                  <c:v>-0.134237</c:v>
                </c:pt>
                <c:pt idx="2324">
                  <c:v>-0.134022</c:v>
                </c:pt>
                <c:pt idx="2325">
                  <c:v>-0.13380800000000001</c:v>
                </c:pt>
                <c:pt idx="2326">
                  <c:v>-0.13359299999999999</c:v>
                </c:pt>
                <c:pt idx="2327">
                  <c:v>-0.133379</c:v>
                </c:pt>
                <c:pt idx="2328">
                  <c:v>-0.13316500000000001</c:v>
                </c:pt>
                <c:pt idx="2329">
                  <c:v>-0.13295000000000001</c:v>
                </c:pt>
                <c:pt idx="2330">
                  <c:v>-0.13273599999999999</c:v>
                </c:pt>
                <c:pt idx="2331">
                  <c:v>-0.132522</c:v>
                </c:pt>
                <c:pt idx="2332">
                  <c:v>-0.13230700000000001</c:v>
                </c:pt>
                <c:pt idx="2333">
                  <c:v>-0.13209299999999999</c:v>
                </c:pt>
                <c:pt idx="2334">
                  <c:v>-0.131879</c:v>
                </c:pt>
                <c:pt idx="2335">
                  <c:v>-0.131664</c:v>
                </c:pt>
                <c:pt idx="2336">
                  <c:v>-0.13145000000000001</c:v>
                </c:pt>
                <c:pt idx="2337">
                  <c:v>-0.13123499999999999</c:v>
                </c:pt>
                <c:pt idx="2338">
                  <c:v>-0.131021</c:v>
                </c:pt>
                <c:pt idx="2339">
                  <c:v>-0.13080700000000001</c:v>
                </c:pt>
                <c:pt idx="2340">
                  <c:v>-0.13059200000000001</c:v>
                </c:pt>
                <c:pt idx="2341">
                  <c:v>-0.13037799999999999</c:v>
                </c:pt>
                <c:pt idx="2342">
                  <c:v>-0.130164</c:v>
                </c:pt>
                <c:pt idx="2343">
                  <c:v>-0.12994900000000001</c:v>
                </c:pt>
                <c:pt idx="2344">
                  <c:v>-0.12973499999999999</c:v>
                </c:pt>
                <c:pt idx="2345">
                  <c:v>-0.12952</c:v>
                </c:pt>
                <c:pt idx="2346">
                  <c:v>-0.129306</c:v>
                </c:pt>
                <c:pt idx="2347">
                  <c:v>-0.12909200000000001</c:v>
                </c:pt>
                <c:pt idx="2348">
                  <c:v>-0.12887699999999999</c:v>
                </c:pt>
                <c:pt idx="2349">
                  <c:v>-0.128663</c:v>
                </c:pt>
                <c:pt idx="2350">
                  <c:v>-0.12844900000000001</c:v>
                </c:pt>
                <c:pt idx="2351">
                  <c:v>-0.12823399999999999</c:v>
                </c:pt>
                <c:pt idx="2352">
                  <c:v>-0.12801999999999999</c:v>
                </c:pt>
                <c:pt idx="2353">
                  <c:v>-0.127806</c:v>
                </c:pt>
                <c:pt idx="2354">
                  <c:v>-0.12759100000000001</c:v>
                </c:pt>
                <c:pt idx="2355">
                  <c:v>-0.12737699999999999</c:v>
                </c:pt>
                <c:pt idx="2356">
                  <c:v>-0.127162</c:v>
                </c:pt>
                <c:pt idx="2357">
                  <c:v>-0.12694800000000001</c:v>
                </c:pt>
                <c:pt idx="2358">
                  <c:v>-0.12673400000000001</c:v>
                </c:pt>
                <c:pt idx="2359">
                  <c:v>-0.12651899999999999</c:v>
                </c:pt>
                <c:pt idx="2360">
                  <c:v>-0.126305</c:v>
                </c:pt>
                <c:pt idx="2361">
                  <c:v>-0.12609100000000001</c:v>
                </c:pt>
                <c:pt idx="2362">
                  <c:v>-0.12587599999999999</c:v>
                </c:pt>
                <c:pt idx="2363">
                  <c:v>-0.125662</c:v>
                </c:pt>
                <c:pt idx="2364">
                  <c:v>-0.125448</c:v>
                </c:pt>
                <c:pt idx="2365">
                  <c:v>-0.12523300000000001</c:v>
                </c:pt>
                <c:pt idx="2366">
                  <c:v>-0.12501899999999999</c:v>
                </c:pt>
                <c:pt idx="2367">
                  <c:v>-0.124804</c:v>
                </c:pt>
                <c:pt idx="2368">
                  <c:v>-0.12459000000000001</c:v>
                </c:pt>
                <c:pt idx="2369">
                  <c:v>-0.124376</c:v>
                </c:pt>
                <c:pt idx="2370">
                  <c:v>-0.12416099999999999</c:v>
                </c:pt>
                <c:pt idx="2371">
                  <c:v>-0.123947</c:v>
                </c:pt>
                <c:pt idx="2372">
                  <c:v>-0.123733</c:v>
                </c:pt>
                <c:pt idx="2373">
                  <c:v>-0.123518</c:v>
                </c:pt>
                <c:pt idx="2374">
                  <c:v>-0.123304</c:v>
                </c:pt>
                <c:pt idx="2375">
                  <c:v>-0.12309</c:v>
                </c:pt>
                <c:pt idx="2376">
                  <c:v>-0.122875</c:v>
                </c:pt>
                <c:pt idx="2377">
                  <c:v>-0.12266100000000001</c:v>
                </c:pt>
                <c:pt idx="2378">
                  <c:v>-0.122446</c:v>
                </c:pt>
                <c:pt idx="2379">
                  <c:v>-0.12223199999999999</c:v>
                </c:pt>
                <c:pt idx="2380">
                  <c:v>-0.122018</c:v>
                </c:pt>
                <c:pt idx="2381">
                  <c:v>-0.121852</c:v>
                </c:pt>
                <c:pt idx="2382">
                  <c:v>-0.121768</c:v>
                </c:pt>
                <c:pt idx="2383">
                  <c:v>-0.121683</c:v>
                </c:pt>
                <c:pt idx="2384">
                  <c:v>-0.121599</c:v>
                </c:pt>
                <c:pt idx="2385">
                  <c:v>-0.121515</c:v>
                </c:pt>
                <c:pt idx="2386">
                  <c:v>-0.121431</c:v>
                </c:pt>
                <c:pt idx="2387">
                  <c:v>-0.121346</c:v>
                </c:pt>
                <c:pt idx="2388">
                  <c:v>-0.12126199999999999</c:v>
                </c:pt>
                <c:pt idx="2389">
                  <c:v>-0.12117799999999999</c:v>
                </c:pt>
                <c:pt idx="2390">
                  <c:v>-0.12109399999999999</c:v>
                </c:pt>
                <c:pt idx="2391">
                  <c:v>-0.12100900000000001</c:v>
                </c:pt>
                <c:pt idx="2392">
                  <c:v>-0.120925</c:v>
                </c:pt>
                <c:pt idx="2393">
                  <c:v>-0.120841</c:v>
                </c:pt>
                <c:pt idx="2394">
                  <c:v>-0.120756</c:v>
                </c:pt>
                <c:pt idx="2395">
                  <c:v>-0.120672</c:v>
                </c:pt>
                <c:pt idx="2396">
                  <c:v>-0.120588</c:v>
                </c:pt>
                <c:pt idx="2397">
                  <c:v>-0.120504</c:v>
                </c:pt>
                <c:pt idx="2398">
                  <c:v>-0.120419</c:v>
                </c:pt>
                <c:pt idx="2399">
                  <c:v>-0.120335</c:v>
                </c:pt>
                <c:pt idx="2400">
                  <c:v>-0.120251</c:v>
                </c:pt>
                <c:pt idx="2401">
                  <c:v>-0.120167</c:v>
                </c:pt>
                <c:pt idx="2402">
                  <c:v>-0.12008199999999999</c:v>
                </c:pt>
                <c:pt idx="2403">
                  <c:v>-0.11999799999999999</c:v>
                </c:pt>
                <c:pt idx="2404">
                  <c:v>-0.11991400000000001</c:v>
                </c:pt>
                <c:pt idx="2405">
                  <c:v>-0.119829</c:v>
                </c:pt>
                <c:pt idx="2406">
                  <c:v>-0.119745</c:v>
                </c:pt>
                <c:pt idx="2407">
                  <c:v>-0.119661</c:v>
                </c:pt>
                <c:pt idx="2408">
                  <c:v>-0.119577</c:v>
                </c:pt>
                <c:pt idx="2409">
                  <c:v>-0.119492</c:v>
                </c:pt>
                <c:pt idx="2410">
                  <c:v>-0.119408</c:v>
                </c:pt>
                <c:pt idx="2411">
                  <c:v>-0.119324</c:v>
                </c:pt>
                <c:pt idx="2412">
                  <c:v>-0.11924</c:v>
                </c:pt>
                <c:pt idx="2413">
                  <c:v>-0.119155</c:v>
                </c:pt>
                <c:pt idx="2414">
                  <c:v>-0.119071</c:v>
                </c:pt>
                <c:pt idx="2415">
                  <c:v>-0.118987</c:v>
                </c:pt>
                <c:pt idx="2416">
                  <c:v>-0.11890199999999999</c:v>
                </c:pt>
                <c:pt idx="2417">
                  <c:v>-0.11881799999999999</c:v>
                </c:pt>
                <c:pt idx="2418">
                  <c:v>-0.11873400000000001</c:v>
                </c:pt>
                <c:pt idx="2419">
                  <c:v>-0.11865000000000001</c:v>
                </c:pt>
                <c:pt idx="2420">
                  <c:v>-0.118565</c:v>
                </c:pt>
                <c:pt idx="2421">
                  <c:v>-0.118481</c:v>
                </c:pt>
                <c:pt idx="2422">
                  <c:v>-0.118397</c:v>
                </c:pt>
                <c:pt idx="2423">
                  <c:v>-0.118313</c:v>
                </c:pt>
                <c:pt idx="2424">
                  <c:v>-0.118228</c:v>
                </c:pt>
                <c:pt idx="2425">
                  <c:v>-0.118144</c:v>
                </c:pt>
                <c:pt idx="2426">
                  <c:v>-0.11806</c:v>
                </c:pt>
                <c:pt idx="2427">
                  <c:v>-0.117975</c:v>
                </c:pt>
                <c:pt idx="2428">
                  <c:v>-0.117891</c:v>
                </c:pt>
                <c:pt idx="2429">
                  <c:v>-0.117807</c:v>
                </c:pt>
                <c:pt idx="2430">
                  <c:v>-0.11772299999999999</c:v>
                </c:pt>
                <c:pt idx="2431">
                  <c:v>-0.11763800000000001</c:v>
                </c:pt>
                <c:pt idx="2432">
                  <c:v>-0.11755400000000001</c:v>
                </c:pt>
                <c:pt idx="2433">
                  <c:v>-0.11747</c:v>
                </c:pt>
                <c:pt idx="2434">
                  <c:v>-0.117386</c:v>
                </c:pt>
                <c:pt idx="2435">
                  <c:v>-0.117301</c:v>
                </c:pt>
                <c:pt idx="2436">
                  <c:v>-0.117217</c:v>
                </c:pt>
                <c:pt idx="2437">
                  <c:v>-0.117133</c:v>
                </c:pt>
                <c:pt idx="2438">
                  <c:v>-0.117049</c:v>
                </c:pt>
                <c:pt idx="2439">
                  <c:v>-0.116964</c:v>
                </c:pt>
                <c:pt idx="2440">
                  <c:v>-0.11688</c:v>
                </c:pt>
                <c:pt idx="2441">
                  <c:v>-0.116796</c:v>
                </c:pt>
                <c:pt idx="2442">
                  <c:v>-0.116711</c:v>
                </c:pt>
                <c:pt idx="2443">
                  <c:v>-0.11662699999999999</c:v>
                </c:pt>
                <c:pt idx="2444">
                  <c:v>-0.11654299999999999</c:v>
                </c:pt>
                <c:pt idx="2445">
                  <c:v>-0.11645899999999999</c:v>
                </c:pt>
                <c:pt idx="2446">
                  <c:v>-0.11637400000000001</c:v>
                </c:pt>
                <c:pt idx="2447">
                  <c:v>-0.11629</c:v>
                </c:pt>
                <c:pt idx="2448">
                  <c:v>-0.116206</c:v>
                </c:pt>
                <c:pt idx="2449">
                  <c:v>-0.116122</c:v>
                </c:pt>
                <c:pt idx="2450">
                  <c:v>-0.116037</c:v>
                </c:pt>
                <c:pt idx="2451">
                  <c:v>-0.115953</c:v>
                </c:pt>
                <c:pt idx="2452">
                  <c:v>-0.115869</c:v>
                </c:pt>
                <c:pt idx="2453">
                  <c:v>-0.115784</c:v>
                </c:pt>
                <c:pt idx="2454">
                  <c:v>-0.1157</c:v>
                </c:pt>
                <c:pt idx="2455">
                  <c:v>-0.115616</c:v>
                </c:pt>
                <c:pt idx="2456">
                  <c:v>-0.115532</c:v>
                </c:pt>
                <c:pt idx="2457">
                  <c:v>-0.11544699999999999</c:v>
                </c:pt>
                <c:pt idx="2458">
                  <c:v>-0.11536299999999999</c:v>
                </c:pt>
                <c:pt idx="2459">
                  <c:v>-0.11527900000000001</c:v>
                </c:pt>
                <c:pt idx="2460">
                  <c:v>-0.11519500000000001</c:v>
                </c:pt>
                <c:pt idx="2461">
                  <c:v>-0.11511</c:v>
                </c:pt>
                <c:pt idx="2462">
                  <c:v>-0.115026</c:v>
                </c:pt>
                <c:pt idx="2463">
                  <c:v>-0.114942</c:v>
                </c:pt>
                <c:pt idx="2464">
                  <c:v>-0.114857</c:v>
                </c:pt>
                <c:pt idx="2465">
                  <c:v>-0.114773</c:v>
                </c:pt>
                <c:pt idx="2466">
                  <c:v>-0.114689</c:v>
                </c:pt>
                <c:pt idx="2467">
                  <c:v>-0.114605</c:v>
                </c:pt>
                <c:pt idx="2468">
                  <c:v>-0.11452</c:v>
                </c:pt>
                <c:pt idx="2469">
                  <c:v>-0.114436</c:v>
                </c:pt>
                <c:pt idx="2470">
                  <c:v>-0.114352</c:v>
                </c:pt>
                <c:pt idx="2471">
                  <c:v>-0.11426799999999999</c:v>
                </c:pt>
                <c:pt idx="2472">
                  <c:v>-0.11418300000000001</c:v>
                </c:pt>
                <c:pt idx="2473">
                  <c:v>-0.11409900000000001</c:v>
                </c:pt>
                <c:pt idx="2474">
                  <c:v>-0.11401500000000001</c:v>
                </c:pt>
                <c:pt idx="2475">
                  <c:v>-0.11393</c:v>
                </c:pt>
                <c:pt idx="2476">
                  <c:v>-0.113846</c:v>
                </c:pt>
                <c:pt idx="2477">
                  <c:v>-0.113762</c:v>
                </c:pt>
                <c:pt idx="2478">
                  <c:v>-0.113678</c:v>
                </c:pt>
                <c:pt idx="2479">
                  <c:v>-0.113593</c:v>
                </c:pt>
                <c:pt idx="2480">
                  <c:v>-0.113509</c:v>
                </c:pt>
                <c:pt idx="2481">
                  <c:v>-0.113425</c:v>
                </c:pt>
                <c:pt idx="2482">
                  <c:v>-0.113341</c:v>
                </c:pt>
                <c:pt idx="2483">
                  <c:v>-0.113256</c:v>
                </c:pt>
                <c:pt idx="2484">
                  <c:v>-0.11317199999999999</c:v>
                </c:pt>
                <c:pt idx="2485">
                  <c:v>-0.11308799999999999</c:v>
                </c:pt>
                <c:pt idx="2486">
                  <c:v>-0.11300300000000001</c:v>
                </c:pt>
                <c:pt idx="2487">
                  <c:v>-0.11291900000000001</c:v>
                </c:pt>
                <c:pt idx="2488">
                  <c:v>-0.112835</c:v>
                </c:pt>
                <c:pt idx="2489">
                  <c:v>-0.112751</c:v>
                </c:pt>
                <c:pt idx="2490">
                  <c:v>-0.112666</c:v>
                </c:pt>
                <c:pt idx="2491">
                  <c:v>-0.112582</c:v>
                </c:pt>
                <c:pt idx="2492">
                  <c:v>-0.112498</c:v>
                </c:pt>
                <c:pt idx="2493">
                  <c:v>-0.112414</c:v>
                </c:pt>
                <c:pt idx="2494">
                  <c:v>-0.112329</c:v>
                </c:pt>
                <c:pt idx="2495">
                  <c:v>-0.112245</c:v>
                </c:pt>
                <c:pt idx="2496">
                  <c:v>-0.112161</c:v>
                </c:pt>
                <c:pt idx="2497">
                  <c:v>-0.112077</c:v>
                </c:pt>
                <c:pt idx="2498">
                  <c:v>-0.11199199999999999</c:v>
                </c:pt>
                <c:pt idx="2499">
                  <c:v>-0.11190799999999999</c:v>
                </c:pt>
                <c:pt idx="2500">
                  <c:v>-0.11182400000000001</c:v>
                </c:pt>
              </c:numCache>
            </c:numRef>
          </c:yVal>
          <c:smooth val="1"/>
          <c:extLst>
            <c:ext xmlns:c16="http://schemas.microsoft.com/office/drawing/2014/chart" uri="{C3380CC4-5D6E-409C-BE32-E72D297353CC}">
              <c16:uniqueId val="{00000002-A250-414A-87FB-387B41B0CB8C}"/>
            </c:ext>
          </c:extLst>
        </c:ser>
        <c:dLbls>
          <c:showLegendKey val="0"/>
          <c:showVal val="0"/>
          <c:showCatName val="0"/>
          <c:showSerName val="0"/>
          <c:showPercent val="0"/>
          <c:showBubbleSize val="0"/>
        </c:dLbls>
        <c:axId val="518210096"/>
        <c:axId val="518210816"/>
      </c:scatterChart>
      <c:valAx>
        <c:axId val="518210096"/>
        <c:scaling>
          <c:orientation val="minMax"/>
          <c:max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ru-RU" sz="1200">
                    <a:solidFill>
                      <a:sysClr val="windowText" lastClr="000000"/>
                    </a:solidFill>
                    <a:latin typeface="Times New Roman" panose="02020603050405020304" pitchFamily="18" charset="0"/>
                    <a:cs typeface="Times New Roman" panose="02020603050405020304" pitchFamily="18" charset="0"/>
                  </a:rPr>
                  <a:t>Время, нс</a:t>
                </a:r>
              </a:p>
            </c:rich>
          </c:tx>
          <c:layout>
            <c:manualLayout>
              <c:xMode val="edge"/>
              <c:yMode val="edge"/>
              <c:x val="0.43304986876640428"/>
              <c:y val="0.8951618547681540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ru-RU"/>
            </a:p>
          </c:txPr>
        </c:title>
        <c:numFmt formatCode="General" sourceLinked="0"/>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18210816"/>
        <c:crossesAt val="-5"/>
        <c:crossBetween val="midCat"/>
        <c:majorUnit val="10"/>
      </c:valAx>
      <c:valAx>
        <c:axId val="518210816"/>
        <c:scaling>
          <c:orientation val="minMax"/>
          <c:max val="5"/>
          <c:min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solidFill>
                      <a:sysClr val="windowText" lastClr="000000"/>
                    </a:solidFill>
                    <a:latin typeface="Times New Roman" panose="02020603050405020304" pitchFamily="18" charset="0"/>
                    <a:cs typeface="Times New Roman" panose="02020603050405020304" pitchFamily="18" charset="0"/>
                  </a:rPr>
                  <a:t>Напряжение,</a:t>
                </a:r>
                <a:r>
                  <a:rPr lang="ru-RU" sz="1200" baseline="0">
                    <a:solidFill>
                      <a:sysClr val="windowText" lastClr="000000"/>
                    </a:solidFill>
                    <a:latin typeface="Times New Roman" panose="02020603050405020304" pitchFamily="18" charset="0"/>
                    <a:cs typeface="Times New Roman" panose="02020603050405020304" pitchFamily="18" charset="0"/>
                  </a:rPr>
                  <a:t> В</a:t>
                </a:r>
                <a:endParaRPr lang="ru-RU"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18210096"/>
        <c:crosses val="autoZero"/>
        <c:crossBetween val="midCat"/>
        <c:majorUnit val="3"/>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3899-48F5-A375-D2F68DA8E331}"/>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BA4-43EE-8A11-ACE3C6E7BE50}"/>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C03-477E-9585-D73BD00E1EB9}"/>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C03-477E-9585-D73BD00E1EB9}"/>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0B026-9F99-49D8-A842-FBE3AC609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Pages>
  <Words>8198</Words>
  <Characters>46731</Characters>
  <Application>Microsoft Office Word</Application>
  <DocSecurity>0</DocSecurity>
  <Lines>389</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dc:creator>
  <cp:keywords/>
  <dc:description/>
  <cp:lastModifiedBy>Anastasia</cp:lastModifiedBy>
  <cp:revision>16</cp:revision>
  <dcterms:created xsi:type="dcterms:W3CDTF">2024-01-27T06:55:00Z</dcterms:created>
  <dcterms:modified xsi:type="dcterms:W3CDTF">2024-01-27T13:31:00Z</dcterms:modified>
</cp:coreProperties>
</file>